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82A5D0" w14:textId="77777777" w:rsidR="00D0624A" w:rsidRPr="00B7686C" w:rsidRDefault="00D0624A">
      <w:pPr>
        <w:pStyle w:val="Overskrift2"/>
        <w:numPr>
          <w:ilvl w:val="0"/>
          <w:numId w:val="0"/>
        </w:numPr>
        <w:rPr>
          <w:lang w:val="en-US"/>
        </w:rPr>
      </w:pPr>
    </w:p>
    <w:tbl>
      <w:tblPr>
        <w:tblW w:w="9771" w:type="dxa"/>
        <w:tblLayout w:type="fixed"/>
        <w:tblCellMar>
          <w:left w:w="70" w:type="dxa"/>
          <w:right w:w="70" w:type="dxa"/>
        </w:tblCellMar>
        <w:tblLook w:val="0000" w:firstRow="0" w:lastRow="0" w:firstColumn="0" w:lastColumn="0" w:noHBand="0" w:noVBand="0"/>
      </w:tblPr>
      <w:tblGrid>
        <w:gridCol w:w="9771"/>
      </w:tblGrid>
      <w:tr w:rsidR="00D0624A" w:rsidRPr="00B7686C" w14:paraId="09F4FC64" w14:textId="77777777" w:rsidTr="21142444">
        <w:trPr>
          <w:trHeight w:val="320"/>
        </w:trPr>
        <w:tc>
          <w:tcPr>
            <w:tcW w:w="9771" w:type="dxa"/>
            <w:tcBorders>
              <w:top w:val="single" w:sz="6" w:space="0" w:color="auto"/>
              <w:left w:val="single" w:sz="6" w:space="0" w:color="auto"/>
              <w:right w:val="single" w:sz="6" w:space="0" w:color="auto"/>
            </w:tcBorders>
          </w:tcPr>
          <w:p w14:paraId="6C7D4153" w14:textId="77777777" w:rsidR="00D0624A" w:rsidRPr="00B7686C" w:rsidRDefault="21142444" w:rsidP="21142444">
            <w:pPr>
              <w:pStyle w:val="Tabellovsk"/>
              <w:rPr>
                <w:lang w:val="en-US"/>
              </w:rPr>
            </w:pPr>
            <w:bookmarkStart w:id="0" w:name="_Ref499828188"/>
            <w:bookmarkEnd w:id="0"/>
            <w:r w:rsidRPr="00B7686C">
              <w:rPr>
                <w:lang w:val="en-US"/>
              </w:rPr>
              <w:t>Title:</w:t>
            </w:r>
          </w:p>
        </w:tc>
      </w:tr>
      <w:tr w:rsidR="00D0624A" w:rsidRPr="00B7686C" w14:paraId="00F48B28" w14:textId="77777777" w:rsidTr="21142444">
        <w:trPr>
          <w:trHeight w:val="900"/>
        </w:trPr>
        <w:tc>
          <w:tcPr>
            <w:tcW w:w="9771" w:type="dxa"/>
            <w:tcBorders>
              <w:left w:val="single" w:sz="6" w:space="0" w:color="auto"/>
              <w:bottom w:val="single" w:sz="6" w:space="0" w:color="auto"/>
              <w:right w:val="single" w:sz="6" w:space="0" w:color="auto"/>
            </w:tcBorders>
          </w:tcPr>
          <w:p w14:paraId="09F3145F" w14:textId="3BBE4E5D" w:rsidR="00D0624A" w:rsidRPr="00B7686C" w:rsidRDefault="21142444" w:rsidP="21142444">
            <w:pPr>
              <w:jc w:val="center"/>
              <w:rPr>
                <w:rFonts w:ascii="Times New Roman" w:eastAsia="Times New Roman" w:hAnsi="Times New Roman"/>
                <w:b/>
                <w:bCs/>
                <w:sz w:val="52"/>
                <w:szCs w:val="52"/>
                <w:lang w:val="en-US"/>
              </w:rPr>
            </w:pPr>
            <w:r w:rsidRPr="00B7686C">
              <w:rPr>
                <w:rFonts w:ascii="Times New Roman" w:eastAsia="Times New Roman" w:hAnsi="Times New Roman"/>
                <w:b/>
                <w:bCs/>
                <w:sz w:val="48"/>
                <w:szCs w:val="48"/>
                <w:lang w:val="en-US"/>
              </w:rPr>
              <w:t>Portal Runner</w:t>
            </w:r>
          </w:p>
          <w:p w14:paraId="24987139" w14:textId="77777777" w:rsidR="00D0624A" w:rsidRPr="00B7686C" w:rsidRDefault="00D0624A" w:rsidP="21142444">
            <w:pPr>
              <w:pStyle w:val="InformasjonUth"/>
              <w:rPr>
                <w:b w:val="0"/>
                <w:lang w:val="en-US"/>
              </w:rPr>
            </w:pPr>
          </w:p>
        </w:tc>
      </w:tr>
    </w:tbl>
    <w:p w14:paraId="4ADF6473" w14:textId="77777777" w:rsidR="00D0624A" w:rsidRPr="00B7686C" w:rsidRDefault="00D0624A" w:rsidP="21142444">
      <w:pPr>
        <w:rPr>
          <w:lang w:val="en-US"/>
        </w:rPr>
      </w:pPr>
    </w:p>
    <w:tbl>
      <w:tblPr>
        <w:tblW w:w="5000" w:type="pct"/>
        <w:tblBorders>
          <w:top w:val="single" w:sz="6" w:space="0" w:color="auto"/>
          <w:left w:val="single" w:sz="6" w:space="0" w:color="auto"/>
          <w:bottom w:val="single" w:sz="6" w:space="0" w:color="auto"/>
          <w:right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628"/>
        <w:gridCol w:w="1789"/>
        <w:gridCol w:w="1813"/>
        <w:gridCol w:w="2092"/>
        <w:gridCol w:w="2300"/>
      </w:tblGrid>
      <w:tr w:rsidR="00FA22EE" w:rsidRPr="00B7686C" w14:paraId="39617024" w14:textId="77777777" w:rsidTr="53BA8898">
        <w:trPr>
          <w:trHeight w:val="320"/>
          <w:tblHeader/>
        </w:trPr>
        <w:tc>
          <w:tcPr>
            <w:tcW w:w="9780" w:type="dxa"/>
            <w:gridSpan w:val="5"/>
            <w:tcBorders>
              <w:bottom w:val="nil"/>
            </w:tcBorders>
          </w:tcPr>
          <w:p w14:paraId="14C2BB49" w14:textId="26E692A4" w:rsidR="00CE38DD" w:rsidRPr="00B7686C" w:rsidRDefault="53BA8898" w:rsidP="53BA8898">
            <w:pPr>
              <w:pStyle w:val="Tabellovsk"/>
              <w:rPr>
                <w:ins w:id="1" w:author="Morten Lerstad Solli" w:date="2017-11-27T20:07:00Z"/>
                <w:lang w:val="en-US"/>
                <w:rPrChange w:id="2" w:author="Morten Lerstad Solli" w:date="2017-11-29T12:21:00Z">
                  <w:rPr>
                    <w:ins w:id="3" w:author="Morten Lerstad Solli" w:date="2017-11-27T20:07:00Z"/>
                    <w:rFonts w:ascii="Times New Roman" w:eastAsia="Times New Roman" w:hAnsi="Times New Roman"/>
                    <w:sz w:val="28"/>
                    <w:szCs w:val="28"/>
                  </w:rPr>
                </w:rPrChange>
              </w:rPr>
            </w:pPr>
            <w:r w:rsidRPr="00B7686C">
              <w:rPr>
                <w:lang w:val="en-US"/>
              </w:rPr>
              <w:t>candidate(s):</w:t>
            </w:r>
            <w:r w:rsidR="002D4BE0" w:rsidRPr="00B7686C">
              <w:rPr>
                <w:lang w:val="en-US"/>
              </w:rPr>
              <w:br/>
            </w:r>
            <w:r w:rsidRPr="00B7686C">
              <w:rPr>
                <w:rFonts w:ascii="Times New Roman" w:eastAsia="Times New Roman" w:hAnsi="Times New Roman"/>
                <w:sz w:val="28"/>
                <w:szCs w:val="28"/>
                <w:lang w:val="en-US"/>
              </w:rPr>
              <w:t>Ole</w:t>
            </w:r>
            <w:ins w:id="4" w:author="Ole-Martin Hanstveit" w:date="2017-11-29T13:37:00Z">
              <w:r w:rsidR="007852B1">
                <w:rPr>
                  <w:rFonts w:ascii="Times New Roman" w:eastAsia="Times New Roman" w:hAnsi="Times New Roman"/>
                  <w:sz w:val="28"/>
                  <w:szCs w:val="28"/>
                  <w:lang w:val="en-US"/>
                </w:rPr>
                <w:t>-</w:t>
              </w:r>
            </w:ins>
            <w:del w:id="5" w:author="Ole-Martin Hanstveit" w:date="2017-11-29T13:37:00Z">
              <w:r w:rsidRPr="00B7686C">
                <w:rPr>
                  <w:rFonts w:ascii="Times New Roman" w:eastAsia="Times New Roman" w:hAnsi="Times New Roman"/>
                  <w:sz w:val="28"/>
                  <w:szCs w:val="28"/>
                  <w:lang w:val="en-US"/>
                </w:rPr>
                <w:delText xml:space="preserve"> </w:delText>
              </w:r>
            </w:del>
            <w:r w:rsidRPr="00B7686C">
              <w:rPr>
                <w:rFonts w:ascii="Times New Roman" w:eastAsia="Times New Roman" w:hAnsi="Times New Roman"/>
                <w:sz w:val="28"/>
                <w:szCs w:val="28"/>
                <w:lang w:val="en-US"/>
              </w:rPr>
              <w:t>Martin Hanstveit (460014)</w:t>
            </w:r>
            <w:r w:rsidR="002D4BE0" w:rsidRPr="00B7686C">
              <w:rPr>
                <w:lang w:val="en-US"/>
              </w:rPr>
              <w:br/>
            </w:r>
            <w:r w:rsidRPr="00B7686C">
              <w:rPr>
                <w:rFonts w:ascii="Times New Roman" w:eastAsia="Times New Roman" w:hAnsi="Times New Roman"/>
                <w:sz w:val="28"/>
                <w:szCs w:val="28"/>
                <w:lang w:val="en-US"/>
              </w:rPr>
              <w:t>Oscar Herman Kise (460016)</w:t>
            </w:r>
          </w:p>
          <w:p w14:paraId="2F2D58B2" w14:textId="4B530E82" w:rsidR="00FA22EE" w:rsidRPr="00B7686C" w:rsidRDefault="00CE38DD" w:rsidP="53BA8898">
            <w:pPr>
              <w:pStyle w:val="Tabellovsk"/>
              <w:rPr>
                <w:rFonts w:ascii="Times New Roman" w:eastAsia="Times New Roman" w:hAnsi="Times New Roman"/>
                <w:sz w:val="28"/>
                <w:szCs w:val="28"/>
                <w:lang w:val="en-US"/>
              </w:rPr>
            </w:pPr>
            <w:ins w:id="6" w:author="Morten Lerstad Solli" w:date="2017-11-27T20:07:00Z">
              <w:r w:rsidRPr="00B7686C">
                <w:rPr>
                  <w:rFonts w:ascii="Times New Roman" w:eastAsia="Times New Roman" w:hAnsi="Times New Roman"/>
                  <w:sz w:val="28"/>
                  <w:szCs w:val="28"/>
                  <w:lang w:val="en-US"/>
                  <w:rPrChange w:id="7" w:author="Morten Lerstad Solli" w:date="2017-11-29T12:21:00Z">
                    <w:rPr>
                      <w:rFonts w:ascii="Times New Roman" w:eastAsia="Times New Roman" w:hAnsi="Times New Roman"/>
                      <w:sz w:val="28"/>
                      <w:szCs w:val="28"/>
                    </w:rPr>
                  </w:rPrChange>
                </w:rPr>
                <w:t>Morten Lerstad Solli (254801)</w:t>
              </w:r>
            </w:ins>
            <w:del w:id="8" w:author="Morten Lerstad Solli" w:date="2017-11-27T20:07:00Z">
              <w:r w:rsidR="002D4BE0" w:rsidRPr="00B7686C" w:rsidDel="00CE38DD">
                <w:rPr>
                  <w:lang w:val="en-US"/>
                </w:rPr>
                <w:br/>
              </w:r>
            </w:del>
            <w:del w:id="9" w:author="Morten Lerstad Solli" w:date="2017-11-27T10:13:00Z">
              <w:r w:rsidR="53BA8898" w:rsidRPr="00B7686C" w:rsidDel="002111CC">
                <w:rPr>
                  <w:rFonts w:ascii="Times New Roman" w:eastAsia="Times New Roman" w:hAnsi="Times New Roman"/>
                  <w:sz w:val="28"/>
                  <w:szCs w:val="28"/>
                  <w:lang w:val="en-US"/>
                </w:rPr>
                <w:delText>Morten Lerstad Solli (254801)</w:delText>
              </w:r>
            </w:del>
          </w:p>
        </w:tc>
      </w:tr>
      <w:tr w:rsidR="00FA22EE" w:rsidRPr="00B7686C" w14:paraId="6421A498" w14:textId="77777777" w:rsidTr="53BA8898">
        <w:trPr>
          <w:trHeight w:val="900"/>
          <w:tblHeader/>
        </w:trPr>
        <w:tc>
          <w:tcPr>
            <w:tcW w:w="9780" w:type="dxa"/>
            <w:gridSpan w:val="5"/>
            <w:tcBorders>
              <w:top w:val="nil"/>
              <w:bottom w:val="single" w:sz="6" w:space="0" w:color="auto"/>
            </w:tcBorders>
            <w:vAlign w:val="center"/>
          </w:tcPr>
          <w:p w14:paraId="6A997120" w14:textId="77777777" w:rsidR="00FA22EE" w:rsidRPr="00B7686C" w:rsidRDefault="00FA22EE" w:rsidP="21142444">
            <w:pPr>
              <w:pStyle w:val="InformasjonUth"/>
              <w:rPr>
                <w:lang w:val="en-US"/>
              </w:rPr>
            </w:pPr>
          </w:p>
        </w:tc>
      </w:tr>
      <w:tr w:rsidR="00D0624A" w:rsidRPr="00B7686C" w14:paraId="4F81B9E9" w14:textId="77777777" w:rsidTr="53BA8898">
        <w:trPr>
          <w:trHeight w:val="320"/>
        </w:trPr>
        <w:tc>
          <w:tcPr>
            <w:tcW w:w="1653" w:type="dxa"/>
            <w:tcBorders>
              <w:bottom w:val="nil"/>
            </w:tcBorders>
          </w:tcPr>
          <w:p w14:paraId="40E8E6DC" w14:textId="77777777" w:rsidR="00D0624A" w:rsidRPr="00B7686C" w:rsidRDefault="21142444" w:rsidP="21142444">
            <w:pPr>
              <w:pStyle w:val="Tabellovsk"/>
              <w:rPr>
                <w:lang w:val="en-US"/>
              </w:rPr>
            </w:pPr>
            <w:r w:rsidRPr="00B7686C">
              <w:rPr>
                <w:lang w:val="en-US"/>
              </w:rPr>
              <w:t>Date:</w:t>
            </w:r>
          </w:p>
        </w:tc>
        <w:tc>
          <w:tcPr>
            <w:tcW w:w="1818" w:type="dxa"/>
            <w:tcBorders>
              <w:bottom w:val="nil"/>
            </w:tcBorders>
          </w:tcPr>
          <w:p w14:paraId="0F4E300D" w14:textId="77777777" w:rsidR="00D0624A" w:rsidRPr="00B7686C" w:rsidRDefault="21142444" w:rsidP="21142444">
            <w:pPr>
              <w:pStyle w:val="Tabellovsk"/>
              <w:rPr>
                <w:lang w:val="en-US"/>
              </w:rPr>
            </w:pPr>
            <w:r w:rsidRPr="00B7686C">
              <w:rPr>
                <w:lang w:val="en-US"/>
              </w:rPr>
              <w:t>Course code:</w:t>
            </w:r>
          </w:p>
        </w:tc>
        <w:tc>
          <w:tcPr>
            <w:tcW w:w="3971" w:type="dxa"/>
            <w:gridSpan w:val="2"/>
            <w:tcBorders>
              <w:bottom w:val="nil"/>
            </w:tcBorders>
          </w:tcPr>
          <w:p w14:paraId="0DB6F25C" w14:textId="77777777" w:rsidR="00D0624A" w:rsidRPr="00B7686C" w:rsidRDefault="21142444" w:rsidP="21142444">
            <w:pPr>
              <w:pStyle w:val="Tabellovsk"/>
              <w:rPr>
                <w:lang w:val="en-US"/>
              </w:rPr>
            </w:pPr>
            <w:r w:rsidRPr="00B7686C">
              <w:rPr>
                <w:lang w:val="en-US"/>
              </w:rPr>
              <w:t>Course title:</w:t>
            </w:r>
          </w:p>
        </w:tc>
        <w:tc>
          <w:tcPr>
            <w:tcW w:w="2338" w:type="dxa"/>
            <w:tcBorders>
              <w:bottom w:val="nil"/>
            </w:tcBorders>
          </w:tcPr>
          <w:p w14:paraId="78341459" w14:textId="77777777" w:rsidR="00D0624A" w:rsidRPr="00B7686C" w:rsidRDefault="21142444" w:rsidP="21142444">
            <w:pPr>
              <w:pStyle w:val="Tabellovsk"/>
              <w:rPr>
                <w:lang w:val="en-US"/>
              </w:rPr>
            </w:pPr>
            <w:r w:rsidRPr="00B7686C">
              <w:rPr>
                <w:lang w:val="en-US"/>
              </w:rPr>
              <w:t>Restriction:</w:t>
            </w:r>
          </w:p>
        </w:tc>
      </w:tr>
      <w:tr w:rsidR="00D0624A" w:rsidRPr="00B7686C" w14:paraId="40A4BB1B" w14:textId="77777777" w:rsidTr="53BA8898">
        <w:trPr>
          <w:trHeight w:val="567"/>
        </w:trPr>
        <w:tc>
          <w:tcPr>
            <w:tcW w:w="1653" w:type="dxa"/>
            <w:tcBorders>
              <w:top w:val="nil"/>
              <w:left w:val="single" w:sz="4" w:space="0" w:color="auto"/>
              <w:bottom w:val="single" w:sz="4" w:space="0" w:color="auto"/>
            </w:tcBorders>
            <w:vAlign w:val="center"/>
          </w:tcPr>
          <w:p w14:paraId="18B2907D" w14:textId="192B2EE1" w:rsidR="00D0624A" w:rsidRPr="00B7686C" w:rsidRDefault="00C97798" w:rsidP="53BA8898">
            <w:pPr>
              <w:pStyle w:val="Informasjon"/>
              <w:rPr>
                <w:rFonts w:ascii="Times New Roman" w:eastAsia="Times New Roman" w:hAnsi="Times New Roman"/>
                <w:sz w:val="24"/>
                <w:szCs w:val="24"/>
                <w:lang w:val="en-US"/>
              </w:rPr>
            </w:pPr>
            <w:ins w:id="10" w:author="Oscar Herman Kise" w:date="2017-11-30T21:53:00Z">
              <w:r>
                <w:rPr>
                  <w:rFonts w:ascii="Times New Roman" w:eastAsia="Times New Roman" w:hAnsi="Times New Roman"/>
                  <w:sz w:val="24"/>
                  <w:szCs w:val="24"/>
                  <w:lang w:val="en-US"/>
                </w:rPr>
                <w:t>11</w:t>
              </w:r>
            </w:ins>
            <w:del w:id="11" w:author="Oscar Herman Kise" w:date="2017-11-30T21:53:00Z">
              <w:r w:rsidR="53BA8898" w:rsidRPr="00B7686C" w:rsidDel="00C97798">
                <w:rPr>
                  <w:rFonts w:ascii="Times New Roman" w:eastAsia="Times New Roman" w:hAnsi="Times New Roman"/>
                  <w:sz w:val="24"/>
                  <w:szCs w:val="24"/>
                  <w:lang w:val="en-US"/>
                </w:rPr>
                <w:delText>11</w:delText>
              </w:r>
            </w:del>
            <w:ins w:id="12" w:author="Oscar Herman Kise" w:date="2017-11-30T21:53:00Z">
              <w:r>
                <w:rPr>
                  <w:rFonts w:ascii="Times New Roman" w:eastAsia="Times New Roman" w:hAnsi="Times New Roman"/>
                  <w:sz w:val="24"/>
                  <w:szCs w:val="24"/>
                  <w:lang w:val="en-US"/>
                </w:rPr>
                <w:t>/</w:t>
              </w:r>
            </w:ins>
            <w:del w:id="13" w:author="Oscar Herman Kise" w:date="2017-11-30T21:53:00Z">
              <w:r w:rsidR="53BA8898" w:rsidRPr="00B7686C" w:rsidDel="00C97798">
                <w:rPr>
                  <w:rFonts w:ascii="Times New Roman" w:eastAsia="Times New Roman" w:hAnsi="Times New Roman"/>
                  <w:sz w:val="24"/>
                  <w:szCs w:val="24"/>
                  <w:lang w:val="en-US"/>
                </w:rPr>
                <w:delText>.</w:delText>
              </w:r>
            </w:del>
            <w:ins w:id="14" w:author="Oscar Herman Kise" w:date="2017-11-30T21:53:00Z">
              <w:r>
                <w:rPr>
                  <w:rFonts w:ascii="Times New Roman" w:eastAsia="Times New Roman" w:hAnsi="Times New Roman"/>
                  <w:sz w:val="24"/>
                  <w:szCs w:val="24"/>
                  <w:lang w:val="en-US"/>
                </w:rPr>
                <w:t>30</w:t>
              </w:r>
            </w:ins>
            <w:del w:id="15" w:author="Oscar Herman Kise" w:date="2017-11-30T21:53:00Z">
              <w:r w:rsidR="53BA8898" w:rsidRPr="00B7686C" w:rsidDel="00C97798">
                <w:rPr>
                  <w:rFonts w:ascii="Times New Roman" w:eastAsia="Times New Roman" w:hAnsi="Times New Roman"/>
                  <w:sz w:val="24"/>
                  <w:szCs w:val="24"/>
                  <w:lang w:val="en-US"/>
                </w:rPr>
                <w:delText>16</w:delText>
              </w:r>
            </w:del>
            <w:ins w:id="16" w:author="Oscar Herman Kise" w:date="2017-11-30T21:53:00Z">
              <w:r>
                <w:rPr>
                  <w:rFonts w:ascii="Times New Roman" w:eastAsia="Times New Roman" w:hAnsi="Times New Roman"/>
                  <w:sz w:val="24"/>
                  <w:szCs w:val="24"/>
                  <w:lang w:val="en-US"/>
                </w:rPr>
                <w:t>/</w:t>
              </w:r>
            </w:ins>
            <w:del w:id="17" w:author="Oscar Herman Kise" w:date="2017-11-30T21:53:00Z">
              <w:r w:rsidR="53BA8898" w:rsidRPr="00B7686C" w:rsidDel="00C97798">
                <w:rPr>
                  <w:rFonts w:ascii="Times New Roman" w:eastAsia="Times New Roman" w:hAnsi="Times New Roman"/>
                  <w:sz w:val="24"/>
                  <w:szCs w:val="24"/>
                  <w:lang w:val="en-US"/>
                </w:rPr>
                <w:delText>.</w:delText>
              </w:r>
            </w:del>
            <w:r w:rsidR="53BA8898" w:rsidRPr="00B7686C">
              <w:rPr>
                <w:rFonts w:ascii="Times New Roman" w:eastAsia="Times New Roman" w:hAnsi="Times New Roman"/>
                <w:sz w:val="24"/>
                <w:szCs w:val="24"/>
                <w:lang w:val="en-US"/>
              </w:rPr>
              <w:t>2017</w:t>
            </w:r>
          </w:p>
        </w:tc>
        <w:tc>
          <w:tcPr>
            <w:tcW w:w="1818" w:type="dxa"/>
            <w:tcBorders>
              <w:top w:val="nil"/>
              <w:bottom w:val="single" w:sz="4" w:space="0" w:color="auto"/>
            </w:tcBorders>
            <w:vAlign w:val="center"/>
          </w:tcPr>
          <w:p w14:paraId="5660D7AB" w14:textId="67AD8039" w:rsidR="00D0624A" w:rsidRPr="00B7686C" w:rsidRDefault="21142444" w:rsidP="21142444">
            <w:pPr>
              <w:pStyle w:val="Informasjon"/>
              <w:rPr>
                <w:lang w:val="en-US"/>
              </w:rPr>
            </w:pPr>
            <w:r w:rsidRPr="00B7686C">
              <w:rPr>
                <w:lang w:val="en-US"/>
              </w:rPr>
              <w:t>IE303812</w:t>
            </w:r>
          </w:p>
        </w:tc>
        <w:tc>
          <w:tcPr>
            <w:tcW w:w="3971" w:type="dxa"/>
            <w:gridSpan w:val="2"/>
            <w:tcBorders>
              <w:top w:val="nil"/>
              <w:bottom w:val="single" w:sz="4" w:space="0" w:color="auto"/>
              <w:right w:val="single" w:sz="4" w:space="0" w:color="auto"/>
            </w:tcBorders>
            <w:vAlign w:val="center"/>
          </w:tcPr>
          <w:p w14:paraId="33011D71" w14:textId="0626C3DE" w:rsidR="00D0624A" w:rsidRPr="00B7686C" w:rsidRDefault="21142444" w:rsidP="21142444">
            <w:pPr>
              <w:pStyle w:val="Informasjon"/>
              <w:rPr>
                <w:lang w:val="en-US"/>
              </w:rPr>
            </w:pPr>
            <w:r w:rsidRPr="00B7686C">
              <w:rPr>
                <w:lang w:val="en-US"/>
              </w:rPr>
              <w:t xml:space="preserve">Real Time Programming </w:t>
            </w:r>
            <w:r w:rsidR="00D0624A" w:rsidRPr="00B7686C">
              <w:rPr>
                <w:lang w:val="en-US"/>
              </w:rPr>
              <w:br/>
            </w:r>
          </w:p>
        </w:tc>
        <w:tc>
          <w:tcPr>
            <w:tcW w:w="2338" w:type="dxa"/>
            <w:tcBorders>
              <w:top w:val="nil"/>
              <w:bottom w:val="single" w:sz="4" w:space="0" w:color="auto"/>
              <w:right w:val="single" w:sz="4" w:space="0" w:color="auto"/>
            </w:tcBorders>
            <w:vAlign w:val="center"/>
          </w:tcPr>
          <w:p w14:paraId="0B8181D0" w14:textId="4F9527AF" w:rsidR="00D0624A" w:rsidRPr="00B7686C" w:rsidRDefault="00C97798" w:rsidP="21142444">
            <w:pPr>
              <w:pStyle w:val="Informasjon"/>
              <w:rPr>
                <w:lang w:val="en-US"/>
              </w:rPr>
            </w:pPr>
            <w:ins w:id="18" w:author="Oscar Herman Kise" w:date="2017-11-30T21:53:00Z">
              <w:r>
                <w:rPr>
                  <w:lang w:val="en-US"/>
                </w:rPr>
                <w:t>None</w:t>
              </w:r>
            </w:ins>
          </w:p>
        </w:tc>
      </w:tr>
      <w:tr w:rsidR="00FA22EE" w:rsidRPr="00B7686C" w14:paraId="0D4CD021" w14:textId="77777777" w:rsidTr="53BA8898">
        <w:trPr>
          <w:trHeight w:val="320"/>
        </w:trPr>
        <w:tc>
          <w:tcPr>
            <w:tcW w:w="5316" w:type="dxa"/>
            <w:gridSpan w:val="3"/>
            <w:tcBorders>
              <w:top w:val="single" w:sz="4" w:space="0" w:color="auto"/>
            </w:tcBorders>
          </w:tcPr>
          <w:p w14:paraId="20A4CBA5" w14:textId="7E4D145F" w:rsidR="00FA22EE" w:rsidRPr="00B7686C" w:rsidRDefault="21142444" w:rsidP="21142444">
            <w:pPr>
              <w:pStyle w:val="Tabellovsk"/>
              <w:rPr>
                <w:lang w:val="en-US"/>
              </w:rPr>
            </w:pPr>
            <w:r w:rsidRPr="00B7686C">
              <w:rPr>
                <w:lang w:val="en-US"/>
              </w:rPr>
              <w:t>Study program:</w:t>
            </w:r>
          </w:p>
        </w:tc>
        <w:tc>
          <w:tcPr>
            <w:tcW w:w="2126" w:type="dxa"/>
            <w:tcBorders>
              <w:top w:val="single" w:sz="4" w:space="0" w:color="auto"/>
            </w:tcBorders>
          </w:tcPr>
          <w:p w14:paraId="23872F24" w14:textId="77777777" w:rsidR="00FA22EE" w:rsidRPr="00B7686C" w:rsidRDefault="21142444" w:rsidP="21142444">
            <w:pPr>
              <w:pStyle w:val="Tabellovsk"/>
              <w:rPr>
                <w:lang w:val="en-US"/>
              </w:rPr>
            </w:pPr>
            <w:r w:rsidRPr="00B7686C">
              <w:rPr>
                <w:lang w:val="en-US"/>
              </w:rPr>
              <w:t xml:space="preserve"> pages/Appendix:</w:t>
            </w:r>
          </w:p>
        </w:tc>
        <w:tc>
          <w:tcPr>
            <w:tcW w:w="2338" w:type="dxa"/>
            <w:tcBorders>
              <w:top w:val="single" w:sz="4" w:space="0" w:color="auto"/>
            </w:tcBorders>
          </w:tcPr>
          <w:p w14:paraId="395F0AFD" w14:textId="77777777" w:rsidR="00FA22EE" w:rsidRPr="00B7686C" w:rsidRDefault="21142444" w:rsidP="21142444">
            <w:pPr>
              <w:pStyle w:val="Tabellovsk"/>
              <w:rPr>
                <w:lang w:val="en-US"/>
              </w:rPr>
            </w:pPr>
            <w:r w:rsidRPr="00B7686C">
              <w:rPr>
                <w:lang w:val="en-US"/>
              </w:rPr>
              <w:t>Library no.:</w:t>
            </w:r>
          </w:p>
        </w:tc>
      </w:tr>
      <w:tr w:rsidR="00FA22EE" w:rsidRPr="00B7686C" w14:paraId="3297116D" w14:textId="77777777" w:rsidTr="53BA8898">
        <w:trPr>
          <w:trHeight w:val="567"/>
        </w:trPr>
        <w:tc>
          <w:tcPr>
            <w:tcW w:w="5316" w:type="dxa"/>
            <w:gridSpan w:val="3"/>
            <w:vAlign w:val="center"/>
          </w:tcPr>
          <w:p w14:paraId="325057F2" w14:textId="7EC17285" w:rsidR="00FA22EE" w:rsidRPr="00B7686C" w:rsidRDefault="21142444" w:rsidP="21142444">
            <w:pPr>
              <w:pStyle w:val="Informasjon"/>
              <w:rPr>
                <w:color w:val="333333"/>
                <w:sz w:val="22"/>
                <w:szCs w:val="22"/>
                <w:lang w:val="en-US"/>
              </w:rPr>
            </w:pPr>
            <w:r w:rsidRPr="00B7686C">
              <w:rPr>
                <w:color w:val="333333"/>
                <w:sz w:val="22"/>
                <w:szCs w:val="22"/>
                <w:lang w:val="en-US"/>
              </w:rPr>
              <w:t>Engineering - Automation (0</w:t>
            </w:r>
            <w:ins w:id="19" w:author="Oscar Herman Kise" w:date="2017-11-30T21:55:00Z">
              <w:r w:rsidR="007C6B0F">
                <w:rPr>
                  <w:color w:val="333333"/>
                  <w:sz w:val="22"/>
                  <w:szCs w:val="22"/>
                  <w:lang w:val="en-US"/>
                </w:rPr>
                <w:t>15</w:t>
              </w:r>
            </w:ins>
            <w:del w:id="20" w:author="Oscar Herman Kise" w:date="2017-11-30T21:55:00Z">
              <w:r w:rsidRPr="00B7686C" w:rsidDel="007C6B0F">
                <w:rPr>
                  <w:color w:val="333333"/>
                  <w:sz w:val="22"/>
                  <w:szCs w:val="22"/>
                  <w:lang w:val="en-US"/>
                </w:rPr>
                <w:delText>17</w:delText>
              </w:r>
            </w:del>
            <w:r w:rsidRPr="00B7686C">
              <w:rPr>
                <w:color w:val="333333"/>
                <w:sz w:val="22"/>
                <w:szCs w:val="22"/>
                <w:lang w:val="en-US"/>
              </w:rPr>
              <w:t>AU)</w:t>
            </w:r>
          </w:p>
        </w:tc>
        <w:tc>
          <w:tcPr>
            <w:tcW w:w="2126" w:type="dxa"/>
            <w:vAlign w:val="center"/>
          </w:tcPr>
          <w:p w14:paraId="0693184B" w14:textId="16D57247" w:rsidR="00FA22EE" w:rsidRPr="00B7686C" w:rsidRDefault="00C97798" w:rsidP="21142444">
            <w:pPr>
              <w:pStyle w:val="Informasjon"/>
              <w:jc w:val="center"/>
              <w:rPr>
                <w:lang w:val="en-US"/>
              </w:rPr>
            </w:pPr>
            <w:ins w:id="21" w:author="Oscar Herman Kise" w:date="2017-11-30T21:53:00Z">
              <w:r>
                <w:rPr>
                  <w:lang w:val="en-US"/>
                </w:rPr>
                <w:t>5</w:t>
              </w:r>
            </w:ins>
            <w:ins w:id="22" w:author="Oscar Herman Kise" w:date="2017-11-30T22:18:00Z">
              <w:r w:rsidR="0046021A">
                <w:rPr>
                  <w:lang w:val="en-US"/>
                </w:rPr>
                <w:t>2</w:t>
              </w:r>
            </w:ins>
            <w:r w:rsidR="21142444" w:rsidRPr="00B7686C">
              <w:rPr>
                <w:lang w:val="en-US"/>
              </w:rPr>
              <w:t>/</w:t>
            </w:r>
            <w:ins w:id="23" w:author="Oscar Herman Kise" w:date="2017-11-30T22:19:00Z">
              <w:r w:rsidR="0046021A">
                <w:rPr>
                  <w:lang w:val="en-US"/>
                </w:rPr>
                <w:t>9</w:t>
              </w:r>
            </w:ins>
            <w:bookmarkStart w:id="24" w:name="_GoBack"/>
            <w:bookmarkEnd w:id="24"/>
          </w:p>
        </w:tc>
        <w:tc>
          <w:tcPr>
            <w:tcW w:w="2338" w:type="dxa"/>
            <w:vAlign w:val="center"/>
          </w:tcPr>
          <w:p w14:paraId="60E36D2C" w14:textId="12440730" w:rsidR="00FA22EE" w:rsidRPr="00B7686C" w:rsidRDefault="007C6B0F" w:rsidP="21142444">
            <w:pPr>
              <w:pStyle w:val="Informasjon"/>
              <w:rPr>
                <w:lang w:val="en-US"/>
              </w:rPr>
            </w:pPr>
            <w:ins w:id="25" w:author="Oscar Herman Kise" w:date="2017-11-30T21:55:00Z">
              <w:r>
                <w:rPr>
                  <w:lang w:val="en-US"/>
                </w:rPr>
                <w:t>None</w:t>
              </w:r>
            </w:ins>
          </w:p>
        </w:tc>
      </w:tr>
    </w:tbl>
    <w:p w14:paraId="4EEC89EB" w14:textId="77777777" w:rsidR="00E0610E" w:rsidRPr="00B7686C" w:rsidRDefault="00E0610E" w:rsidP="21142444">
      <w:pPr>
        <w:rPr>
          <w:lang w:val="en-US"/>
        </w:rPr>
      </w:pPr>
    </w:p>
    <w:tbl>
      <w:tblPr>
        <w:tblW w:w="9781" w:type="dxa"/>
        <w:tblLayout w:type="fixed"/>
        <w:tblCellMar>
          <w:left w:w="70" w:type="dxa"/>
          <w:right w:w="70" w:type="dxa"/>
        </w:tblCellMar>
        <w:tblLook w:val="0000" w:firstRow="0" w:lastRow="0" w:firstColumn="0" w:lastColumn="0" w:noHBand="0" w:noVBand="0"/>
      </w:tblPr>
      <w:tblGrid>
        <w:gridCol w:w="9781"/>
      </w:tblGrid>
      <w:tr w:rsidR="00E0610E" w:rsidRPr="00B7686C" w14:paraId="1FA873CF" w14:textId="77777777" w:rsidTr="53BA8898">
        <w:trPr>
          <w:trHeight w:val="320"/>
        </w:trPr>
        <w:tc>
          <w:tcPr>
            <w:tcW w:w="9781" w:type="dxa"/>
            <w:tcBorders>
              <w:top w:val="single" w:sz="6" w:space="0" w:color="auto"/>
              <w:left w:val="single" w:sz="6" w:space="0" w:color="auto"/>
              <w:right w:val="single" w:sz="6" w:space="0" w:color="auto"/>
            </w:tcBorders>
          </w:tcPr>
          <w:p w14:paraId="2B9E8FCA" w14:textId="77777777" w:rsidR="00E0610E" w:rsidRPr="00B7686C" w:rsidRDefault="21142444" w:rsidP="21142444">
            <w:pPr>
              <w:pStyle w:val="Tabellovsk"/>
              <w:rPr>
                <w:lang w:val="en-US"/>
              </w:rPr>
            </w:pPr>
            <w:r w:rsidRPr="00B7686C">
              <w:rPr>
                <w:lang w:val="en-US"/>
              </w:rPr>
              <w:t>Supervisor(s):</w:t>
            </w:r>
          </w:p>
        </w:tc>
      </w:tr>
      <w:tr w:rsidR="00E0610E" w:rsidRPr="00B7686C" w14:paraId="25820B85" w14:textId="77777777" w:rsidTr="53BA8898">
        <w:trPr>
          <w:trHeight w:val="900"/>
        </w:trPr>
        <w:tc>
          <w:tcPr>
            <w:tcW w:w="9781" w:type="dxa"/>
            <w:tcBorders>
              <w:left w:val="single" w:sz="6" w:space="0" w:color="auto"/>
              <w:bottom w:val="single" w:sz="6" w:space="0" w:color="auto"/>
              <w:right w:val="single" w:sz="6" w:space="0" w:color="auto"/>
            </w:tcBorders>
          </w:tcPr>
          <w:p w14:paraId="5F447115" w14:textId="77777777" w:rsidR="00C97798" w:rsidRDefault="00C97798" w:rsidP="53BA8898">
            <w:pPr>
              <w:pStyle w:val="Informasjon"/>
              <w:rPr>
                <w:ins w:id="26" w:author="Oscar Herman Kise" w:date="2017-11-30T21:54:00Z"/>
                <w:lang w:val="en-US"/>
              </w:rPr>
            </w:pPr>
            <w:ins w:id="27" w:author="Oscar Herman Kise" w:date="2017-11-30T21:54:00Z">
              <w:r>
                <w:rPr>
                  <w:lang w:val="en-US"/>
                </w:rPr>
                <w:t>Blindheim, Ivar</w:t>
              </w:r>
            </w:ins>
          </w:p>
          <w:p w14:paraId="68E4C436" w14:textId="260F99BE" w:rsidR="00453BD5" w:rsidRPr="00B7686C" w:rsidRDefault="00C97798" w:rsidP="53BA8898">
            <w:pPr>
              <w:pStyle w:val="Informasjon"/>
              <w:rPr>
                <w:lang w:val="en-US"/>
              </w:rPr>
            </w:pPr>
            <w:ins w:id="28" w:author="Oscar Herman Kise" w:date="2017-11-30T21:54:00Z">
              <w:r>
                <w:rPr>
                  <w:lang w:val="en-US"/>
                </w:rPr>
                <w:t>Strazdins, Girts</w:t>
              </w:r>
            </w:ins>
            <w:del w:id="29" w:author="Oscar Herman Kise" w:date="2017-11-30T21:54:00Z">
              <w:r w:rsidR="53BA8898" w:rsidRPr="00B7686C" w:rsidDel="00C97798">
                <w:rPr>
                  <w:lang w:val="en-US"/>
                </w:rPr>
                <w:delText>Ivar Blindheim</w:delText>
              </w:r>
            </w:del>
          </w:p>
        </w:tc>
      </w:tr>
    </w:tbl>
    <w:p w14:paraId="4BD18F22" w14:textId="77777777" w:rsidR="00E0610E" w:rsidRPr="00B7686C" w:rsidRDefault="00E0610E" w:rsidP="21142444">
      <w:pPr>
        <w:rPr>
          <w:lang w:val="en-US"/>
        </w:rPr>
      </w:pPr>
    </w:p>
    <w:tbl>
      <w:tblPr>
        <w:tblW w:w="0" w:type="auto"/>
        <w:tblLayout w:type="fixed"/>
        <w:tblCellMar>
          <w:left w:w="70" w:type="dxa"/>
          <w:right w:w="70" w:type="dxa"/>
        </w:tblCellMar>
        <w:tblLook w:val="0000" w:firstRow="0" w:lastRow="0" w:firstColumn="0" w:lastColumn="0" w:noHBand="0" w:noVBand="0"/>
      </w:tblPr>
      <w:tblGrid>
        <w:gridCol w:w="9771"/>
      </w:tblGrid>
      <w:tr w:rsidR="00E0610E" w:rsidRPr="00B7686C" w14:paraId="7840FAFB" w14:textId="77777777" w:rsidTr="21142444">
        <w:trPr>
          <w:trHeight w:val="320"/>
        </w:trPr>
        <w:tc>
          <w:tcPr>
            <w:tcW w:w="9771" w:type="dxa"/>
            <w:tcBorders>
              <w:top w:val="single" w:sz="6" w:space="0" w:color="auto"/>
              <w:left w:val="single" w:sz="6" w:space="0" w:color="auto"/>
              <w:right w:val="single" w:sz="6" w:space="0" w:color="auto"/>
            </w:tcBorders>
          </w:tcPr>
          <w:p w14:paraId="085D24DC" w14:textId="77777777" w:rsidR="00E0610E" w:rsidRPr="00B7686C" w:rsidRDefault="21142444" w:rsidP="21142444">
            <w:pPr>
              <w:pStyle w:val="Tabellovsk"/>
              <w:rPr>
                <w:lang w:val="en-US"/>
              </w:rPr>
            </w:pPr>
            <w:r w:rsidRPr="00B7686C">
              <w:rPr>
                <w:lang w:val="en-US"/>
              </w:rPr>
              <w:t>Summary:</w:t>
            </w:r>
          </w:p>
        </w:tc>
      </w:tr>
      <w:tr w:rsidR="00E0610E" w:rsidRPr="00C430EB" w14:paraId="2C40FA07" w14:textId="77777777" w:rsidTr="21142444">
        <w:trPr>
          <w:trHeight w:val="5151"/>
        </w:trPr>
        <w:tc>
          <w:tcPr>
            <w:tcW w:w="9771" w:type="dxa"/>
            <w:tcBorders>
              <w:left w:val="single" w:sz="6" w:space="0" w:color="auto"/>
              <w:bottom w:val="single" w:sz="6" w:space="0" w:color="auto"/>
              <w:right w:val="single" w:sz="6" w:space="0" w:color="auto"/>
            </w:tcBorders>
          </w:tcPr>
          <w:p w14:paraId="5B03B19D" w14:textId="77777777" w:rsidR="00E0610E" w:rsidRPr="00B7686C" w:rsidRDefault="00E0610E" w:rsidP="21142444">
            <w:pPr>
              <w:pStyle w:val="Informasjon"/>
              <w:rPr>
                <w:lang w:val="en-US"/>
              </w:rPr>
            </w:pPr>
            <w:bookmarkStart w:id="30" w:name="Sammendrag"/>
            <w:bookmarkEnd w:id="30"/>
          </w:p>
          <w:p w14:paraId="5B3DF0AA" w14:textId="77777777" w:rsidR="00CF5081" w:rsidRDefault="00CF5081" w:rsidP="00CF5081">
            <w:pPr>
              <w:pStyle w:val="Brdtekst"/>
              <w:jc w:val="both"/>
              <w:rPr>
                <w:ins w:id="31" w:author="Morten Lerstad Solli" w:date="2017-11-30T16:02:00Z"/>
                <w:lang w:val="en-US"/>
              </w:rPr>
            </w:pPr>
            <w:ins w:id="32" w:author="Morten Lerstad Solli" w:date="2017-11-30T16:02:00Z">
              <w:r>
                <w:rPr>
                  <w:lang w:val="en-US"/>
                </w:rPr>
                <w:t>This is the project report for “Portal Runner”, the final project in Real Time Programming. The purpose of this project is to make an autonomous car that can navigate and fetch objects using image recognition. Control of the vehicle should be operated from a GUI on an external client. This client should display images from a camera on the car.</w:t>
              </w:r>
            </w:ins>
          </w:p>
          <w:p w14:paraId="72469D5F" w14:textId="77777777" w:rsidR="00CF5081" w:rsidRDefault="00CF5081" w:rsidP="00CF5081">
            <w:pPr>
              <w:pStyle w:val="Brdtekst"/>
              <w:jc w:val="both"/>
              <w:rPr>
                <w:ins w:id="33" w:author="Morten Lerstad Solli" w:date="2017-11-30T16:02:00Z"/>
                <w:lang w:val="en-US"/>
              </w:rPr>
            </w:pPr>
            <w:ins w:id="34" w:author="Morten Lerstad Solli" w:date="2017-11-30T16:02:00Z">
              <w:r>
                <w:rPr>
                  <w:lang w:val="en-US"/>
                </w:rPr>
                <w:t>This is solved through use of real-time and concurrent programming, 3D modelling and image processing. The program is built around the use of threads and the concept of thread-safety. The 3D modelling is used to design a gripping mechanism and brackets for various components. Image processing is used to detect colors and shapes.</w:t>
              </w:r>
            </w:ins>
          </w:p>
          <w:p w14:paraId="1A10353C" w14:textId="77777777" w:rsidR="00CF5081" w:rsidRDefault="00CF5081" w:rsidP="00CF5081">
            <w:pPr>
              <w:pStyle w:val="Brdtekst"/>
              <w:jc w:val="both"/>
              <w:rPr>
                <w:ins w:id="35" w:author="Morten Lerstad Solli" w:date="2017-11-30T16:02:00Z"/>
                <w:lang w:val="en-US"/>
              </w:rPr>
            </w:pPr>
            <w:ins w:id="36" w:author="Morten Lerstad Solli" w:date="2017-11-30T16:02:00Z">
              <w:r>
                <w:rPr>
                  <w:lang w:val="en-US"/>
                </w:rPr>
                <w:t>The car manages to drive through portals of different color, chosen from the external client. There are no problems when detecting colors in either dark or light environments. However, it struggles to determine which portal is closer to the car. The gripping mechanism was not finalized and is therefore left out of the final product.</w:t>
              </w:r>
            </w:ins>
          </w:p>
          <w:p w14:paraId="7AD6EBAD" w14:textId="77777777" w:rsidR="00CF5081" w:rsidRDefault="00CF5081" w:rsidP="00CF5081">
            <w:pPr>
              <w:pStyle w:val="Brdtekst"/>
              <w:jc w:val="both"/>
              <w:rPr>
                <w:ins w:id="37" w:author="Morten Lerstad Solli" w:date="2017-11-30T16:02:00Z"/>
                <w:lang w:val="en-US"/>
              </w:rPr>
            </w:pPr>
            <w:ins w:id="38" w:author="Morten Lerstad Solli" w:date="2017-11-30T16:02:00Z">
              <w:r>
                <w:rPr>
                  <w:lang w:val="en-US"/>
                </w:rPr>
                <w:t>Thread-Safety was one of the main priorities and was maintained throughout the whole project.</w:t>
              </w:r>
            </w:ins>
          </w:p>
          <w:p w14:paraId="5B70FF26" w14:textId="221C447C" w:rsidR="00272F4D" w:rsidRPr="00B7686C" w:rsidRDefault="00CF5081" w:rsidP="00CF5081">
            <w:pPr>
              <w:rPr>
                <w:rFonts w:ascii="Arial" w:hAnsi="Arial" w:cs="Arial"/>
                <w:i/>
                <w:iCs/>
                <w:color w:val="0000FF"/>
                <w:sz w:val="24"/>
                <w:szCs w:val="24"/>
                <w:lang w:val="en-US"/>
              </w:rPr>
            </w:pPr>
            <w:ins w:id="39" w:author="Morten Lerstad Solli" w:date="2017-11-30T16:02:00Z">
              <w:r w:rsidRPr="00F11BCB" w:rsidDel="00CF5081">
                <w:rPr>
                  <w:color w:val="0000FF"/>
                  <w:highlight w:val="yellow"/>
                  <w:lang w:val="en-US"/>
                </w:rPr>
                <w:t xml:space="preserve"> </w:t>
              </w:r>
            </w:ins>
            <w:del w:id="40" w:author="Morten Lerstad Solli" w:date="2017-11-30T16:02:00Z">
              <w:r w:rsidR="21142444" w:rsidRPr="00F11BCB" w:rsidDel="00CF5081">
                <w:rPr>
                  <w:color w:val="0000FF"/>
                  <w:highlight w:val="yellow"/>
                  <w:lang w:val="en-US"/>
                </w:rPr>
                <w:delText>[The summary here will be identical to the SUMMARY section of the report]</w:delText>
              </w:r>
            </w:del>
          </w:p>
        </w:tc>
      </w:tr>
    </w:tbl>
    <w:p w14:paraId="3A7CD5DF" w14:textId="77777777" w:rsidR="00E0610E" w:rsidRPr="00B7686C" w:rsidRDefault="001D6F9B" w:rsidP="21142444">
      <w:pPr>
        <w:pStyle w:val="Preface"/>
        <w:rPr>
          <w:lang w:val="en-US"/>
        </w:rPr>
      </w:pPr>
      <w:r w:rsidRPr="00B7686C">
        <w:rPr>
          <w:lang w:val="en-US"/>
        </w:rPr>
        <w:br w:type="page"/>
      </w:r>
      <w:r w:rsidR="21142444" w:rsidRPr="00B7686C">
        <w:rPr>
          <w:lang w:val="en-US"/>
        </w:rPr>
        <w:lastRenderedPageBreak/>
        <w:t>Table of contents</w:t>
      </w:r>
    </w:p>
    <w:p w14:paraId="7E2EE021" w14:textId="77777777" w:rsidR="00417B4E" w:rsidRPr="00B7686C" w:rsidRDefault="00417B4E" w:rsidP="21142444">
      <w:pPr>
        <w:pStyle w:val="Brdtekst"/>
        <w:rPr>
          <w:lang w:val="en-US"/>
        </w:rPr>
      </w:pPr>
    </w:p>
    <w:p w14:paraId="2B88D762" w14:textId="6646F83B" w:rsidR="00AE39D9" w:rsidRDefault="003F3C65">
      <w:pPr>
        <w:pStyle w:val="INNH1"/>
        <w:tabs>
          <w:tab w:val="right" w:leader="dot" w:pos="9628"/>
        </w:tabs>
        <w:rPr>
          <w:ins w:id="41" w:author="Oscar Herman Kise" w:date="2017-11-30T22:12:00Z"/>
          <w:rFonts w:asciiTheme="minorHAnsi" w:eastAsiaTheme="minorEastAsia" w:hAnsiTheme="minorHAnsi" w:cstheme="minorBidi"/>
          <w:b w:val="0"/>
          <w:bCs w:val="0"/>
          <w:caps w:val="0"/>
          <w:noProof/>
          <w:sz w:val="22"/>
          <w:szCs w:val="22"/>
        </w:rPr>
      </w:pPr>
      <w:r w:rsidRPr="005A3108">
        <w:rPr>
          <w:i/>
          <w:caps w:val="0"/>
          <w:lang w:val="en-US"/>
        </w:rPr>
        <w:fldChar w:fldCharType="begin"/>
      </w:r>
      <w:r w:rsidRPr="00B7686C">
        <w:rPr>
          <w:i/>
          <w:lang w:val="en-US"/>
        </w:rPr>
        <w:instrText xml:space="preserve"> TOC \o "1-3" \h \z \u </w:instrText>
      </w:r>
      <w:r w:rsidRPr="005A3108">
        <w:rPr>
          <w:i/>
          <w:caps w:val="0"/>
          <w:lang w:val="en-US"/>
        </w:rPr>
        <w:fldChar w:fldCharType="separate"/>
      </w:r>
      <w:ins w:id="42" w:author="Oscar Herman Kise" w:date="2017-11-30T22:12:00Z">
        <w:r w:rsidR="00AE39D9" w:rsidRPr="00DF2323">
          <w:rPr>
            <w:rStyle w:val="Hyperkobling"/>
            <w:noProof/>
          </w:rPr>
          <w:fldChar w:fldCharType="begin"/>
        </w:r>
        <w:r w:rsidR="00AE39D9" w:rsidRPr="00DF2323">
          <w:rPr>
            <w:rStyle w:val="Hyperkobling"/>
            <w:noProof/>
          </w:rPr>
          <w:instrText xml:space="preserve"> </w:instrText>
        </w:r>
        <w:r w:rsidR="00AE39D9">
          <w:rPr>
            <w:noProof/>
          </w:rPr>
          <w:instrText>HYPERLINK \l "_Toc499843297"</w:instrText>
        </w:r>
        <w:r w:rsidR="00AE39D9" w:rsidRPr="00DF2323">
          <w:rPr>
            <w:rStyle w:val="Hyperkobling"/>
            <w:noProof/>
          </w:rPr>
          <w:instrText xml:space="preserve"> </w:instrText>
        </w:r>
        <w:r w:rsidR="00AE39D9" w:rsidRPr="00DF2323">
          <w:rPr>
            <w:rStyle w:val="Hyperkobling"/>
            <w:noProof/>
          </w:rPr>
        </w:r>
        <w:r w:rsidR="00AE39D9" w:rsidRPr="00DF2323">
          <w:rPr>
            <w:rStyle w:val="Hyperkobling"/>
            <w:noProof/>
          </w:rPr>
          <w:fldChar w:fldCharType="separate"/>
        </w:r>
        <w:r w:rsidR="00AE39D9" w:rsidRPr="00DF2323">
          <w:rPr>
            <w:rStyle w:val="Hyperkobling"/>
            <w:noProof/>
            <w:lang w:val="en-US"/>
          </w:rPr>
          <w:t>Summary</w:t>
        </w:r>
        <w:r w:rsidR="00AE39D9">
          <w:rPr>
            <w:noProof/>
            <w:webHidden/>
          </w:rPr>
          <w:tab/>
        </w:r>
        <w:r w:rsidR="00AE39D9">
          <w:rPr>
            <w:noProof/>
            <w:webHidden/>
          </w:rPr>
          <w:fldChar w:fldCharType="begin"/>
        </w:r>
        <w:r w:rsidR="00AE39D9">
          <w:rPr>
            <w:noProof/>
            <w:webHidden/>
          </w:rPr>
          <w:instrText xml:space="preserve"> PAGEREF _Toc499843297 \h </w:instrText>
        </w:r>
        <w:r w:rsidR="00AE39D9">
          <w:rPr>
            <w:noProof/>
            <w:webHidden/>
          </w:rPr>
        </w:r>
      </w:ins>
      <w:r w:rsidR="00AE39D9">
        <w:rPr>
          <w:noProof/>
          <w:webHidden/>
        </w:rPr>
        <w:fldChar w:fldCharType="separate"/>
      </w:r>
      <w:ins w:id="43" w:author="Oscar Herman Kise" w:date="2017-11-30T22:19:00Z">
        <w:r w:rsidR="00710D49">
          <w:rPr>
            <w:noProof/>
            <w:webHidden/>
          </w:rPr>
          <w:t>4</w:t>
        </w:r>
      </w:ins>
      <w:ins w:id="44" w:author="Oscar Herman Kise" w:date="2017-11-30T22:12:00Z">
        <w:r w:rsidR="00AE39D9">
          <w:rPr>
            <w:noProof/>
            <w:webHidden/>
          </w:rPr>
          <w:fldChar w:fldCharType="end"/>
        </w:r>
        <w:r w:rsidR="00AE39D9" w:rsidRPr="00DF2323">
          <w:rPr>
            <w:rStyle w:val="Hyperkobling"/>
            <w:noProof/>
          </w:rPr>
          <w:fldChar w:fldCharType="end"/>
        </w:r>
      </w:ins>
    </w:p>
    <w:p w14:paraId="3BBBA770" w14:textId="774917E4" w:rsidR="00AE39D9" w:rsidRDefault="00AE39D9">
      <w:pPr>
        <w:pStyle w:val="INNH1"/>
        <w:tabs>
          <w:tab w:val="right" w:leader="dot" w:pos="9628"/>
        </w:tabs>
        <w:rPr>
          <w:ins w:id="45" w:author="Oscar Herman Kise" w:date="2017-11-30T22:12:00Z"/>
          <w:rFonts w:asciiTheme="minorHAnsi" w:eastAsiaTheme="minorEastAsia" w:hAnsiTheme="minorHAnsi" w:cstheme="minorBidi"/>
          <w:b w:val="0"/>
          <w:bCs w:val="0"/>
          <w:caps w:val="0"/>
          <w:noProof/>
          <w:sz w:val="22"/>
          <w:szCs w:val="22"/>
        </w:rPr>
      </w:pPr>
      <w:ins w:id="4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"_Toc499843298"</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Terminology</w:t>
        </w:r>
        <w:r>
          <w:rPr>
            <w:noProof/>
            <w:webHidden/>
          </w:rPr>
          <w:tab/>
        </w:r>
        <w:r>
          <w:rPr>
            <w:noProof/>
            <w:webHidden/>
          </w:rPr>
          <w:fldChar w:fldCharType="begin"/>
        </w:r>
        <w:r>
          <w:rPr>
            <w:noProof/>
            <w:webHidden/>
          </w:rPr>
          <w:instrText xml:space="preserve"> PAGEREF _Toc499843298 \h </w:instrText>
        </w:r>
        <w:r>
          <w:rPr>
            <w:noProof/>
            <w:webHidden/>
          </w:rPr>
        </w:r>
      </w:ins>
      <w:r>
        <w:rPr>
          <w:noProof/>
          <w:webHidden/>
        </w:rPr>
        <w:fldChar w:fldCharType="separate"/>
      </w:r>
      <w:ins w:id="47" w:author="Oscar Herman Kise" w:date="2017-11-30T22:19:00Z">
        <w:r w:rsidR="00710D49">
          <w:rPr>
            <w:noProof/>
            <w:webHidden/>
          </w:rPr>
          <w:t>4</w:t>
        </w:r>
      </w:ins>
      <w:ins w:id="48" w:author="Oscar Herman Kise" w:date="2017-11-30T22:12:00Z">
        <w:r>
          <w:rPr>
            <w:noProof/>
            <w:webHidden/>
          </w:rPr>
          <w:fldChar w:fldCharType="end"/>
        </w:r>
        <w:r w:rsidRPr="00DF2323">
          <w:rPr>
            <w:rStyle w:val="Hyperkobling"/>
            <w:noProof/>
          </w:rPr>
          <w:fldChar w:fldCharType="end"/>
        </w:r>
      </w:ins>
    </w:p>
    <w:p w14:paraId="29134F8D" w14:textId="414465FF" w:rsidR="00AE39D9" w:rsidRDefault="00AE39D9">
      <w:pPr>
        <w:pStyle w:val="INNH1"/>
        <w:tabs>
          <w:tab w:val="left" w:pos="400"/>
          <w:tab w:val="right" w:leader="dot" w:pos="9628"/>
        </w:tabs>
        <w:rPr>
          <w:ins w:id="49" w:author="Oscar Herman Kise" w:date="2017-11-30T22:12:00Z"/>
          <w:rFonts w:asciiTheme="minorHAnsi" w:eastAsiaTheme="minorEastAsia" w:hAnsiTheme="minorHAnsi" w:cstheme="minorBidi"/>
          <w:b w:val="0"/>
          <w:bCs w:val="0"/>
          <w:caps w:val="0"/>
          <w:noProof/>
          <w:sz w:val="22"/>
          <w:szCs w:val="22"/>
        </w:rPr>
      </w:pPr>
      <w:ins w:id="5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"_Toc499843299"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1</w:t>
        </w:r>
        <w:r>
          <w:rPr>
            <w:rFonts w:asciiTheme="minorHAnsi" w:eastAsiaTheme="minorEastAsia" w:hAnsiTheme="minorHAnsi" w:cstheme="minorBidi"/>
            <w:b w:val="0"/>
            <w:bCs w:val="0"/>
            <w:caps w:val="0"/>
            <w:noProof/>
            <w:sz w:val="22"/>
            <w:szCs w:val="22"/>
          </w:rPr>
          <w:tab/>
        </w:r>
        <w:r w:rsidRPr="00DF2323">
          <w:rPr>
            <w:rStyle w:val="Hyperkobling"/>
            <w:noProof/>
            <w:lang w:val="en-US"/>
          </w:rPr>
          <w:t>introduction</w:t>
        </w:r>
        <w:r>
          <w:rPr>
            <w:noProof/>
            <w:webHidden/>
          </w:rPr>
          <w:tab/>
        </w:r>
        <w:r>
          <w:rPr>
            <w:noProof/>
            <w:webHidden/>
          </w:rPr>
          <w:fldChar w:fldCharType="begin"/>
        </w:r>
        <w:r>
          <w:rPr>
            <w:noProof/>
            <w:webHidden/>
          </w:rPr>
          <w:instrText xml:space="preserve"> PAGEREF _Toc499843299 \h </w:instrText>
        </w:r>
        <w:r>
          <w:rPr>
            <w:noProof/>
            <w:webHidden/>
          </w:rPr>
        </w:r>
      </w:ins>
      <w:r>
        <w:rPr>
          <w:noProof/>
          <w:webHidden/>
        </w:rPr>
        <w:fldChar w:fldCharType="separate"/>
      </w:r>
      <w:ins w:id="51" w:author="Oscar Herman Kise" w:date="2017-11-30T22:19:00Z">
        <w:r w:rsidR="00710D49">
          <w:rPr>
            <w:noProof/>
            <w:webHidden/>
          </w:rPr>
          <w:t>6</w:t>
        </w:r>
      </w:ins>
      <w:ins w:id="52" w:author="Oscar Herman Kise" w:date="2017-11-30T22:12:00Z">
        <w:r>
          <w:rPr>
            <w:noProof/>
            <w:webHidden/>
          </w:rPr>
          <w:fldChar w:fldCharType="end"/>
        </w:r>
        <w:r w:rsidRPr="00DF2323">
          <w:rPr>
            <w:rStyle w:val="Hyperkobling"/>
            <w:noProof/>
          </w:rPr>
          <w:fldChar w:fldCharType="end"/>
        </w:r>
      </w:ins>
    </w:p>
    <w:p w14:paraId="64DFA239" w14:textId="2B5E3F54" w:rsidR="00AE39D9" w:rsidRDefault="00AE39D9">
      <w:pPr>
        <w:pStyle w:val="INNH1"/>
        <w:tabs>
          <w:tab w:val="left" w:pos="400"/>
          <w:tab w:val="right" w:leader="dot" w:pos="9628"/>
        </w:tabs>
        <w:rPr>
          <w:ins w:id="53" w:author="Oscar Herman Kise" w:date="2017-11-30T22:12:00Z"/>
          <w:rFonts w:asciiTheme="minorHAnsi" w:eastAsiaTheme="minorEastAsia" w:hAnsiTheme="minorHAnsi" w:cstheme="minorBidi"/>
          <w:b w:val="0"/>
          <w:bCs w:val="0"/>
          <w:caps w:val="0"/>
          <w:noProof/>
          <w:sz w:val="22"/>
          <w:szCs w:val="22"/>
        </w:rPr>
      </w:pPr>
      <w:ins w:id="5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"_Toc499843300"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2</w:t>
        </w:r>
        <w:r>
          <w:rPr>
            <w:rFonts w:asciiTheme="minorHAnsi" w:eastAsiaTheme="minorEastAsia" w:hAnsiTheme="minorHAnsi" w:cstheme="minorBidi"/>
            <w:b w:val="0"/>
            <w:bCs w:val="0"/>
            <w:caps w:val="0"/>
            <w:noProof/>
            <w:sz w:val="22"/>
            <w:szCs w:val="22"/>
          </w:rPr>
          <w:tab/>
        </w:r>
        <w:r w:rsidRPr="00DF2323">
          <w:rPr>
            <w:rStyle w:val="Hyperkobling"/>
            <w:noProof/>
            <w:lang w:val="en-US"/>
          </w:rPr>
          <w:t>theoretical basis and Background</w:t>
        </w:r>
        <w:r>
          <w:rPr>
            <w:noProof/>
            <w:webHidden/>
          </w:rPr>
          <w:tab/>
        </w:r>
        <w:r>
          <w:rPr>
            <w:noProof/>
            <w:webHidden/>
          </w:rPr>
          <w:fldChar w:fldCharType="begin"/>
        </w:r>
        <w:r>
          <w:rPr>
            <w:noProof/>
            <w:webHidden/>
          </w:rPr>
          <w:instrText xml:space="preserve"> PAGEREF _Toc499843300 \h </w:instrText>
        </w:r>
        <w:r>
          <w:rPr>
            <w:noProof/>
            <w:webHidden/>
          </w:rPr>
        </w:r>
      </w:ins>
      <w:r>
        <w:rPr>
          <w:noProof/>
          <w:webHidden/>
        </w:rPr>
        <w:fldChar w:fldCharType="separate"/>
      </w:r>
      <w:ins w:id="55" w:author="Oscar Herman Kise" w:date="2017-11-30T22:19:00Z">
        <w:r w:rsidR="00710D49">
          <w:rPr>
            <w:noProof/>
            <w:webHidden/>
          </w:rPr>
          <w:t>7</w:t>
        </w:r>
      </w:ins>
      <w:ins w:id="56" w:author="Oscar Herman Kise" w:date="2017-11-30T22:12:00Z">
        <w:r>
          <w:rPr>
            <w:noProof/>
            <w:webHidden/>
          </w:rPr>
          <w:fldChar w:fldCharType="end"/>
        </w:r>
        <w:r w:rsidRPr="00DF2323">
          <w:rPr>
            <w:rStyle w:val="Hyperkobling"/>
            <w:noProof/>
          </w:rPr>
          <w:fldChar w:fldCharType="end"/>
        </w:r>
      </w:ins>
    </w:p>
    <w:p w14:paraId="725F41EA" w14:textId="58A387F5" w:rsidR="00AE39D9" w:rsidRDefault="00AE39D9">
      <w:pPr>
        <w:pStyle w:val="INNH2"/>
        <w:tabs>
          <w:tab w:val="left" w:pos="800"/>
          <w:tab w:val="right" w:leader="dot" w:pos="9628"/>
        </w:tabs>
        <w:rPr>
          <w:ins w:id="57" w:author="Oscar Herman Kise" w:date="2017-11-30T22:12:00Z"/>
          <w:rFonts w:asciiTheme="minorHAnsi" w:eastAsiaTheme="minorEastAsia" w:hAnsiTheme="minorHAnsi" w:cstheme="minorBidi"/>
          <w:smallCaps w:val="0"/>
          <w:noProof/>
          <w:sz w:val="22"/>
          <w:szCs w:val="22"/>
        </w:rPr>
      </w:pPr>
      <w:ins w:id="5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"_Toc499843303"</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ascii="Verdana" w:hAnsi="Verdana"/>
            <w:noProof/>
            <w:lang w:val="en-US" w:bidi="x-none"/>
            <w14:scene3d>
              <w14:camera w14:prst="orthographicFront"/>
              <w14:lightRig w14:rig="threePt" w14:dir="t">
                <w14:rot w14:lat="0" w14:lon="0" w14:rev="0"/>
              </w14:lightRig>
            </w14:scene3d>
          </w:rPr>
          <w:t>2.1</w:t>
        </w:r>
        <w:r>
          <w:rPr>
            <w:rFonts w:asciiTheme="minorHAnsi" w:eastAsiaTheme="minorEastAsia" w:hAnsiTheme="minorHAnsi" w:cstheme="minorBidi"/>
            <w:smallCaps w:val="0"/>
            <w:noProof/>
            <w:sz w:val="22"/>
            <w:szCs w:val="22"/>
          </w:rPr>
          <w:tab/>
        </w:r>
        <w:r w:rsidRPr="00DF2323">
          <w:rPr>
            <w:rStyle w:val="Hyperkobling"/>
            <w:noProof/>
            <w:lang w:val="en-US"/>
          </w:rPr>
          <w:t>Java</w:t>
        </w:r>
        <w:r>
          <w:rPr>
            <w:noProof/>
            <w:webHidden/>
          </w:rPr>
          <w:tab/>
        </w:r>
        <w:r>
          <w:rPr>
            <w:noProof/>
            <w:webHidden/>
          </w:rPr>
          <w:fldChar w:fldCharType="begin"/>
        </w:r>
        <w:r>
          <w:rPr>
            <w:noProof/>
            <w:webHidden/>
          </w:rPr>
          <w:instrText xml:space="preserve"> PAGEREF _Toc499843303 \h </w:instrText>
        </w:r>
        <w:r>
          <w:rPr>
            <w:noProof/>
            <w:webHidden/>
          </w:rPr>
        </w:r>
      </w:ins>
      <w:r>
        <w:rPr>
          <w:noProof/>
          <w:webHidden/>
        </w:rPr>
        <w:fldChar w:fldCharType="separate"/>
      </w:r>
      <w:ins w:id="59" w:author="Oscar Herman Kise" w:date="2017-11-30T22:19:00Z">
        <w:r w:rsidR="00710D49">
          <w:rPr>
            <w:noProof/>
            <w:webHidden/>
          </w:rPr>
          <w:t>7</w:t>
        </w:r>
      </w:ins>
      <w:ins w:id="60" w:author="Oscar Herman Kise" w:date="2017-11-30T22:12:00Z">
        <w:r>
          <w:rPr>
            <w:noProof/>
            <w:webHidden/>
          </w:rPr>
          <w:fldChar w:fldCharType="end"/>
        </w:r>
        <w:r w:rsidRPr="00DF2323">
          <w:rPr>
            <w:rStyle w:val="Hyperkobling"/>
            <w:noProof/>
          </w:rPr>
          <w:fldChar w:fldCharType="end"/>
        </w:r>
      </w:ins>
    </w:p>
    <w:p w14:paraId="4B70ACB6" w14:textId="67CBCF07" w:rsidR="00AE39D9" w:rsidRDefault="00AE39D9">
      <w:pPr>
        <w:pStyle w:val="INNH2"/>
        <w:tabs>
          <w:tab w:val="left" w:pos="800"/>
          <w:tab w:val="right" w:leader="dot" w:pos="9628"/>
        </w:tabs>
        <w:rPr>
          <w:ins w:id="61" w:author="Oscar Herman Kise" w:date="2017-11-30T22:12:00Z"/>
          <w:rFonts w:asciiTheme="minorHAnsi" w:eastAsiaTheme="minorEastAsia" w:hAnsiTheme="minorHAnsi" w:cstheme="minorBidi"/>
          <w:smallCaps w:val="0"/>
          <w:noProof/>
          <w:sz w:val="22"/>
          <w:szCs w:val="22"/>
        </w:rPr>
      </w:pPr>
      <w:ins w:id="6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"_Toc499843304"</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2.2</w:t>
        </w:r>
        <w:r>
          <w:rPr>
            <w:rFonts w:asciiTheme="minorHAnsi" w:eastAsiaTheme="minorEastAsia" w:hAnsiTheme="minorHAnsi" w:cstheme="minorBidi"/>
            <w:smallCaps w:val="0"/>
            <w:noProof/>
            <w:sz w:val="22"/>
            <w:szCs w:val="22"/>
          </w:rPr>
          <w:tab/>
        </w:r>
        <w:r w:rsidRPr="00DF2323">
          <w:rPr>
            <w:rStyle w:val="Hyperkobling"/>
            <w:noProof/>
            <w:lang w:val="en-US"/>
          </w:rPr>
          <w:t>NetBeans</w:t>
        </w:r>
        <w:r>
          <w:rPr>
            <w:noProof/>
            <w:webHidden/>
          </w:rPr>
          <w:tab/>
        </w:r>
        <w:r>
          <w:rPr>
            <w:noProof/>
            <w:webHidden/>
          </w:rPr>
          <w:fldChar w:fldCharType="begin"/>
        </w:r>
        <w:r>
          <w:rPr>
            <w:noProof/>
            <w:webHidden/>
          </w:rPr>
          <w:instrText xml:space="preserve"> PAGEREF _Toc499843304 \h </w:instrText>
        </w:r>
        <w:r>
          <w:rPr>
            <w:noProof/>
            <w:webHidden/>
          </w:rPr>
        </w:r>
      </w:ins>
      <w:r>
        <w:rPr>
          <w:noProof/>
          <w:webHidden/>
        </w:rPr>
        <w:fldChar w:fldCharType="separate"/>
      </w:r>
      <w:ins w:id="63" w:author="Oscar Herman Kise" w:date="2017-11-30T22:19:00Z">
        <w:r w:rsidR="00710D49">
          <w:rPr>
            <w:noProof/>
            <w:webHidden/>
          </w:rPr>
          <w:t>7</w:t>
        </w:r>
      </w:ins>
      <w:ins w:id="64" w:author="Oscar Herman Kise" w:date="2017-11-30T22:12:00Z">
        <w:r>
          <w:rPr>
            <w:noProof/>
            <w:webHidden/>
          </w:rPr>
          <w:fldChar w:fldCharType="end"/>
        </w:r>
        <w:r w:rsidRPr="00DF2323">
          <w:rPr>
            <w:rStyle w:val="Hyperkobling"/>
            <w:noProof/>
          </w:rPr>
          <w:fldChar w:fldCharType="end"/>
        </w:r>
      </w:ins>
    </w:p>
    <w:p w14:paraId="3C9EA1F3" w14:textId="6D0C923F" w:rsidR="00AE39D9" w:rsidRDefault="00AE39D9">
      <w:pPr>
        <w:pStyle w:val="INNH2"/>
        <w:tabs>
          <w:tab w:val="left" w:pos="800"/>
          <w:tab w:val="right" w:leader="dot" w:pos="9628"/>
        </w:tabs>
        <w:rPr>
          <w:ins w:id="65" w:author="Oscar Herman Kise" w:date="2017-11-30T22:12:00Z"/>
          <w:rFonts w:asciiTheme="minorHAnsi" w:eastAsiaTheme="minorEastAsia" w:hAnsiTheme="minorHAnsi" w:cstheme="minorBidi"/>
          <w:smallCaps w:val="0"/>
          <w:noProof/>
          <w:sz w:val="22"/>
          <w:szCs w:val="22"/>
        </w:rPr>
      </w:pPr>
      <w:ins w:id="6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"_Toc499843305"</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2.3</w:t>
        </w:r>
        <w:r>
          <w:rPr>
            <w:rFonts w:asciiTheme="minorHAnsi" w:eastAsiaTheme="minorEastAsia" w:hAnsiTheme="minorHAnsi" w:cstheme="minorBidi"/>
            <w:smallCaps w:val="0"/>
            <w:noProof/>
            <w:sz w:val="22"/>
            <w:szCs w:val="22"/>
          </w:rPr>
          <w:tab/>
        </w:r>
        <w:r w:rsidRPr="00DF2323">
          <w:rPr>
            <w:rStyle w:val="Hyperkobling"/>
            <w:noProof/>
            <w:lang w:val="en-US"/>
          </w:rPr>
          <w:t>OpenCV</w:t>
        </w:r>
        <w:r>
          <w:rPr>
            <w:noProof/>
            <w:webHidden/>
          </w:rPr>
          <w:tab/>
        </w:r>
        <w:r>
          <w:rPr>
            <w:noProof/>
            <w:webHidden/>
          </w:rPr>
          <w:fldChar w:fldCharType="begin"/>
        </w:r>
        <w:r>
          <w:rPr>
            <w:noProof/>
            <w:webHidden/>
          </w:rPr>
          <w:instrText xml:space="preserve"> PAGEREF _Toc499843305 \h </w:instrText>
        </w:r>
        <w:r>
          <w:rPr>
            <w:noProof/>
            <w:webHidden/>
          </w:rPr>
        </w:r>
      </w:ins>
      <w:r>
        <w:rPr>
          <w:noProof/>
          <w:webHidden/>
        </w:rPr>
        <w:fldChar w:fldCharType="separate"/>
      </w:r>
      <w:ins w:id="67" w:author="Oscar Herman Kise" w:date="2017-11-30T22:19:00Z">
        <w:r w:rsidR="00710D49">
          <w:rPr>
            <w:noProof/>
            <w:webHidden/>
          </w:rPr>
          <w:t>7</w:t>
        </w:r>
      </w:ins>
      <w:ins w:id="68" w:author="Oscar Herman Kise" w:date="2017-11-30T22:12:00Z">
        <w:r>
          <w:rPr>
            <w:noProof/>
            <w:webHidden/>
          </w:rPr>
          <w:fldChar w:fldCharType="end"/>
        </w:r>
        <w:r w:rsidRPr="00DF2323">
          <w:rPr>
            <w:rStyle w:val="Hyperkobling"/>
            <w:noProof/>
          </w:rPr>
          <w:fldChar w:fldCharType="end"/>
        </w:r>
      </w:ins>
    </w:p>
    <w:p w14:paraId="2CB7CD55" w14:textId="18AF153F" w:rsidR="00AE39D9" w:rsidRDefault="00AE39D9">
      <w:pPr>
        <w:pStyle w:val="INNH2"/>
        <w:tabs>
          <w:tab w:val="left" w:pos="800"/>
          <w:tab w:val="right" w:leader="dot" w:pos="9628"/>
        </w:tabs>
        <w:rPr>
          <w:ins w:id="69" w:author="Oscar Herman Kise" w:date="2017-11-30T22:12:00Z"/>
          <w:rFonts w:asciiTheme="minorHAnsi" w:eastAsiaTheme="minorEastAsia" w:hAnsiTheme="minorHAnsi" w:cstheme="minorBidi"/>
          <w:smallCaps w:val="0"/>
          <w:noProof/>
          <w:sz w:val="22"/>
          <w:szCs w:val="22"/>
        </w:rPr>
      </w:pPr>
      <w:ins w:id="7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"_Toc499843306"</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2.4</w:t>
        </w:r>
        <w:r>
          <w:rPr>
            <w:rFonts w:asciiTheme="minorHAnsi" w:eastAsiaTheme="minorEastAsia" w:hAnsiTheme="minorHAnsi" w:cstheme="minorBidi"/>
            <w:smallCaps w:val="0"/>
            <w:noProof/>
            <w:sz w:val="22"/>
            <w:szCs w:val="22"/>
          </w:rPr>
          <w:tab/>
        </w:r>
        <w:r w:rsidRPr="00DF2323">
          <w:rPr>
            <w:rStyle w:val="Hyperkobling"/>
            <w:noProof/>
            <w:lang w:val="en-US"/>
          </w:rPr>
          <w:t>jSerialComm</w:t>
        </w:r>
        <w:r>
          <w:rPr>
            <w:noProof/>
            <w:webHidden/>
          </w:rPr>
          <w:tab/>
        </w:r>
        <w:r>
          <w:rPr>
            <w:noProof/>
            <w:webHidden/>
          </w:rPr>
          <w:fldChar w:fldCharType="begin"/>
        </w:r>
        <w:r>
          <w:rPr>
            <w:noProof/>
            <w:webHidden/>
          </w:rPr>
          <w:instrText xml:space="preserve"> PAGEREF _Toc499843306 \h </w:instrText>
        </w:r>
        <w:r>
          <w:rPr>
            <w:noProof/>
            <w:webHidden/>
          </w:rPr>
        </w:r>
      </w:ins>
      <w:r>
        <w:rPr>
          <w:noProof/>
          <w:webHidden/>
        </w:rPr>
        <w:fldChar w:fldCharType="separate"/>
      </w:r>
      <w:ins w:id="71" w:author="Oscar Herman Kise" w:date="2017-11-30T22:19:00Z">
        <w:r w:rsidR="00710D49">
          <w:rPr>
            <w:noProof/>
            <w:webHidden/>
          </w:rPr>
          <w:t>7</w:t>
        </w:r>
      </w:ins>
      <w:ins w:id="72" w:author="Oscar Herman Kise" w:date="2017-11-30T22:12:00Z">
        <w:r>
          <w:rPr>
            <w:noProof/>
            <w:webHidden/>
          </w:rPr>
          <w:fldChar w:fldCharType="end"/>
        </w:r>
        <w:r w:rsidRPr="00DF2323">
          <w:rPr>
            <w:rStyle w:val="Hyperkobling"/>
            <w:noProof/>
          </w:rPr>
          <w:fldChar w:fldCharType="end"/>
        </w:r>
      </w:ins>
    </w:p>
    <w:p w14:paraId="224CF87E" w14:textId="0D814F6A" w:rsidR="00AE39D9" w:rsidRDefault="00AE39D9">
      <w:pPr>
        <w:pStyle w:val="INNH2"/>
        <w:tabs>
          <w:tab w:val="left" w:pos="800"/>
          <w:tab w:val="right" w:leader="dot" w:pos="9628"/>
        </w:tabs>
        <w:rPr>
          <w:ins w:id="73" w:author="Oscar Herman Kise" w:date="2017-11-30T22:12:00Z"/>
          <w:rFonts w:asciiTheme="minorHAnsi" w:eastAsiaTheme="minorEastAsia" w:hAnsiTheme="minorHAnsi" w:cstheme="minorBidi"/>
          <w:smallCaps w:val="0"/>
          <w:noProof/>
          <w:sz w:val="22"/>
          <w:szCs w:val="22"/>
        </w:rPr>
      </w:pPr>
      <w:ins w:id="7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"_Toc499843307"</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2.5</w:t>
        </w:r>
        <w:r>
          <w:rPr>
            <w:rFonts w:asciiTheme="minorHAnsi" w:eastAsiaTheme="minorEastAsia" w:hAnsiTheme="minorHAnsi" w:cstheme="minorBidi"/>
            <w:smallCaps w:val="0"/>
            <w:noProof/>
            <w:sz w:val="22"/>
            <w:szCs w:val="22"/>
          </w:rPr>
          <w:tab/>
        </w:r>
        <w:r w:rsidRPr="00DF2323">
          <w:rPr>
            <w:rStyle w:val="Hyperkobling"/>
            <w:noProof/>
            <w:lang w:val="en-US"/>
          </w:rPr>
          <w:t>Arduino</w:t>
        </w:r>
        <w:r>
          <w:rPr>
            <w:noProof/>
            <w:webHidden/>
          </w:rPr>
          <w:tab/>
        </w:r>
        <w:r>
          <w:rPr>
            <w:noProof/>
            <w:webHidden/>
          </w:rPr>
          <w:fldChar w:fldCharType="begin"/>
        </w:r>
        <w:r>
          <w:rPr>
            <w:noProof/>
            <w:webHidden/>
          </w:rPr>
          <w:instrText xml:space="preserve"> PAGEREF _Toc499843307 \h </w:instrText>
        </w:r>
        <w:r>
          <w:rPr>
            <w:noProof/>
            <w:webHidden/>
          </w:rPr>
        </w:r>
      </w:ins>
      <w:r>
        <w:rPr>
          <w:noProof/>
          <w:webHidden/>
        </w:rPr>
        <w:fldChar w:fldCharType="separate"/>
      </w:r>
      <w:ins w:id="75" w:author="Oscar Herman Kise" w:date="2017-11-30T22:19:00Z">
        <w:r w:rsidR="00710D49">
          <w:rPr>
            <w:noProof/>
            <w:webHidden/>
          </w:rPr>
          <w:t>7</w:t>
        </w:r>
      </w:ins>
      <w:ins w:id="76" w:author="Oscar Herman Kise" w:date="2017-11-30T22:12:00Z">
        <w:r>
          <w:rPr>
            <w:noProof/>
            <w:webHidden/>
          </w:rPr>
          <w:fldChar w:fldCharType="end"/>
        </w:r>
        <w:r w:rsidRPr="00DF2323">
          <w:rPr>
            <w:rStyle w:val="Hyperkobling"/>
            <w:noProof/>
          </w:rPr>
          <w:fldChar w:fldCharType="end"/>
        </w:r>
      </w:ins>
    </w:p>
    <w:p w14:paraId="7DE5BF9A" w14:textId="34D7A55E" w:rsidR="00AE39D9" w:rsidRDefault="00AE39D9">
      <w:pPr>
        <w:pStyle w:val="INNH2"/>
        <w:tabs>
          <w:tab w:val="left" w:pos="800"/>
          <w:tab w:val="right" w:leader="dot" w:pos="9628"/>
        </w:tabs>
        <w:rPr>
          <w:ins w:id="77" w:author="Oscar Herman Kise" w:date="2017-11-30T22:12:00Z"/>
          <w:rFonts w:asciiTheme="minorHAnsi" w:eastAsiaTheme="minorEastAsia" w:hAnsiTheme="minorHAnsi" w:cstheme="minorBidi"/>
          <w:smallCaps w:val="0"/>
          <w:noProof/>
          <w:sz w:val="22"/>
          <w:szCs w:val="22"/>
        </w:rPr>
      </w:pPr>
      <w:ins w:id="7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"_Toc499843308"</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2.6</w:t>
        </w:r>
        <w:r>
          <w:rPr>
            <w:rFonts w:asciiTheme="minorHAnsi" w:eastAsiaTheme="minorEastAsia" w:hAnsiTheme="minorHAnsi" w:cstheme="minorBidi"/>
            <w:smallCaps w:val="0"/>
            <w:noProof/>
            <w:sz w:val="22"/>
            <w:szCs w:val="22"/>
          </w:rPr>
          <w:tab/>
        </w:r>
        <w:r w:rsidRPr="00DF2323">
          <w:rPr>
            <w:rStyle w:val="Hyperkobling"/>
            <w:noProof/>
            <w:lang w:val="en-US"/>
          </w:rPr>
          <w:t>Odroid</w:t>
        </w:r>
        <w:r>
          <w:rPr>
            <w:noProof/>
            <w:webHidden/>
          </w:rPr>
          <w:tab/>
        </w:r>
        <w:r>
          <w:rPr>
            <w:noProof/>
            <w:webHidden/>
          </w:rPr>
          <w:fldChar w:fldCharType="begin"/>
        </w:r>
        <w:r>
          <w:rPr>
            <w:noProof/>
            <w:webHidden/>
          </w:rPr>
          <w:instrText xml:space="preserve"> PAGEREF _Toc499843308 \h </w:instrText>
        </w:r>
        <w:r>
          <w:rPr>
            <w:noProof/>
            <w:webHidden/>
          </w:rPr>
        </w:r>
      </w:ins>
      <w:r>
        <w:rPr>
          <w:noProof/>
          <w:webHidden/>
        </w:rPr>
        <w:fldChar w:fldCharType="separate"/>
      </w:r>
      <w:ins w:id="79" w:author="Oscar Herman Kise" w:date="2017-11-30T22:19:00Z">
        <w:r w:rsidR="00710D49">
          <w:rPr>
            <w:noProof/>
            <w:webHidden/>
          </w:rPr>
          <w:t>8</w:t>
        </w:r>
      </w:ins>
      <w:ins w:id="80" w:author="Oscar Herman Kise" w:date="2017-11-30T22:12:00Z">
        <w:r>
          <w:rPr>
            <w:noProof/>
            <w:webHidden/>
          </w:rPr>
          <w:fldChar w:fldCharType="end"/>
        </w:r>
        <w:r w:rsidRPr="00DF2323">
          <w:rPr>
            <w:rStyle w:val="Hyperkobling"/>
            <w:noProof/>
          </w:rPr>
          <w:fldChar w:fldCharType="end"/>
        </w:r>
      </w:ins>
    </w:p>
    <w:p w14:paraId="71F4823C" w14:textId="3F2FCBC0" w:rsidR="00AE39D9" w:rsidRDefault="00AE39D9">
      <w:pPr>
        <w:pStyle w:val="INNH2"/>
        <w:tabs>
          <w:tab w:val="left" w:pos="800"/>
          <w:tab w:val="right" w:leader="dot" w:pos="9628"/>
        </w:tabs>
        <w:rPr>
          <w:ins w:id="81" w:author="Oscar Herman Kise" w:date="2017-11-30T22:12:00Z"/>
          <w:rFonts w:asciiTheme="minorHAnsi" w:eastAsiaTheme="minorEastAsia" w:hAnsiTheme="minorHAnsi" w:cstheme="minorBidi"/>
          <w:smallCaps w:val="0"/>
          <w:noProof/>
          <w:sz w:val="22"/>
          <w:szCs w:val="22"/>
        </w:rPr>
      </w:pPr>
      <w:ins w:id="8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"_Toc499843309"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2.7</w:t>
        </w:r>
        <w:r>
          <w:rPr>
            <w:rFonts w:asciiTheme="minorHAnsi" w:eastAsiaTheme="minorEastAsia" w:hAnsiTheme="minorHAnsi" w:cstheme="minorBidi"/>
            <w:smallCaps w:val="0"/>
            <w:noProof/>
            <w:sz w:val="22"/>
            <w:szCs w:val="22"/>
          </w:rPr>
          <w:tab/>
        </w:r>
        <w:r w:rsidRPr="00DF2323">
          <w:rPr>
            <w:rStyle w:val="Hyperkobling"/>
            <w:noProof/>
            <w:lang w:val="en-US"/>
          </w:rPr>
          <w:t>PC-Schematic</w:t>
        </w:r>
        <w:r>
          <w:rPr>
            <w:noProof/>
            <w:webHidden/>
          </w:rPr>
          <w:tab/>
        </w:r>
        <w:r>
          <w:rPr>
            <w:noProof/>
            <w:webHidden/>
          </w:rPr>
          <w:fldChar w:fldCharType="begin"/>
        </w:r>
        <w:r>
          <w:rPr>
            <w:noProof/>
            <w:webHidden/>
          </w:rPr>
          <w:instrText xml:space="preserve"> PAGEREF _Toc499843309 \h </w:instrText>
        </w:r>
        <w:r>
          <w:rPr>
            <w:noProof/>
            <w:webHidden/>
          </w:rPr>
        </w:r>
      </w:ins>
      <w:r>
        <w:rPr>
          <w:noProof/>
          <w:webHidden/>
        </w:rPr>
        <w:fldChar w:fldCharType="separate"/>
      </w:r>
      <w:ins w:id="83" w:author="Oscar Herman Kise" w:date="2017-11-30T22:19:00Z">
        <w:r w:rsidR="00710D49">
          <w:rPr>
            <w:noProof/>
            <w:webHidden/>
          </w:rPr>
          <w:t>8</w:t>
        </w:r>
      </w:ins>
      <w:ins w:id="84" w:author="Oscar Herman Kise" w:date="2017-11-30T22:12:00Z">
        <w:r>
          <w:rPr>
            <w:noProof/>
            <w:webHidden/>
          </w:rPr>
          <w:fldChar w:fldCharType="end"/>
        </w:r>
        <w:r w:rsidRPr="00DF2323">
          <w:rPr>
            <w:rStyle w:val="Hyperkobling"/>
            <w:noProof/>
          </w:rPr>
          <w:fldChar w:fldCharType="end"/>
        </w:r>
      </w:ins>
    </w:p>
    <w:p w14:paraId="4C352B69" w14:textId="7DE61F31" w:rsidR="00AE39D9" w:rsidRDefault="00AE39D9">
      <w:pPr>
        <w:pStyle w:val="INNH2"/>
        <w:tabs>
          <w:tab w:val="left" w:pos="800"/>
          <w:tab w:val="right" w:leader="dot" w:pos="9628"/>
        </w:tabs>
        <w:rPr>
          <w:ins w:id="85" w:author="Oscar Herman Kise" w:date="2017-11-30T22:12:00Z"/>
          <w:rFonts w:asciiTheme="minorHAnsi" w:eastAsiaTheme="minorEastAsia" w:hAnsiTheme="minorHAnsi" w:cstheme="minorBidi"/>
          <w:smallCaps w:val="0"/>
          <w:noProof/>
          <w:sz w:val="22"/>
          <w:szCs w:val="22"/>
        </w:rPr>
      </w:pPr>
      <w:ins w:id="8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"_Toc499843310"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2.8</w:t>
        </w:r>
        <w:r>
          <w:rPr>
            <w:rFonts w:asciiTheme="minorHAnsi" w:eastAsiaTheme="minorEastAsia" w:hAnsiTheme="minorHAnsi" w:cstheme="minorBidi"/>
            <w:smallCaps w:val="0"/>
            <w:noProof/>
            <w:sz w:val="22"/>
            <w:szCs w:val="22"/>
          </w:rPr>
          <w:tab/>
        </w:r>
        <w:r w:rsidRPr="00DF2323">
          <w:rPr>
            <w:rStyle w:val="Hyperkobling"/>
            <w:noProof/>
            <w:lang w:val="en-US"/>
          </w:rPr>
          <w:t>Concurrency</w:t>
        </w:r>
        <w:r>
          <w:rPr>
            <w:noProof/>
            <w:webHidden/>
          </w:rPr>
          <w:tab/>
        </w:r>
        <w:r>
          <w:rPr>
            <w:noProof/>
            <w:webHidden/>
          </w:rPr>
          <w:fldChar w:fldCharType="begin"/>
        </w:r>
        <w:r>
          <w:rPr>
            <w:noProof/>
            <w:webHidden/>
          </w:rPr>
          <w:instrText xml:space="preserve"> PAGEREF _Toc499843310 \h </w:instrText>
        </w:r>
        <w:r>
          <w:rPr>
            <w:noProof/>
            <w:webHidden/>
          </w:rPr>
        </w:r>
      </w:ins>
      <w:r>
        <w:rPr>
          <w:noProof/>
          <w:webHidden/>
        </w:rPr>
        <w:fldChar w:fldCharType="separate"/>
      </w:r>
      <w:ins w:id="87" w:author="Oscar Herman Kise" w:date="2017-11-30T22:19:00Z">
        <w:r w:rsidR="00710D49">
          <w:rPr>
            <w:noProof/>
            <w:webHidden/>
          </w:rPr>
          <w:t>8</w:t>
        </w:r>
      </w:ins>
      <w:ins w:id="88" w:author="Oscar Herman Kise" w:date="2017-11-30T22:12:00Z">
        <w:r>
          <w:rPr>
            <w:noProof/>
            <w:webHidden/>
          </w:rPr>
          <w:fldChar w:fldCharType="end"/>
        </w:r>
        <w:r w:rsidRPr="00DF2323">
          <w:rPr>
            <w:rStyle w:val="Hyperkobling"/>
            <w:noProof/>
          </w:rPr>
          <w:fldChar w:fldCharType="end"/>
        </w:r>
      </w:ins>
    </w:p>
    <w:p w14:paraId="5FC2E71D" w14:textId="56B06012" w:rsidR="00AE39D9" w:rsidRDefault="00AE39D9">
      <w:pPr>
        <w:pStyle w:val="INNH2"/>
        <w:tabs>
          <w:tab w:val="right" w:leader="dot" w:pos="9628"/>
        </w:tabs>
        <w:rPr>
          <w:ins w:id="89" w:author="Oscar Herman Kise" w:date="2017-11-30T22:12:00Z"/>
          <w:rFonts w:asciiTheme="minorHAnsi" w:eastAsiaTheme="minorEastAsia" w:hAnsiTheme="minorHAnsi" w:cstheme="minorBidi"/>
          <w:smallCaps w:val="0"/>
          <w:noProof/>
          <w:sz w:val="22"/>
          <w:szCs w:val="22"/>
        </w:rPr>
      </w:pPr>
      <w:ins w:id="9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"_Toc499843314"</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2.9</w:t>
        </w:r>
      </w:ins>
      <w:ins w:id="91" w:author="Oscar Herman Kise" w:date="2017-11-30T22:14:00Z">
        <w:r w:rsidR="00035AAD">
          <w:rPr>
            <w:rStyle w:val="Hyperkobling"/>
            <w:noProof/>
            <w:lang w:val="en-US" w:bidi="x-none"/>
            <w14:scene3d>
              <w14:camera w14:prst="orthographicFront"/>
              <w14:lightRig w14:rig="threePt" w14:dir="t">
                <w14:rot w14:lat="0" w14:lon="0" w14:rev="0"/>
              </w14:lightRig>
            </w14:scene3d>
          </w:rPr>
          <w:t xml:space="preserve">         </w:t>
        </w:r>
        <w:r w:rsidR="00035AAD" w:rsidRPr="00035AAD">
          <w:rPr>
            <w:rStyle w:val="Hyperkobling"/>
            <w:noProof/>
            <w:lang w:val="en-US" w:bidi="x-none"/>
            <w14:scene3d>
              <w14:camera w14:prst="orthographicFront"/>
              <w14:lightRig w14:rig="threePt" w14:dir="t">
                <w14:rot w14:lat="0" w14:lon="0" w14:rev="0"/>
              </w14:lightRig>
            </w14:scene3d>
          </w:rPr>
          <w:t>Threads</w:t>
        </w:r>
      </w:ins>
      <w:ins w:id="92" w:author="Oscar Herman Kise" w:date="2017-11-30T22:12:00Z">
        <w:r>
          <w:rPr>
            <w:noProof/>
            <w:webHidden/>
          </w:rPr>
          <w:tab/>
        </w:r>
        <w:r>
          <w:rPr>
            <w:noProof/>
            <w:webHidden/>
          </w:rPr>
          <w:fldChar w:fldCharType="begin"/>
        </w:r>
        <w:r>
          <w:rPr>
            <w:noProof/>
            <w:webHidden/>
          </w:rPr>
          <w:instrText xml:space="preserve"> PAGEREF _Toc499843314 \h </w:instrText>
        </w:r>
        <w:r>
          <w:rPr>
            <w:noProof/>
            <w:webHidden/>
          </w:rPr>
        </w:r>
      </w:ins>
      <w:r>
        <w:rPr>
          <w:noProof/>
          <w:webHidden/>
        </w:rPr>
        <w:fldChar w:fldCharType="separate"/>
      </w:r>
      <w:ins w:id="93" w:author="Oscar Herman Kise" w:date="2017-11-30T22:19:00Z">
        <w:r w:rsidR="00710D49">
          <w:rPr>
            <w:noProof/>
            <w:webHidden/>
          </w:rPr>
          <w:t>8</w:t>
        </w:r>
      </w:ins>
      <w:ins w:id="94" w:author="Oscar Herman Kise" w:date="2017-11-30T22:12:00Z">
        <w:r>
          <w:rPr>
            <w:noProof/>
            <w:webHidden/>
          </w:rPr>
          <w:fldChar w:fldCharType="end"/>
        </w:r>
        <w:r w:rsidRPr="00DF2323">
          <w:rPr>
            <w:rStyle w:val="Hyperkobling"/>
            <w:noProof/>
          </w:rPr>
          <w:fldChar w:fldCharType="end"/>
        </w:r>
      </w:ins>
    </w:p>
    <w:p w14:paraId="53291B6D" w14:textId="287127F1" w:rsidR="00AE39D9" w:rsidRDefault="00AE39D9">
      <w:pPr>
        <w:pStyle w:val="INNH2"/>
        <w:tabs>
          <w:tab w:val="left" w:pos="800"/>
          <w:tab w:val="right" w:leader="dot" w:pos="9628"/>
        </w:tabs>
        <w:rPr>
          <w:ins w:id="95" w:author="Oscar Herman Kise" w:date="2017-11-30T22:12:00Z"/>
          <w:rFonts w:asciiTheme="minorHAnsi" w:eastAsiaTheme="minorEastAsia" w:hAnsiTheme="minorHAnsi" w:cstheme="minorBidi"/>
          <w:smallCaps w:val="0"/>
          <w:noProof/>
          <w:sz w:val="22"/>
          <w:szCs w:val="22"/>
        </w:rPr>
      </w:pPr>
      <w:ins w:id="9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"_Toc499843315"</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2.10</w:t>
        </w:r>
        <w:r>
          <w:rPr>
            <w:rFonts w:asciiTheme="minorHAnsi" w:eastAsiaTheme="minorEastAsia" w:hAnsiTheme="minorHAnsi" w:cstheme="minorBidi"/>
            <w:smallCaps w:val="0"/>
            <w:noProof/>
            <w:sz w:val="22"/>
            <w:szCs w:val="22"/>
          </w:rPr>
          <w:tab/>
        </w:r>
        <w:r w:rsidRPr="00DF2323">
          <w:rPr>
            <w:rStyle w:val="Hyperkobling"/>
            <w:noProof/>
            <w:lang w:val="en-US"/>
          </w:rPr>
          <w:t>Thread Safety</w:t>
        </w:r>
        <w:r>
          <w:rPr>
            <w:noProof/>
            <w:webHidden/>
          </w:rPr>
          <w:tab/>
        </w:r>
        <w:r>
          <w:rPr>
            <w:noProof/>
            <w:webHidden/>
          </w:rPr>
          <w:fldChar w:fldCharType="begin"/>
        </w:r>
        <w:r>
          <w:rPr>
            <w:noProof/>
            <w:webHidden/>
          </w:rPr>
          <w:instrText xml:space="preserve"> PAGEREF _Toc499843315 \h </w:instrText>
        </w:r>
        <w:r>
          <w:rPr>
            <w:noProof/>
            <w:webHidden/>
          </w:rPr>
        </w:r>
      </w:ins>
      <w:r>
        <w:rPr>
          <w:noProof/>
          <w:webHidden/>
        </w:rPr>
        <w:fldChar w:fldCharType="separate"/>
      </w:r>
      <w:ins w:id="97" w:author="Oscar Herman Kise" w:date="2017-11-30T22:19:00Z">
        <w:r w:rsidR="00710D49">
          <w:rPr>
            <w:noProof/>
            <w:webHidden/>
          </w:rPr>
          <w:t>8</w:t>
        </w:r>
      </w:ins>
      <w:ins w:id="98" w:author="Oscar Herman Kise" w:date="2017-11-30T22:12:00Z">
        <w:r>
          <w:rPr>
            <w:noProof/>
            <w:webHidden/>
          </w:rPr>
          <w:fldChar w:fldCharType="end"/>
        </w:r>
        <w:r w:rsidRPr="00DF2323">
          <w:rPr>
            <w:rStyle w:val="Hyperkobling"/>
            <w:noProof/>
          </w:rPr>
          <w:fldChar w:fldCharType="end"/>
        </w:r>
      </w:ins>
    </w:p>
    <w:p w14:paraId="6B0E00E8" w14:textId="2132AA88" w:rsidR="00AE39D9" w:rsidRDefault="00AE39D9">
      <w:pPr>
        <w:pStyle w:val="INNH2"/>
        <w:tabs>
          <w:tab w:val="left" w:pos="800"/>
          <w:tab w:val="right" w:leader="dot" w:pos="9628"/>
        </w:tabs>
        <w:rPr>
          <w:ins w:id="99" w:author="Oscar Herman Kise" w:date="2017-11-30T22:12:00Z"/>
          <w:rFonts w:asciiTheme="minorHAnsi" w:eastAsiaTheme="minorEastAsia" w:hAnsiTheme="minorHAnsi" w:cstheme="minorBidi"/>
          <w:smallCaps w:val="0"/>
          <w:noProof/>
          <w:sz w:val="22"/>
          <w:szCs w:val="22"/>
        </w:rPr>
      </w:pPr>
      <w:ins w:id="10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"_Toc499843316"</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2.11</w:t>
        </w:r>
        <w:r>
          <w:rPr>
            <w:rFonts w:asciiTheme="minorHAnsi" w:eastAsiaTheme="minorEastAsia" w:hAnsiTheme="minorHAnsi" w:cstheme="minorBidi"/>
            <w:smallCaps w:val="0"/>
            <w:noProof/>
            <w:sz w:val="22"/>
            <w:szCs w:val="22"/>
          </w:rPr>
          <w:tab/>
        </w:r>
        <w:r w:rsidRPr="00DF2323">
          <w:rPr>
            <w:rStyle w:val="Hyperkobling"/>
            <w:noProof/>
            <w:lang w:val="en-US"/>
          </w:rPr>
          <w:t>ThreadPool</w:t>
        </w:r>
        <w:r>
          <w:rPr>
            <w:noProof/>
            <w:webHidden/>
          </w:rPr>
          <w:tab/>
        </w:r>
        <w:r>
          <w:rPr>
            <w:noProof/>
            <w:webHidden/>
          </w:rPr>
          <w:fldChar w:fldCharType="begin"/>
        </w:r>
        <w:r>
          <w:rPr>
            <w:noProof/>
            <w:webHidden/>
          </w:rPr>
          <w:instrText xml:space="preserve"> PAGEREF _Toc499843316 \h </w:instrText>
        </w:r>
        <w:r>
          <w:rPr>
            <w:noProof/>
            <w:webHidden/>
          </w:rPr>
        </w:r>
      </w:ins>
      <w:r>
        <w:rPr>
          <w:noProof/>
          <w:webHidden/>
        </w:rPr>
        <w:fldChar w:fldCharType="separate"/>
      </w:r>
      <w:ins w:id="101" w:author="Oscar Herman Kise" w:date="2017-11-30T22:19:00Z">
        <w:r w:rsidR="00710D49">
          <w:rPr>
            <w:noProof/>
            <w:webHidden/>
          </w:rPr>
          <w:t>9</w:t>
        </w:r>
      </w:ins>
      <w:ins w:id="102" w:author="Oscar Herman Kise" w:date="2017-11-30T22:12:00Z">
        <w:r>
          <w:rPr>
            <w:noProof/>
            <w:webHidden/>
          </w:rPr>
          <w:fldChar w:fldCharType="end"/>
        </w:r>
        <w:r w:rsidRPr="00DF2323">
          <w:rPr>
            <w:rStyle w:val="Hyperkobling"/>
            <w:noProof/>
          </w:rPr>
          <w:fldChar w:fldCharType="end"/>
        </w:r>
      </w:ins>
    </w:p>
    <w:p w14:paraId="754DA946" w14:textId="314E616A" w:rsidR="00AE39D9" w:rsidRDefault="00AE39D9">
      <w:pPr>
        <w:pStyle w:val="INNH2"/>
        <w:tabs>
          <w:tab w:val="right" w:leader="dot" w:pos="9628"/>
        </w:tabs>
        <w:rPr>
          <w:ins w:id="103" w:author="Oscar Herman Kise" w:date="2017-11-30T22:12:00Z"/>
          <w:rFonts w:asciiTheme="minorHAnsi" w:eastAsiaTheme="minorEastAsia" w:hAnsiTheme="minorHAnsi" w:cstheme="minorBidi"/>
          <w:smallCaps w:val="0"/>
          <w:noProof/>
          <w:sz w:val="22"/>
          <w:szCs w:val="22"/>
        </w:rPr>
      </w:pPr>
      <w:ins w:id="10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"_Toc499843318"</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2.12</w:t>
        </w:r>
      </w:ins>
      <w:ins w:id="105" w:author="Oscar Herman Kise" w:date="2017-11-30T22:14:00Z">
        <w:r w:rsidR="00035AAD">
          <w:rPr>
            <w:rStyle w:val="Hyperkobling"/>
            <w:noProof/>
            <w:lang w:val="en-US" w:bidi="x-none"/>
            <w14:scene3d>
              <w14:camera w14:prst="orthographicFront"/>
              <w14:lightRig w14:rig="threePt" w14:dir="t">
                <w14:rot w14:lat="0" w14:lon="0" w14:rev="0"/>
              </w14:lightRig>
            </w14:scene3d>
          </w:rPr>
          <w:t xml:space="preserve">      </w:t>
        </w:r>
        <w:r w:rsidR="00035AAD" w:rsidRPr="00035AAD">
          <w:rPr>
            <w:rStyle w:val="Hyperkobling"/>
            <w:noProof/>
            <w:lang w:val="en-US" w:bidi="x-none"/>
            <w14:scene3d>
              <w14:camera w14:prst="orthographicFront"/>
              <w14:lightRig w14:rig="threePt" w14:dir="t">
                <w14:rot w14:lat="0" w14:lon="0" w14:rev="0"/>
              </w14:lightRig>
            </w14:scene3d>
          </w:rPr>
          <w:t>Executor &amp; Scheduler</w:t>
        </w:r>
      </w:ins>
      <w:ins w:id="106" w:author="Oscar Herman Kise" w:date="2017-11-30T22:12:00Z">
        <w:r>
          <w:rPr>
            <w:noProof/>
            <w:webHidden/>
          </w:rPr>
          <w:tab/>
        </w:r>
        <w:r>
          <w:rPr>
            <w:noProof/>
            <w:webHidden/>
          </w:rPr>
          <w:fldChar w:fldCharType="begin"/>
        </w:r>
        <w:r>
          <w:rPr>
            <w:noProof/>
            <w:webHidden/>
          </w:rPr>
          <w:instrText xml:space="preserve"> PAGEREF _Toc499843318 \h </w:instrText>
        </w:r>
        <w:r>
          <w:rPr>
            <w:noProof/>
            <w:webHidden/>
          </w:rPr>
        </w:r>
      </w:ins>
      <w:r>
        <w:rPr>
          <w:noProof/>
          <w:webHidden/>
        </w:rPr>
        <w:fldChar w:fldCharType="separate"/>
      </w:r>
      <w:ins w:id="107" w:author="Oscar Herman Kise" w:date="2017-11-30T22:19:00Z">
        <w:r w:rsidR="00710D49">
          <w:rPr>
            <w:noProof/>
            <w:webHidden/>
          </w:rPr>
          <w:t>9</w:t>
        </w:r>
      </w:ins>
      <w:ins w:id="108" w:author="Oscar Herman Kise" w:date="2017-11-30T22:12:00Z">
        <w:r>
          <w:rPr>
            <w:noProof/>
            <w:webHidden/>
          </w:rPr>
          <w:fldChar w:fldCharType="end"/>
        </w:r>
        <w:r w:rsidRPr="00DF2323">
          <w:rPr>
            <w:rStyle w:val="Hyperkobling"/>
            <w:noProof/>
          </w:rPr>
          <w:fldChar w:fldCharType="end"/>
        </w:r>
      </w:ins>
    </w:p>
    <w:p w14:paraId="3F63EA5A" w14:textId="2C6B7391" w:rsidR="00AE39D9" w:rsidRDefault="00AE39D9">
      <w:pPr>
        <w:pStyle w:val="INNH2"/>
        <w:tabs>
          <w:tab w:val="left" w:pos="800"/>
          <w:tab w:val="right" w:leader="dot" w:pos="9628"/>
        </w:tabs>
        <w:rPr>
          <w:ins w:id="109" w:author="Oscar Herman Kise" w:date="2017-11-30T22:12:00Z"/>
          <w:rFonts w:asciiTheme="minorHAnsi" w:eastAsiaTheme="minorEastAsia" w:hAnsiTheme="minorHAnsi" w:cstheme="minorBidi"/>
          <w:smallCaps w:val="0"/>
          <w:noProof/>
          <w:sz w:val="22"/>
          <w:szCs w:val="22"/>
        </w:rPr>
      </w:pPr>
      <w:ins w:id="11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"_Toc499843319"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2.13</w:t>
        </w:r>
        <w:r>
          <w:rPr>
            <w:rFonts w:asciiTheme="minorHAnsi" w:eastAsiaTheme="minorEastAsia" w:hAnsiTheme="minorHAnsi" w:cstheme="minorBidi"/>
            <w:smallCaps w:val="0"/>
            <w:noProof/>
            <w:sz w:val="22"/>
            <w:szCs w:val="22"/>
          </w:rPr>
          <w:tab/>
        </w:r>
        <w:r w:rsidRPr="00DF2323">
          <w:rPr>
            <w:rStyle w:val="Hyperkobling"/>
            <w:noProof/>
            <w:lang w:val="en-US"/>
          </w:rPr>
          <w:t>Event</w:t>
        </w:r>
        <w:r>
          <w:rPr>
            <w:noProof/>
            <w:webHidden/>
          </w:rPr>
          <w:tab/>
        </w:r>
        <w:r>
          <w:rPr>
            <w:noProof/>
            <w:webHidden/>
          </w:rPr>
          <w:fldChar w:fldCharType="begin"/>
        </w:r>
        <w:r>
          <w:rPr>
            <w:noProof/>
            <w:webHidden/>
          </w:rPr>
          <w:instrText xml:space="preserve"> PAGEREF _Toc499843319 \h </w:instrText>
        </w:r>
        <w:r>
          <w:rPr>
            <w:noProof/>
            <w:webHidden/>
          </w:rPr>
        </w:r>
      </w:ins>
      <w:r>
        <w:rPr>
          <w:noProof/>
          <w:webHidden/>
        </w:rPr>
        <w:fldChar w:fldCharType="separate"/>
      </w:r>
      <w:ins w:id="111" w:author="Oscar Herman Kise" w:date="2017-11-30T22:19:00Z">
        <w:r w:rsidR="00710D49">
          <w:rPr>
            <w:noProof/>
            <w:webHidden/>
          </w:rPr>
          <w:t>10</w:t>
        </w:r>
      </w:ins>
      <w:ins w:id="112" w:author="Oscar Herman Kise" w:date="2017-11-30T22:12:00Z">
        <w:r>
          <w:rPr>
            <w:noProof/>
            <w:webHidden/>
          </w:rPr>
          <w:fldChar w:fldCharType="end"/>
        </w:r>
        <w:r w:rsidRPr="00DF2323">
          <w:rPr>
            <w:rStyle w:val="Hyperkobling"/>
            <w:noProof/>
          </w:rPr>
          <w:fldChar w:fldCharType="end"/>
        </w:r>
      </w:ins>
    </w:p>
    <w:p w14:paraId="78CB728C" w14:textId="15048125" w:rsidR="00AE39D9" w:rsidRDefault="00AE39D9">
      <w:pPr>
        <w:pStyle w:val="INNH2"/>
        <w:tabs>
          <w:tab w:val="right" w:leader="dot" w:pos="9628"/>
        </w:tabs>
        <w:rPr>
          <w:ins w:id="113" w:author="Oscar Herman Kise" w:date="2017-11-30T22:12:00Z"/>
          <w:rFonts w:asciiTheme="minorHAnsi" w:eastAsiaTheme="minorEastAsia" w:hAnsiTheme="minorHAnsi" w:cstheme="minorBidi"/>
          <w:smallCaps w:val="0"/>
          <w:noProof/>
          <w:sz w:val="22"/>
          <w:szCs w:val="22"/>
        </w:rPr>
      </w:pPr>
      <w:ins w:id="11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"_Toc499843327"</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bidi="x-none"/>
            <w14:scene3d>
              <w14:camera w14:prst="orthographicFront"/>
              <w14:lightRig w14:rig="threePt" w14:dir="t">
                <w14:rot w14:lat="0" w14:lon="0" w14:rev="0"/>
              </w14:lightRig>
            </w14:scene3d>
          </w:rPr>
          <w:t>2.14</w:t>
        </w:r>
      </w:ins>
      <w:ins w:id="115" w:author="Oscar Herman Kise" w:date="2017-11-30T22:15:00Z">
        <w:r w:rsidR="00035AAD">
          <w:rPr>
            <w:rStyle w:val="Hyperkobling"/>
            <w:noProof/>
            <w:lang w:bidi="x-none"/>
            <w14:scene3d>
              <w14:camera w14:prst="orthographicFront"/>
              <w14:lightRig w14:rig="threePt" w14:dir="t">
                <w14:rot w14:lat="0" w14:lon="0" w14:rev="0"/>
              </w14:lightRig>
            </w14:scene3d>
          </w:rPr>
          <w:t xml:space="preserve">      </w:t>
        </w:r>
        <w:r w:rsidR="00035AAD" w:rsidRPr="00035AAD">
          <w:rPr>
            <w:rStyle w:val="Hyperkobling"/>
            <w:noProof/>
            <w:lang w:bidi="x-none"/>
            <w14:scene3d>
              <w14:camera w14:prst="orthographicFront"/>
              <w14:lightRig w14:rig="threePt" w14:dir="t">
                <w14:rot w14:lat="0" w14:lon="0" w14:rev="0"/>
              </w14:lightRig>
            </w14:scene3d>
          </w:rPr>
          <w:t>Even Listener</w:t>
        </w:r>
      </w:ins>
      <w:ins w:id="116" w:author="Oscar Herman Kise" w:date="2017-11-30T22:12:00Z">
        <w:r>
          <w:rPr>
            <w:noProof/>
            <w:webHidden/>
          </w:rPr>
          <w:tab/>
        </w:r>
        <w:r>
          <w:rPr>
            <w:noProof/>
            <w:webHidden/>
          </w:rPr>
          <w:fldChar w:fldCharType="begin"/>
        </w:r>
        <w:r>
          <w:rPr>
            <w:noProof/>
            <w:webHidden/>
          </w:rPr>
          <w:instrText xml:space="preserve"> PAGEREF _Toc499843327 \h </w:instrText>
        </w:r>
        <w:r>
          <w:rPr>
            <w:noProof/>
            <w:webHidden/>
          </w:rPr>
        </w:r>
      </w:ins>
      <w:r>
        <w:rPr>
          <w:noProof/>
          <w:webHidden/>
        </w:rPr>
        <w:fldChar w:fldCharType="separate"/>
      </w:r>
      <w:ins w:id="117" w:author="Oscar Herman Kise" w:date="2017-11-30T22:19:00Z">
        <w:r w:rsidR="00710D49">
          <w:rPr>
            <w:noProof/>
            <w:webHidden/>
          </w:rPr>
          <w:t>10</w:t>
        </w:r>
      </w:ins>
      <w:ins w:id="118" w:author="Oscar Herman Kise" w:date="2017-11-30T22:12:00Z">
        <w:r>
          <w:rPr>
            <w:noProof/>
            <w:webHidden/>
          </w:rPr>
          <w:fldChar w:fldCharType="end"/>
        </w:r>
        <w:r w:rsidRPr="00DF2323">
          <w:rPr>
            <w:rStyle w:val="Hyperkobling"/>
            <w:noProof/>
          </w:rPr>
          <w:fldChar w:fldCharType="end"/>
        </w:r>
      </w:ins>
    </w:p>
    <w:p w14:paraId="2FF65195" w14:textId="38663C92" w:rsidR="00AE39D9" w:rsidRDefault="00AE39D9">
      <w:pPr>
        <w:pStyle w:val="INNH2"/>
        <w:tabs>
          <w:tab w:val="left" w:pos="800"/>
          <w:tab w:val="right" w:leader="dot" w:pos="9628"/>
        </w:tabs>
        <w:rPr>
          <w:ins w:id="119" w:author="Oscar Herman Kise" w:date="2017-11-30T22:12:00Z"/>
          <w:rFonts w:asciiTheme="minorHAnsi" w:eastAsiaTheme="minorEastAsia" w:hAnsiTheme="minorHAnsi" w:cstheme="minorBidi"/>
          <w:smallCaps w:val="0"/>
          <w:noProof/>
          <w:sz w:val="22"/>
          <w:szCs w:val="22"/>
        </w:rPr>
      </w:pPr>
      <w:ins w:id="12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"_Toc499843328"</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2.15</w:t>
        </w:r>
        <w:r>
          <w:rPr>
            <w:rFonts w:asciiTheme="minorHAnsi" w:eastAsiaTheme="minorEastAsia" w:hAnsiTheme="minorHAnsi" w:cstheme="minorBidi"/>
            <w:smallCaps w:val="0"/>
            <w:noProof/>
            <w:sz w:val="22"/>
            <w:szCs w:val="22"/>
          </w:rPr>
          <w:tab/>
        </w:r>
        <w:r w:rsidRPr="00DF2323">
          <w:rPr>
            <w:rStyle w:val="Hyperkobling"/>
            <w:noProof/>
            <w:lang w:val="en-US"/>
          </w:rPr>
          <w:t>Serial Communication</w:t>
        </w:r>
        <w:r>
          <w:rPr>
            <w:noProof/>
            <w:webHidden/>
          </w:rPr>
          <w:tab/>
        </w:r>
        <w:r>
          <w:rPr>
            <w:noProof/>
            <w:webHidden/>
          </w:rPr>
          <w:fldChar w:fldCharType="begin"/>
        </w:r>
        <w:r>
          <w:rPr>
            <w:noProof/>
            <w:webHidden/>
          </w:rPr>
          <w:instrText xml:space="preserve"> PAGEREF _Toc499843328 \h </w:instrText>
        </w:r>
        <w:r>
          <w:rPr>
            <w:noProof/>
            <w:webHidden/>
          </w:rPr>
        </w:r>
      </w:ins>
      <w:r>
        <w:rPr>
          <w:noProof/>
          <w:webHidden/>
        </w:rPr>
        <w:fldChar w:fldCharType="separate"/>
      </w:r>
      <w:ins w:id="121" w:author="Oscar Herman Kise" w:date="2017-11-30T22:19:00Z">
        <w:r w:rsidR="00710D49">
          <w:rPr>
            <w:noProof/>
            <w:webHidden/>
          </w:rPr>
          <w:t>10</w:t>
        </w:r>
      </w:ins>
      <w:ins w:id="122" w:author="Oscar Herman Kise" w:date="2017-11-30T22:12:00Z">
        <w:r>
          <w:rPr>
            <w:noProof/>
            <w:webHidden/>
          </w:rPr>
          <w:fldChar w:fldCharType="end"/>
        </w:r>
        <w:r w:rsidRPr="00DF2323">
          <w:rPr>
            <w:rStyle w:val="Hyperkobling"/>
            <w:noProof/>
          </w:rPr>
          <w:fldChar w:fldCharType="end"/>
        </w:r>
      </w:ins>
    </w:p>
    <w:p w14:paraId="17A48A30" w14:textId="23866818" w:rsidR="00AE39D9" w:rsidRDefault="00AE39D9">
      <w:pPr>
        <w:pStyle w:val="INNH2"/>
        <w:tabs>
          <w:tab w:val="left" w:pos="800"/>
          <w:tab w:val="right" w:leader="dot" w:pos="9628"/>
        </w:tabs>
        <w:rPr>
          <w:ins w:id="123" w:author="Oscar Herman Kise" w:date="2017-11-30T22:12:00Z"/>
          <w:rFonts w:asciiTheme="minorHAnsi" w:eastAsiaTheme="minorEastAsia" w:hAnsiTheme="minorHAnsi" w:cstheme="minorBidi"/>
          <w:smallCaps w:val="0"/>
          <w:noProof/>
          <w:sz w:val="22"/>
          <w:szCs w:val="22"/>
        </w:rPr>
      </w:pPr>
      <w:ins w:id="12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"_Toc499843329"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2.16</w:t>
        </w:r>
        <w:r>
          <w:rPr>
            <w:rFonts w:asciiTheme="minorHAnsi" w:eastAsiaTheme="minorEastAsia" w:hAnsiTheme="minorHAnsi" w:cstheme="minorBidi"/>
            <w:smallCaps w:val="0"/>
            <w:noProof/>
            <w:sz w:val="22"/>
            <w:szCs w:val="22"/>
          </w:rPr>
          <w:tab/>
        </w:r>
        <w:r w:rsidRPr="00DF2323">
          <w:rPr>
            <w:rStyle w:val="Hyperkobling"/>
            <w:noProof/>
            <w:lang w:val="en-US"/>
          </w:rPr>
          <w:t>TCP</w:t>
        </w:r>
        <w:r>
          <w:rPr>
            <w:noProof/>
            <w:webHidden/>
          </w:rPr>
          <w:tab/>
        </w:r>
        <w:r>
          <w:rPr>
            <w:noProof/>
            <w:webHidden/>
          </w:rPr>
          <w:fldChar w:fldCharType="begin"/>
        </w:r>
        <w:r>
          <w:rPr>
            <w:noProof/>
            <w:webHidden/>
          </w:rPr>
          <w:instrText xml:space="preserve"> PAGEREF _Toc499843329 \h </w:instrText>
        </w:r>
        <w:r>
          <w:rPr>
            <w:noProof/>
            <w:webHidden/>
          </w:rPr>
        </w:r>
      </w:ins>
      <w:r>
        <w:rPr>
          <w:noProof/>
          <w:webHidden/>
        </w:rPr>
        <w:fldChar w:fldCharType="separate"/>
      </w:r>
      <w:ins w:id="125" w:author="Oscar Herman Kise" w:date="2017-11-30T22:19:00Z">
        <w:r w:rsidR="00710D49">
          <w:rPr>
            <w:noProof/>
            <w:webHidden/>
          </w:rPr>
          <w:t>10</w:t>
        </w:r>
      </w:ins>
      <w:ins w:id="126" w:author="Oscar Herman Kise" w:date="2017-11-30T22:12:00Z">
        <w:r>
          <w:rPr>
            <w:noProof/>
            <w:webHidden/>
          </w:rPr>
          <w:fldChar w:fldCharType="end"/>
        </w:r>
        <w:r w:rsidRPr="00DF2323">
          <w:rPr>
            <w:rStyle w:val="Hyperkobling"/>
            <w:noProof/>
          </w:rPr>
          <w:fldChar w:fldCharType="end"/>
        </w:r>
      </w:ins>
    </w:p>
    <w:p w14:paraId="1E560ABD" w14:textId="17743BD7" w:rsidR="00AE39D9" w:rsidRDefault="00AE39D9">
      <w:pPr>
        <w:pStyle w:val="INNH2"/>
        <w:tabs>
          <w:tab w:val="left" w:pos="800"/>
          <w:tab w:val="right" w:leader="dot" w:pos="9628"/>
        </w:tabs>
        <w:rPr>
          <w:ins w:id="127" w:author="Oscar Herman Kise" w:date="2017-11-30T22:12:00Z"/>
          <w:rFonts w:asciiTheme="minorHAnsi" w:eastAsiaTheme="minorEastAsia" w:hAnsiTheme="minorHAnsi" w:cstheme="minorBidi"/>
          <w:smallCaps w:val="0"/>
          <w:noProof/>
          <w:sz w:val="22"/>
          <w:szCs w:val="22"/>
        </w:rPr>
      </w:pPr>
      <w:ins w:id="12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2.17</w:t>
        </w:r>
        <w:r>
          <w:rPr>
            <w:rFonts w:asciiTheme="minorHAnsi" w:eastAsiaTheme="minorEastAsia" w:hAnsiTheme="minorHAnsi" w:cstheme="minorBidi"/>
            <w:smallCaps w:val="0"/>
            <w:noProof/>
            <w:sz w:val="22"/>
            <w:szCs w:val="22"/>
          </w:rPr>
          <w:tab/>
        </w:r>
        <w:r w:rsidRPr="00DF2323">
          <w:rPr>
            <w:rStyle w:val="Hyperkobling"/>
            <w:noProof/>
            <w:lang w:val="en-US"/>
          </w:rPr>
          <w:t>UDP</w:t>
        </w:r>
        <w:r>
          <w:rPr>
            <w:noProof/>
            <w:webHidden/>
          </w:rPr>
          <w:tab/>
        </w:r>
        <w:r>
          <w:rPr>
            <w:noProof/>
            <w:webHidden/>
          </w:rPr>
          <w:fldChar w:fldCharType="begin"/>
        </w:r>
        <w:r>
          <w:rPr>
            <w:noProof/>
            <w:webHidden/>
          </w:rPr>
          <w:instrText xml:space="preserve"> PAGEREF _Toc499843330 \h </w:instrText>
        </w:r>
        <w:r>
          <w:rPr>
            <w:noProof/>
            <w:webHidden/>
          </w:rPr>
        </w:r>
      </w:ins>
      <w:r>
        <w:rPr>
          <w:noProof/>
          <w:webHidden/>
        </w:rPr>
        <w:fldChar w:fldCharType="separate"/>
      </w:r>
      <w:ins w:id="129" w:author="Oscar Herman Kise" w:date="2017-11-30T22:19:00Z">
        <w:r w:rsidR="00710D49">
          <w:rPr>
            <w:noProof/>
            <w:webHidden/>
          </w:rPr>
          <w:t>11</w:t>
        </w:r>
      </w:ins>
      <w:ins w:id="130" w:author="Oscar Herman Kise" w:date="2017-11-30T22:12:00Z">
        <w:r>
          <w:rPr>
            <w:noProof/>
            <w:webHidden/>
          </w:rPr>
          <w:fldChar w:fldCharType="end"/>
        </w:r>
        <w:r w:rsidRPr="00DF2323">
          <w:rPr>
            <w:rStyle w:val="Hyperkobling"/>
            <w:noProof/>
          </w:rPr>
          <w:fldChar w:fldCharType="end"/>
        </w:r>
      </w:ins>
    </w:p>
    <w:p w14:paraId="65E6AA15" w14:textId="66E5383E" w:rsidR="00AE39D9" w:rsidRDefault="00AE39D9">
      <w:pPr>
        <w:pStyle w:val="INNH1"/>
        <w:tabs>
          <w:tab w:val="left" w:pos="400"/>
          <w:tab w:val="right" w:leader="dot" w:pos="9628"/>
        </w:tabs>
        <w:rPr>
          <w:ins w:id="131" w:author="Oscar Herman Kise" w:date="2017-11-30T22:12:00Z"/>
          <w:rFonts w:asciiTheme="minorHAnsi" w:eastAsiaTheme="minorEastAsia" w:hAnsiTheme="minorHAnsi" w:cstheme="minorBidi"/>
          <w:b w:val="0"/>
          <w:bCs w:val="0"/>
          <w:caps w:val="0"/>
          <w:noProof/>
          <w:sz w:val="22"/>
          <w:szCs w:val="22"/>
        </w:rPr>
      </w:pPr>
      <w:ins w:id="13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"_Toc499843331"</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3</w:t>
        </w:r>
        <w:r>
          <w:rPr>
            <w:rFonts w:asciiTheme="minorHAnsi" w:eastAsiaTheme="minorEastAsia" w:hAnsiTheme="minorHAnsi" w:cstheme="minorBidi"/>
            <w:b w:val="0"/>
            <w:bCs w:val="0"/>
            <w:caps w:val="0"/>
            <w:noProof/>
            <w:sz w:val="22"/>
            <w:szCs w:val="22"/>
          </w:rPr>
          <w:tab/>
        </w:r>
        <w:r w:rsidRPr="00DF2323">
          <w:rPr>
            <w:rStyle w:val="Hyperkobling"/>
            <w:noProof/>
            <w:lang w:val="en-US"/>
          </w:rPr>
          <w:t>MATERIALS</w:t>
        </w:r>
        <w:r>
          <w:rPr>
            <w:noProof/>
            <w:webHidden/>
          </w:rPr>
          <w:tab/>
        </w:r>
        <w:r>
          <w:rPr>
            <w:noProof/>
            <w:webHidden/>
          </w:rPr>
          <w:fldChar w:fldCharType="begin"/>
        </w:r>
        <w:r>
          <w:rPr>
            <w:noProof/>
            <w:webHidden/>
          </w:rPr>
          <w:instrText xml:space="preserve"> PAGEREF _Toc499843331 \h </w:instrText>
        </w:r>
        <w:r>
          <w:rPr>
            <w:noProof/>
            <w:webHidden/>
          </w:rPr>
        </w:r>
      </w:ins>
      <w:r>
        <w:rPr>
          <w:noProof/>
          <w:webHidden/>
        </w:rPr>
        <w:fldChar w:fldCharType="separate"/>
      </w:r>
      <w:ins w:id="133" w:author="Oscar Herman Kise" w:date="2017-11-30T22:19:00Z">
        <w:r w:rsidR="00710D49">
          <w:rPr>
            <w:noProof/>
            <w:webHidden/>
          </w:rPr>
          <w:t>12</w:t>
        </w:r>
      </w:ins>
      <w:ins w:id="134" w:author="Oscar Herman Kise" w:date="2017-11-30T22:12:00Z">
        <w:r>
          <w:rPr>
            <w:noProof/>
            <w:webHidden/>
          </w:rPr>
          <w:fldChar w:fldCharType="end"/>
        </w:r>
        <w:r w:rsidRPr="00DF2323">
          <w:rPr>
            <w:rStyle w:val="Hyperkobling"/>
            <w:noProof/>
          </w:rPr>
          <w:fldChar w:fldCharType="end"/>
        </w:r>
      </w:ins>
    </w:p>
    <w:p w14:paraId="5D17D506" w14:textId="0C46D9FD" w:rsidR="00AE39D9" w:rsidRDefault="00AE39D9">
      <w:pPr>
        <w:pStyle w:val="INNH2"/>
        <w:tabs>
          <w:tab w:val="left" w:pos="800"/>
          <w:tab w:val="right" w:leader="dot" w:pos="9628"/>
        </w:tabs>
        <w:rPr>
          <w:ins w:id="135" w:author="Oscar Herman Kise" w:date="2017-11-30T22:12:00Z"/>
          <w:rFonts w:asciiTheme="minorHAnsi" w:eastAsiaTheme="minorEastAsia" w:hAnsiTheme="minorHAnsi" w:cstheme="minorBidi"/>
          <w:smallCaps w:val="0"/>
          <w:noProof/>
          <w:sz w:val="22"/>
          <w:szCs w:val="22"/>
        </w:rPr>
      </w:pPr>
      <w:ins w:id="13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"_Toc499843332"</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eastAsia="Arial"/>
            <w:noProof/>
            <w:lang w:val="en-US" w:bidi="x-none"/>
            <w14:scene3d>
              <w14:camera w14:prst="orthographicFront"/>
              <w14:lightRig w14:rig="threePt" w14:dir="t">
                <w14:rot w14:lat="0" w14:lon="0" w14:rev="0"/>
              </w14:lightRig>
            </w14:scene3d>
          </w:rPr>
          <w:t>3.1</w:t>
        </w:r>
        <w:r>
          <w:rPr>
            <w:rFonts w:asciiTheme="minorHAnsi" w:eastAsiaTheme="minorEastAsia" w:hAnsiTheme="minorHAnsi" w:cstheme="minorBidi"/>
            <w:smallCaps w:val="0"/>
            <w:noProof/>
            <w:sz w:val="22"/>
            <w:szCs w:val="22"/>
          </w:rPr>
          <w:tab/>
        </w:r>
        <w:r w:rsidRPr="00DF2323">
          <w:rPr>
            <w:rStyle w:val="Hyperkobling"/>
            <w:noProof/>
            <w:lang w:val="en-US"/>
          </w:rPr>
          <w:t>Sparkfun RedBoard R3</w:t>
        </w:r>
        <w:r>
          <w:rPr>
            <w:noProof/>
            <w:webHidden/>
          </w:rPr>
          <w:tab/>
        </w:r>
        <w:r>
          <w:rPr>
            <w:noProof/>
            <w:webHidden/>
          </w:rPr>
          <w:fldChar w:fldCharType="begin"/>
        </w:r>
        <w:r>
          <w:rPr>
            <w:noProof/>
            <w:webHidden/>
          </w:rPr>
          <w:instrText xml:space="preserve"> PAGEREF _Toc499843332 \h </w:instrText>
        </w:r>
        <w:r>
          <w:rPr>
            <w:noProof/>
            <w:webHidden/>
          </w:rPr>
        </w:r>
      </w:ins>
      <w:r>
        <w:rPr>
          <w:noProof/>
          <w:webHidden/>
        </w:rPr>
        <w:fldChar w:fldCharType="separate"/>
      </w:r>
      <w:ins w:id="137" w:author="Oscar Herman Kise" w:date="2017-11-30T22:19:00Z">
        <w:r w:rsidR="00710D49">
          <w:rPr>
            <w:noProof/>
            <w:webHidden/>
          </w:rPr>
          <w:t>12</w:t>
        </w:r>
      </w:ins>
      <w:ins w:id="138" w:author="Oscar Herman Kise" w:date="2017-11-30T22:12:00Z">
        <w:r>
          <w:rPr>
            <w:noProof/>
            <w:webHidden/>
          </w:rPr>
          <w:fldChar w:fldCharType="end"/>
        </w:r>
        <w:r w:rsidRPr="00DF2323">
          <w:rPr>
            <w:rStyle w:val="Hyperkobling"/>
            <w:noProof/>
          </w:rPr>
          <w:fldChar w:fldCharType="end"/>
        </w:r>
      </w:ins>
    </w:p>
    <w:p w14:paraId="76542882" w14:textId="59FB191C" w:rsidR="00AE39D9" w:rsidRDefault="00AE39D9">
      <w:pPr>
        <w:pStyle w:val="INNH2"/>
        <w:tabs>
          <w:tab w:val="left" w:pos="800"/>
          <w:tab w:val="right" w:leader="dot" w:pos="9628"/>
        </w:tabs>
        <w:rPr>
          <w:ins w:id="139" w:author="Oscar Herman Kise" w:date="2017-11-30T22:12:00Z"/>
          <w:rFonts w:asciiTheme="minorHAnsi" w:eastAsiaTheme="minorEastAsia" w:hAnsiTheme="minorHAnsi" w:cstheme="minorBidi"/>
          <w:smallCaps w:val="0"/>
          <w:noProof/>
          <w:sz w:val="22"/>
          <w:szCs w:val="22"/>
        </w:rPr>
      </w:pPr>
      <w:ins w:id="14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"_Toc499843333"</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eastAsia="Arial"/>
            <w:noProof/>
            <w:lang w:val="en-US" w:bidi="x-none"/>
            <w14:scene3d>
              <w14:camera w14:prst="orthographicFront"/>
              <w14:lightRig w14:rig="threePt" w14:dir="t">
                <w14:rot w14:lat="0" w14:lon="0" w14:rev="0"/>
              </w14:lightRig>
            </w14:scene3d>
          </w:rPr>
          <w:t>3.2</w:t>
        </w:r>
        <w:r>
          <w:rPr>
            <w:rFonts w:asciiTheme="minorHAnsi" w:eastAsiaTheme="minorEastAsia" w:hAnsiTheme="minorHAnsi" w:cstheme="minorBidi"/>
            <w:smallCaps w:val="0"/>
            <w:noProof/>
            <w:sz w:val="22"/>
            <w:szCs w:val="22"/>
          </w:rPr>
          <w:tab/>
        </w:r>
        <w:r w:rsidRPr="00DF2323">
          <w:rPr>
            <w:rStyle w:val="Hyperkobling"/>
            <w:noProof/>
            <w:lang w:val="en-US"/>
          </w:rPr>
          <w:t>Arduino Motor Shield Rev3</w:t>
        </w:r>
        <w:r>
          <w:rPr>
            <w:noProof/>
            <w:webHidden/>
          </w:rPr>
          <w:tab/>
        </w:r>
        <w:r>
          <w:rPr>
            <w:noProof/>
            <w:webHidden/>
          </w:rPr>
          <w:fldChar w:fldCharType="begin"/>
        </w:r>
        <w:r>
          <w:rPr>
            <w:noProof/>
            <w:webHidden/>
          </w:rPr>
          <w:instrText xml:space="preserve"> PAGEREF _Toc499843333 \h </w:instrText>
        </w:r>
        <w:r>
          <w:rPr>
            <w:noProof/>
            <w:webHidden/>
          </w:rPr>
        </w:r>
      </w:ins>
      <w:r>
        <w:rPr>
          <w:noProof/>
          <w:webHidden/>
        </w:rPr>
        <w:fldChar w:fldCharType="separate"/>
      </w:r>
      <w:ins w:id="141" w:author="Oscar Herman Kise" w:date="2017-11-30T22:19:00Z">
        <w:r w:rsidR="00710D49">
          <w:rPr>
            <w:noProof/>
            <w:webHidden/>
          </w:rPr>
          <w:t>12</w:t>
        </w:r>
      </w:ins>
      <w:ins w:id="142" w:author="Oscar Herman Kise" w:date="2017-11-30T22:12:00Z">
        <w:r>
          <w:rPr>
            <w:noProof/>
            <w:webHidden/>
          </w:rPr>
          <w:fldChar w:fldCharType="end"/>
        </w:r>
        <w:r w:rsidRPr="00DF2323">
          <w:rPr>
            <w:rStyle w:val="Hyperkobling"/>
            <w:noProof/>
          </w:rPr>
          <w:fldChar w:fldCharType="end"/>
        </w:r>
      </w:ins>
    </w:p>
    <w:p w14:paraId="15A3018F" w14:textId="294CF316" w:rsidR="00AE39D9" w:rsidRDefault="00AE39D9">
      <w:pPr>
        <w:pStyle w:val="INNH2"/>
        <w:tabs>
          <w:tab w:val="left" w:pos="800"/>
          <w:tab w:val="right" w:leader="dot" w:pos="9628"/>
        </w:tabs>
        <w:rPr>
          <w:ins w:id="143" w:author="Oscar Herman Kise" w:date="2017-11-30T22:12:00Z"/>
          <w:rFonts w:asciiTheme="minorHAnsi" w:eastAsiaTheme="minorEastAsia" w:hAnsiTheme="minorHAnsi" w:cstheme="minorBidi"/>
          <w:smallCaps w:val="0"/>
          <w:noProof/>
          <w:sz w:val="22"/>
          <w:szCs w:val="22"/>
        </w:rPr>
      </w:pPr>
      <w:ins w:id="14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"_Toc499843334"</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eastAsia="Arial"/>
            <w:noProof/>
            <w:lang w:val="en-US" w:bidi="x-none"/>
            <w14:scene3d>
              <w14:camera w14:prst="orthographicFront"/>
              <w14:lightRig w14:rig="threePt" w14:dir="t">
                <w14:rot w14:lat="0" w14:lon="0" w14:rev="0"/>
              </w14:lightRig>
            </w14:scene3d>
          </w:rPr>
          <w:t>3.3</w:t>
        </w:r>
        <w:r>
          <w:rPr>
            <w:rFonts w:asciiTheme="minorHAnsi" w:eastAsiaTheme="minorEastAsia" w:hAnsiTheme="minorHAnsi" w:cstheme="minorBidi"/>
            <w:smallCaps w:val="0"/>
            <w:noProof/>
            <w:sz w:val="22"/>
            <w:szCs w:val="22"/>
          </w:rPr>
          <w:tab/>
        </w:r>
        <w:r w:rsidRPr="00DF2323">
          <w:rPr>
            <w:rStyle w:val="Hyperkobling"/>
            <w:noProof/>
            <w:lang w:val="en-US"/>
          </w:rPr>
          <w:t>Odroid XU4</w:t>
        </w:r>
        <w:r>
          <w:rPr>
            <w:noProof/>
            <w:webHidden/>
          </w:rPr>
          <w:tab/>
        </w:r>
        <w:r>
          <w:rPr>
            <w:noProof/>
            <w:webHidden/>
          </w:rPr>
          <w:fldChar w:fldCharType="begin"/>
        </w:r>
        <w:r>
          <w:rPr>
            <w:noProof/>
            <w:webHidden/>
          </w:rPr>
          <w:instrText xml:space="preserve"> PAGEREF _Toc499843334 \h </w:instrText>
        </w:r>
        <w:r>
          <w:rPr>
            <w:noProof/>
            <w:webHidden/>
          </w:rPr>
        </w:r>
      </w:ins>
      <w:r>
        <w:rPr>
          <w:noProof/>
          <w:webHidden/>
        </w:rPr>
        <w:fldChar w:fldCharType="separate"/>
      </w:r>
      <w:ins w:id="145" w:author="Oscar Herman Kise" w:date="2017-11-30T22:19:00Z">
        <w:r w:rsidR="00710D49">
          <w:rPr>
            <w:noProof/>
            <w:webHidden/>
          </w:rPr>
          <w:t>13</w:t>
        </w:r>
      </w:ins>
      <w:ins w:id="146" w:author="Oscar Herman Kise" w:date="2017-11-30T22:12:00Z">
        <w:r>
          <w:rPr>
            <w:noProof/>
            <w:webHidden/>
          </w:rPr>
          <w:fldChar w:fldCharType="end"/>
        </w:r>
        <w:r w:rsidRPr="00DF2323">
          <w:rPr>
            <w:rStyle w:val="Hyperkobling"/>
            <w:noProof/>
          </w:rPr>
          <w:fldChar w:fldCharType="end"/>
        </w:r>
      </w:ins>
    </w:p>
    <w:p w14:paraId="297F8804" w14:textId="5CDBD5C2" w:rsidR="00AE39D9" w:rsidRDefault="00AE39D9">
      <w:pPr>
        <w:pStyle w:val="INNH2"/>
        <w:tabs>
          <w:tab w:val="left" w:pos="800"/>
          <w:tab w:val="right" w:leader="dot" w:pos="9628"/>
        </w:tabs>
        <w:rPr>
          <w:ins w:id="147" w:author="Oscar Herman Kise" w:date="2017-11-30T22:12:00Z"/>
          <w:rFonts w:asciiTheme="minorHAnsi" w:eastAsiaTheme="minorEastAsia" w:hAnsiTheme="minorHAnsi" w:cstheme="minorBidi"/>
          <w:smallCaps w:val="0"/>
          <w:noProof/>
          <w:sz w:val="22"/>
          <w:szCs w:val="22"/>
        </w:rPr>
      </w:pPr>
      <w:ins w:id="14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"_Toc499843335"</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eastAsia="Arial"/>
            <w:noProof/>
            <w:lang w:val="en-US" w:bidi="x-none"/>
            <w14:scene3d>
              <w14:camera w14:prst="orthographicFront"/>
              <w14:lightRig w14:rig="threePt" w14:dir="t">
                <w14:rot w14:lat="0" w14:lon="0" w14:rev="0"/>
              </w14:lightRig>
            </w14:scene3d>
          </w:rPr>
          <w:t>3.4</w:t>
        </w:r>
        <w:r>
          <w:rPr>
            <w:rFonts w:asciiTheme="minorHAnsi" w:eastAsiaTheme="minorEastAsia" w:hAnsiTheme="minorHAnsi" w:cstheme="minorBidi"/>
            <w:smallCaps w:val="0"/>
            <w:noProof/>
            <w:sz w:val="22"/>
            <w:szCs w:val="22"/>
          </w:rPr>
          <w:tab/>
        </w:r>
        <w:r w:rsidRPr="00DF2323">
          <w:rPr>
            <w:rStyle w:val="Hyperkobling"/>
            <w:noProof/>
            <w:lang w:val="en-US"/>
          </w:rPr>
          <w:t>Logitech Webcam C910</w:t>
        </w:r>
        <w:r>
          <w:rPr>
            <w:noProof/>
            <w:webHidden/>
          </w:rPr>
          <w:tab/>
        </w:r>
        <w:r>
          <w:rPr>
            <w:noProof/>
            <w:webHidden/>
          </w:rPr>
          <w:fldChar w:fldCharType="begin"/>
        </w:r>
        <w:r>
          <w:rPr>
            <w:noProof/>
            <w:webHidden/>
          </w:rPr>
          <w:instrText xml:space="preserve"> PAGEREF _Toc499843335 \h </w:instrText>
        </w:r>
        <w:r>
          <w:rPr>
            <w:noProof/>
            <w:webHidden/>
          </w:rPr>
        </w:r>
      </w:ins>
      <w:r>
        <w:rPr>
          <w:noProof/>
          <w:webHidden/>
        </w:rPr>
        <w:fldChar w:fldCharType="separate"/>
      </w:r>
      <w:ins w:id="149" w:author="Oscar Herman Kise" w:date="2017-11-30T22:19:00Z">
        <w:r w:rsidR="00710D49">
          <w:rPr>
            <w:noProof/>
            <w:webHidden/>
          </w:rPr>
          <w:t>14</w:t>
        </w:r>
      </w:ins>
      <w:ins w:id="150" w:author="Oscar Herman Kise" w:date="2017-11-30T22:12:00Z">
        <w:r>
          <w:rPr>
            <w:noProof/>
            <w:webHidden/>
          </w:rPr>
          <w:fldChar w:fldCharType="end"/>
        </w:r>
        <w:r w:rsidRPr="00DF2323">
          <w:rPr>
            <w:rStyle w:val="Hyperkobling"/>
            <w:noProof/>
          </w:rPr>
          <w:fldChar w:fldCharType="end"/>
        </w:r>
      </w:ins>
    </w:p>
    <w:p w14:paraId="1C91DCB8" w14:textId="570536BF" w:rsidR="00AE39D9" w:rsidRDefault="00AE39D9">
      <w:pPr>
        <w:pStyle w:val="INNH2"/>
        <w:tabs>
          <w:tab w:val="left" w:pos="800"/>
          <w:tab w:val="right" w:leader="dot" w:pos="9628"/>
        </w:tabs>
        <w:rPr>
          <w:ins w:id="151" w:author="Oscar Herman Kise" w:date="2017-11-30T22:12:00Z"/>
          <w:rFonts w:asciiTheme="minorHAnsi" w:eastAsiaTheme="minorEastAsia" w:hAnsiTheme="minorHAnsi" w:cstheme="minorBidi"/>
          <w:smallCaps w:val="0"/>
          <w:noProof/>
          <w:sz w:val="22"/>
          <w:szCs w:val="22"/>
        </w:rPr>
      </w:pPr>
      <w:ins w:id="15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"_Toc499843336"</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eastAsia="Arial"/>
            <w:noProof/>
            <w:lang w:val="en-US" w:bidi="x-none"/>
            <w14:scene3d>
              <w14:camera w14:prst="orthographicFront"/>
              <w14:lightRig w14:rig="threePt" w14:dir="t">
                <w14:rot w14:lat="0" w14:lon="0" w14:rev="0"/>
              </w14:lightRig>
            </w14:scene3d>
          </w:rPr>
          <w:t>3.5</w:t>
        </w:r>
        <w:r>
          <w:rPr>
            <w:rFonts w:asciiTheme="minorHAnsi" w:eastAsiaTheme="minorEastAsia" w:hAnsiTheme="minorHAnsi" w:cstheme="minorBidi"/>
            <w:smallCaps w:val="0"/>
            <w:noProof/>
            <w:sz w:val="22"/>
            <w:szCs w:val="22"/>
          </w:rPr>
          <w:tab/>
        </w:r>
        <w:r w:rsidRPr="00DF2323">
          <w:rPr>
            <w:rStyle w:val="Hyperkobling"/>
            <w:noProof/>
            <w:lang w:val="en-US"/>
          </w:rPr>
          <w:t>L-shaped Micro DC Gearmotor</w:t>
        </w:r>
        <w:r>
          <w:rPr>
            <w:noProof/>
            <w:webHidden/>
          </w:rPr>
          <w:tab/>
        </w:r>
        <w:r>
          <w:rPr>
            <w:noProof/>
            <w:webHidden/>
          </w:rPr>
          <w:fldChar w:fldCharType="begin"/>
        </w:r>
        <w:r>
          <w:rPr>
            <w:noProof/>
            <w:webHidden/>
          </w:rPr>
          <w:instrText xml:space="preserve"> PAGEREF _Toc499843336 \h </w:instrText>
        </w:r>
        <w:r>
          <w:rPr>
            <w:noProof/>
            <w:webHidden/>
          </w:rPr>
        </w:r>
      </w:ins>
      <w:r>
        <w:rPr>
          <w:noProof/>
          <w:webHidden/>
        </w:rPr>
        <w:fldChar w:fldCharType="separate"/>
      </w:r>
      <w:ins w:id="153" w:author="Oscar Herman Kise" w:date="2017-11-30T22:19:00Z">
        <w:r w:rsidR="00710D49">
          <w:rPr>
            <w:noProof/>
            <w:webHidden/>
          </w:rPr>
          <w:t>14</w:t>
        </w:r>
      </w:ins>
      <w:ins w:id="154" w:author="Oscar Herman Kise" w:date="2017-11-30T22:12:00Z">
        <w:r>
          <w:rPr>
            <w:noProof/>
            <w:webHidden/>
          </w:rPr>
          <w:fldChar w:fldCharType="end"/>
        </w:r>
        <w:r w:rsidRPr="00DF2323">
          <w:rPr>
            <w:rStyle w:val="Hyperkobling"/>
            <w:noProof/>
          </w:rPr>
          <w:fldChar w:fldCharType="end"/>
        </w:r>
      </w:ins>
    </w:p>
    <w:p w14:paraId="22CD3B76" w14:textId="1728DCB6" w:rsidR="00AE39D9" w:rsidRDefault="00AE39D9">
      <w:pPr>
        <w:pStyle w:val="INNH2"/>
        <w:tabs>
          <w:tab w:val="left" w:pos="800"/>
          <w:tab w:val="right" w:leader="dot" w:pos="9628"/>
        </w:tabs>
        <w:rPr>
          <w:ins w:id="155" w:author="Oscar Herman Kise" w:date="2017-11-30T22:12:00Z"/>
          <w:rFonts w:asciiTheme="minorHAnsi" w:eastAsiaTheme="minorEastAsia" w:hAnsiTheme="minorHAnsi" w:cstheme="minorBidi"/>
          <w:smallCaps w:val="0"/>
          <w:noProof/>
          <w:sz w:val="22"/>
          <w:szCs w:val="22"/>
        </w:rPr>
      </w:pPr>
      <w:ins w:id="15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"_Toc499843337"</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eastAsia="Arial"/>
            <w:noProof/>
            <w:lang w:val="en-US" w:bidi="x-none"/>
            <w14:scene3d>
              <w14:camera w14:prst="orthographicFront"/>
              <w14:lightRig w14:rig="threePt" w14:dir="t">
                <w14:rot w14:lat="0" w14:lon="0" w14:rev="0"/>
              </w14:lightRig>
            </w14:scene3d>
          </w:rPr>
          <w:t>3.6</w:t>
        </w:r>
        <w:r>
          <w:rPr>
            <w:rFonts w:asciiTheme="minorHAnsi" w:eastAsiaTheme="minorEastAsia" w:hAnsiTheme="minorHAnsi" w:cstheme="minorBidi"/>
            <w:smallCaps w:val="0"/>
            <w:noProof/>
            <w:sz w:val="22"/>
            <w:szCs w:val="22"/>
          </w:rPr>
          <w:tab/>
        </w:r>
        <w:r w:rsidRPr="00DF2323">
          <w:rPr>
            <w:rStyle w:val="Hyperkobling"/>
            <w:noProof/>
            <w:lang w:val="en-US"/>
          </w:rPr>
          <w:t>Micro Servo Motor SG90 (not used)</w:t>
        </w:r>
        <w:r>
          <w:rPr>
            <w:noProof/>
            <w:webHidden/>
          </w:rPr>
          <w:tab/>
        </w:r>
        <w:r>
          <w:rPr>
            <w:noProof/>
            <w:webHidden/>
          </w:rPr>
          <w:fldChar w:fldCharType="begin"/>
        </w:r>
        <w:r>
          <w:rPr>
            <w:noProof/>
            <w:webHidden/>
          </w:rPr>
          <w:instrText xml:space="preserve"> PAGEREF _Toc499843337 \h </w:instrText>
        </w:r>
        <w:r>
          <w:rPr>
            <w:noProof/>
            <w:webHidden/>
          </w:rPr>
        </w:r>
      </w:ins>
      <w:r>
        <w:rPr>
          <w:noProof/>
          <w:webHidden/>
        </w:rPr>
        <w:fldChar w:fldCharType="separate"/>
      </w:r>
      <w:ins w:id="157" w:author="Oscar Herman Kise" w:date="2017-11-30T22:19:00Z">
        <w:r w:rsidR="00710D49">
          <w:rPr>
            <w:noProof/>
            <w:webHidden/>
          </w:rPr>
          <w:t>15</w:t>
        </w:r>
      </w:ins>
      <w:ins w:id="158" w:author="Oscar Herman Kise" w:date="2017-11-30T22:12:00Z">
        <w:r>
          <w:rPr>
            <w:noProof/>
            <w:webHidden/>
          </w:rPr>
          <w:fldChar w:fldCharType="end"/>
        </w:r>
        <w:r w:rsidRPr="00DF2323">
          <w:rPr>
            <w:rStyle w:val="Hyperkobling"/>
            <w:noProof/>
          </w:rPr>
          <w:fldChar w:fldCharType="end"/>
        </w:r>
      </w:ins>
    </w:p>
    <w:p w14:paraId="366EF5AF" w14:textId="65E34118" w:rsidR="00AE39D9" w:rsidRDefault="00AE39D9">
      <w:pPr>
        <w:pStyle w:val="INNH2"/>
        <w:tabs>
          <w:tab w:val="left" w:pos="800"/>
          <w:tab w:val="right" w:leader="dot" w:pos="9628"/>
        </w:tabs>
        <w:rPr>
          <w:ins w:id="159" w:author="Oscar Herman Kise" w:date="2017-11-30T22:12:00Z"/>
          <w:rFonts w:asciiTheme="minorHAnsi" w:eastAsiaTheme="minorEastAsia" w:hAnsiTheme="minorHAnsi" w:cstheme="minorBidi"/>
          <w:smallCaps w:val="0"/>
          <w:noProof/>
          <w:sz w:val="22"/>
          <w:szCs w:val="22"/>
        </w:rPr>
      </w:pPr>
      <w:ins w:id="16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"_Toc499843338"</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eastAsia="Arial"/>
            <w:noProof/>
            <w:lang w:val="en-US" w:bidi="x-none"/>
            <w14:scene3d>
              <w14:camera w14:prst="orthographicFront"/>
              <w14:lightRig w14:rig="threePt" w14:dir="t">
                <w14:rot w14:lat="0" w14:lon="0" w14:rev="0"/>
              </w14:lightRig>
            </w14:scene3d>
          </w:rPr>
          <w:t>3.7</w:t>
        </w:r>
        <w:r>
          <w:rPr>
            <w:rFonts w:asciiTheme="minorHAnsi" w:eastAsiaTheme="minorEastAsia" w:hAnsiTheme="minorHAnsi" w:cstheme="minorBidi"/>
            <w:smallCaps w:val="0"/>
            <w:noProof/>
            <w:sz w:val="22"/>
            <w:szCs w:val="22"/>
          </w:rPr>
          <w:tab/>
        </w:r>
        <w:r w:rsidRPr="00DF2323">
          <w:rPr>
            <w:rStyle w:val="Hyperkobling"/>
            <w:noProof/>
            <w:lang w:val="en-US"/>
          </w:rPr>
          <w:t>Servo Motor MG995 (not used)</w:t>
        </w:r>
        <w:r>
          <w:rPr>
            <w:noProof/>
            <w:webHidden/>
          </w:rPr>
          <w:tab/>
        </w:r>
        <w:r>
          <w:rPr>
            <w:noProof/>
            <w:webHidden/>
          </w:rPr>
          <w:fldChar w:fldCharType="begin"/>
        </w:r>
        <w:r>
          <w:rPr>
            <w:noProof/>
            <w:webHidden/>
          </w:rPr>
          <w:instrText xml:space="preserve"> PAGEREF _Toc499843338 \h </w:instrText>
        </w:r>
        <w:r>
          <w:rPr>
            <w:noProof/>
            <w:webHidden/>
          </w:rPr>
        </w:r>
      </w:ins>
      <w:r>
        <w:rPr>
          <w:noProof/>
          <w:webHidden/>
        </w:rPr>
        <w:fldChar w:fldCharType="separate"/>
      </w:r>
      <w:ins w:id="161" w:author="Oscar Herman Kise" w:date="2017-11-30T22:19:00Z">
        <w:r w:rsidR="00710D49">
          <w:rPr>
            <w:noProof/>
            <w:webHidden/>
          </w:rPr>
          <w:t>15</w:t>
        </w:r>
      </w:ins>
      <w:ins w:id="162" w:author="Oscar Herman Kise" w:date="2017-11-30T22:12:00Z">
        <w:r>
          <w:rPr>
            <w:noProof/>
            <w:webHidden/>
          </w:rPr>
          <w:fldChar w:fldCharType="end"/>
        </w:r>
        <w:r w:rsidRPr="00DF2323">
          <w:rPr>
            <w:rStyle w:val="Hyperkobling"/>
            <w:noProof/>
          </w:rPr>
          <w:fldChar w:fldCharType="end"/>
        </w:r>
      </w:ins>
    </w:p>
    <w:p w14:paraId="59D40FEB" w14:textId="2A60C55C" w:rsidR="00AE39D9" w:rsidRDefault="00AE39D9">
      <w:pPr>
        <w:pStyle w:val="INNH2"/>
        <w:tabs>
          <w:tab w:val="left" w:pos="800"/>
          <w:tab w:val="right" w:leader="dot" w:pos="9628"/>
        </w:tabs>
        <w:rPr>
          <w:ins w:id="163" w:author="Oscar Herman Kise" w:date="2017-11-30T22:12:00Z"/>
          <w:rFonts w:asciiTheme="minorHAnsi" w:eastAsiaTheme="minorEastAsia" w:hAnsiTheme="minorHAnsi" w:cstheme="minorBidi"/>
          <w:smallCaps w:val="0"/>
          <w:noProof/>
          <w:sz w:val="22"/>
          <w:szCs w:val="22"/>
        </w:rPr>
      </w:pPr>
      <w:ins w:id="16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"_Toc499843339"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eastAsia="Arial"/>
            <w:noProof/>
            <w:lang w:val="en-US" w:bidi="x-none"/>
            <w14:scene3d>
              <w14:camera w14:prst="orthographicFront"/>
              <w14:lightRig w14:rig="threePt" w14:dir="t">
                <w14:rot w14:lat="0" w14:lon="0" w14:rev="0"/>
              </w14:lightRig>
            </w14:scene3d>
          </w:rPr>
          <w:t>3.8</w:t>
        </w:r>
        <w:r>
          <w:rPr>
            <w:rFonts w:asciiTheme="minorHAnsi" w:eastAsiaTheme="minorEastAsia" w:hAnsiTheme="minorHAnsi" w:cstheme="minorBidi"/>
            <w:smallCaps w:val="0"/>
            <w:noProof/>
            <w:sz w:val="22"/>
            <w:szCs w:val="22"/>
          </w:rPr>
          <w:tab/>
        </w:r>
        <w:r w:rsidRPr="00DF2323">
          <w:rPr>
            <w:rStyle w:val="Hyperkobling"/>
            <w:noProof/>
            <w:lang w:val="en-US"/>
          </w:rPr>
          <w:t>Maxpower Battery Pack</w:t>
        </w:r>
        <w:r>
          <w:rPr>
            <w:noProof/>
            <w:webHidden/>
          </w:rPr>
          <w:tab/>
        </w:r>
        <w:r>
          <w:rPr>
            <w:noProof/>
            <w:webHidden/>
          </w:rPr>
          <w:fldChar w:fldCharType="begin"/>
        </w:r>
        <w:r>
          <w:rPr>
            <w:noProof/>
            <w:webHidden/>
          </w:rPr>
          <w:instrText xml:space="preserve"> PAGEREF _Toc499843339 \h </w:instrText>
        </w:r>
        <w:r>
          <w:rPr>
            <w:noProof/>
            <w:webHidden/>
          </w:rPr>
        </w:r>
      </w:ins>
      <w:r>
        <w:rPr>
          <w:noProof/>
          <w:webHidden/>
        </w:rPr>
        <w:fldChar w:fldCharType="separate"/>
      </w:r>
      <w:ins w:id="165" w:author="Oscar Herman Kise" w:date="2017-11-30T22:19:00Z">
        <w:r w:rsidR="00710D49">
          <w:rPr>
            <w:noProof/>
            <w:webHidden/>
          </w:rPr>
          <w:t>16</w:t>
        </w:r>
      </w:ins>
      <w:ins w:id="166" w:author="Oscar Herman Kise" w:date="2017-11-30T22:12:00Z">
        <w:r>
          <w:rPr>
            <w:noProof/>
            <w:webHidden/>
          </w:rPr>
          <w:fldChar w:fldCharType="end"/>
        </w:r>
        <w:r w:rsidRPr="00DF2323">
          <w:rPr>
            <w:rStyle w:val="Hyperkobling"/>
            <w:noProof/>
          </w:rPr>
          <w:fldChar w:fldCharType="end"/>
        </w:r>
      </w:ins>
    </w:p>
    <w:p w14:paraId="37737FF1" w14:textId="16E0E85D" w:rsidR="00AE39D9" w:rsidRDefault="00AE39D9">
      <w:pPr>
        <w:pStyle w:val="INNH2"/>
        <w:tabs>
          <w:tab w:val="left" w:pos="800"/>
          <w:tab w:val="right" w:leader="dot" w:pos="9628"/>
        </w:tabs>
        <w:rPr>
          <w:ins w:id="167" w:author="Oscar Herman Kise" w:date="2017-11-30T22:12:00Z"/>
          <w:rFonts w:asciiTheme="minorHAnsi" w:eastAsiaTheme="minorEastAsia" w:hAnsiTheme="minorHAnsi" w:cstheme="minorBidi"/>
          <w:smallCaps w:val="0"/>
          <w:noProof/>
          <w:sz w:val="22"/>
          <w:szCs w:val="22"/>
        </w:rPr>
      </w:pPr>
      <w:ins w:id="16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"_Toc499843340"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rFonts w:eastAsia="Arial"/>
            <w:noProof/>
            <w:lang w:val="en-US" w:bidi="x-none"/>
            <w14:scene3d>
              <w14:camera w14:prst="orthographicFront"/>
              <w14:lightRig w14:rig="threePt" w14:dir="t">
                <w14:rot w14:lat="0" w14:lon="0" w14:rev="0"/>
              </w14:lightRig>
            </w14:scene3d>
          </w:rPr>
          <w:t>3.9</w:t>
        </w:r>
        <w:r>
          <w:rPr>
            <w:rFonts w:asciiTheme="minorHAnsi" w:eastAsiaTheme="minorEastAsia" w:hAnsiTheme="minorHAnsi" w:cstheme="minorBidi"/>
            <w:smallCaps w:val="0"/>
            <w:noProof/>
            <w:sz w:val="22"/>
            <w:szCs w:val="22"/>
          </w:rPr>
          <w:tab/>
        </w:r>
        <w:r w:rsidRPr="00DF2323">
          <w:rPr>
            <w:rStyle w:val="Hyperkobling"/>
            <w:noProof/>
            <w:lang w:val="en-US"/>
          </w:rPr>
          <w:t>Turnigy 5A SBEC</w:t>
        </w:r>
        <w:r>
          <w:rPr>
            <w:noProof/>
            <w:webHidden/>
          </w:rPr>
          <w:tab/>
        </w:r>
        <w:r>
          <w:rPr>
            <w:noProof/>
            <w:webHidden/>
          </w:rPr>
          <w:fldChar w:fldCharType="begin"/>
        </w:r>
        <w:r>
          <w:rPr>
            <w:noProof/>
            <w:webHidden/>
          </w:rPr>
          <w:instrText xml:space="preserve"> PAGEREF _Toc499843340 \h </w:instrText>
        </w:r>
        <w:r>
          <w:rPr>
            <w:noProof/>
            <w:webHidden/>
          </w:rPr>
        </w:r>
      </w:ins>
      <w:r>
        <w:rPr>
          <w:noProof/>
          <w:webHidden/>
        </w:rPr>
        <w:fldChar w:fldCharType="separate"/>
      </w:r>
      <w:ins w:id="169" w:author="Oscar Herman Kise" w:date="2017-11-30T22:19:00Z">
        <w:r w:rsidR="00710D49">
          <w:rPr>
            <w:noProof/>
            <w:webHidden/>
          </w:rPr>
          <w:t>16</w:t>
        </w:r>
      </w:ins>
      <w:ins w:id="170" w:author="Oscar Herman Kise" w:date="2017-11-30T22:12:00Z">
        <w:r>
          <w:rPr>
            <w:noProof/>
            <w:webHidden/>
          </w:rPr>
          <w:fldChar w:fldCharType="end"/>
        </w:r>
        <w:r w:rsidRPr="00DF2323">
          <w:rPr>
            <w:rStyle w:val="Hyperkobling"/>
            <w:noProof/>
          </w:rPr>
          <w:fldChar w:fldCharType="end"/>
        </w:r>
      </w:ins>
    </w:p>
    <w:p w14:paraId="650004A9" w14:textId="04B9D9A6" w:rsidR="00AE39D9" w:rsidRDefault="00AE39D9">
      <w:pPr>
        <w:pStyle w:val="INNH2"/>
        <w:tabs>
          <w:tab w:val="left" w:pos="800"/>
          <w:tab w:val="right" w:leader="dot" w:pos="9628"/>
        </w:tabs>
        <w:rPr>
          <w:ins w:id="171" w:author="Oscar Herman Kise" w:date="2017-11-30T22:12:00Z"/>
          <w:rFonts w:asciiTheme="minorHAnsi" w:eastAsiaTheme="minorEastAsia" w:hAnsiTheme="minorHAnsi" w:cstheme="minorBidi"/>
          <w:smallCaps w:val="0"/>
          <w:noProof/>
          <w:sz w:val="22"/>
          <w:szCs w:val="22"/>
        </w:rPr>
      </w:pPr>
      <w:ins w:id="17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"_Toc499843341"</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3.10</w:t>
        </w:r>
        <w:r>
          <w:rPr>
            <w:rFonts w:asciiTheme="minorHAnsi" w:eastAsiaTheme="minorEastAsia" w:hAnsiTheme="minorHAnsi" w:cstheme="minorBidi"/>
            <w:smallCaps w:val="0"/>
            <w:noProof/>
            <w:sz w:val="22"/>
            <w:szCs w:val="22"/>
          </w:rPr>
          <w:tab/>
        </w:r>
        <w:r w:rsidRPr="00DF2323">
          <w:rPr>
            <w:rStyle w:val="Hyperkobling"/>
            <w:noProof/>
            <w:lang w:val="en-US"/>
          </w:rPr>
          <w:t>Pololu Analog Distance Sensor (not used)</w:t>
        </w:r>
        <w:r>
          <w:rPr>
            <w:noProof/>
            <w:webHidden/>
          </w:rPr>
          <w:tab/>
        </w:r>
        <w:r>
          <w:rPr>
            <w:noProof/>
            <w:webHidden/>
          </w:rPr>
          <w:fldChar w:fldCharType="begin"/>
        </w:r>
        <w:r>
          <w:rPr>
            <w:noProof/>
            <w:webHidden/>
          </w:rPr>
          <w:instrText xml:space="preserve"> PAGEREF _Toc499843341 \h </w:instrText>
        </w:r>
        <w:r>
          <w:rPr>
            <w:noProof/>
            <w:webHidden/>
          </w:rPr>
        </w:r>
      </w:ins>
      <w:r>
        <w:rPr>
          <w:noProof/>
          <w:webHidden/>
        </w:rPr>
        <w:fldChar w:fldCharType="separate"/>
      </w:r>
      <w:ins w:id="173" w:author="Oscar Herman Kise" w:date="2017-11-30T22:19:00Z">
        <w:r w:rsidR="00710D49">
          <w:rPr>
            <w:noProof/>
            <w:webHidden/>
          </w:rPr>
          <w:t>17</w:t>
        </w:r>
      </w:ins>
      <w:ins w:id="174" w:author="Oscar Herman Kise" w:date="2017-11-30T22:12:00Z">
        <w:r>
          <w:rPr>
            <w:noProof/>
            <w:webHidden/>
          </w:rPr>
          <w:fldChar w:fldCharType="end"/>
        </w:r>
        <w:r w:rsidRPr="00DF2323">
          <w:rPr>
            <w:rStyle w:val="Hyperkobling"/>
            <w:noProof/>
          </w:rPr>
          <w:fldChar w:fldCharType="end"/>
        </w:r>
      </w:ins>
    </w:p>
    <w:p w14:paraId="4CBFA581" w14:textId="5F560039" w:rsidR="00AE39D9" w:rsidRDefault="00AE39D9">
      <w:pPr>
        <w:pStyle w:val="INNH2"/>
        <w:tabs>
          <w:tab w:val="left" w:pos="800"/>
          <w:tab w:val="right" w:leader="dot" w:pos="9628"/>
        </w:tabs>
        <w:rPr>
          <w:ins w:id="175" w:author="Oscar Herman Kise" w:date="2017-11-30T22:12:00Z"/>
          <w:rFonts w:asciiTheme="minorHAnsi" w:eastAsiaTheme="minorEastAsia" w:hAnsiTheme="minorHAnsi" w:cstheme="minorBidi"/>
          <w:smallCaps w:val="0"/>
          <w:noProof/>
          <w:sz w:val="22"/>
          <w:szCs w:val="22"/>
        </w:rPr>
      </w:pPr>
      <w:ins w:id="17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"_Toc499843342"</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3.11</w:t>
        </w:r>
        <w:r>
          <w:rPr>
            <w:rFonts w:asciiTheme="minorHAnsi" w:eastAsiaTheme="minorEastAsia" w:hAnsiTheme="minorHAnsi" w:cstheme="minorBidi"/>
            <w:smallCaps w:val="0"/>
            <w:noProof/>
            <w:sz w:val="22"/>
            <w:szCs w:val="22"/>
          </w:rPr>
          <w:tab/>
        </w:r>
        <w:r w:rsidRPr="00DF2323">
          <w:rPr>
            <w:rStyle w:val="Hyperkobling"/>
            <w:noProof/>
            <w:lang w:val="en-US"/>
          </w:rPr>
          <w:t>RFID Reader (not used)</w:t>
        </w:r>
        <w:r>
          <w:rPr>
            <w:noProof/>
            <w:webHidden/>
          </w:rPr>
          <w:tab/>
        </w:r>
        <w:r>
          <w:rPr>
            <w:noProof/>
            <w:webHidden/>
          </w:rPr>
          <w:fldChar w:fldCharType="begin"/>
        </w:r>
        <w:r>
          <w:rPr>
            <w:noProof/>
            <w:webHidden/>
          </w:rPr>
          <w:instrText xml:space="preserve"> PAGEREF _Toc499843342 \h </w:instrText>
        </w:r>
        <w:r>
          <w:rPr>
            <w:noProof/>
            <w:webHidden/>
          </w:rPr>
        </w:r>
      </w:ins>
      <w:r>
        <w:rPr>
          <w:noProof/>
          <w:webHidden/>
        </w:rPr>
        <w:fldChar w:fldCharType="separate"/>
      </w:r>
      <w:ins w:id="177" w:author="Oscar Herman Kise" w:date="2017-11-30T22:19:00Z">
        <w:r w:rsidR="00710D49">
          <w:rPr>
            <w:noProof/>
            <w:webHidden/>
          </w:rPr>
          <w:t>17</w:t>
        </w:r>
      </w:ins>
      <w:ins w:id="178" w:author="Oscar Herman Kise" w:date="2017-11-30T22:12:00Z">
        <w:r>
          <w:rPr>
            <w:noProof/>
            <w:webHidden/>
          </w:rPr>
          <w:fldChar w:fldCharType="end"/>
        </w:r>
        <w:r w:rsidRPr="00DF2323">
          <w:rPr>
            <w:rStyle w:val="Hyperkobling"/>
            <w:noProof/>
          </w:rPr>
          <w:fldChar w:fldCharType="end"/>
        </w:r>
      </w:ins>
    </w:p>
    <w:p w14:paraId="6F3D2518" w14:textId="76FA63E4" w:rsidR="00AE39D9" w:rsidRDefault="00AE39D9">
      <w:pPr>
        <w:pStyle w:val="INNH2"/>
        <w:tabs>
          <w:tab w:val="left" w:pos="800"/>
          <w:tab w:val="right" w:leader="dot" w:pos="9628"/>
        </w:tabs>
        <w:rPr>
          <w:ins w:id="179" w:author="Oscar Herman Kise" w:date="2017-11-30T22:12:00Z"/>
          <w:rFonts w:asciiTheme="minorHAnsi" w:eastAsiaTheme="minorEastAsia" w:hAnsiTheme="minorHAnsi" w:cstheme="minorBidi"/>
          <w:smallCaps w:val="0"/>
          <w:noProof/>
          <w:sz w:val="22"/>
          <w:szCs w:val="22"/>
        </w:rPr>
      </w:pPr>
      <w:ins w:id="18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"_Toc499843343"</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3.12</w:t>
        </w:r>
        <w:r>
          <w:rPr>
            <w:rFonts w:asciiTheme="minorHAnsi" w:eastAsiaTheme="minorEastAsia" w:hAnsiTheme="minorHAnsi" w:cstheme="minorBidi"/>
            <w:smallCaps w:val="0"/>
            <w:noProof/>
            <w:sz w:val="22"/>
            <w:szCs w:val="22"/>
          </w:rPr>
          <w:tab/>
        </w:r>
        <w:r w:rsidRPr="00DF2323">
          <w:rPr>
            <w:rStyle w:val="Hyperkobling"/>
            <w:noProof/>
            <w:lang w:val="en-US"/>
          </w:rPr>
          <w:t>RFID tag (not used)</w:t>
        </w:r>
        <w:r>
          <w:rPr>
            <w:noProof/>
            <w:webHidden/>
          </w:rPr>
          <w:tab/>
        </w:r>
        <w:r>
          <w:rPr>
            <w:noProof/>
            <w:webHidden/>
          </w:rPr>
          <w:fldChar w:fldCharType="begin"/>
        </w:r>
        <w:r>
          <w:rPr>
            <w:noProof/>
            <w:webHidden/>
          </w:rPr>
          <w:instrText xml:space="preserve"> PAGEREF _Toc499843343 \h </w:instrText>
        </w:r>
        <w:r>
          <w:rPr>
            <w:noProof/>
            <w:webHidden/>
          </w:rPr>
        </w:r>
      </w:ins>
      <w:r>
        <w:rPr>
          <w:noProof/>
          <w:webHidden/>
        </w:rPr>
        <w:fldChar w:fldCharType="separate"/>
      </w:r>
      <w:ins w:id="181" w:author="Oscar Herman Kise" w:date="2017-11-30T22:19:00Z">
        <w:r w:rsidR="00710D49">
          <w:rPr>
            <w:noProof/>
            <w:webHidden/>
          </w:rPr>
          <w:t>18</w:t>
        </w:r>
      </w:ins>
      <w:ins w:id="182" w:author="Oscar Herman Kise" w:date="2017-11-30T22:12:00Z">
        <w:r>
          <w:rPr>
            <w:noProof/>
            <w:webHidden/>
          </w:rPr>
          <w:fldChar w:fldCharType="end"/>
        </w:r>
        <w:r w:rsidRPr="00DF2323">
          <w:rPr>
            <w:rStyle w:val="Hyperkobling"/>
            <w:noProof/>
          </w:rPr>
          <w:fldChar w:fldCharType="end"/>
        </w:r>
      </w:ins>
    </w:p>
    <w:p w14:paraId="17C504C1" w14:textId="1CFF78AE" w:rsidR="00AE39D9" w:rsidRDefault="00AE39D9">
      <w:pPr>
        <w:pStyle w:val="INNH2"/>
        <w:tabs>
          <w:tab w:val="left" w:pos="800"/>
          <w:tab w:val="right" w:leader="dot" w:pos="9628"/>
        </w:tabs>
        <w:rPr>
          <w:ins w:id="183" w:author="Oscar Herman Kise" w:date="2017-11-30T22:12:00Z"/>
          <w:rFonts w:asciiTheme="minorHAnsi" w:eastAsiaTheme="minorEastAsia" w:hAnsiTheme="minorHAnsi" w:cstheme="minorBidi"/>
          <w:smallCaps w:val="0"/>
          <w:noProof/>
          <w:sz w:val="22"/>
          <w:szCs w:val="22"/>
        </w:rPr>
      </w:pPr>
      <w:ins w:id="18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"_Toc499843344"</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3.13</w:t>
        </w:r>
        <w:r>
          <w:rPr>
            <w:rFonts w:asciiTheme="minorHAnsi" w:eastAsiaTheme="minorEastAsia" w:hAnsiTheme="minorHAnsi" w:cstheme="minorBidi"/>
            <w:smallCaps w:val="0"/>
            <w:noProof/>
            <w:sz w:val="22"/>
            <w:szCs w:val="22"/>
          </w:rPr>
          <w:tab/>
        </w:r>
        <w:r w:rsidRPr="00DF2323">
          <w:rPr>
            <w:rStyle w:val="Hyperkobling"/>
            <w:noProof/>
            <w:lang w:val="en-US"/>
          </w:rPr>
          <w:t>802.11N WIFI adapter</w:t>
        </w:r>
        <w:r>
          <w:rPr>
            <w:noProof/>
            <w:webHidden/>
          </w:rPr>
          <w:tab/>
        </w:r>
        <w:r>
          <w:rPr>
            <w:noProof/>
            <w:webHidden/>
          </w:rPr>
          <w:fldChar w:fldCharType="begin"/>
        </w:r>
        <w:r>
          <w:rPr>
            <w:noProof/>
            <w:webHidden/>
          </w:rPr>
          <w:instrText xml:space="preserve"> PAGEREF _Toc499843344 \h </w:instrText>
        </w:r>
        <w:r>
          <w:rPr>
            <w:noProof/>
            <w:webHidden/>
          </w:rPr>
        </w:r>
      </w:ins>
      <w:r>
        <w:rPr>
          <w:noProof/>
          <w:webHidden/>
        </w:rPr>
        <w:fldChar w:fldCharType="separate"/>
      </w:r>
      <w:ins w:id="185" w:author="Oscar Herman Kise" w:date="2017-11-30T22:19:00Z">
        <w:r w:rsidR="00710D49">
          <w:rPr>
            <w:noProof/>
            <w:webHidden/>
          </w:rPr>
          <w:t>18</w:t>
        </w:r>
      </w:ins>
      <w:ins w:id="186" w:author="Oscar Herman Kise" w:date="2017-11-30T22:12:00Z">
        <w:r>
          <w:rPr>
            <w:noProof/>
            <w:webHidden/>
          </w:rPr>
          <w:fldChar w:fldCharType="end"/>
        </w:r>
        <w:r w:rsidRPr="00DF2323">
          <w:rPr>
            <w:rStyle w:val="Hyperkobling"/>
            <w:noProof/>
          </w:rPr>
          <w:fldChar w:fldCharType="end"/>
        </w:r>
      </w:ins>
    </w:p>
    <w:p w14:paraId="7C541D7A" w14:textId="22D10BF9" w:rsidR="00AE39D9" w:rsidRDefault="00AE39D9">
      <w:pPr>
        <w:pStyle w:val="INNH2"/>
        <w:tabs>
          <w:tab w:val="left" w:pos="800"/>
          <w:tab w:val="right" w:leader="dot" w:pos="9628"/>
        </w:tabs>
        <w:rPr>
          <w:ins w:id="187" w:author="Oscar Herman Kise" w:date="2017-11-30T22:12:00Z"/>
          <w:rFonts w:asciiTheme="minorHAnsi" w:eastAsiaTheme="minorEastAsia" w:hAnsiTheme="minorHAnsi" w:cstheme="minorBidi"/>
          <w:smallCaps w:val="0"/>
          <w:noProof/>
          <w:sz w:val="22"/>
          <w:szCs w:val="22"/>
        </w:rPr>
      </w:pPr>
      <w:ins w:id="18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"_Toc499843345"</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3.14</w:t>
        </w:r>
        <w:r>
          <w:rPr>
            <w:rFonts w:asciiTheme="minorHAnsi" w:eastAsiaTheme="minorEastAsia" w:hAnsiTheme="minorHAnsi" w:cstheme="minorBidi"/>
            <w:smallCaps w:val="0"/>
            <w:noProof/>
            <w:sz w:val="22"/>
            <w:szCs w:val="22"/>
          </w:rPr>
          <w:tab/>
        </w:r>
        <w:r w:rsidRPr="00DF2323">
          <w:rPr>
            <w:rStyle w:val="Hyperkobling"/>
            <w:noProof/>
            <w:lang w:val="en-US"/>
          </w:rPr>
          <w:t>Netgear N300 WiFi Router</w:t>
        </w:r>
        <w:r>
          <w:rPr>
            <w:noProof/>
            <w:webHidden/>
          </w:rPr>
          <w:tab/>
        </w:r>
        <w:r>
          <w:rPr>
            <w:noProof/>
            <w:webHidden/>
          </w:rPr>
          <w:fldChar w:fldCharType="begin"/>
        </w:r>
        <w:r>
          <w:rPr>
            <w:noProof/>
            <w:webHidden/>
          </w:rPr>
          <w:instrText xml:space="preserve"> PAGEREF _Toc499843345 \h </w:instrText>
        </w:r>
        <w:r>
          <w:rPr>
            <w:noProof/>
            <w:webHidden/>
          </w:rPr>
        </w:r>
      </w:ins>
      <w:r>
        <w:rPr>
          <w:noProof/>
          <w:webHidden/>
        </w:rPr>
        <w:fldChar w:fldCharType="separate"/>
      </w:r>
      <w:ins w:id="189" w:author="Oscar Herman Kise" w:date="2017-11-30T22:19:00Z">
        <w:r w:rsidR="00710D49">
          <w:rPr>
            <w:noProof/>
            <w:webHidden/>
          </w:rPr>
          <w:t>19</w:t>
        </w:r>
      </w:ins>
      <w:ins w:id="190" w:author="Oscar Herman Kise" w:date="2017-11-30T22:12:00Z">
        <w:r>
          <w:rPr>
            <w:noProof/>
            <w:webHidden/>
          </w:rPr>
          <w:fldChar w:fldCharType="end"/>
        </w:r>
        <w:r w:rsidRPr="00DF2323">
          <w:rPr>
            <w:rStyle w:val="Hyperkobling"/>
            <w:noProof/>
          </w:rPr>
          <w:fldChar w:fldCharType="end"/>
        </w:r>
      </w:ins>
    </w:p>
    <w:p w14:paraId="41FBC875" w14:textId="4AE5C749" w:rsidR="00AE39D9" w:rsidRDefault="00AE39D9">
      <w:pPr>
        <w:pStyle w:val="INNH2"/>
        <w:tabs>
          <w:tab w:val="left" w:pos="800"/>
          <w:tab w:val="right" w:leader="dot" w:pos="9628"/>
        </w:tabs>
        <w:rPr>
          <w:ins w:id="191" w:author="Oscar Herman Kise" w:date="2017-11-30T22:12:00Z"/>
          <w:rFonts w:asciiTheme="minorHAnsi" w:eastAsiaTheme="minorEastAsia" w:hAnsiTheme="minorHAnsi" w:cstheme="minorBidi"/>
          <w:smallCaps w:val="0"/>
          <w:noProof/>
          <w:sz w:val="22"/>
          <w:szCs w:val="22"/>
        </w:rPr>
      </w:pPr>
      <w:ins w:id="19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"_Toc499843346"</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3.15</w:t>
        </w:r>
        <w:r>
          <w:rPr>
            <w:rFonts w:asciiTheme="minorHAnsi" w:eastAsiaTheme="minorEastAsia" w:hAnsiTheme="minorHAnsi" w:cstheme="minorBidi"/>
            <w:smallCaps w:val="0"/>
            <w:noProof/>
            <w:sz w:val="22"/>
            <w:szCs w:val="22"/>
          </w:rPr>
          <w:tab/>
        </w:r>
        <w:r w:rsidRPr="00DF2323">
          <w:rPr>
            <w:rStyle w:val="Hyperkobling"/>
            <w:noProof/>
            <w:lang w:val="en-US"/>
          </w:rPr>
          <w:t>Spray paint</w:t>
        </w:r>
        <w:r>
          <w:rPr>
            <w:noProof/>
            <w:webHidden/>
          </w:rPr>
          <w:tab/>
        </w:r>
        <w:r>
          <w:rPr>
            <w:noProof/>
            <w:webHidden/>
          </w:rPr>
          <w:fldChar w:fldCharType="begin"/>
        </w:r>
        <w:r>
          <w:rPr>
            <w:noProof/>
            <w:webHidden/>
          </w:rPr>
          <w:instrText xml:space="preserve"> PAGEREF _Toc499843346 \h </w:instrText>
        </w:r>
        <w:r>
          <w:rPr>
            <w:noProof/>
            <w:webHidden/>
          </w:rPr>
        </w:r>
      </w:ins>
      <w:r>
        <w:rPr>
          <w:noProof/>
          <w:webHidden/>
        </w:rPr>
        <w:fldChar w:fldCharType="separate"/>
      </w:r>
      <w:ins w:id="193" w:author="Oscar Herman Kise" w:date="2017-11-30T22:19:00Z">
        <w:r w:rsidR="00710D49">
          <w:rPr>
            <w:noProof/>
            <w:webHidden/>
          </w:rPr>
          <w:t>19</w:t>
        </w:r>
      </w:ins>
      <w:ins w:id="194" w:author="Oscar Herman Kise" w:date="2017-11-30T22:12:00Z">
        <w:r>
          <w:rPr>
            <w:noProof/>
            <w:webHidden/>
          </w:rPr>
          <w:fldChar w:fldCharType="end"/>
        </w:r>
        <w:r w:rsidRPr="00DF2323">
          <w:rPr>
            <w:rStyle w:val="Hyperkobling"/>
            <w:noProof/>
          </w:rPr>
          <w:fldChar w:fldCharType="end"/>
        </w:r>
      </w:ins>
    </w:p>
    <w:p w14:paraId="73460326" w14:textId="68316385" w:rsidR="00AE39D9" w:rsidRDefault="00AE39D9">
      <w:pPr>
        <w:pStyle w:val="INNH2"/>
        <w:tabs>
          <w:tab w:val="left" w:pos="800"/>
          <w:tab w:val="right" w:leader="dot" w:pos="9628"/>
        </w:tabs>
        <w:rPr>
          <w:ins w:id="195" w:author="Oscar Herman Kise" w:date="2017-11-30T22:12:00Z"/>
          <w:rFonts w:asciiTheme="minorHAnsi" w:eastAsiaTheme="minorEastAsia" w:hAnsiTheme="minorHAnsi" w:cstheme="minorBidi"/>
          <w:smallCaps w:val="0"/>
          <w:noProof/>
          <w:sz w:val="22"/>
          <w:szCs w:val="22"/>
        </w:rPr>
      </w:pPr>
      <w:ins w:id="19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"_Toc499843347"</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3.16</w:t>
        </w:r>
        <w:r>
          <w:rPr>
            <w:rFonts w:asciiTheme="minorHAnsi" w:eastAsiaTheme="minorEastAsia" w:hAnsiTheme="minorHAnsi" w:cstheme="minorBidi"/>
            <w:smallCaps w:val="0"/>
            <w:noProof/>
            <w:sz w:val="22"/>
            <w:szCs w:val="22"/>
          </w:rPr>
          <w:tab/>
        </w:r>
        <w:r w:rsidRPr="00DF2323">
          <w:rPr>
            <w:rStyle w:val="Hyperkobling"/>
            <w:noProof/>
            <w:lang w:val="en-US"/>
          </w:rPr>
          <w:t>MP3 Module (not used)</w:t>
        </w:r>
        <w:r>
          <w:rPr>
            <w:noProof/>
            <w:webHidden/>
          </w:rPr>
          <w:tab/>
        </w:r>
        <w:r>
          <w:rPr>
            <w:noProof/>
            <w:webHidden/>
          </w:rPr>
          <w:fldChar w:fldCharType="begin"/>
        </w:r>
        <w:r>
          <w:rPr>
            <w:noProof/>
            <w:webHidden/>
          </w:rPr>
          <w:instrText xml:space="preserve"> PAGEREF _Toc499843347 \h </w:instrText>
        </w:r>
        <w:r>
          <w:rPr>
            <w:noProof/>
            <w:webHidden/>
          </w:rPr>
        </w:r>
      </w:ins>
      <w:r>
        <w:rPr>
          <w:noProof/>
          <w:webHidden/>
        </w:rPr>
        <w:fldChar w:fldCharType="separate"/>
      </w:r>
      <w:ins w:id="197" w:author="Oscar Herman Kise" w:date="2017-11-30T22:19:00Z">
        <w:r w:rsidR="00710D49">
          <w:rPr>
            <w:noProof/>
            <w:webHidden/>
          </w:rPr>
          <w:t>20</w:t>
        </w:r>
      </w:ins>
      <w:ins w:id="198" w:author="Oscar Herman Kise" w:date="2017-11-30T22:12:00Z">
        <w:r>
          <w:rPr>
            <w:noProof/>
            <w:webHidden/>
          </w:rPr>
          <w:fldChar w:fldCharType="end"/>
        </w:r>
        <w:r w:rsidRPr="00DF2323">
          <w:rPr>
            <w:rStyle w:val="Hyperkobling"/>
            <w:noProof/>
          </w:rPr>
          <w:fldChar w:fldCharType="end"/>
        </w:r>
      </w:ins>
    </w:p>
    <w:p w14:paraId="5FF3B00E" w14:textId="78DC0CEB" w:rsidR="00AE39D9" w:rsidRDefault="00AE39D9">
      <w:pPr>
        <w:pStyle w:val="INNH1"/>
        <w:tabs>
          <w:tab w:val="left" w:pos="400"/>
          <w:tab w:val="right" w:leader="dot" w:pos="9628"/>
        </w:tabs>
        <w:rPr>
          <w:ins w:id="199" w:author="Oscar Herman Kise" w:date="2017-11-30T22:12:00Z"/>
          <w:rFonts w:asciiTheme="minorHAnsi" w:eastAsiaTheme="minorEastAsia" w:hAnsiTheme="minorHAnsi" w:cstheme="minorBidi"/>
          <w:b w:val="0"/>
          <w:bCs w:val="0"/>
          <w:caps w:val="0"/>
          <w:noProof/>
          <w:sz w:val="22"/>
          <w:szCs w:val="22"/>
        </w:rPr>
      </w:pPr>
      <w:ins w:id="20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"_Toc499843356"</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w:t>
        </w:r>
        <w:r>
          <w:rPr>
            <w:rFonts w:asciiTheme="minorHAnsi" w:eastAsiaTheme="minorEastAsia" w:hAnsiTheme="minorHAnsi" w:cstheme="minorBidi"/>
            <w:b w:val="0"/>
            <w:bCs w:val="0"/>
            <w:caps w:val="0"/>
            <w:noProof/>
            <w:sz w:val="22"/>
            <w:szCs w:val="22"/>
          </w:rPr>
          <w:tab/>
        </w:r>
        <w:r w:rsidRPr="00DF2323">
          <w:rPr>
            <w:rStyle w:val="Hyperkobling"/>
            <w:noProof/>
            <w:lang w:val="en-US"/>
          </w:rPr>
          <w:t>Method</w:t>
        </w:r>
        <w:r>
          <w:rPr>
            <w:noProof/>
            <w:webHidden/>
          </w:rPr>
          <w:tab/>
        </w:r>
        <w:r>
          <w:rPr>
            <w:noProof/>
            <w:webHidden/>
          </w:rPr>
          <w:fldChar w:fldCharType="begin"/>
        </w:r>
        <w:r>
          <w:rPr>
            <w:noProof/>
            <w:webHidden/>
          </w:rPr>
          <w:instrText xml:space="preserve"> PAGEREF _Toc499843356 \h </w:instrText>
        </w:r>
        <w:r>
          <w:rPr>
            <w:noProof/>
            <w:webHidden/>
          </w:rPr>
        </w:r>
      </w:ins>
      <w:r>
        <w:rPr>
          <w:noProof/>
          <w:webHidden/>
        </w:rPr>
        <w:fldChar w:fldCharType="separate"/>
      </w:r>
      <w:ins w:id="201" w:author="Oscar Herman Kise" w:date="2017-11-30T22:19:00Z">
        <w:r w:rsidR="00710D49">
          <w:rPr>
            <w:noProof/>
            <w:webHidden/>
          </w:rPr>
          <w:t>21</w:t>
        </w:r>
      </w:ins>
      <w:ins w:id="202" w:author="Oscar Herman Kise" w:date="2017-11-30T22:12:00Z">
        <w:r>
          <w:rPr>
            <w:noProof/>
            <w:webHidden/>
          </w:rPr>
          <w:fldChar w:fldCharType="end"/>
        </w:r>
        <w:r w:rsidRPr="00DF2323">
          <w:rPr>
            <w:rStyle w:val="Hyperkobling"/>
            <w:noProof/>
          </w:rPr>
          <w:fldChar w:fldCharType="end"/>
        </w:r>
      </w:ins>
    </w:p>
    <w:p w14:paraId="22B5EE9E" w14:textId="728BF379" w:rsidR="00AE39D9" w:rsidRDefault="00AE39D9">
      <w:pPr>
        <w:pStyle w:val="INNH2"/>
        <w:tabs>
          <w:tab w:val="left" w:pos="800"/>
          <w:tab w:val="right" w:leader="dot" w:pos="9628"/>
        </w:tabs>
        <w:rPr>
          <w:ins w:id="203" w:author="Oscar Herman Kise" w:date="2017-11-30T22:12:00Z"/>
          <w:rFonts w:asciiTheme="minorHAnsi" w:eastAsiaTheme="minorEastAsia" w:hAnsiTheme="minorHAnsi" w:cstheme="minorBidi"/>
          <w:smallCaps w:val="0"/>
          <w:noProof/>
          <w:sz w:val="22"/>
          <w:szCs w:val="22"/>
        </w:rPr>
      </w:pPr>
      <w:ins w:id="20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"_Toc499843358"</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4.1</w:t>
        </w:r>
        <w:r>
          <w:rPr>
            <w:rFonts w:asciiTheme="minorHAnsi" w:eastAsiaTheme="minorEastAsia" w:hAnsiTheme="minorHAnsi" w:cstheme="minorBidi"/>
            <w:smallCaps w:val="0"/>
            <w:noProof/>
            <w:sz w:val="22"/>
            <w:szCs w:val="22"/>
          </w:rPr>
          <w:tab/>
        </w:r>
        <w:r w:rsidRPr="00DF2323">
          <w:rPr>
            <w:rStyle w:val="Hyperkobling"/>
            <w:noProof/>
            <w:lang w:val="en-US"/>
          </w:rPr>
          <w:t>Project plan</w:t>
        </w:r>
        <w:r>
          <w:rPr>
            <w:noProof/>
            <w:webHidden/>
          </w:rPr>
          <w:tab/>
        </w:r>
        <w:r>
          <w:rPr>
            <w:noProof/>
            <w:webHidden/>
          </w:rPr>
          <w:fldChar w:fldCharType="begin"/>
        </w:r>
        <w:r>
          <w:rPr>
            <w:noProof/>
            <w:webHidden/>
          </w:rPr>
          <w:instrText xml:space="preserve"> PAGEREF _Toc499843358 \h </w:instrText>
        </w:r>
        <w:r>
          <w:rPr>
            <w:noProof/>
            <w:webHidden/>
          </w:rPr>
        </w:r>
      </w:ins>
      <w:r>
        <w:rPr>
          <w:noProof/>
          <w:webHidden/>
        </w:rPr>
        <w:fldChar w:fldCharType="separate"/>
      </w:r>
      <w:ins w:id="205" w:author="Oscar Herman Kise" w:date="2017-11-30T22:19:00Z">
        <w:r w:rsidR="00710D49">
          <w:rPr>
            <w:noProof/>
            <w:webHidden/>
          </w:rPr>
          <w:t>21</w:t>
        </w:r>
      </w:ins>
      <w:ins w:id="206" w:author="Oscar Herman Kise" w:date="2017-11-30T22:12:00Z">
        <w:r>
          <w:rPr>
            <w:noProof/>
            <w:webHidden/>
          </w:rPr>
          <w:fldChar w:fldCharType="end"/>
        </w:r>
        <w:r w:rsidRPr="00DF2323">
          <w:rPr>
            <w:rStyle w:val="Hyperkobling"/>
            <w:noProof/>
          </w:rPr>
          <w:fldChar w:fldCharType="end"/>
        </w:r>
      </w:ins>
    </w:p>
    <w:p w14:paraId="388FDB98" w14:textId="21A9133C" w:rsidR="00AE39D9" w:rsidRDefault="00AE39D9">
      <w:pPr>
        <w:pStyle w:val="INNH2"/>
        <w:tabs>
          <w:tab w:val="left" w:pos="800"/>
          <w:tab w:val="right" w:leader="dot" w:pos="9628"/>
        </w:tabs>
        <w:rPr>
          <w:ins w:id="207" w:author="Oscar Herman Kise" w:date="2017-11-30T22:12:00Z"/>
          <w:rFonts w:asciiTheme="minorHAnsi" w:eastAsiaTheme="minorEastAsia" w:hAnsiTheme="minorHAnsi" w:cstheme="minorBidi"/>
          <w:smallCaps w:val="0"/>
          <w:noProof/>
          <w:sz w:val="22"/>
          <w:szCs w:val="22"/>
        </w:rPr>
      </w:pPr>
      <w:ins w:id="20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"_Toc499843359"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4.2</w:t>
        </w:r>
        <w:r>
          <w:rPr>
            <w:rFonts w:asciiTheme="minorHAnsi" w:eastAsiaTheme="minorEastAsia" w:hAnsiTheme="minorHAnsi" w:cstheme="minorBidi"/>
            <w:smallCaps w:val="0"/>
            <w:noProof/>
            <w:sz w:val="22"/>
            <w:szCs w:val="22"/>
          </w:rPr>
          <w:tab/>
        </w:r>
        <w:r w:rsidRPr="00DF2323">
          <w:rPr>
            <w:rStyle w:val="Hyperkobling"/>
            <w:noProof/>
            <w:lang w:val="en-US"/>
          </w:rPr>
          <w:t>3D design</w:t>
        </w:r>
        <w:r>
          <w:rPr>
            <w:noProof/>
            <w:webHidden/>
          </w:rPr>
          <w:tab/>
        </w:r>
        <w:r>
          <w:rPr>
            <w:noProof/>
            <w:webHidden/>
          </w:rPr>
          <w:fldChar w:fldCharType="begin"/>
        </w:r>
        <w:r>
          <w:rPr>
            <w:noProof/>
            <w:webHidden/>
          </w:rPr>
          <w:instrText xml:space="preserve"> PAGEREF _Toc499843359 \h </w:instrText>
        </w:r>
        <w:r>
          <w:rPr>
            <w:noProof/>
            <w:webHidden/>
          </w:rPr>
        </w:r>
      </w:ins>
      <w:r>
        <w:rPr>
          <w:noProof/>
          <w:webHidden/>
        </w:rPr>
        <w:fldChar w:fldCharType="separate"/>
      </w:r>
      <w:ins w:id="209" w:author="Oscar Herman Kise" w:date="2017-11-30T22:19:00Z">
        <w:r w:rsidR="00710D49">
          <w:rPr>
            <w:noProof/>
            <w:webHidden/>
          </w:rPr>
          <w:t>21</w:t>
        </w:r>
      </w:ins>
      <w:ins w:id="210" w:author="Oscar Herman Kise" w:date="2017-11-30T22:12:00Z">
        <w:r>
          <w:rPr>
            <w:noProof/>
            <w:webHidden/>
          </w:rPr>
          <w:fldChar w:fldCharType="end"/>
        </w:r>
        <w:r w:rsidRPr="00DF2323">
          <w:rPr>
            <w:rStyle w:val="Hyperkobling"/>
            <w:noProof/>
          </w:rPr>
          <w:fldChar w:fldCharType="end"/>
        </w:r>
      </w:ins>
    </w:p>
    <w:p w14:paraId="01E838E7" w14:textId="1BBFDC2B" w:rsidR="00AE39D9" w:rsidRDefault="00AE39D9">
      <w:pPr>
        <w:pStyle w:val="INNH3"/>
        <w:tabs>
          <w:tab w:val="left" w:pos="1200"/>
          <w:tab w:val="right" w:leader="dot" w:pos="9628"/>
        </w:tabs>
        <w:rPr>
          <w:ins w:id="211" w:author="Oscar Herman Kise" w:date="2017-11-30T22:12:00Z"/>
          <w:rFonts w:asciiTheme="minorHAnsi" w:eastAsiaTheme="minorEastAsia" w:hAnsiTheme="minorHAnsi" w:cstheme="minorBidi"/>
          <w:i w:val="0"/>
          <w:iCs w:val="0"/>
          <w:noProof/>
          <w:sz w:val="22"/>
          <w:szCs w:val="22"/>
        </w:rPr>
      </w:pPr>
      <w:ins w:id="21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"_Toc499843360"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4.2.1</w:t>
        </w:r>
        <w:r>
          <w:rPr>
            <w:rFonts w:asciiTheme="minorHAnsi" w:eastAsiaTheme="minorEastAsia" w:hAnsiTheme="minorHAnsi" w:cstheme="minorBidi"/>
            <w:i w:val="0"/>
            <w:iCs w:val="0"/>
            <w:noProof/>
            <w:sz w:val="22"/>
            <w:szCs w:val="22"/>
          </w:rPr>
          <w:tab/>
        </w:r>
        <w:r w:rsidRPr="00DF2323">
          <w:rPr>
            <w:rStyle w:val="Hyperkobling"/>
            <w:noProof/>
            <w:lang w:val="en-US"/>
          </w:rPr>
          <w:t>Design of the gripper</w:t>
        </w:r>
        <w:r>
          <w:rPr>
            <w:noProof/>
            <w:webHidden/>
          </w:rPr>
          <w:tab/>
        </w:r>
        <w:r>
          <w:rPr>
            <w:noProof/>
            <w:webHidden/>
          </w:rPr>
          <w:fldChar w:fldCharType="begin"/>
        </w:r>
        <w:r>
          <w:rPr>
            <w:noProof/>
            <w:webHidden/>
          </w:rPr>
          <w:instrText xml:space="preserve"> PAGEREF _Toc499843360 \h </w:instrText>
        </w:r>
        <w:r>
          <w:rPr>
            <w:noProof/>
            <w:webHidden/>
          </w:rPr>
        </w:r>
      </w:ins>
      <w:r>
        <w:rPr>
          <w:noProof/>
          <w:webHidden/>
        </w:rPr>
        <w:fldChar w:fldCharType="separate"/>
      </w:r>
      <w:ins w:id="213" w:author="Oscar Herman Kise" w:date="2017-11-30T22:19:00Z">
        <w:r w:rsidR="00710D49">
          <w:rPr>
            <w:noProof/>
            <w:webHidden/>
          </w:rPr>
          <w:t>21</w:t>
        </w:r>
      </w:ins>
      <w:ins w:id="214" w:author="Oscar Herman Kise" w:date="2017-11-30T22:12:00Z">
        <w:r>
          <w:rPr>
            <w:noProof/>
            <w:webHidden/>
          </w:rPr>
          <w:fldChar w:fldCharType="end"/>
        </w:r>
        <w:r w:rsidRPr="00DF2323">
          <w:rPr>
            <w:rStyle w:val="Hyperkobling"/>
            <w:noProof/>
          </w:rPr>
          <w:fldChar w:fldCharType="end"/>
        </w:r>
      </w:ins>
    </w:p>
    <w:p w14:paraId="44DBB1DC" w14:textId="5D75A807" w:rsidR="00AE39D9" w:rsidRDefault="00AE39D9">
      <w:pPr>
        <w:pStyle w:val="INNH3"/>
        <w:tabs>
          <w:tab w:val="left" w:pos="1200"/>
          <w:tab w:val="right" w:leader="dot" w:pos="9628"/>
        </w:tabs>
        <w:rPr>
          <w:ins w:id="215" w:author="Oscar Herman Kise" w:date="2017-11-30T22:12:00Z"/>
          <w:rFonts w:asciiTheme="minorHAnsi" w:eastAsiaTheme="minorEastAsia" w:hAnsiTheme="minorHAnsi" w:cstheme="minorBidi"/>
          <w:i w:val="0"/>
          <w:iCs w:val="0"/>
          <w:noProof/>
          <w:sz w:val="22"/>
          <w:szCs w:val="22"/>
        </w:rPr>
      </w:pPr>
      <w:ins w:id="21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"_Toc499843361"</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4.2.2</w:t>
        </w:r>
        <w:r>
          <w:rPr>
            <w:rFonts w:asciiTheme="minorHAnsi" w:eastAsiaTheme="minorEastAsia" w:hAnsiTheme="minorHAnsi" w:cstheme="minorBidi"/>
            <w:i w:val="0"/>
            <w:iCs w:val="0"/>
            <w:noProof/>
            <w:sz w:val="22"/>
            <w:szCs w:val="22"/>
          </w:rPr>
          <w:tab/>
        </w:r>
        <w:r w:rsidRPr="00DF2323">
          <w:rPr>
            <w:rStyle w:val="Hyperkobling"/>
            <w:noProof/>
            <w:lang w:val="en-US"/>
          </w:rPr>
          <w:t>Bracket for web camera and IR sensor</w:t>
        </w:r>
        <w:r>
          <w:rPr>
            <w:noProof/>
            <w:webHidden/>
          </w:rPr>
          <w:tab/>
        </w:r>
        <w:r>
          <w:rPr>
            <w:noProof/>
            <w:webHidden/>
          </w:rPr>
          <w:fldChar w:fldCharType="begin"/>
        </w:r>
        <w:r>
          <w:rPr>
            <w:noProof/>
            <w:webHidden/>
          </w:rPr>
          <w:instrText xml:space="preserve"> PAGEREF _Toc499843361 \h </w:instrText>
        </w:r>
        <w:r>
          <w:rPr>
            <w:noProof/>
            <w:webHidden/>
          </w:rPr>
        </w:r>
      </w:ins>
      <w:r>
        <w:rPr>
          <w:noProof/>
          <w:webHidden/>
        </w:rPr>
        <w:fldChar w:fldCharType="separate"/>
      </w:r>
      <w:ins w:id="217" w:author="Oscar Herman Kise" w:date="2017-11-30T22:19:00Z">
        <w:r w:rsidR="00710D49">
          <w:rPr>
            <w:noProof/>
            <w:webHidden/>
          </w:rPr>
          <w:t>24</w:t>
        </w:r>
      </w:ins>
      <w:ins w:id="218" w:author="Oscar Herman Kise" w:date="2017-11-30T22:12:00Z">
        <w:r>
          <w:rPr>
            <w:noProof/>
            <w:webHidden/>
          </w:rPr>
          <w:fldChar w:fldCharType="end"/>
        </w:r>
        <w:r w:rsidRPr="00DF2323">
          <w:rPr>
            <w:rStyle w:val="Hyperkobling"/>
            <w:noProof/>
          </w:rPr>
          <w:fldChar w:fldCharType="end"/>
        </w:r>
      </w:ins>
    </w:p>
    <w:p w14:paraId="3B432AC1" w14:textId="155EBB28" w:rsidR="00AE39D9" w:rsidRDefault="00AE39D9">
      <w:pPr>
        <w:pStyle w:val="INNH3"/>
        <w:tabs>
          <w:tab w:val="left" w:pos="1200"/>
          <w:tab w:val="right" w:leader="dot" w:pos="9628"/>
        </w:tabs>
        <w:rPr>
          <w:ins w:id="219" w:author="Oscar Herman Kise" w:date="2017-11-30T22:12:00Z"/>
          <w:rFonts w:asciiTheme="minorHAnsi" w:eastAsiaTheme="minorEastAsia" w:hAnsiTheme="minorHAnsi" w:cstheme="minorBidi"/>
          <w:i w:val="0"/>
          <w:iCs w:val="0"/>
          <w:noProof/>
          <w:sz w:val="22"/>
          <w:szCs w:val="22"/>
        </w:rPr>
      </w:pPr>
      <w:ins w:id="22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"_Toc499843362"</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4.2.3</w:t>
        </w:r>
        <w:r>
          <w:rPr>
            <w:rFonts w:asciiTheme="minorHAnsi" w:eastAsiaTheme="minorEastAsia" w:hAnsiTheme="minorHAnsi" w:cstheme="minorBidi"/>
            <w:i w:val="0"/>
            <w:iCs w:val="0"/>
            <w:noProof/>
            <w:sz w:val="22"/>
            <w:szCs w:val="22"/>
          </w:rPr>
          <w:tab/>
        </w:r>
        <w:r w:rsidRPr="00DF2323">
          <w:rPr>
            <w:rStyle w:val="Hyperkobling"/>
            <w:noProof/>
            <w:lang w:val="en-US"/>
          </w:rPr>
          <w:t>Battery holder</w:t>
        </w:r>
        <w:r>
          <w:rPr>
            <w:noProof/>
            <w:webHidden/>
          </w:rPr>
          <w:tab/>
        </w:r>
        <w:r>
          <w:rPr>
            <w:noProof/>
            <w:webHidden/>
          </w:rPr>
          <w:fldChar w:fldCharType="begin"/>
        </w:r>
        <w:r>
          <w:rPr>
            <w:noProof/>
            <w:webHidden/>
          </w:rPr>
          <w:instrText xml:space="preserve"> PAGEREF _Toc499843362 \h </w:instrText>
        </w:r>
        <w:r>
          <w:rPr>
            <w:noProof/>
            <w:webHidden/>
          </w:rPr>
        </w:r>
      </w:ins>
      <w:r>
        <w:rPr>
          <w:noProof/>
          <w:webHidden/>
        </w:rPr>
        <w:fldChar w:fldCharType="separate"/>
      </w:r>
      <w:ins w:id="221" w:author="Oscar Herman Kise" w:date="2017-11-30T22:19:00Z">
        <w:r w:rsidR="00710D49">
          <w:rPr>
            <w:noProof/>
            <w:webHidden/>
          </w:rPr>
          <w:t>24</w:t>
        </w:r>
      </w:ins>
      <w:ins w:id="222" w:author="Oscar Herman Kise" w:date="2017-11-30T22:12:00Z">
        <w:r>
          <w:rPr>
            <w:noProof/>
            <w:webHidden/>
          </w:rPr>
          <w:fldChar w:fldCharType="end"/>
        </w:r>
        <w:r w:rsidRPr="00DF2323">
          <w:rPr>
            <w:rStyle w:val="Hyperkobling"/>
            <w:noProof/>
          </w:rPr>
          <w:fldChar w:fldCharType="end"/>
        </w:r>
      </w:ins>
    </w:p>
    <w:p w14:paraId="1ACBF2D3" w14:textId="74EA0D6E" w:rsidR="00AE39D9" w:rsidRDefault="00AE39D9">
      <w:pPr>
        <w:pStyle w:val="INNH2"/>
        <w:tabs>
          <w:tab w:val="left" w:pos="800"/>
          <w:tab w:val="right" w:leader="dot" w:pos="9628"/>
        </w:tabs>
        <w:rPr>
          <w:ins w:id="223" w:author="Oscar Herman Kise" w:date="2017-11-30T22:12:00Z"/>
          <w:rFonts w:asciiTheme="minorHAnsi" w:eastAsiaTheme="minorEastAsia" w:hAnsiTheme="minorHAnsi" w:cstheme="minorBidi"/>
          <w:smallCaps w:val="0"/>
          <w:noProof/>
          <w:sz w:val="22"/>
          <w:szCs w:val="22"/>
        </w:rPr>
      </w:pPr>
      <w:ins w:id="22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"_Toc499843364"</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4.3</w:t>
        </w:r>
        <w:r>
          <w:rPr>
            <w:rFonts w:asciiTheme="minorHAnsi" w:eastAsiaTheme="minorEastAsia" w:hAnsiTheme="minorHAnsi" w:cstheme="minorBidi"/>
            <w:smallCaps w:val="0"/>
            <w:noProof/>
            <w:sz w:val="22"/>
            <w:szCs w:val="22"/>
          </w:rPr>
          <w:tab/>
        </w:r>
        <w:r w:rsidRPr="00DF2323">
          <w:rPr>
            <w:rStyle w:val="Hyperkobling"/>
            <w:noProof/>
            <w:lang w:val="en-US"/>
          </w:rPr>
          <w:t>3D print</w:t>
        </w:r>
        <w:r>
          <w:rPr>
            <w:noProof/>
            <w:webHidden/>
          </w:rPr>
          <w:tab/>
        </w:r>
        <w:r>
          <w:rPr>
            <w:noProof/>
            <w:webHidden/>
          </w:rPr>
          <w:fldChar w:fldCharType="begin"/>
        </w:r>
        <w:r>
          <w:rPr>
            <w:noProof/>
            <w:webHidden/>
          </w:rPr>
          <w:instrText xml:space="preserve"> PAGEREF _Toc499843364 \h </w:instrText>
        </w:r>
        <w:r>
          <w:rPr>
            <w:noProof/>
            <w:webHidden/>
          </w:rPr>
        </w:r>
      </w:ins>
      <w:r>
        <w:rPr>
          <w:noProof/>
          <w:webHidden/>
        </w:rPr>
        <w:fldChar w:fldCharType="separate"/>
      </w:r>
      <w:ins w:id="225" w:author="Oscar Herman Kise" w:date="2017-11-30T22:19:00Z">
        <w:r w:rsidR="00710D49">
          <w:rPr>
            <w:noProof/>
            <w:webHidden/>
          </w:rPr>
          <w:t>25</w:t>
        </w:r>
      </w:ins>
      <w:ins w:id="226" w:author="Oscar Herman Kise" w:date="2017-11-30T22:12:00Z">
        <w:r>
          <w:rPr>
            <w:noProof/>
            <w:webHidden/>
          </w:rPr>
          <w:fldChar w:fldCharType="end"/>
        </w:r>
        <w:r w:rsidRPr="00DF2323">
          <w:rPr>
            <w:rStyle w:val="Hyperkobling"/>
            <w:noProof/>
          </w:rPr>
          <w:fldChar w:fldCharType="end"/>
        </w:r>
      </w:ins>
    </w:p>
    <w:p w14:paraId="1D2F51C9" w14:textId="1C0D865B" w:rsidR="00AE39D9" w:rsidRDefault="00AE39D9">
      <w:pPr>
        <w:pStyle w:val="INNH2"/>
        <w:tabs>
          <w:tab w:val="left" w:pos="800"/>
          <w:tab w:val="right" w:leader="dot" w:pos="9628"/>
        </w:tabs>
        <w:rPr>
          <w:ins w:id="227" w:author="Oscar Herman Kise" w:date="2017-11-30T22:12:00Z"/>
          <w:rFonts w:asciiTheme="minorHAnsi" w:eastAsiaTheme="minorEastAsia" w:hAnsiTheme="minorHAnsi" w:cstheme="minorBidi"/>
          <w:smallCaps w:val="0"/>
          <w:noProof/>
          <w:sz w:val="22"/>
          <w:szCs w:val="22"/>
        </w:rPr>
      </w:pPr>
      <w:ins w:id="22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"_Toc499843365"</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4.4</w:t>
        </w:r>
        <w:r>
          <w:rPr>
            <w:rFonts w:asciiTheme="minorHAnsi" w:eastAsiaTheme="minorEastAsia" w:hAnsiTheme="minorHAnsi" w:cstheme="minorBidi"/>
            <w:smallCaps w:val="0"/>
            <w:noProof/>
            <w:sz w:val="22"/>
            <w:szCs w:val="22"/>
          </w:rPr>
          <w:tab/>
        </w:r>
        <w:r w:rsidRPr="00DF2323">
          <w:rPr>
            <w:rStyle w:val="Hyperkobling"/>
            <w:noProof/>
            <w:lang w:val="en-US"/>
          </w:rPr>
          <w:t>Portals</w:t>
        </w:r>
        <w:r>
          <w:rPr>
            <w:noProof/>
            <w:webHidden/>
          </w:rPr>
          <w:tab/>
        </w:r>
        <w:r>
          <w:rPr>
            <w:noProof/>
            <w:webHidden/>
          </w:rPr>
          <w:fldChar w:fldCharType="begin"/>
        </w:r>
        <w:r>
          <w:rPr>
            <w:noProof/>
            <w:webHidden/>
          </w:rPr>
          <w:instrText xml:space="preserve"> PAGEREF _Toc499843365 \h </w:instrText>
        </w:r>
        <w:r>
          <w:rPr>
            <w:noProof/>
            <w:webHidden/>
          </w:rPr>
        </w:r>
      </w:ins>
      <w:r>
        <w:rPr>
          <w:noProof/>
          <w:webHidden/>
        </w:rPr>
        <w:fldChar w:fldCharType="separate"/>
      </w:r>
      <w:ins w:id="229" w:author="Oscar Herman Kise" w:date="2017-11-30T22:19:00Z">
        <w:r w:rsidR="00710D49">
          <w:rPr>
            <w:noProof/>
            <w:webHidden/>
          </w:rPr>
          <w:t>25</w:t>
        </w:r>
      </w:ins>
      <w:ins w:id="230" w:author="Oscar Herman Kise" w:date="2017-11-30T22:12:00Z">
        <w:r>
          <w:rPr>
            <w:noProof/>
            <w:webHidden/>
          </w:rPr>
          <w:fldChar w:fldCharType="end"/>
        </w:r>
        <w:r w:rsidRPr="00DF2323">
          <w:rPr>
            <w:rStyle w:val="Hyperkobling"/>
            <w:noProof/>
          </w:rPr>
          <w:fldChar w:fldCharType="end"/>
        </w:r>
      </w:ins>
    </w:p>
    <w:p w14:paraId="3B614A49" w14:textId="5CF3C00C" w:rsidR="00AE39D9" w:rsidRDefault="00AE39D9">
      <w:pPr>
        <w:pStyle w:val="INNH2"/>
        <w:tabs>
          <w:tab w:val="left" w:pos="800"/>
          <w:tab w:val="right" w:leader="dot" w:pos="9628"/>
        </w:tabs>
        <w:rPr>
          <w:ins w:id="231" w:author="Oscar Herman Kise" w:date="2017-11-30T22:12:00Z"/>
          <w:rFonts w:asciiTheme="minorHAnsi" w:eastAsiaTheme="minorEastAsia" w:hAnsiTheme="minorHAnsi" w:cstheme="minorBidi"/>
          <w:smallCaps w:val="0"/>
          <w:noProof/>
          <w:sz w:val="22"/>
          <w:szCs w:val="22"/>
        </w:rPr>
      </w:pPr>
      <w:ins w:id="23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"_Toc499843366"</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4.5</w:t>
        </w:r>
        <w:r>
          <w:rPr>
            <w:rFonts w:asciiTheme="minorHAnsi" w:eastAsiaTheme="minorEastAsia" w:hAnsiTheme="minorHAnsi" w:cstheme="minorBidi"/>
            <w:smallCaps w:val="0"/>
            <w:noProof/>
            <w:sz w:val="22"/>
            <w:szCs w:val="22"/>
          </w:rPr>
          <w:tab/>
        </w:r>
        <w:r w:rsidRPr="00DF2323">
          <w:rPr>
            <w:rStyle w:val="Hyperkobling"/>
            <w:noProof/>
            <w:lang w:val="en-US"/>
          </w:rPr>
          <w:t>Code</w:t>
        </w:r>
        <w:r>
          <w:rPr>
            <w:noProof/>
            <w:webHidden/>
          </w:rPr>
          <w:tab/>
        </w:r>
        <w:r>
          <w:rPr>
            <w:noProof/>
            <w:webHidden/>
          </w:rPr>
          <w:fldChar w:fldCharType="begin"/>
        </w:r>
        <w:r>
          <w:rPr>
            <w:noProof/>
            <w:webHidden/>
          </w:rPr>
          <w:instrText xml:space="preserve"> PAGEREF _Toc499843366 \h </w:instrText>
        </w:r>
        <w:r>
          <w:rPr>
            <w:noProof/>
            <w:webHidden/>
          </w:rPr>
        </w:r>
      </w:ins>
      <w:r>
        <w:rPr>
          <w:noProof/>
          <w:webHidden/>
        </w:rPr>
        <w:fldChar w:fldCharType="separate"/>
      </w:r>
      <w:ins w:id="233" w:author="Oscar Herman Kise" w:date="2017-11-30T22:19:00Z">
        <w:r w:rsidR="00710D49">
          <w:rPr>
            <w:noProof/>
            <w:webHidden/>
          </w:rPr>
          <w:t>26</w:t>
        </w:r>
      </w:ins>
      <w:ins w:id="234" w:author="Oscar Herman Kise" w:date="2017-11-30T22:12:00Z">
        <w:r>
          <w:rPr>
            <w:noProof/>
            <w:webHidden/>
          </w:rPr>
          <w:fldChar w:fldCharType="end"/>
        </w:r>
        <w:r w:rsidRPr="00DF2323">
          <w:rPr>
            <w:rStyle w:val="Hyperkobling"/>
            <w:noProof/>
          </w:rPr>
          <w:fldChar w:fldCharType="end"/>
        </w:r>
      </w:ins>
    </w:p>
    <w:p w14:paraId="1E6BAA30" w14:textId="4DCD5172" w:rsidR="00AE39D9" w:rsidRDefault="00AE39D9">
      <w:pPr>
        <w:pStyle w:val="INNH3"/>
        <w:tabs>
          <w:tab w:val="left" w:pos="1200"/>
          <w:tab w:val="right" w:leader="dot" w:pos="9628"/>
        </w:tabs>
        <w:rPr>
          <w:ins w:id="235" w:author="Oscar Herman Kise" w:date="2017-11-30T22:12:00Z"/>
          <w:rFonts w:asciiTheme="minorHAnsi" w:eastAsiaTheme="minorEastAsia" w:hAnsiTheme="minorHAnsi" w:cstheme="minorBidi"/>
          <w:i w:val="0"/>
          <w:iCs w:val="0"/>
          <w:noProof/>
          <w:sz w:val="22"/>
          <w:szCs w:val="22"/>
        </w:rPr>
      </w:pPr>
      <w:ins w:id="23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"_Toc499843367"</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4.5.1</w:t>
        </w:r>
        <w:r>
          <w:rPr>
            <w:rFonts w:asciiTheme="minorHAnsi" w:eastAsiaTheme="minorEastAsia" w:hAnsiTheme="minorHAnsi" w:cstheme="minorBidi"/>
            <w:i w:val="0"/>
            <w:iCs w:val="0"/>
            <w:noProof/>
            <w:sz w:val="22"/>
            <w:szCs w:val="22"/>
          </w:rPr>
          <w:tab/>
        </w:r>
        <w:r w:rsidRPr="00DF2323">
          <w:rPr>
            <w:rStyle w:val="Hyperkobling"/>
            <w:noProof/>
            <w:lang w:val="en-US"/>
          </w:rPr>
          <w:t>Image Processing</w:t>
        </w:r>
        <w:r>
          <w:rPr>
            <w:noProof/>
            <w:webHidden/>
          </w:rPr>
          <w:tab/>
        </w:r>
        <w:r>
          <w:rPr>
            <w:noProof/>
            <w:webHidden/>
          </w:rPr>
          <w:fldChar w:fldCharType="begin"/>
        </w:r>
        <w:r>
          <w:rPr>
            <w:noProof/>
            <w:webHidden/>
          </w:rPr>
          <w:instrText xml:space="preserve"> PAGEREF _Toc499843367 \h </w:instrText>
        </w:r>
        <w:r>
          <w:rPr>
            <w:noProof/>
            <w:webHidden/>
          </w:rPr>
        </w:r>
      </w:ins>
      <w:r>
        <w:rPr>
          <w:noProof/>
          <w:webHidden/>
        </w:rPr>
        <w:fldChar w:fldCharType="separate"/>
      </w:r>
      <w:ins w:id="237" w:author="Oscar Herman Kise" w:date="2017-11-30T22:19:00Z">
        <w:r w:rsidR="00710D49">
          <w:rPr>
            <w:noProof/>
            <w:webHidden/>
          </w:rPr>
          <w:t>26</w:t>
        </w:r>
      </w:ins>
      <w:ins w:id="238" w:author="Oscar Herman Kise" w:date="2017-11-30T22:12:00Z">
        <w:r>
          <w:rPr>
            <w:noProof/>
            <w:webHidden/>
          </w:rPr>
          <w:fldChar w:fldCharType="end"/>
        </w:r>
        <w:r w:rsidRPr="00DF2323">
          <w:rPr>
            <w:rStyle w:val="Hyperkobling"/>
            <w:noProof/>
          </w:rPr>
          <w:fldChar w:fldCharType="end"/>
        </w:r>
      </w:ins>
    </w:p>
    <w:p w14:paraId="236CBAD9" w14:textId="02D08000" w:rsidR="00AE39D9" w:rsidRDefault="00AE39D9">
      <w:pPr>
        <w:pStyle w:val="INNH3"/>
        <w:tabs>
          <w:tab w:val="left" w:pos="1200"/>
          <w:tab w:val="right" w:leader="dot" w:pos="9628"/>
        </w:tabs>
        <w:rPr>
          <w:ins w:id="239" w:author="Oscar Herman Kise" w:date="2017-11-30T22:12:00Z"/>
          <w:rFonts w:asciiTheme="minorHAnsi" w:eastAsiaTheme="minorEastAsia" w:hAnsiTheme="minorHAnsi" w:cstheme="minorBidi"/>
          <w:i w:val="0"/>
          <w:iCs w:val="0"/>
          <w:noProof/>
          <w:sz w:val="22"/>
          <w:szCs w:val="22"/>
        </w:rPr>
      </w:pPr>
      <w:ins w:id="24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"_Toc499843368"</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4.5.2</w:t>
        </w:r>
        <w:r>
          <w:rPr>
            <w:rFonts w:asciiTheme="minorHAnsi" w:eastAsiaTheme="minorEastAsia" w:hAnsiTheme="minorHAnsi" w:cstheme="minorBidi"/>
            <w:i w:val="0"/>
            <w:iCs w:val="0"/>
            <w:noProof/>
            <w:sz w:val="22"/>
            <w:szCs w:val="22"/>
          </w:rPr>
          <w:tab/>
        </w:r>
        <w:r w:rsidRPr="00DF2323">
          <w:rPr>
            <w:rStyle w:val="Hyperkobling"/>
            <w:noProof/>
            <w:lang w:val="en-US"/>
          </w:rPr>
          <w:t>Arduino Communication</w:t>
        </w:r>
        <w:r>
          <w:rPr>
            <w:noProof/>
            <w:webHidden/>
          </w:rPr>
          <w:tab/>
        </w:r>
        <w:r>
          <w:rPr>
            <w:noProof/>
            <w:webHidden/>
          </w:rPr>
          <w:fldChar w:fldCharType="begin"/>
        </w:r>
        <w:r>
          <w:rPr>
            <w:noProof/>
            <w:webHidden/>
          </w:rPr>
          <w:instrText xml:space="preserve"> PAGEREF _Toc499843368 \h </w:instrText>
        </w:r>
        <w:r>
          <w:rPr>
            <w:noProof/>
            <w:webHidden/>
          </w:rPr>
        </w:r>
      </w:ins>
      <w:r>
        <w:rPr>
          <w:noProof/>
          <w:webHidden/>
        </w:rPr>
        <w:fldChar w:fldCharType="separate"/>
      </w:r>
      <w:ins w:id="241" w:author="Oscar Herman Kise" w:date="2017-11-30T22:19:00Z">
        <w:r w:rsidR="00710D49">
          <w:rPr>
            <w:noProof/>
            <w:webHidden/>
          </w:rPr>
          <w:t>29</w:t>
        </w:r>
      </w:ins>
      <w:ins w:id="242" w:author="Oscar Herman Kise" w:date="2017-11-30T22:12:00Z">
        <w:r>
          <w:rPr>
            <w:noProof/>
            <w:webHidden/>
          </w:rPr>
          <w:fldChar w:fldCharType="end"/>
        </w:r>
        <w:r w:rsidRPr="00DF2323">
          <w:rPr>
            <w:rStyle w:val="Hyperkobling"/>
            <w:noProof/>
          </w:rPr>
          <w:fldChar w:fldCharType="end"/>
        </w:r>
      </w:ins>
    </w:p>
    <w:p w14:paraId="1D48CE48" w14:textId="775CEBA7" w:rsidR="00AE39D9" w:rsidRDefault="00AE39D9">
      <w:pPr>
        <w:pStyle w:val="INNH3"/>
        <w:tabs>
          <w:tab w:val="left" w:pos="1200"/>
          <w:tab w:val="right" w:leader="dot" w:pos="9628"/>
        </w:tabs>
        <w:rPr>
          <w:ins w:id="243" w:author="Oscar Herman Kise" w:date="2017-11-30T22:12:00Z"/>
          <w:rFonts w:asciiTheme="minorHAnsi" w:eastAsiaTheme="minorEastAsia" w:hAnsiTheme="minorHAnsi" w:cstheme="minorBidi"/>
          <w:i w:val="0"/>
          <w:iCs w:val="0"/>
          <w:noProof/>
          <w:sz w:val="22"/>
          <w:szCs w:val="22"/>
        </w:rPr>
      </w:pPr>
      <w:ins w:id="24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"_Toc499843369"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4.5.3</w:t>
        </w:r>
        <w:r>
          <w:rPr>
            <w:rFonts w:asciiTheme="minorHAnsi" w:eastAsiaTheme="minorEastAsia" w:hAnsiTheme="minorHAnsi" w:cstheme="minorBidi"/>
            <w:i w:val="0"/>
            <w:iCs w:val="0"/>
            <w:noProof/>
            <w:sz w:val="22"/>
            <w:szCs w:val="22"/>
          </w:rPr>
          <w:tab/>
        </w:r>
        <w:r w:rsidRPr="00DF2323">
          <w:rPr>
            <w:rStyle w:val="Hyperkobling"/>
            <w:noProof/>
            <w:lang w:val="en-US"/>
          </w:rPr>
          <w:t>Odroid to external communication</w:t>
        </w:r>
        <w:r>
          <w:rPr>
            <w:noProof/>
            <w:webHidden/>
          </w:rPr>
          <w:tab/>
        </w:r>
        <w:r>
          <w:rPr>
            <w:noProof/>
            <w:webHidden/>
          </w:rPr>
          <w:fldChar w:fldCharType="begin"/>
        </w:r>
        <w:r>
          <w:rPr>
            <w:noProof/>
            <w:webHidden/>
          </w:rPr>
          <w:instrText xml:space="preserve"> PAGEREF _Toc499843369 \h </w:instrText>
        </w:r>
        <w:r>
          <w:rPr>
            <w:noProof/>
            <w:webHidden/>
          </w:rPr>
        </w:r>
      </w:ins>
      <w:r>
        <w:rPr>
          <w:noProof/>
          <w:webHidden/>
        </w:rPr>
        <w:fldChar w:fldCharType="separate"/>
      </w:r>
      <w:ins w:id="245" w:author="Oscar Herman Kise" w:date="2017-11-30T22:19:00Z">
        <w:r w:rsidR="00710D49">
          <w:rPr>
            <w:noProof/>
            <w:webHidden/>
          </w:rPr>
          <w:t>30</w:t>
        </w:r>
      </w:ins>
      <w:ins w:id="246" w:author="Oscar Herman Kise" w:date="2017-11-30T22:12:00Z">
        <w:r>
          <w:rPr>
            <w:noProof/>
            <w:webHidden/>
          </w:rPr>
          <w:fldChar w:fldCharType="end"/>
        </w:r>
        <w:r w:rsidRPr="00DF2323">
          <w:rPr>
            <w:rStyle w:val="Hyperkobling"/>
            <w:noProof/>
          </w:rPr>
          <w:fldChar w:fldCharType="end"/>
        </w:r>
      </w:ins>
    </w:p>
    <w:p w14:paraId="0D1E6385" w14:textId="428CB6D0" w:rsidR="00AE39D9" w:rsidRDefault="00AE39D9">
      <w:pPr>
        <w:pStyle w:val="INNH3"/>
        <w:tabs>
          <w:tab w:val="left" w:pos="1200"/>
          <w:tab w:val="right" w:leader="dot" w:pos="9628"/>
        </w:tabs>
        <w:rPr>
          <w:ins w:id="247" w:author="Oscar Herman Kise" w:date="2017-11-30T22:12:00Z"/>
          <w:rFonts w:asciiTheme="minorHAnsi" w:eastAsiaTheme="minorEastAsia" w:hAnsiTheme="minorHAnsi" w:cstheme="minorBidi"/>
          <w:i w:val="0"/>
          <w:iCs w:val="0"/>
          <w:noProof/>
          <w:sz w:val="22"/>
          <w:szCs w:val="22"/>
        </w:rPr>
      </w:pPr>
      <w:ins w:id="248" w:author="Oscar Herman Kise" w:date="2017-11-30T22:12:00Z">
        <w:r w:rsidRPr="00DF2323">
          <w:rPr>
            <w:rStyle w:val="Hyperkobling"/>
            <w:noProof/>
          </w:rPr>
          <w:lastRenderedPageBreak/>
          <w:fldChar w:fldCharType="begin"/>
        </w:r>
        <w:r w:rsidRPr="00DF2323">
          <w:rPr>
            <w:rStyle w:val="Hyperkobling"/>
            <w:noProof/>
          </w:rPr>
          <w:instrText xml:space="preserve"> </w:instrText>
        </w:r>
        <w:r>
          <w:rPr>
            <w:noProof/>
          </w:rPr>
          <w:instrText>HYPERLINK \l "_Toc499843370"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4.5.4</w:t>
        </w:r>
        <w:r>
          <w:rPr>
            <w:rFonts w:asciiTheme="minorHAnsi" w:eastAsiaTheme="minorEastAsia" w:hAnsiTheme="minorHAnsi" w:cstheme="minorBidi"/>
            <w:i w:val="0"/>
            <w:iCs w:val="0"/>
            <w:noProof/>
            <w:sz w:val="22"/>
            <w:szCs w:val="22"/>
          </w:rPr>
          <w:tab/>
        </w:r>
        <w:r w:rsidRPr="00DF2323">
          <w:rPr>
            <w:rStyle w:val="Hyperkobling"/>
            <w:noProof/>
            <w:lang w:val="en-US"/>
          </w:rPr>
          <w:t>Event</w:t>
        </w:r>
        <w:r>
          <w:rPr>
            <w:noProof/>
            <w:webHidden/>
          </w:rPr>
          <w:tab/>
        </w:r>
        <w:r>
          <w:rPr>
            <w:noProof/>
            <w:webHidden/>
          </w:rPr>
          <w:fldChar w:fldCharType="begin"/>
        </w:r>
        <w:r>
          <w:rPr>
            <w:noProof/>
            <w:webHidden/>
          </w:rPr>
          <w:instrText xml:space="preserve"> PAGEREF _Toc499843370 \h </w:instrText>
        </w:r>
        <w:r>
          <w:rPr>
            <w:noProof/>
            <w:webHidden/>
          </w:rPr>
        </w:r>
      </w:ins>
      <w:r>
        <w:rPr>
          <w:noProof/>
          <w:webHidden/>
        </w:rPr>
        <w:fldChar w:fldCharType="separate"/>
      </w:r>
      <w:ins w:id="249" w:author="Oscar Herman Kise" w:date="2017-11-30T22:19:00Z">
        <w:r w:rsidR="00710D49">
          <w:rPr>
            <w:noProof/>
            <w:webHidden/>
          </w:rPr>
          <w:t>31</w:t>
        </w:r>
      </w:ins>
      <w:ins w:id="250" w:author="Oscar Herman Kise" w:date="2017-11-30T22:12:00Z">
        <w:r>
          <w:rPr>
            <w:noProof/>
            <w:webHidden/>
          </w:rPr>
          <w:fldChar w:fldCharType="end"/>
        </w:r>
        <w:r w:rsidRPr="00DF2323">
          <w:rPr>
            <w:rStyle w:val="Hyperkobling"/>
            <w:noProof/>
          </w:rPr>
          <w:fldChar w:fldCharType="end"/>
        </w:r>
      </w:ins>
    </w:p>
    <w:p w14:paraId="61DCA41B" w14:textId="6DE7ECA6" w:rsidR="00AE39D9" w:rsidRDefault="00AE39D9">
      <w:pPr>
        <w:pStyle w:val="INNH3"/>
        <w:tabs>
          <w:tab w:val="left" w:pos="1200"/>
          <w:tab w:val="right" w:leader="dot" w:pos="9628"/>
        </w:tabs>
        <w:rPr>
          <w:ins w:id="251" w:author="Oscar Herman Kise" w:date="2017-11-30T22:12:00Z"/>
          <w:rFonts w:asciiTheme="minorHAnsi" w:eastAsiaTheme="minorEastAsia" w:hAnsiTheme="minorHAnsi" w:cstheme="minorBidi"/>
          <w:i w:val="0"/>
          <w:iCs w:val="0"/>
          <w:noProof/>
          <w:sz w:val="22"/>
          <w:szCs w:val="22"/>
        </w:rPr>
      </w:pPr>
      <w:ins w:id="25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"_Toc499843429"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4.5.5</w:t>
        </w:r>
        <w:r>
          <w:rPr>
            <w:rFonts w:asciiTheme="minorHAnsi" w:eastAsiaTheme="minorEastAsia" w:hAnsiTheme="minorHAnsi" w:cstheme="minorBidi"/>
            <w:i w:val="0"/>
            <w:iCs w:val="0"/>
            <w:noProof/>
            <w:sz w:val="22"/>
            <w:szCs w:val="22"/>
          </w:rPr>
          <w:tab/>
        </w:r>
        <w:r w:rsidRPr="00DF2323">
          <w:rPr>
            <w:rStyle w:val="Hyperkobling"/>
            <w:noProof/>
            <w:lang w:val="en-US"/>
          </w:rPr>
          <w:t>Handling sensor data</w:t>
        </w:r>
        <w:r>
          <w:rPr>
            <w:noProof/>
            <w:webHidden/>
          </w:rPr>
          <w:tab/>
        </w:r>
        <w:r>
          <w:rPr>
            <w:noProof/>
            <w:webHidden/>
          </w:rPr>
          <w:fldChar w:fldCharType="begin"/>
        </w:r>
        <w:r>
          <w:rPr>
            <w:noProof/>
            <w:webHidden/>
          </w:rPr>
          <w:instrText xml:space="preserve"> PAGEREF _Toc499843429 \h </w:instrText>
        </w:r>
        <w:r>
          <w:rPr>
            <w:noProof/>
            <w:webHidden/>
          </w:rPr>
        </w:r>
      </w:ins>
      <w:r>
        <w:rPr>
          <w:noProof/>
          <w:webHidden/>
        </w:rPr>
        <w:fldChar w:fldCharType="separate"/>
      </w:r>
      <w:ins w:id="253" w:author="Oscar Herman Kise" w:date="2017-11-30T22:19:00Z">
        <w:r w:rsidR="00710D49">
          <w:rPr>
            <w:noProof/>
            <w:webHidden/>
          </w:rPr>
          <w:t>33</w:t>
        </w:r>
      </w:ins>
      <w:ins w:id="254" w:author="Oscar Herman Kise" w:date="2017-11-30T22:12:00Z">
        <w:r>
          <w:rPr>
            <w:noProof/>
            <w:webHidden/>
          </w:rPr>
          <w:fldChar w:fldCharType="end"/>
        </w:r>
        <w:r w:rsidRPr="00DF2323">
          <w:rPr>
            <w:rStyle w:val="Hyperkobling"/>
            <w:noProof/>
          </w:rPr>
          <w:fldChar w:fldCharType="end"/>
        </w:r>
      </w:ins>
    </w:p>
    <w:p w14:paraId="689081E3" w14:textId="2FDB9486" w:rsidR="00AE39D9" w:rsidRDefault="00AE39D9">
      <w:pPr>
        <w:pStyle w:val="INNH3"/>
        <w:tabs>
          <w:tab w:val="left" w:pos="1200"/>
          <w:tab w:val="right" w:leader="dot" w:pos="9628"/>
        </w:tabs>
        <w:rPr>
          <w:ins w:id="255" w:author="Oscar Herman Kise" w:date="2017-11-30T22:12:00Z"/>
          <w:rFonts w:asciiTheme="minorHAnsi" w:eastAsiaTheme="minorEastAsia" w:hAnsiTheme="minorHAnsi" w:cstheme="minorBidi"/>
          <w:i w:val="0"/>
          <w:iCs w:val="0"/>
          <w:noProof/>
          <w:sz w:val="22"/>
          <w:szCs w:val="22"/>
        </w:rPr>
      </w:pPr>
      <w:ins w:id="25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"_Toc499843430"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4.5.6</w:t>
        </w:r>
        <w:r>
          <w:rPr>
            <w:rFonts w:asciiTheme="minorHAnsi" w:eastAsiaTheme="minorEastAsia" w:hAnsiTheme="minorHAnsi" w:cstheme="minorBidi"/>
            <w:i w:val="0"/>
            <w:iCs w:val="0"/>
            <w:noProof/>
            <w:sz w:val="22"/>
            <w:szCs w:val="22"/>
          </w:rPr>
          <w:tab/>
        </w:r>
        <w:r w:rsidRPr="00DF2323">
          <w:rPr>
            <w:rStyle w:val="Hyperkobling"/>
            <w:noProof/>
            <w:lang w:val="en-US"/>
          </w:rPr>
          <w:t>Arduino</w:t>
        </w:r>
        <w:r>
          <w:rPr>
            <w:noProof/>
            <w:webHidden/>
          </w:rPr>
          <w:tab/>
        </w:r>
        <w:r>
          <w:rPr>
            <w:noProof/>
            <w:webHidden/>
          </w:rPr>
          <w:fldChar w:fldCharType="begin"/>
        </w:r>
        <w:r>
          <w:rPr>
            <w:noProof/>
            <w:webHidden/>
          </w:rPr>
          <w:instrText xml:space="preserve"> PAGEREF _Toc499843430 \h </w:instrText>
        </w:r>
        <w:r>
          <w:rPr>
            <w:noProof/>
            <w:webHidden/>
          </w:rPr>
        </w:r>
      </w:ins>
      <w:r>
        <w:rPr>
          <w:noProof/>
          <w:webHidden/>
        </w:rPr>
        <w:fldChar w:fldCharType="separate"/>
      </w:r>
      <w:ins w:id="257" w:author="Oscar Herman Kise" w:date="2017-11-30T22:19:00Z">
        <w:r w:rsidR="00710D49">
          <w:rPr>
            <w:noProof/>
            <w:webHidden/>
          </w:rPr>
          <w:t>33</w:t>
        </w:r>
      </w:ins>
      <w:ins w:id="258" w:author="Oscar Herman Kise" w:date="2017-11-30T22:12:00Z">
        <w:r>
          <w:rPr>
            <w:noProof/>
            <w:webHidden/>
          </w:rPr>
          <w:fldChar w:fldCharType="end"/>
        </w:r>
        <w:r w:rsidRPr="00DF2323">
          <w:rPr>
            <w:rStyle w:val="Hyperkobling"/>
            <w:noProof/>
          </w:rPr>
          <w:fldChar w:fldCharType="end"/>
        </w:r>
      </w:ins>
    </w:p>
    <w:p w14:paraId="0AD3D8C1" w14:textId="72C084E3" w:rsidR="00AE39D9" w:rsidRDefault="00AE39D9">
      <w:pPr>
        <w:pStyle w:val="INNH3"/>
        <w:tabs>
          <w:tab w:val="left" w:pos="1200"/>
          <w:tab w:val="right" w:leader="dot" w:pos="9628"/>
        </w:tabs>
        <w:rPr>
          <w:ins w:id="259" w:author="Oscar Herman Kise" w:date="2017-11-30T22:12:00Z"/>
          <w:rFonts w:asciiTheme="minorHAnsi" w:eastAsiaTheme="minorEastAsia" w:hAnsiTheme="minorHAnsi" w:cstheme="minorBidi"/>
          <w:i w:val="0"/>
          <w:iCs w:val="0"/>
          <w:noProof/>
          <w:sz w:val="22"/>
          <w:szCs w:val="22"/>
        </w:rPr>
      </w:pPr>
      <w:ins w:id="26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"_Toc499843431"</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4.5.7</w:t>
        </w:r>
        <w:r>
          <w:rPr>
            <w:rFonts w:asciiTheme="minorHAnsi" w:eastAsiaTheme="minorEastAsia" w:hAnsiTheme="minorHAnsi" w:cstheme="minorBidi"/>
            <w:i w:val="0"/>
            <w:iCs w:val="0"/>
            <w:noProof/>
            <w:sz w:val="22"/>
            <w:szCs w:val="22"/>
          </w:rPr>
          <w:tab/>
        </w:r>
        <w:r w:rsidRPr="00DF2323">
          <w:rPr>
            <w:rStyle w:val="Hyperkobling"/>
            <w:noProof/>
            <w:lang w:val="en-US"/>
          </w:rPr>
          <w:t>External client</w:t>
        </w:r>
        <w:r>
          <w:rPr>
            <w:noProof/>
            <w:webHidden/>
          </w:rPr>
          <w:tab/>
        </w:r>
        <w:r>
          <w:rPr>
            <w:noProof/>
            <w:webHidden/>
          </w:rPr>
          <w:fldChar w:fldCharType="begin"/>
        </w:r>
        <w:r>
          <w:rPr>
            <w:noProof/>
            <w:webHidden/>
          </w:rPr>
          <w:instrText xml:space="preserve"> PAGEREF _Toc499843431 \h </w:instrText>
        </w:r>
        <w:r>
          <w:rPr>
            <w:noProof/>
            <w:webHidden/>
          </w:rPr>
        </w:r>
      </w:ins>
      <w:r>
        <w:rPr>
          <w:noProof/>
          <w:webHidden/>
        </w:rPr>
        <w:fldChar w:fldCharType="separate"/>
      </w:r>
      <w:ins w:id="261" w:author="Oscar Herman Kise" w:date="2017-11-30T22:19:00Z">
        <w:r w:rsidR="00710D49">
          <w:rPr>
            <w:noProof/>
            <w:webHidden/>
          </w:rPr>
          <w:t>34</w:t>
        </w:r>
      </w:ins>
      <w:ins w:id="262" w:author="Oscar Herman Kise" w:date="2017-11-30T22:12:00Z">
        <w:r>
          <w:rPr>
            <w:noProof/>
            <w:webHidden/>
          </w:rPr>
          <w:fldChar w:fldCharType="end"/>
        </w:r>
        <w:r w:rsidRPr="00DF2323">
          <w:rPr>
            <w:rStyle w:val="Hyperkobling"/>
            <w:noProof/>
          </w:rPr>
          <w:fldChar w:fldCharType="end"/>
        </w:r>
      </w:ins>
    </w:p>
    <w:p w14:paraId="7C2F1E2E" w14:textId="28977619" w:rsidR="00AE39D9" w:rsidRDefault="00AE39D9">
      <w:pPr>
        <w:pStyle w:val="INNH2"/>
        <w:tabs>
          <w:tab w:val="left" w:pos="800"/>
          <w:tab w:val="right" w:leader="dot" w:pos="9628"/>
        </w:tabs>
        <w:rPr>
          <w:ins w:id="263" w:author="Oscar Herman Kise" w:date="2017-11-30T22:12:00Z"/>
          <w:rFonts w:asciiTheme="minorHAnsi" w:eastAsiaTheme="minorEastAsia" w:hAnsiTheme="minorHAnsi" w:cstheme="minorBidi"/>
          <w:smallCaps w:val="0"/>
          <w:noProof/>
          <w:sz w:val="22"/>
          <w:szCs w:val="22"/>
        </w:rPr>
      </w:pPr>
      <w:ins w:id="26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"_Toc499843432"</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4.6</w:t>
        </w:r>
        <w:r>
          <w:rPr>
            <w:rFonts w:asciiTheme="minorHAnsi" w:eastAsiaTheme="minorEastAsia" w:hAnsiTheme="minorHAnsi" w:cstheme="minorBidi"/>
            <w:smallCaps w:val="0"/>
            <w:noProof/>
            <w:sz w:val="22"/>
            <w:szCs w:val="22"/>
          </w:rPr>
          <w:tab/>
        </w:r>
        <w:r w:rsidRPr="00DF2323">
          <w:rPr>
            <w:rStyle w:val="Hyperkobling"/>
            <w:noProof/>
            <w:lang w:val="en-US"/>
          </w:rPr>
          <w:t>Wi-Fi setup</w:t>
        </w:r>
        <w:r>
          <w:rPr>
            <w:noProof/>
            <w:webHidden/>
          </w:rPr>
          <w:tab/>
        </w:r>
        <w:r>
          <w:rPr>
            <w:noProof/>
            <w:webHidden/>
          </w:rPr>
          <w:fldChar w:fldCharType="begin"/>
        </w:r>
        <w:r>
          <w:rPr>
            <w:noProof/>
            <w:webHidden/>
          </w:rPr>
          <w:instrText xml:space="preserve"> PAGEREF _Toc499843432 \h </w:instrText>
        </w:r>
        <w:r>
          <w:rPr>
            <w:noProof/>
            <w:webHidden/>
          </w:rPr>
        </w:r>
      </w:ins>
      <w:r>
        <w:rPr>
          <w:noProof/>
          <w:webHidden/>
        </w:rPr>
        <w:fldChar w:fldCharType="separate"/>
      </w:r>
      <w:ins w:id="265" w:author="Oscar Herman Kise" w:date="2017-11-30T22:19:00Z">
        <w:r w:rsidR="00710D49">
          <w:rPr>
            <w:noProof/>
            <w:webHidden/>
          </w:rPr>
          <w:t>35</w:t>
        </w:r>
      </w:ins>
      <w:ins w:id="266" w:author="Oscar Herman Kise" w:date="2017-11-30T22:12:00Z">
        <w:r>
          <w:rPr>
            <w:noProof/>
            <w:webHidden/>
          </w:rPr>
          <w:fldChar w:fldCharType="end"/>
        </w:r>
        <w:r w:rsidRPr="00DF2323">
          <w:rPr>
            <w:rStyle w:val="Hyperkobling"/>
            <w:noProof/>
          </w:rPr>
          <w:fldChar w:fldCharType="end"/>
        </w:r>
      </w:ins>
    </w:p>
    <w:p w14:paraId="36A5C226" w14:textId="2149F37D" w:rsidR="00AE39D9" w:rsidRDefault="00AE39D9">
      <w:pPr>
        <w:pStyle w:val="INNH2"/>
        <w:tabs>
          <w:tab w:val="left" w:pos="800"/>
          <w:tab w:val="right" w:leader="dot" w:pos="9628"/>
        </w:tabs>
        <w:rPr>
          <w:ins w:id="267" w:author="Oscar Herman Kise" w:date="2017-11-30T22:12:00Z"/>
          <w:rFonts w:asciiTheme="minorHAnsi" w:eastAsiaTheme="minorEastAsia" w:hAnsiTheme="minorHAnsi" w:cstheme="minorBidi"/>
          <w:smallCaps w:val="0"/>
          <w:noProof/>
          <w:sz w:val="22"/>
          <w:szCs w:val="22"/>
        </w:rPr>
      </w:pPr>
      <w:ins w:id="26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"_Toc499843433"</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4.7</w:t>
        </w:r>
        <w:r>
          <w:rPr>
            <w:rFonts w:asciiTheme="minorHAnsi" w:eastAsiaTheme="minorEastAsia" w:hAnsiTheme="minorHAnsi" w:cstheme="minorBidi"/>
            <w:smallCaps w:val="0"/>
            <w:noProof/>
            <w:sz w:val="22"/>
            <w:szCs w:val="22"/>
          </w:rPr>
          <w:tab/>
        </w:r>
        <w:r w:rsidRPr="00DF2323">
          <w:rPr>
            <w:rStyle w:val="Hyperkobling"/>
            <w:noProof/>
            <w:lang w:val="en-US"/>
          </w:rPr>
          <w:t>Hardware connections</w:t>
        </w:r>
        <w:r>
          <w:rPr>
            <w:noProof/>
            <w:webHidden/>
          </w:rPr>
          <w:tab/>
        </w:r>
        <w:r>
          <w:rPr>
            <w:noProof/>
            <w:webHidden/>
          </w:rPr>
          <w:fldChar w:fldCharType="begin"/>
        </w:r>
        <w:r>
          <w:rPr>
            <w:noProof/>
            <w:webHidden/>
          </w:rPr>
          <w:instrText xml:space="preserve"> PAGEREF _Toc499843433 \h </w:instrText>
        </w:r>
        <w:r>
          <w:rPr>
            <w:noProof/>
            <w:webHidden/>
          </w:rPr>
        </w:r>
      </w:ins>
      <w:r>
        <w:rPr>
          <w:noProof/>
          <w:webHidden/>
        </w:rPr>
        <w:fldChar w:fldCharType="separate"/>
      </w:r>
      <w:ins w:id="269" w:author="Oscar Herman Kise" w:date="2017-11-30T22:19:00Z">
        <w:r w:rsidR="00710D49">
          <w:rPr>
            <w:noProof/>
            <w:webHidden/>
          </w:rPr>
          <w:t>35</w:t>
        </w:r>
      </w:ins>
      <w:ins w:id="270" w:author="Oscar Herman Kise" w:date="2017-11-30T22:12:00Z">
        <w:r>
          <w:rPr>
            <w:noProof/>
            <w:webHidden/>
          </w:rPr>
          <w:fldChar w:fldCharType="end"/>
        </w:r>
        <w:r w:rsidRPr="00DF2323">
          <w:rPr>
            <w:rStyle w:val="Hyperkobling"/>
            <w:noProof/>
          </w:rPr>
          <w:fldChar w:fldCharType="end"/>
        </w:r>
      </w:ins>
    </w:p>
    <w:p w14:paraId="1015F3F7" w14:textId="289B34AE" w:rsidR="00AE39D9" w:rsidRDefault="00AE39D9">
      <w:pPr>
        <w:pStyle w:val="INNH1"/>
        <w:tabs>
          <w:tab w:val="left" w:pos="400"/>
          <w:tab w:val="right" w:leader="dot" w:pos="9628"/>
        </w:tabs>
        <w:rPr>
          <w:ins w:id="271" w:author="Oscar Herman Kise" w:date="2017-11-30T22:12:00Z"/>
          <w:rFonts w:asciiTheme="minorHAnsi" w:eastAsiaTheme="minorEastAsia" w:hAnsiTheme="minorHAnsi" w:cstheme="minorBidi"/>
          <w:b w:val="0"/>
          <w:bCs w:val="0"/>
          <w:caps w:val="0"/>
          <w:noProof/>
          <w:sz w:val="22"/>
          <w:szCs w:val="22"/>
        </w:rPr>
      </w:pPr>
      <w:ins w:id="27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5</w:t>
        </w:r>
        <w:r>
          <w:rPr>
            <w:rFonts w:asciiTheme="minorHAnsi" w:eastAsiaTheme="minorEastAsia" w:hAnsiTheme="minorHAnsi" w:cstheme="minorBidi"/>
            <w:b w:val="0"/>
            <w:bCs w:val="0"/>
            <w:caps w:val="0"/>
            <w:noProof/>
            <w:sz w:val="22"/>
            <w:szCs w:val="22"/>
          </w:rPr>
          <w:tab/>
        </w:r>
        <w:r w:rsidRPr="00DF2323">
          <w:rPr>
            <w:rStyle w:val="Hyperkobling"/>
            <w:noProof/>
            <w:lang w:val="en-US"/>
          </w:rPr>
          <w:t>RESULTS</w:t>
        </w:r>
        <w:r>
          <w:rPr>
            <w:noProof/>
            <w:webHidden/>
          </w:rPr>
          <w:tab/>
        </w:r>
        <w:r>
          <w:rPr>
            <w:noProof/>
            <w:webHidden/>
          </w:rPr>
          <w:fldChar w:fldCharType="begin"/>
        </w:r>
        <w:r>
          <w:rPr>
            <w:noProof/>
            <w:webHidden/>
          </w:rPr>
          <w:instrText xml:space="preserve"> PAGEREF _Toc499843440 \h </w:instrText>
        </w:r>
        <w:r>
          <w:rPr>
            <w:noProof/>
            <w:webHidden/>
          </w:rPr>
        </w:r>
      </w:ins>
      <w:r>
        <w:rPr>
          <w:noProof/>
          <w:webHidden/>
        </w:rPr>
        <w:fldChar w:fldCharType="separate"/>
      </w:r>
      <w:ins w:id="273" w:author="Oscar Herman Kise" w:date="2017-11-30T22:19:00Z">
        <w:r w:rsidR="00710D49">
          <w:rPr>
            <w:noProof/>
            <w:webHidden/>
          </w:rPr>
          <w:t>36</w:t>
        </w:r>
      </w:ins>
      <w:ins w:id="274" w:author="Oscar Herman Kise" w:date="2017-11-30T22:12:00Z">
        <w:r>
          <w:rPr>
            <w:noProof/>
            <w:webHidden/>
          </w:rPr>
          <w:fldChar w:fldCharType="end"/>
        </w:r>
        <w:r w:rsidRPr="00DF2323">
          <w:rPr>
            <w:rStyle w:val="Hyperkobling"/>
            <w:noProof/>
          </w:rPr>
          <w:fldChar w:fldCharType="end"/>
        </w:r>
      </w:ins>
    </w:p>
    <w:p w14:paraId="353CFB23" w14:textId="025314E4" w:rsidR="00AE39D9" w:rsidRDefault="00AE39D9">
      <w:pPr>
        <w:pStyle w:val="INNH2"/>
        <w:tabs>
          <w:tab w:val="left" w:pos="800"/>
          <w:tab w:val="right" w:leader="dot" w:pos="9628"/>
        </w:tabs>
        <w:rPr>
          <w:ins w:id="275" w:author="Oscar Herman Kise" w:date="2017-11-30T22:12:00Z"/>
          <w:rFonts w:asciiTheme="minorHAnsi" w:eastAsiaTheme="minorEastAsia" w:hAnsiTheme="minorHAnsi" w:cstheme="minorBidi"/>
          <w:smallCaps w:val="0"/>
          <w:noProof/>
          <w:sz w:val="22"/>
          <w:szCs w:val="22"/>
        </w:rPr>
      </w:pPr>
      <w:ins w:id="27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"_Toc499843441"</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5.1</w:t>
        </w:r>
        <w:r>
          <w:rPr>
            <w:rFonts w:asciiTheme="minorHAnsi" w:eastAsiaTheme="minorEastAsia" w:hAnsiTheme="minorHAnsi" w:cstheme="minorBidi"/>
            <w:smallCaps w:val="0"/>
            <w:noProof/>
            <w:sz w:val="22"/>
            <w:szCs w:val="22"/>
          </w:rPr>
          <w:tab/>
        </w:r>
        <w:r w:rsidRPr="00DF2323">
          <w:rPr>
            <w:rStyle w:val="Hyperkobling"/>
            <w:noProof/>
            <w:lang w:val="en-US"/>
          </w:rPr>
          <w:t>Code</w:t>
        </w:r>
        <w:r>
          <w:rPr>
            <w:noProof/>
            <w:webHidden/>
          </w:rPr>
          <w:tab/>
        </w:r>
        <w:r>
          <w:rPr>
            <w:noProof/>
            <w:webHidden/>
          </w:rPr>
          <w:fldChar w:fldCharType="begin"/>
        </w:r>
        <w:r>
          <w:rPr>
            <w:noProof/>
            <w:webHidden/>
          </w:rPr>
          <w:instrText xml:space="preserve"> PAGEREF _Toc499843441 \h </w:instrText>
        </w:r>
        <w:r>
          <w:rPr>
            <w:noProof/>
            <w:webHidden/>
          </w:rPr>
        </w:r>
      </w:ins>
      <w:r>
        <w:rPr>
          <w:noProof/>
          <w:webHidden/>
        </w:rPr>
        <w:fldChar w:fldCharType="separate"/>
      </w:r>
      <w:ins w:id="277" w:author="Oscar Herman Kise" w:date="2017-11-30T22:19:00Z">
        <w:r w:rsidR="00710D49">
          <w:rPr>
            <w:noProof/>
            <w:webHidden/>
          </w:rPr>
          <w:t>36</w:t>
        </w:r>
      </w:ins>
      <w:ins w:id="278" w:author="Oscar Herman Kise" w:date="2017-11-30T22:12:00Z">
        <w:r>
          <w:rPr>
            <w:noProof/>
            <w:webHidden/>
          </w:rPr>
          <w:fldChar w:fldCharType="end"/>
        </w:r>
        <w:r w:rsidRPr="00DF2323">
          <w:rPr>
            <w:rStyle w:val="Hyperkobling"/>
            <w:noProof/>
          </w:rPr>
          <w:fldChar w:fldCharType="end"/>
        </w:r>
      </w:ins>
    </w:p>
    <w:p w14:paraId="7F7B2E39" w14:textId="046E0363" w:rsidR="00AE39D9" w:rsidRDefault="00AE39D9">
      <w:pPr>
        <w:pStyle w:val="INNH3"/>
        <w:tabs>
          <w:tab w:val="left" w:pos="1200"/>
          <w:tab w:val="right" w:leader="dot" w:pos="9628"/>
        </w:tabs>
        <w:rPr>
          <w:ins w:id="279" w:author="Oscar Herman Kise" w:date="2017-11-30T22:12:00Z"/>
          <w:rFonts w:asciiTheme="minorHAnsi" w:eastAsiaTheme="minorEastAsia" w:hAnsiTheme="minorHAnsi" w:cstheme="minorBidi"/>
          <w:i w:val="0"/>
          <w:iCs w:val="0"/>
          <w:noProof/>
          <w:sz w:val="22"/>
          <w:szCs w:val="22"/>
        </w:rPr>
      </w:pPr>
      <w:ins w:id="28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"_Toc499843442"</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5.1.1</w:t>
        </w:r>
        <w:r>
          <w:rPr>
            <w:rFonts w:asciiTheme="minorHAnsi" w:eastAsiaTheme="minorEastAsia" w:hAnsiTheme="minorHAnsi" w:cstheme="minorBidi"/>
            <w:i w:val="0"/>
            <w:iCs w:val="0"/>
            <w:noProof/>
            <w:sz w:val="22"/>
            <w:szCs w:val="22"/>
          </w:rPr>
          <w:tab/>
        </w:r>
        <w:r w:rsidRPr="00DF2323">
          <w:rPr>
            <w:rStyle w:val="Hyperkobling"/>
            <w:noProof/>
            <w:lang w:val="en-US"/>
          </w:rPr>
          <w:t>Communication</w:t>
        </w:r>
        <w:r>
          <w:rPr>
            <w:noProof/>
            <w:webHidden/>
          </w:rPr>
          <w:tab/>
        </w:r>
        <w:r>
          <w:rPr>
            <w:noProof/>
            <w:webHidden/>
          </w:rPr>
          <w:fldChar w:fldCharType="begin"/>
        </w:r>
        <w:r>
          <w:rPr>
            <w:noProof/>
            <w:webHidden/>
          </w:rPr>
          <w:instrText xml:space="preserve"> PAGEREF _Toc499843442 \h </w:instrText>
        </w:r>
        <w:r>
          <w:rPr>
            <w:noProof/>
            <w:webHidden/>
          </w:rPr>
        </w:r>
      </w:ins>
      <w:r>
        <w:rPr>
          <w:noProof/>
          <w:webHidden/>
        </w:rPr>
        <w:fldChar w:fldCharType="separate"/>
      </w:r>
      <w:ins w:id="281" w:author="Oscar Herman Kise" w:date="2017-11-30T22:19:00Z">
        <w:r w:rsidR="00710D49">
          <w:rPr>
            <w:noProof/>
            <w:webHidden/>
          </w:rPr>
          <w:t>36</w:t>
        </w:r>
      </w:ins>
      <w:ins w:id="282" w:author="Oscar Herman Kise" w:date="2017-11-30T22:12:00Z">
        <w:r>
          <w:rPr>
            <w:noProof/>
            <w:webHidden/>
          </w:rPr>
          <w:fldChar w:fldCharType="end"/>
        </w:r>
        <w:r w:rsidRPr="00DF2323">
          <w:rPr>
            <w:rStyle w:val="Hyperkobling"/>
            <w:noProof/>
          </w:rPr>
          <w:fldChar w:fldCharType="end"/>
        </w:r>
      </w:ins>
    </w:p>
    <w:p w14:paraId="33A94FF9" w14:textId="786273DC" w:rsidR="00AE39D9" w:rsidRDefault="00AE39D9">
      <w:pPr>
        <w:pStyle w:val="INNH3"/>
        <w:tabs>
          <w:tab w:val="left" w:pos="1200"/>
          <w:tab w:val="right" w:leader="dot" w:pos="9628"/>
        </w:tabs>
        <w:rPr>
          <w:ins w:id="283" w:author="Oscar Herman Kise" w:date="2017-11-30T22:12:00Z"/>
          <w:rFonts w:asciiTheme="minorHAnsi" w:eastAsiaTheme="minorEastAsia" w:hAnsiTheme="minorHAnsi" w:cstheme="minorBidi"/>
          <w:i w:val="0"/>
          <w:iCs w:val="0"/>
          <w:noProof/>
          <w:sz w:val="22"/>
          <w:szCs w:val="22"/>
        </w:rPr>
      </w:pPr>
      <w:ins w:id="28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"_Toc499843443"</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5.1.2</w:t>
        </w:r>
        <w:r>
          <w:rPr>
            <w:rFonts w:asciiTheme="minorHAnsi" w:eastAsiaTheme="minorEastAsia" w:hAnsiTheme="minorHAnsi" w:cstheme="minorBidi"/>
            <w:i w:val="0"/>
            <w:iCs w:val="0"/>
            <w:noProof/>
            <w:sz w:val="22"/>
            <w:szCs w:val="22"/>
          </w:rPr>
          <w:tab/>
        </w:r>
        <w:r w:rsidRPr="00DF2323">
          <w:rPr>
            <w:rStyle w:val="Hyperkobling"/>
            <w:noProof/>
            <w:lang w:val="en-US"/>
          </w:rPr>
          <w:t>Image Processing</w:t>
        </w:r>
        <w:r>
          <w:rPr>
            <w:noProof/>
            <w:webHidden/>
          </w:rPr>
          <w:tab/>
        </w:r>
        <w:r>
          <w:rPr>
            <w:noProof/>
            <w:webHidden/>
          </w:rPr>
          <w:fldChar w:fldCharType="begin"/>
        </w:r>
        <w:r>
          <w:rPr>
            <w:noProof/>
            <w:webHidden/>
          </w:rPr>
          <w:instrText xml:space="preserve"> PAGEREF _Toc499843443 \h </w:instrText>
        </w:r>
        <w:r>
          <w:rPr>
            <w:noProof/>
            <w:webHidden/>
          </w:rPr>
        </w:r>
      </w:ins>
      <w:r>
        <w:rPr>
          <w:noProof/>
          <w:webHidden/>
        </w:rPr>
        <w:fldChar w:fldCharType="separate"/>
      </w:r>
      <w:ins w:id="285" w:author="Oscar Herman Kise" w:date="2017-11-30T22:19:00Z">
        <w:r w:rsidR="00710D49">
          <w:rPr>
            <w:noProof/>
            <w:webHidden/>
          </w:rPr>
          <w:t>37</w:t>
        </w:r>
      </w:ins>
      <w:ins w:id="286" w:author="Oscar Herman Kise" w:date="2017-11-30T22:12:00Z">
        <w:r>
          <w:rPr>
            <w:noProof/>
            <w:webHidden/>
          </w:rPr>
          <w:fldChar w:fldCharType="end"/>
        </w:r>
        <w:r w:rsidRPr="00DF2323">
          <w:rPr>
            <w:rStyle w:val="Hyperkobling"/>
            <w:noProof/>
          </w:rPr>
          <w:fldChar w:fldCharType="end"/>
        </w:r>
      </w:ins>
    </w:p>
    <w:p w14:paraId="016DC253" w14:textId="4E2147DF" w:rsidR="00AE39D9" w:rsidRDefault="00AE39D9">
      <w:pPr>
        <w:pStyle w:val="INNH3"/>
        <w:tabs>
          <w:tab w:val="left" w:pos="1200"/>
          <w:tab w:val="right" w:leader="dot" w:pos="9628"/>
        </w:tabs>
        <w:rPr>
          <w:ins w:id="287" w:author="Oscar Herman Kise" w:date="2017-11-30T22:12:00Z"/>
          <w:rFonts w:asciiTheme="minorHAnsi" w:eastAsiaTheme="minorEastAsia" w:hAnsiTheme="minorHAnsi" w:cstheme="minorBidi"/>
          <w:i w:val="0"/>
          <w:iCs w:val="0"/>
          <w:noProof/>
          <w:sz w:val="22"/>
          <w:szCs w:val="22"/>
        </w:rPr>
      </w:pPr>
      <w:ins w:id="28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"_Toc499843444"</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5.1.3</w:t>
        </w:r>
        <w:r>
          <w:rPr>
            <w:rFonts w:asciiTheme="minorHAnsi" w:eastAsiaTheme="minorEastAsia" w:hAnsiTheme="minorHAnsi" w:cstheme="minorBidi"/>
            <w:i w:val="0"/>
            <w:iCs w:val="0"/>
            <w:noProof/>
            <w:sz w:val="22"/>
            <w:szCs w:val="22"/>
          </w:rPr>
          <w:tab/>
        </w:r>
        <w:r w:rsidRPr="00DF2323">
          <w:rPr>
            <w:rStyle w:val="Hyperkobling"/>
            <w:noProof/>
            <w:lang w:val="en-US"/>
          </w:rPr>
          <w:t>SensorHandler</w:t>
        </w:r>
        <w:r>
          <w:rPr>
            <w:noProof/>
            <w:webHidden/>
          </w:rPr>
          <w:tab/>
        </w:r>
        <w:r>
          <w:rPr>
            <w:noProof/>
            <w:webHidden/>
          </w:rPr>
          <w:fldChar w:fldCharType="begin"/>
        </w:r>
        <w:r>
          <w:rPr>
            <w:noProof/>
            <w:webHidden/>
          </w:rPr>
          <w:instrText xml:space="preserve"> PAGEREF _Toc499843444 \h </w:instrText>
        </w:r>
        <w:r>
          <w:rPr>
            <w:noProof/>
            <w:webHidden/>
          </w:rPr>
        </w:r>
      </w:ins>
      <w:r>
        <w:rPr>
          <w:noProof/>
          <w:webHidden/>
        </w:rPr>
        <w:fldChar w:fldCharType="separate"/>
      </w:r>
      <w:ins w:id="289" w:author="Oscar Herman Kise" w:date="2017-11-30T22:19:00Z">
        <w:r w:rsidR="00710D49">
          <w:rPr>
            <w:noProof/>
            <w:webHidden/>
          </w:rPr>
          <w:t>39</w:t>
        </w:r>
      </w:ins>
      <w:ins w:id="290" w:author="Oscar Herman Kise" w:date="2017-11-30T22:12:00Z">
        <w:r>
          <w:rPr>
            <w:noProof/>
            <w:webHidden/>
          </w:rPr>
          <w:fldChar w:fldCharType="end"/>
        </w:r>
        <w:r w:rsidRPr="00DF2323">
          <w:rPr>
            <w:rStyle w:val="Hyperkobling"/>
            <w:noProof/>
          </w:rPr>
          <w:fldChar w:fldCharType="end"/>
        </w:r>
      </w:ins>
    </w:p>
    <w:p w14:paraId="6AC4ACD6" w14:textId="3DF0153A" w:rsidR="00AE39D9" w:rsidRDefault="00AE39D9">
      <w:pPr>
        <w:pStyle w:val="INNH3"/>
        <w:tabs>
          <w:tab w:val="left" w:pos="1200"/>
          <w:tab w:val="right" w:leader="dot" w:pos="9628"/>
        </w:tabs>
        <w:rPr>
          <w:ins w:id="291" w:author="Oscar Herman Kise" w:date="2017-11-30T22:12:00Z"/>
          <w:rFonts w:asciiTheme="minorHAnsi" w:eastAsiaTheme="minorEastAsia" w:hAnsiTheme="minorHAnsi" w:cstheme="minorBidi"/>
          <w:i w:val="0"/>
          <w:iCs w:val="0"/>
          <w:noProof/>
          <w:sz w:val="22"/>
          <w:szCs w:val="22"/>
        </w:rPr>
      </w:pPr>
      <w:ins w:id="29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"_Toc499843445"</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5.1.4</w:t>
        </w:r>
        <w:r>
          <w:rPr>
            <w:rFonts w:asciiTheme="minorHAnsi" w:eastAsiaTheme="minorEastAsia" w:hAnsiTheme="minorHAnsi" w:cstheme="minorBidi"/>
            <w:i w:val="0"/>
            <w:iCs w:val="0"/>
            <w:noProof/>
            <w:sz w:val="22"/>
            <w:szCs w:val="22"/>
          </w:rPr>
          <w:tab/>
        </w:r>
        <w:r w:rsidRPr="00DF2323">
          <w:rPr>
            <w:rStyle w:val="Hyperkobling"/>
            <w:noProof/>
            <w:lang w:val="en-US"/>
          </w:rPr>
          <w:t>Arduino</w:t>
        </w:r>
        <w:r>
          <w:rPr>
            <w:noProof/>
            <w:webHidden/>
          </w:rPr>
          <w:tab/>
        </w:r>
        <w:r>
          <w:rPr>
            <w:noProof/>
            <w:webHidden/>
          </w:rPr>
          <w:fldChar w:fldCharType="begin"/>
        </w:r>
        <w:r>
          <w:rPr>
            <w:noProof/>
            <w:webHidden/>
          </w:rPr>
          <w:instrText xml:space="preserve"> PAGEREF _Toc499843445 \h </w:instrText>
        </w:r>
        <w:r>
          <w:rPr>
            <w:noProof/>
            <w:webHidden/>
          </w:rPr>
        </w:r>
      </w:ins>
      <w:r>
        <w:rPr>
          <w:noProof/>
          <w:webHidden/>
        </w:rPr>
        <w:fldChar w:fldCharType="separate"/>
      </w:r>
      <w:ins w:id="293" w:author="Oscar Herman Kise" w:date="2017-11-30T22:19:00Z">
        <w:r w:rsidR="00710D49">
          <w:rPr>
            <w:noProof/>
            <w:webHidden/>
          </w:rPr>
          <w:t>39</w:t>
        </w:r>
      </w:ins>
      <w:ins w:id="294" w:author="Oscar Herman Kise" w:date="2017-11-30T22:12:00Z">
        <w:r>
          <w:rPr>
            <w:noProof/>
            <w:webHidden/>
          </w:rPr>
          <w:fldChar w:fldCharType="end"/>
        </w:r>
        <w:r w:rsidRPr="00DF2323">
          <w:rPr>
            <w:rStyle w:val="Hyperkobling"/>
            <w:noProof/>
          </w:rPr>
          <w:fldChar w:fldCharType="end"/>
        </w:r>
      </w:ins>
    </w:p>
    <w:p w14:paraId="162780E9" w14:textId="2FB164A1" w:rsidR="00AE39D9" w:rsidRDefault="00AE39D9">
      <w:pPr>
        <w:pStyle w:val="INNH3"/>
        <w:tabs>
          <w:tab w:val="left" w:pos="1200"/>
          <w:tab w:val="right" w:leader="dot" w:pos="9628"/>
        </w:tabs>
        <w:rPr>
          <w:ins w:id="295" w:author="Oscar Herman Kise" w:date="2017-11-30T22:12:00Z"/>
          <w:rFonts w:asciiTheme="minorHAnsi" w:eastAsiaTheme="minorEastAsia" w:hAnsiTheme="minorHAnsi" w:cstheme="minorBidi"/>
          <w:i w:val="0"/>
          <w:iCs w:val="0"/>
          <w:noProof/>
          <w:sz w:val="22"/>
          <w:szCs w:val="22"/>
        </w:rPr>
      </w:pPr>
      <w:ins w:id="29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"_Toc499843446"</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5.1.5</w:t>
        </w:r>
        <w:r>
          <w:rPr>
            <w:rFonts w:asciiTheme="minorHAnsi" w:eastAsiaTheme="minorEastAsia" w:hAnsiTheme="minorHAnsi" w:cstheme="minorBidi"/>
            <w:i w:val="0"/>
            <w:iCs w:val="0"/>
            <w:noProof/>
            <w:sz w:val="22"/>
            <w:szCs w:val="22"/>
          </w:rPr>
          <w:tab/>
        </w:r>
        <w:r w:rsidRPr="00DF2323">
          <w:rPr>
            <w:rStyle w:val="Hyperkobling"/>
            <w:noProof/>
            <w:lang w:val="en-US"/>
          </w:rPr>
          <w:t>External client</w:t>
        </w:r>
        <w:r>
          <w:rPr>
            <w:noProof/>
            <w:webHidden/>
          </w:rPr>
          <w:tab/>
        </w:r>
        <w:r>
          <w:rPr>
            <w:noProof/>
            <w:webHidden/>
          </w:rPr>
          <w:fldChar w:fldCharType="begin"/>
        </w:r>
        <w:r>
          <w:rPr>
            <w:noProof/>
            <w:webHidden/>
          </w:rPr>
          <w:instrText xml:space="preserve"> PAGEREF _Toc499843446 \h </w:instrText>
        </w:r>
        <w:r>
          <w:rPr>
            <w:noProof/>
            <w:webHidden/>
          </w:rPr>
        </w:r>
      </w:ins>
      <w:r>
        <w:rPr>
          <w:noProof/>
          <w:webHidden/>
        </w:rPr>
        <w:fldChar w:fldCharType="separate"/>
      </w:r>
      <w:ins w:id="297" w:author="Oscar Herman Kise" w:date="2017-11-30T22:19:00Z">
        <w:r w:rsidR="00710D49">
          <w:rPr>
            <w:noProof/>
            <w:webHidden/>
          </w:rPr>
          <w:t>39</w:t>
        </w:r>
      </w:ins>
      <w:ins w:id="298" w:author="Oscar Herman Kise" w:date="2017-11-30T22:12:00Z">
        <w:r>
          <w:rPr>
            <w:noProof/>
            <w:webHidden/>
          </w:rPr>
          <w:fldChar w:fldCharType="end"/>
        </w:r>
        <w:r w:rsidRPr="00DF2323">
          <w:rPr>
            <w:rStyle w:val="Hyperkobling"/>
            <w:noProof/>
          </w:rPr>
          <w:fldChar w:fldCharType="end"/>
        </w:r>
      </w:ins>
    </w:p>
    <w:p w14:paraId="0489308E" w14:textId="7827908C" w:rsidR="00AE39D9" w:rsidRDefault="00AE39D9">
      <w:pPr>
        <w:pStyle w:val="INNH2"/>
        <w:tabs>
          <w:tab w:val="left" w:pos="800"/>
          <w:tab w:val="right" w:leader="dot" w:pos="9628"/>
        </w:tabs>
        <w:rPr>
          <w:ins w:id="299" w:author="Oscar Herman Kise" w:date="2017-11-30T22:12:00Z"/>
          <w:rFonts w:asciiTheme="minorHAnsi" w:eastAsiaTheme="minorEastAsia" w:hAnsiTheme="minorHAnsi" w:cstheme="minorBidi"/>
          <w:smallCaps w:val="0"/>
          <w:noProof/>
          <w:sz w:val="22"/>
          <w:szCs w:val="22"/>
        </w:rPr>
      </w:pPr>
      <w:ins w:id="30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"_Toc499843447"</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5.2</w:t>
        </w:r>
        <w:r>
          <w:rPr>
            <w:rFonts w:asciiTheme="minorHAnsi" w:eastAsiaTheme="minorEastAsia" w:hAnsiTheme="minorHAnsi" w:cstheme="minorBidi"/>
            <w:smallCaps w:val="0"/>
            <w:noProof/>
            <w:sz w:val="22"/>
            <w:szCs w:val="22"/>
          </w:rPr>
          <w:tab/>
        </w:r>
        <w:r w:rsidRPr="00DF2323">
          <w:rPr>
            <w:rStyle w:val="Hyperkobling"/>
            <w:noProof/>
            <w:lang w:val="en-US"/>
          </w:rPr>
          <w:t>Hardware</w:t>
        </w:r>
        <w:r>
          <w:rPr>
            <w:noProof/>
            <w:webHidden/>
          </w:rPr>
          <w:tab/>
        </w:r>
        <w:r>
          <w:rPr>
            <w:noProof/>
            <w:webHidden/>
          </w:rPr>
          <w:fldChar w:fldCharType="begin"/>
        </w:r>
        <w:r>
          <w:rPr>
            <w:noProof/>
            <w:webHidden/>
          </w:rPr>
          <w:instrText xml:space="preserve"> PAGEREF _Toc499843447 \h </w:instrText>
        </w:r>
        <w:r>
          <w:rPr>
            <w:noProof/>
            <w:webHidden/>
          </w:rPr>
        </w:r>
      </w:ins>
      <w:r>
        <w:rPr>
          <w:noProof/>
          <w:webHidden/>
        </w:rPr>
        <w:fldChar w:fldCharType="separate"/>
      </w:r>
      <w:ins w:id="301" w:author="Oscar Herman Kise" w:date="2017-11-30T22:19:00Z">
        <w:r w:rsidR="00710D49">
          <w:rPr>
            <w:noProof/>
            <w:webHidden/>
          </w:rPr>
          <w:t>41</w:t>
        </w:r>
      </w:ins>
      <w:ins w:id="302" w:author="Oscar Herman Kise" w:date="2017-11-30T22:12:00Z">
        <w:r>
          <w:rPr>
            <w:noProof/>
            <w:webHidden/>
          </w:rPr>
          <w:fldChar w:fldCharType="end"/>
        </w:r>
        <w:r w:rsidRPr="00DF2323">
          <w:rPr>
            <w:rStyle w:val="Hyperkobling"/>
            <w:noProof/>
          </w:rPr>
          <w:fldChar w:fldCharType="end"/>
        </w:r>
      </w:ins>
    </w:p>
    <w:p w14:paraId="1E187D1F" w14:textId="7F6DE685" w:rsidR="00AE39D9" w:rsidRDefault="00AE39D9">
      <w:pPr>
        <w:pStyle w:val="INNH3"/>
        <w:tabs>
          <w:tab w:val="left" w:pos="1200"/>
          <w:tab w:val="right" w:leader="dot" w:pos="9628"/>
        </w:tabs>
        <w:rPr>
          <w:ins w:id="303" w:author="Oscar Herman Kise" w:date="2017-11-30T22:12:00Z"/>
          <w:rFonts w:asciiTheme="minorHAnsi" w:eastAsiaTheme="minorEastAsia" w:hAnsiTheme="minorHAnsi" w:cstheme="minorBidi"/>
          <w:i w:val="0"/>
          <w:iCs w:val="0"/>
          <w:noProof/>
          <w:sz w:val="22"/>
          <w:szCs w:val="22"/>
        </w:rPr>
      </w:pPr>
      <w:ins w:id="30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"_Toc499843448"</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5.2.1</w:t>
        </w:r>
        <w:r>
          <w:rPr>
            <w:rFonts w:asciiTheme="minorHAnsi" w:eastAsiaTheme="minorEastAsia" w:hAnsiTheme="minorHAnsi" w:cstheme="minorBidi"/>
            <w:i w:val="0"/>
            <w:iCs w:val="0"/>
            <w:noProof/>
            <w:sz w:val="22"/>
            <w:szCs w:val="22"/>
          </w:rPr>
          <w:tab/>
        </w:r>
        <w:r w:rsidRPr="00DF2323">
          <w:rPr>
            <w:rStyle w:val="Hyperkobling"/>
            <w:noProof/>
            <w:lang w:val="en-US"/>
          </w:rPr>
          <w:t>Gripper</w:t>
        </w:r>
        <w:r>
          <w:rPr>
            <w:noProof/>
            <w:webHidden/>
          </w:rPr>
          <w:tab/>
        </w:r>
        <w:r>
          <w:rPr>
            <w:noProof/>
            <w:webHidden/>
          </w:rPr>
          <w:fldChar w:fldCharType="begin"/>
        </w:r>
        <w:r>
          <w:rPr>
            <w:noProof/>
            <w:webHidden/>
          </w:rPr>
          <w:instrText xml:space="preserve"> PAGEREF _Toc499843448 \h </w:instrText>
        </w:r>
        <w:r>
          <w:rPr>
            <w:noProof/>
            <w:webHidden/>
          </w:rPr>
        </w:r>
      </w:ins>
      <w:r>
        <w:rPr>
          <w:noProof/>
          <w:webHidden/>
        </w:rPr>
        <w:fldChar w:fldCharType="separate"/>
      </w:r>
      <w:ins w:id="305" w:author="Oscar Herman Kise" w:date="2017-11-30T22:19:00Z">
        <w:r w:rsidR="00710D49">
          <w:rPr>
            <w:noProof/>
            <w:webHidden/>
          </w:rPr>
          <w:t>41</w:t>
        </w:r>
      </w:ins>
      <w:ins w:id="306" w:author="Oscar Herman Kise" w:date="2017-11-30T22:12:00Z">
        <w:r>
          <w:rPr>
            <w:noProof/>
            <w:webHidden/>
          </w:rPr>
          <w:fldChar w:fldCharType="end"/>
        </w:r>
        <w:r w:rsidRPr="00DF2323">
          <w:rPr>
            <w:rStyle w:val="Hyperkobling"/>
            <w:noProof/>
          </w:rPr>
          <w:fldChar w:fldCharType="end"/>
        </w:r>
      </w:ins>
    </w:p>
    <w:p w14:paraId="2C84D751" w14:textId="22A57619" w:rsidR="00AE39D9" w:rsidRDefault="00AE39D9">
      <w:pPr>
        <w:pStyle w:val="INNH3"/>
        <w:tabs>
          <w:tab w:val="left" w:pos="1200"/>
          <w:tab w:val="right" w:leader="dot" w:pos="9628"/>
        </w:tabs>
        <w:rPr>
          <w:ins w:id="307" w:author="Oscar Herman Kise" w:date="2017-11-30T22:12:00Z"/>
          <w:rFonts w:asciiTheme="minorHAnsi" w:eastAsiaTheme="minorEastAsia" w:hAnsiTheme="minorHAnsi" w:cstheme="minorBidi"/>
          <w:i w:val="0"/>
          <w:iCs w:val="0"/>
          <w:noProof/>
          <w:sz w:val="22"/>
          <w:szCs w:val="22"/>
        </w:rPr>
      </w:pPr>
      <w:ins w:id="30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"_Toc499843449"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5.2.2</w:t>
        </w:r>
        <w:r>
          <w:rPr>
            <w:rFonts w:asciiTheme="minorHAnsi" w:eastAsiaTheme="minorEastAsia" w:hAnsiTheme="minorHAnsi" w:cstheme="minorBidi"/>
            <w:i w:val="0"/>
            <w:iCs w:val="0"/>
            <w:noProof/>
            <w:sz w:val="22"/>
            <w:szCs w:val="22"/>
          </w:rPr>
          <w:tab/>
        </w:r>
        <w:r w:rsidRPr="00DF2323">
          <w:rPr>
            <w:rStyle w:val="Hyperkobling"/>
            <w:noProof/>
            <w:lang w:val="en-US"/>
          </w:rPr>
          <w:t>Camera and IR sensor bracket</w:t>
        </w:r>
        <w:r>
          <w:rPr>
            <w:noProof/>
            <w:webHidden/>
          </w:rPr>
          <w:tab/>
        </w:r>
        <w:r>
          <w:rPr>
            <w:noProof/>
            <w:webHidden/>
          </w:rPr>
          <w:fldChar w:fldCharType="begin"/>
        </w:r>
        <w:r>
          <w:rPr>
            <w:noProof/>
            <w:webHidden/>
          </w:rPr>
          <w:instrText xml:space="preserve"> PAGEREF _Toc499843449 \h </w:instrText>
        </w:r>
        <w:r>
          <w:rPr>
            <w:noProof/>
            <w:webHidden/>
          </w:rPr>
        </w:r>
      </w:ins>
      <w:r>
        <w:rPr>
          <w:noProof/>
          <w:webHidden/>
        </w:rPr>
        <w:fldChar w:fldCharType="separate"/>
      </w:r>
      <w:ins w:id="309" w:author="Oscar Herman Kise" w:date="2017-11-30T22:19:00Z">
        <w:r w:rsidR="00710D49">
          <w:rPr>
            <w:noProof/>
            <w:webHidden/>
          </w:rPr>
          <w:t>42</w:t>
        </w:r>
      </w:ins>
      <w:ins w:id="310" w:author="Oscar Herman Kise" w:date="2017-11-30T22:12:00Z">
        <w:r>
          <w:rPr>
            <w:noProof/>
            <w:webHidden/>
          </w:rPr>
          <w:fldChar w:fldCharType="end"/>
        </w:r>
        <w:r w:rsidRPr="00DF2323">
          <w:rPr>
            <w:rStyle w:val="Hyperkobling"/>
            <w:noProof/>
          </w:rPr>
          <w:fldChar w:fldCharType="end"/>
        </w:r>
      </w:ins>
    </w:p>
    <w:p w14:paraId="7F451C15" w14:textId="4AA4465E" w:rsidR="00AE39D9" w:rsidRDefault="00AE39D9">
      <w:pPr>
        <w:pStyle w:val="INNH3"/>
        <w:tabs>
          <w:tab w:val="left" w:pos="1200"/>
          <w:tab w:val="right" w:leader="dot" w:pos="9628"/>
        </w:tabs>
        <w:rPr>
          <w:ins w:id="311" w:author="Oscar Herman Kise" w:date="2017-11-30T22:12:00Z"/>
          <w:rFonts w:asciiTheme="minorHAnsi" w:eastAsiaTheme="minorEastAsia" w:hAnsiTheme="minorHAnsi" w:cstheme="minorBidi"/>
          <w:i w:val="0"/>
          <w:iCs w:val="0"/>
          <w:noProof/>
          <w:sz w:val="22"/>
          <w:szCs w:val="22"/>
        </w:rPr>
      </w:pPr>
      <w:ins w:id="31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"_Toc499843450"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5.2.3</w:t>
        </w:r>
        <w:r>
          <w:rPr>
            <w:rFonts w:asciiTheme="minorHAnsi" w:eastAsiaTheme="minorEastAsia" w:hAnsiTheme="minorHAnsi" w:cstheme="minorBidi"/>
            <w:i w:val="0"/>
            <w:iCs w:val="0"/>
            <w:noProof/>
            <w:sz w:val="22"/>
            <w:szCs w:val="22"/>
          </w:rPr>
          <w:tab/>
        </w:r>
        <w:r w:rsidRPr="00DF2323">
          <w:rPr>
            <w:rStyle w:val="Hyperkobling"/>
            <w:noProof/>
            <w:lang w:val="en-US"/>
          </w:rPr>
          <w:t>Portals</w:t>
        </w:r>
        <w:r>
          <w:rPr>
            <w:noProof/>
            <w:webHidden/>
          </w:rPr>
          <w:tab/>
        </w:r>
        <w:r>
          <w:rPr>
            <w:noProof/>
            <w:webHidden/>
          </w:rPr>
          <w:fldChar w:fldCharType="begin"/>
        </w:r>
        <w:r>
          <w:rPr>
            <w:noProof/>
            <w:webHidden/>
          </w:rPr>
          <w:instrText xml:space="preserve"> PAGEREF _Toc499843450 \h </w:instrText>
        </w:r>
        <w:r>
          <w:rPr>
            <w:noProof/>
            <w:webHidden/>
          </w:rPr>
        </w:r>
      </w:ins>
      <w:r>
        <w:rPr>
          <w:noProof/>
          <w:webHidden/>
        </w:rPr>
        <w:fldChar w:fldCharType="separate"/>
      </w:r>
      <w:ins w:id="313" w:author="Oscar Herman Kise" w:date="2017-11-30T22:19:00Z">
        <w:r w:rsidR="00710D49">
          <w:rPr>
            <w:noProof/>
            <w:webHidden/>
          </w:rPr>
          <w:t>42</w:t>
        </w:r>
      </w:ins>
      <w:ins w:id="314" w:author="Oscar Herman Kise" w:date="2017-11-30T22:12:00Z">
        <w:r>
          <w:rPr>
            <w:noProof/>
            <w:webHidden/>
          </w:rPr>
          <w:fldChar w:fldCharType="end"/>
        </w:r>
        <w:r w:rsidRPr="00DF2323">
          <w:rPr>
            <w:rStyle w:val="Hyperkobling"/>
            <w:noProof/>
          </w:rPr>
          <w:fldChar w:fldCharType="end"/>
        </w:r>
      </w:ins>
    </w:p>
    <w:p w14:paraId="195353C8" w14:textId="0E837714" w:rsidR="00AE39D9" w:rsidRDefault="00AE39D9">
      <w:pPr>
        <w:pStyle w:val="INNH1"/>
        <w:tabs>
          <w:tab w:val="left" w:pos="400"/>
          <w:tab w:val="right" w:leader="dot" w:pos="9628"/>
        </w:tabs>
        <w:rPr>
          <w:ins w:id="315" w:author="Oscar Herman Kise" w:date="2017-11-30T22:12:00Z"/>
          <w:rFonts w:asciiTheme="minorHAnsi" w:eastAsiaTheme="minorEastAsia" w:hAnsiTheme="minorHAnsi" w:cstheme="minorBidi"/>
          <w:b w:val="0"/>
          <w:bCs w:val="0"/>
          <w:caps w:val="0"/>
          <w:noProof/>
          <w:sz w:val="22"/>
          <w:szCs w:val="22"/>
        </w:rPr>
      </w:pPr>
      <w:ins w:id="31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"_Toc499843452"</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w:t>
        </w:r>
        <w:r>
          <w:rPr>
            <w:rFonts w:asciiTheme="minorHAnsi" w:eastAsiaTheme="minorEastAsia" w:hAnsiTheme="minorHAnsi" w:cstheme="minorBidi"/>
            <w:b w:val="0"/>
            <w:bCs w:val="0"/>
            <w:caps w:val="0"/>
            <w:noProof/>
            <w:sz w:val="22"/>
            <w:szCs w:val="22"/>
          </w:rPr>
          <w:tab/>
        </w:r>
        <w:r w:rsidRPr="00DF2323">
          <w:rPr>
            <w:rStyle w:val="Hyperkobling"/>
            <w:noProof/>
            <w:lang w:val="en-US"/>
          </w:rPr>
          <w:t>Discussion</w:t>
        </w:r>
        <w:r>
          <w:rPr>
            <w:noProof/>
            <w:webHidden/>
          </w:rPr>
          <w:tab/>
        </w:r>
        <w:r>
          <w:rPr>
            <w:noProof/>
            <w:webHidden/>
          </w:rPr>
          <w:fldChar w:fldCharType="begin"/>
        </w:r>
        <w:r>
          <w:rPr>
            <w:noProof/>
            <w:webHidden/>
          </w:rPr>
          <w:instrText xml:space="preserve"> PAGEREF _Toc499843452 \h </w:instrText>
        </w:r>
        <w:r>
          <w:rPr>
            <w:noProof/>
            <w:webHidden/>
          </w:rPr>
        </w:r>
      </w:ins>
      <w:r>
        <w:rPr>
          <w:noProof/>
          <w:webHidden/>
        </w:rPr>
        <w:fldChar w:fldCharType="separate"/>
      </w:r>
      <w:ins w:id="317" w:author="Oscar Herman Kise" w:date="2017-11-30T22:19:00Z">
        <w:r w:rsidR="00710D49">
          <w:rPr>
            <w:noProof/>
            <w:webHidden/>
          </w:rPr>
          <w:t>43</w:t>
        </w:r>
      </w:ins>
      <w:ins w:id="318" w:author="Oscar Herman Kise" w:date="2017-11-30T22:12:00Z">
        <w:r>
          <w:rPr>
            <w:noProof/>
            <w:webHidden/>
          </w:rPr>
          <w:fldChar w:fldCharType="end"/>
        </w:r>
        <w:r w:rsidRPr="00DF2323">
          <w:rPr>
            <w:rStyle w:val="Hyperkobling"/>
            <w:noProof/>
          </w:rPr>
          <w:fldChar w:fldCharType="end"/>
        </w:r>
      </w:ins>
    </w:p>
    <w:p w14:paraId="25BEAF24" w14:textId="035EEC8D" w:rsidR="00AE39D9" w:rsidRDefault="00AE39D9">
      <w:pPr>
        <w:pStyle w:val="INNH2"/>
        <w:tabs>
          <w:tab w:val="right" w:leader="dot" w:pos="9628"/>
        </w:tabs>
        <w:rPr>
          <w:ins w:id="319" w:author="Oscar Herman Kise" w:date="2017-11-30T22:12:00Z"/>
          <w:rFonts w:asciiTheme="minorHAnsi" w:eastAsiaTheme="minorEastAsia" w:hAnsiTheme="minorHAnsi" w:cstheme="minorBidi"/>
          <w:smallCaps w:val="0"/>
          <w:noProof/>
          <w:sz w:val="22"/>
          <w:szCs w:val="22"/>
        </w:rPr>
      </w:pPr>
      <w:ins w:id="32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"_Toc499843454"</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6.1</w:t>
        </w:r>
      </w:ins>
      <w:ins w:id="321" w:author="Oscar Herman Kise" w:date="2017-11-30T22:16:00Z">
        <w:r w:rsidR="0070179C">
          <w:rPr>
            <w:rStyle w:val="Hyperkobling"/>
            <w:noProof/>
            <w:lang w:val="en-US" w:bidi="x-none"/>
            <w14:scene3d>
              <w14:camera w14:prst="orthographicFront"/>
              <w14:lightRig w14:rig="threePt" w14:dir="t">
                <w14:rot w14:lat="0" w14:lon="0" w14:rev="0"/>
              </w14:lightRig>
            </w14:scene3d>
          </w:rPr>
          <w:t xml:space="preserve">        </w:t>
        </w:r>
        <w:r w:rsidR="0070179C" w:rsidRPr="0070179C">
          <w:rPr>
            <w:rStyle w:val="Hyperkobling"/>
            <w:noProof/>
            <w:lang w:val="en-US" w:bidi="x-none"/>
            <w14:scene3d>
              <w14:camera w14:prst="orthographicFront"/>
              <w14:lightRig w14:rig="threePt" w14:dir="t">
                <w14:rot w14:lat="0" w14:lon="0" w14:rev="0"/>
              </w14:lightRig>
            </w14:scene3d>
          </w:rPr>
          <w:t>Code</w:t>
        </w:r>
      </w:ins>
      <w:ins w:id="322" w:author="Oscar Herman Kise" w:date="2017-11-30T22:12:00Z">
        <w:r>
          <w:rPr>
            <w:noProof/>
            <w:webHidden/>
          </w:rPr>
          <w:tab/>
        </w:r>
        <w:r>
          <w:rPr>
            <w:noProof/>
            <w:webHidden/>
          </w:rPr>
          <w:fldChar w:fldCharType="begin"/>
        </w:r>
        <w:r>
          <w:rPr>
            <w:noProof/>
            <w:webHidden/>
          </w:rPr>
          <w:instrText xml:space="preserve"> PAGEREF _Toc499843454 \h </w:instrText>
        </w:r>
        <w:r>
          <w:rPr>
            <w:noProof/>
            <w:webHidden/>
          </w:rPr>
        </w:r>
      </w:ins>
      <w:r>
        <w:rPr>
          <w:noProof/>
          <w:webHidden/>
        </w:rPr>
        <w:fldChar w:fldCharType="separate"/>
      </w:r>
      <w:ins w:id="323" w:author="Oscar Herman Kise" w:date="2017-11-30T22:19:00Z">
        <w:r w:rsidR="00710D49">
          <w:rPr>
            <w:noProof/>
            <w:webHidden/>
          </w:rPr>
          <w:t>43</w:t>
        </w:r>
      </w:ins>
      <w:ins w:id="324" w:author="Oscar Herman Kise" w:date="2017-11-30T22:12:00Z">
        <w:r>
          <w:rPr>
            <w:noProof/>
            <w:webHidden/>
          </w:rPr>
          <w:fldChar w:fldCharType="end"/>
        </w:r>
        <w:r w:rsidRPr="00DF2323">
          <w:rPr>
            <w:rStyle w:val="Hyperkobling"/>
            <w:noProof/>
          </w:rPr>
          <w:fldChar w:fldCharType="end"/>
        </w:r>
      </w:ins>
    </w:p>
    <w:p w14:paraId="1F51CBED" w14:textId="484B649B" w:rsidR="00AE39D9" w:rsidRDefault="00AE39D9">
      <w:pPr>
        <w:pStyle w:val="INNH3"/>
        <w:tabs>
          <w:tab w:val="left" w:pos="1200"/>
          <w:tab w:val="right" w:leader="dot" w:pos="9628"/>
        </w:tabs>
        <w:rPr>
          <w:ins w:id="325" w:author="Oscar Herman Kise" w:date="2017-11-30T22:12:00Z"/>
          <w:rFonts w:asciiTheme="minorHAnsi" w:eastAsiaTheme="minorEastAsia" w:hAnsiTheme="minorHAnsi" w:cstheme="minorBidi"/>
          <w:i w:val="0"/>
          <w:iCs w:val="0"/>
          <w:noProof/>
          <w:sz w:val="22"/>
          <w:szCs w:val="22"/>
        </w:rPr>
      </w:pPr>
      <w:ins w:id="32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"_Toc499843455"</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6.1.1</w:t>
        </w:r>
        <w:r>
          <w:rPr>
            <w:rFonts w:asciiTheme="minorHAnsi" w:eastAsiaTheme="minorEastAsia" w:hAnsiTheme="minorHAnsi" w:cstheme="minorBidi"/>
            <w:i w:val="0"/>
            <w:iCs w:val="0"/>
            <w:noProof/>
            <w:sz w:val="22"/>
            <w:szCs w:val="22"/>
          </w:rPr>
          <w:tab/>
        </w:r>
        <w:r w:rsidRPr="00DF2323">
          <w:rPr>
            <w:rStyle w:val="Hyperkobling"/>
            <w:noProof/>
            <w:lang w:val="en-US"/>
          </w:rPr>
          <w:t>Arduino Communication</w:t>
        </w:r>
        <w:r>
          <w:rPr>
            <w:noProof/>
            <w:webHidden/>
          </w:rPr>
          <w:tab/>
        </w:r>
        <w:r>
          <w:rPr>
            <w:noProof/>
            <w:webHidden/>
          </w:rPr>
          <w:fldChar w:fldCharType="begin"/>
        </w:r>
        <w:r>
          <w:rPr>
            <w:noProof/>
            <w:webHidden/>
          </w:rPr>
          <w:instrText xml:space="preserve"> PAGEREF _Toc499843455 \h </w:instrText>
        </w:r>
        <w:r>
          <w:rPr>
            <w:noProof/>
            <w:webHidden/>
          </w:rPr>
        </w:r>
      </w:ins>
      <w:r>
        <w:rPr>
          <w:noProof/>
          <w:webHidden/>
        </w:rPr>
        <w:fldChar w:fldCharType="separate"/>
      </w:r>
      <w:ins w:id="327" w:author="Oscar Herman Kise" w:date="2017-11-30T22:19:00Z">
        <w:r w:rsidR="00710D49">
          <w:rPr>
            <w:noProof/>
            <w:webHidden/>
          </w:rPr>
          <w:t>43</w:t>
        </w:r>
      </w:ins>
      <w:ins w:id="328" w:author="Oscar Herman Kise" w:date="2017-11-30T22:12:00Z">
        <w:r>
          <w:rPr>
            <w:noProof/>
            <w:webHidden/>
          </w:rPr>
          <w:fldChar w:fldCharType="end"/>
        </w:r>
        <w:r w:rsidRPr="00DF2323">
          <w:rPr>
            <w:rStyle w:val="Hyperkobling"/>
            <w:noProof/>
          </w:rPr>
          <w:fldChar w:fldCharType="end"/>
        </w:r>
      </w:ins>
    </w:p>
    <w:p w14:paraId="20090064" w14:textId="5B563E06" w:rsidR="00AE39D9" w:rsidRDefault="00AE39D9">
      <w:pPr>
        <w:pStyle w:val="INNH3"/>
        <w:tabs>
          <w:tab w:val="left" w:pos="1200"/>
          <w:tab w:val="right" w:leader="dot" w:pos="9628"/>
        </w:tabs>
        <w:rPr>
          <w:ins w:id="329" w:author="Oscar Herman Kise" w:date="2017-11-30T22:12:00Z"/>
          <w:rFonts w:asciiTheme="minorHAnsi" w:eastAsiaTheme="minorEastAsia" w:hAnsiTheme="minorHAnsi" w:cstheme="minorBidi"/>
          <w:i w:val="0"/>
          <w:iCs w:val="0"/>
          <w:noProof/>
          <w:sz w:val="22"/>
          <w:szCs w:val="22"/>
        </w:rPr>
      </w:pPr>
      <w:ins w:id="33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"_Toc499843456"</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6.1.2</w:t>
        </w:r>
        <w:r>
          <w:rPr>
            <w:rFonts w:asciiTheme="minorHAnsi" w:eastAsiaTheme="minorEastAsia" w:hAnsiTheme="minorHAnsi" w:cstheme="minorBidi"/>
            <w:i w:val="0"/>
            <w:iCs w:val="0"/>
            <w:noProof/>
            <w:sz w:val="22"/>
            <w:szCs w:val="22"/>
          </w:rPr>
          <w:tab/>
        </w:r>
        <w:r w:rsidRPr="00DF2323">
          <w:rPr>
            <w:rStyle w:val="Hyperkobling"/>
            <w:noProof/>
            <w:lang w:val="en-US"/>
          </w:rPr>
          <w:t>UDP &amp; TCP Communication</w:t>
        </w:r>
        <w:r>
          <w:rPr>
            <w:noProof/>
            <w:webHidden/>
          </w:rPr>
          <w:tab/>
        </w:r>
        <w:r>
          <w:rPr>
            <w:noProof/>
            <w:webHidden/>
          </w:rPr>
          <w:fldChar w:fldCharType="begin"/>
        </w:r>
        <w:r>
          <w:rPr>
            <w:noProof/>
            <w:webHidden/>
          </w:rPr>
          <w:instrText xml:space="preserve"> PAGEREF _Toc499843456 \h </w:instrText>
        </w:r>
        <w:r>
          <w:rPr>
            <w:noProof/>
            <w:webHidden/>
          </w:rPr>
        </w:r>
      </w:ins>
      <w:r>
        <w:rPr>
          <w:noProof/>
          <w:webHidden/>
        </w:rPr>
        <w:fldChar w:fldCharType="separate"/>
      </w:r>
      <w:ins w:id="331" w:author="Oscar Herman Kise" w:date="2017-11-30T22:19:00Z">
        <w:r w:rsidR="00710D49">
          <w:rPr>
            <w:noProof/>
            <w:webHidden/>
          </w:rPr>
          <w:t>43</w:t>
        </w:r>
      </w:ins>
      <w:ins w:id="332" w:author="Oscar Herman Kise" w:date="2017-11-30T22:12:00Z">
        <w:r>
          <w:rPr>
            <w:noProof/>
            <w:webHidden/>
          </w:rPr>
          <w:fldChar w:fldCharType="end"/>
        </w:r>
        <w:r w:rsidRPr="00DF2323">
          <w:rPr>
            <w:rStyle w:val="Hyperkobling"/>
            <w:noProof/>
          </w:rPr>
          <w:fldChar w:fldCharType="end"/>
        </w:r>
      </w:ins>
    </w:p>
    <w:p w14:paraId="1460C623" w14:textId="22BA896F" w:rsidR="00AE39D9" w:rsidRDefault="00AE39D9">
      <w:pPr>
        <w:pStyle w:val="INNH3"/>
        <w:tabs>
          <w:tab w:val="left" w:pos="1200"/>
          <w:tab w:val="right" w:leader="dot" w:pos="9628"/>
        </w:tabs>
        <w:rPr>
          <w:ins w:id="333" w:author="Oscar Herman Kise" w:date="2017-11-30T22:12:00Z"/>
          <w:rFonts w:asciiTheme="minorHAnsi" w:eastAsiaTheme="minorEastAsia" w:hAnsiTheme="minorHAnsi" w:cstheme="minorBidi"/>
          <w:i w:val="0"/>
          <w:iCs w:val="0"/>
          <w:noProof/>
          <w:sz w:val="22"/>
          <w:szCs w:val="22"/>
        </w:rPr>
      </w:pPr>
      <w:ins w:id="33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"_Toc499843457"</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6.1.3</w:t>
        </w:r>
        <w:r>
          <w:rPr>
            <w:rFonts w:asciiTheme="minorHAnsi" w:eastAsiaTheme="minorEastAsia" w:hAnsiTheme="minorHAnsi" w:cstheme="minorBidi"/>
            <w:i w:val="0"/>
            <w:iCs w:val="0"/>
            <w:noProof/>
            <w:sz w:val="22"/>
            <w:szCs w:val="22"/>
          </w:rPr>
          <w:tab/>
        </w:r>
        <w:r w:rsidRPr="00DF2323">
          <w:rPr>
            <w:rStyle w:val="Hyperkobling"/>
            <w:noProof/>
            <w:lang w:val="en-US"/>
          </w:rPr>
          <w:t>Image Processing</w:t>
        </w:r>
        <w:r>
          <w:rPr>
            <w:noProof/>
            <w:webHidden/>
          </w:rPr>
          <w:tab/>
        </w:r>
        <w:r>
          <w:rPr>
            <w:noProof/>
            <w:webHidden/>
          </w:rPr>
          <w:fldChar w:fldCharType="begin"/>
        </w:r>
        <w:r>
          <w:rPr>
            <w:noProof/>
            <w:webHidden/>
          </w:rPr>
          <w:instrText xml:space="preserve"> PAGEREF _Toc499843457 \h </w:instrText>
        </w:r>
        <w:r>
          <w:rPr>
            <w:noProof/>
            <w:webHidden/>
          </w:rPr>
        </w:r>
      </w:ins>
      <w:r>
        <w:rPr>
          <w:noProof/>
          <w:webHidden/>
        </w:rPr>
        <w:fldChar w:fldCharType="separate"/>
      </w:r>
      <w:ins w:id="335" w:author="Oscar Herman Kise" w:date="2017-11-30T22:19:00Z">
        <w:r w:rsidR="00710D49">
          <w:rPr>
            <w:noProof/>
            <w:webHidden/>
          </w:rPr>
          <w:t>44</w:t>
        </w:r>
      </w:ins>
      <w:ins w:id="336" w:author="Oscar Herman Kise" w:date="2017-11-30T22:12:00Z">
        <w:r>
          <w:rPr>
            <w:noProof/>
            <w:webHidden/>
          </w:rPr>
          <w:fldChar w:fldCharType="end"/>
        </w:r>
        <w:r w:rsidRPr="00DF2323">
          <w:rPr>
            <w:rStyle w:val="Hyperkobling"/>
            <w:noProof/>
          </w:rPr>
          <w:fldChar w:fldCharType="end"/>
        </w:r>
      </w:ins>
    </w:p>
    <w:p w14:paraId="4632EF09" w14:textId="028A7675" w:rsidR="00AE39D9" w:rsidRDefault="00AE39D9">
      <w:pPr>
        <w:pStyle w:val="INNH3"/>
        <w:tabs>
          <w:tab w:val="right" w:leader="dot" w:pos="9628"/>
        </w:tabs>
        <w:rPr>
          <w:ins w:id="337" w:author="Oscar Herman Kise" w:date="2017-11-30T22:12:00Z"/>
          <w:rFonts w:asciiTheme="minorHAnsi" w:eastAsiaTheme="minorEastAsia" w:hAnsiTheme="minorHAnsi" w:cstheme="minorBidi"/>
          <w:i w:val="0"/>
          <w:iCs w:val="0"/>
          <w:noProof/>
          <w:sz w:val="22"/>
          <w:szCs w:val="22"/>
        </w:rPr>
      </w:pPr>
      <w:ins w:id="33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"_Toc499843459"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6.1.4</w:t>
        </w:r>
      </w:ins>
      <w:ins w:id="339" w:author="Oscar Herman Kise" w:date="2017-11-30T22:16:00Z">
        <w:r w:rsidR="0070179C">
          <w:rPr>
            <w:rStyle w:val="Hyperkobling"/>
            <w:noProof/>
            <w:lang w:val="en-US"/>
          </w:rPr>
          <w:t xml:space="preserve">        </w:t>
        </w:r>
        <w:r w:rsidR="0070179C" w:rsidRPr="0070179C">
          <w:rPr>
            <w:rStyle w:val="Hyperkobling"/>
            <w:noProof/>
            <w:lang w:val="en-US"/>
          </w:rPr>
          <w:t>External client</w:t>
        </w:r>
      </w:ins>
      <w:ins w:id="340" w:author="Oscar Herman Kise" w:date="2017-11-30T22:12:00Z">
        <w:r>
          <w:rPr>
            <w:noProof/>
            <w:webHidden/>
          </w:rPr>
          <w:tab/>
        </w:r>
        <w:r>
          <w:rPr>
            <w:noProof/>
            <w:webHidden/>
          </w:rPr>
          <w:fldChar w:fldCharType="begin"/>
        </w:r>
        <w:r>
          <w:rPr>
            <w:noProof/>
            <w:webHidden/>
          </w:rPr>
          <w:instrText xml:space="preserve"> PAGEREF _Toc499843459 \h </w:instrText>
        </w:r>
        <w:r>
          <w:rPr>
            <w:noProof/>
            <w:webHidden/>
          </w:rPr>
        </w:r>
      </w:ins>
      <w:r>
        <w:rPr>
          <w:noProof/>
          <w:webHidden/>
        </w:rPr>
        <w:fldChar w:fldCharType="separate"/>
      </w:r>
      <w:ins w:id="341" w:author="Oscar Herman Kise" w:date="2017-11-30T22:19:00Z">
        <w:r w:rsidR="00710D49">
          <w:rPr>
            <w:noProof/>
            <w:webHidden/>
          </w:rPr>
          <w:t>44</w:t>
        </w:r>
      </w:ins>
      <w:ins w:id="342" w:author="Oscar Herman Kise" w:date="2017-11-30T22:12:00Z">
        <w:r>
          <w:rPr>
            <w:noProof/>
            <w:webHidden/>
          </w:rPr>
          <w:fldChar w:fldCharType="end"/>
        </w:r>
        <w:r w:rsidRPr="00DF2323">
          <w:rPr>
            <w:rStyle w:val="Hyperkobling"/>
            <w:noProof/>
          </w:rPr>
          <w:fldChar w:fldCharType="end"/>
        </w:r>
      </w:ins>
    </w:p>
    <w:p w14:paraId="2B08F70D" w14:textId="3545B287" w:rsidR="00AE39D9" w:rsidRDefault="00AE39D9">
      <w:pPr>
        <w:pStyle w:val="INNH3"/>
        <w:tabs>
          <w:tab w:val="left" w:pos="1200"/>
          <w:tab w:val="right" w:leader="dot" w:pos="9628"/>
        </w:tabs>
        <w:rPr>
          <w:ins w:id="343" w:author="Oscar Herman Kise" w:date="2017-11-30T22:12:00Z"/>
          <w:rFonts w:asciiTheme="minorHAnsi" w:eastAsiaTheme="minorEastAsia" w:hAnsiTheme="minorHAnsi" w:cstheme="minorBidi"/>
          <w:i w:val="0"/>
          <w:iCs w:val="0"/>
          <w:noProof/>
          <w:sz w:val="22"/>
          <w:szCs w:val="22"/>
        </w:rPr>
      </w:pPr>
      <w:ins w:id="34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"_Toc499843460"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6.1.5</w:t>
        </w:r>
        <w:r>
          <w:rPr>
            <w:rFonts w:asciiTheme="minorHAnsi" w:eastAsiaTheme="minorEastAsia" w:hAnsiTheme="minorHAnsi" w:cstheme="minorBidi"/>
            <w:i w:val="0"/>
            <w:iCs w:val="0"/>
            <w:noProof/>
            <w:sz w:val="22"/>
            <w:szCs w:val="22"/>
          </w:rPr>
          <w:tab/>
        </w:r>
        <w:r w:rsidRPr="00DF2323">
          <w:rPr>
            <w:rStyle w:val="Hyperkobling"/>
            <w:noProof/>
            <w:lang w:val="en-US"/>
          </w:rPr>
          <w:t>Arduino</w:t>
        </w:r>
        <w:r>
          <w:rPr>
            <w:noProof/>
            <w:webHidden/>
          </w:rPr>
          <w:tab/>
        </w:r>
        <w:r>
          <w:rPr>
            <w:noProof/>
            <w:webHidden/>
          </w:rPr>
          <w:fldChar w:fldCharType="begin"/>
        </w:r>
        <w:r>
          <w:rPr>
            <w:noProof/>
            <w:webHidden/>
          </w:rPr>
          <w:instrText xml:space="preserve"> PAGEREF _Toc499843460 \h </w:instrText>
        </w:r>
        <w:r>
          <w:rPr>
            <w:noProof/>
            <w:webHidden/>
          </w:rPr>
        </w:r>
      </w:ins>
      <w:r>
        <w:rPr>
          <w:noProof/>
          <w:webHidden/>
        </w:rPr>
        <w:fldChar w:fldCharType="separate"/>
      </w:r>
      <w:ins w:id="345" w:author="Oscar Herman Kise" w:date="2017-11-30T22:19:00Z">
        <w:r w:rsidR="00710D49">
          <w:rPr>
            <w:noProof/>
            <w:webHidden/>
          </w:rPr>
          <w:t>44</w:t>
        </w:r>
      </w:ins>
      <w:ins w:id="346" w:author="Oscar Herman Kise" w:date="2017-11-30T22:12:00Z">
        <w:r>
          <w:rPr>
            <w:noProof/>
            <w:webHidden/>
          </w:rPr>
          <w:fldChar w:fldCharType="end"/>
        </w:r>
        <w:r w:rsidRPr="00DF2323">
          <w:rPr>
            <w:rStyle w:val="Hyperkobling"/>
            <w:noProof/>
          </w:rPr>
          <w:fldChar w:fldCharType="end"/>
        </w:r>
      </w:ins>
    </w:p>
    <w:p w14:paraId="11FA6BD7" w14:textId="766A48F8" w:rsidR="00AE39D9" w:rsidRDefault="00AE39D9">
      <w:pPr>
        <w:pStyle w:val="INNH2"/>
        <w:tabs>
          <w:tab w:val="left" w:pos="800"/>
          <w:tab w:val="right" w:leader="dot" w:pos="9628"/>
        </w:tabs>
        <w:rPr>
          <w:ins w:id="347" w:author="Oscar Herman Kise" w:date="2017-11-30T22:12:00Z"/>
          <w:rFonts w:asciiTheme="minorHAnsi" w:eastAsiaTheme="minorEastAsia" w:hAnsiTheme="minorHAnsi" w:cstheme="minorBidi"/>
          <w:smallCaps w:val="0"/>
          <w:noProof/>
          <w:sz w:val="22"/>
          <w:szCs w:val="22"/>
        </w:rPr>
      </w:pPr>
      <w:ins w:id="34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"_Toc499843461"</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6.2</w:t>
        </w:r>
        <w:r>
          <w:rPr>
            <w:rFonts w:asciiTheme="minorHAnsi" w:eastAsiaTheme="minorEastAsia" w:hAnsiTheme="minorHAnsi" w:cstheme="minorBidi"/>
            <w:smallCaps w:val="0"/>
            <w:noProof/>
            <w:sz w:val="22"/>
            <w:szCs w:val="22"/>
          </w:rPr>
          <w:tab/>
        </w:r>
        <w:r w:rsidRPr="00DF2323">
          <w:rPr>
            <w:rStyle w:val="Hyperkobling"/>
            <w:noProof/>
            <w:lang w:val="en-US"/>
          </w:rPr>
          <w:t>Hardware</w:t>
        </w:r>
        <w:r>
          <w:rPr>
            <w:noProof/>
            <w:webHidden/>
          </w:rPr>
          <w:tab/>
        </w:r>
        <w:r>
          <w:rPr>
            <w:noProof/>
            <w:webHidden/>
          </w:rPr>
          <w:fldChar w:fldCharType="begin"/>
        </w:r>
        <w:r>
          <w:rPr>
            <w:noProof/>
            <w:webHidden/>
          </w:rPr>
          <w:instrText xml:space="preserve"> PAGEREF _Toc499843461 \h </w:instrText>
        </w:r>
        <w:r>
          <w:rPr>
            <w:noProof/>
            <w:webHidden/>
          </w:rPr>
        </w:r>
      </w:ins>
      <w:r>
        <w:rPr>
          <w:noProof/>
          <w:webHidden/>
        </w:rPr>
        <w:fldChar w:fldCharType="separate"/>
      </w:r>
      <w:ins w:id="349" w:author="Oscar Herman Kise" w:date="2017-11-30T22:19:00Z">
        <w:r w:rsidR="00710D49">
          <w:rPr>
            <w:noProof/>
            <w:webHidden/>
          </w:rPr>
          <w:t>44</w:t>
        </w:r>
      </w:ins>
      <w:ins w:id="350" w:author="Oscar Herman Kise" w:date="2017-11-30T22:12:00Z">
        <w:r>
          <w:rPr>
            <w:noProof/>
            <w:webHidden/>
          </w:rPr>
          <w:fldChar w:fldCharType="end"/>
        </w:r>
        <w:r w:rsidRPr="00DF2323">
          <w:rPr>
            <w:rStyle w:val="Hyperkobling"/>
            <w:noProof/>
          </w:rPr>
          <w:fldChar w:fldCharType="end"/>
        </w:r>
      </w:ins>
    </w:p>
    <w:p w14:paraId="4F07E0D6" w14:textId="13708A17" w:rsidR="00AE39D9" w:rsidRDefault="00AE39D9">
      <w:pPr>
        <w:pStyle w:val="INNH2"/>
        <w:tabs>
          <w:tab w:val="left" w:pos="800"/>
          <w:tab w:val="right" w:leader="dot" w:pos="9628"/>
        </w:tabs>
        <w:rPr>
          <w:ins w:id="351" w:author="Oscar Herman Kise" w:date="2017-11-30T22:12:00Z"/>
          <w:rFonts w:asciiTheme="minorHAnsi" w:eastAsiaTheme="minorEastAsia" w:hAnsiTheme="minorHAnsi" w:cstheme="minorBidi"/>
          <w:smallCaps w:val="0"/>
          <w:noProof/>
          <w:sz w:val="22"/>
          <w:szCs w:val="22"/>
        </w:rPr>
      </w:pPr>
      <w:ins w:id="35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"_Toc499843462"</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bidi="x-none"/>
            <w14:scene3d>
              <w14:camera w14:prst="orthographicFront"/>
              <w14:lightRig w14:rig="threePt" w14:dir="t">
                <w14:rot w14:lat="0" w14:lon="0" w14:rev="0"/>
              </w14:lightRig>
            </w14:scene3d>
          </w:rPr>
          <w:t>6.3</w:t>
        </w:r>
        <w:r>
          <w:rPr>
            <w:rFonts w:asciiTheme="minorHAnsi" w:eastAsiaTheme="minorEastAsia" w:hAnsiTheme="minorHAnsi" w:cstheme="minorBidi"/>
            <w:smallCaps w:val="0"/>
            <w:noProof/>
            <w:sz w:val="22"/>
            <w:szCs w:val="22"/>
          </w:rPr>
          <w:tab/>
        </w:r>
        <w:r w:rsidRPr="00DF2323">
          <w:rPr>
            <w:rStyle w:val="Hyperkobling"/>
            <w:noProof/>
            <w:lang w:val="en-US"/>
          </w:rPr>
          <w:t>Troubleshooting</w:t>
        </w:r>
        <w:r>
          <w:rPr>
            <w:noProof/>
            <w:webHidden/>
          </w:rPr>
          <w:tab/>
        </w:r>
        <w:r>
          <w:rPr>
            <w:noProof/>
            <w:webHidden/>
          </w:rPr>
          <w:fldChar w:fldCharType="begin"/>
        </w:r>
        <w:r>
          <w:rPr>
            <w:noProof/>
            <w:webHidden/>
          </w:rPr>
          <w:instrText xml:space="preserve"> PAGEREF _Toc499843462 \h </w:instrText>
        </w:r>
        <w:r>
          <w:rPr>
            <w:noProof/>
            <w:webHidden/>
          </w:rPr>
        </w:r>
      </w:ins>
      <w:r>
        <w:rPr>
          <w:noProof/>
          <w:webHidden/>
        </w:rPr>
        <w:fldChar w:fldCharType="separate"/>
      </w:r>
      <w:ins w:id="353" w:author="Oscar Herman Kise" w:date="2017-11-30T22:19:00Z">
        <w:r w:rsidR="00710D49">
          <w:rPr>
            <w:noProof/>
            <w:webHidden/>
          </w:rPr>
          <w:t>45</w:t>
        </w:r>
      </w:ins>
      <w:ins w:id="354" w:author="Oscar Herman Kise" w:date="2017-11-30T22:12:00Z">
        <w:r>
          <w:rPr>
            <w:noProof/>
            <w:webHidden/>
          </w:rPr>
          <w:fldChar w:fldCharType="end"/>
        </w:r>
        <w:r w:rsidRPr="00DF2323">
          <w:rPr>
            <w:rStyle w:val="Hyperkobling"/>
            <w:noProof/>
          </w:rPr>
          <w:fldChar w:fldCharType="end"/>
        </w:r>
      </w:ins>
    </w:p>
    <w:p w14:paraId="7C494163" w14:textId="27E883F8" w:rsidR="00AE39D9" w:rsidRDefault="00AE39D9">
      <w:pPr>
        <w:pStyle w:val="INNH3"/>
        <w:tabs>
          <w:tab w:val="left" w:pos="1200"/>
          <w:tab w:val="right" w:leader="dot" w:pos="9628"/>
        </w:tabs>
        <w:rPr>
          <w:ins w:id="355" w:author="Oscar Herman Kise" w:date="2017-11-30T22:12:00Z"/>
          <w:rFonts w:asciiTheme="minorHAnsi" w:eastAsiaTheme="minorEastAsia" w:hAnsiTheme="minorHAnsi" w:cstheme="minorBidi"/>
          <w:i w:val="0"/>
          <w:iCs w:val="0"/>
          <w:noProof/>
          <w:sz w:val="22"/>
          <w:szCs w:val="22"/>
        </w:rPr>
      </w:pPr>
      <w:ins w:id="35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"_Toc499843463"</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6.3.1</w:t>
        </w:r>
        <w:r>
          <w:rPr>
            <w:rFonts w:asciiTheme="minorHAnsi" w:eastAsiaTheme="minorEastAsia" w:hAnsiTheme="minorHAnsi" w:cstheme="minorBidi"/>
            <w:i w:val="0"/>
            <w:iCs w:val="0"/>
            <w:noProof/>
            <w:sz w:val="22"/>
            <w:szCs w:val="22"/>
          </w:rPr>
          <w:tab/>
        </w:r>
        <w:r w:rsidRPr="00DF2323">
          <w:rPr>
            <w:rStyle w:val="Hyperkobling"/>
            <w:noProof/>
            <w:lang w:val="en-US"/>
          </w:rPr>
          <w:t>Motors</w:t>
        </w:r>
        <w:r>
          <w:rPr>
            <w:noProof/>
            <w:webHidden/>
          </w:rPr>
          <w:tab/>
        </w:r>
        <w:r>
          <w:rPr>
            <w:noProof/>
            <w:webHidden/>
          </w:rPr>
          <w:fldChar w:fldCharType="begin"/>
        </w:r>
        <w:r>
          <w:rPr>
            <w:noProof/>
            <w:webHidden/>
          </w:rPr>
          <w:instrText xml:space="preserve"> PAGEREF _Toc499843463 \h </w:instrText>
        </w:r>
        <w:r>
          <w:rPr>
            <w:noProof/>
            <w:webHidden/>
          </w:rPr>
        </w:r>
      </w:ins>
      <w:r>
        <w:rPr>
          <w:noProof/>
          <w:webHidden/>
        </w:rPr>
        <w:fldChar w:fldCharType="separate"/>
      </w:r>
      <w:ins w:id="357" w:author="Oscar Herman Kise" w:date="2017-11-30T22:19:00Z">
        <w:r w:rsidR="00710D49">
          <w:rPr>
            <w:noProof/>
            <w:webHidden/>
          </w:rPr>
          <w:t>45</w:t>
        </w:r>
      </w:ins>
      <w:ins w:id="358" w:author="Oscar Herman Kise" w:date="2017-11-30T22:12:00Z">
        <w:r>
          <w:rPr>
            <w:noProof/>
            <w:webHidden/>
          </w:rPr>
          <w:fldChar w:fldCharType="end"/>
        </w:r>
        <w:r w:rsidRPr="00DF2323">
          <w:rPr>
            <w:rStyle w:val="Hyperkobling"/>
            <w:noProof/>
          </w:rPr>
          <w:fldChar w:fldCharType="end"/>
        </w:r>
      </w:ins>
    </w:p>
    <w:p w14:paraId="215E7664" w14:textId="242D7356" w:rsidR="00AE39D9" w:rsidRDefault="00AE39D9">
      <w:pPr>
        <w:pStyle w:val="INNH3"/>
        <w:tabs>
          <w:tab w:val="left" w:pos="1200"/>
          <w:tab w:val="right" w:leader="dot" w:pos="9628"/>
        </w:tabs>
        <w:rPr>
          <w:ins w:id="359" w:author="Oscar Herman Kise" w:date="2017-11-30T22:12:00Z"/>
          <w:rFonts w:asciiTheme="minorHAnsi" w:eastAsiaTheme="minorEastAsia" w:hAnsiTheme="minorHAnsi" w:cstheme="minorBidi"/>
          <w:i w:val="0"/>
          <w:iCs w:val="0"/>
          <w:noProof/>
          <w:sz w:val="22"/>
          <w:szCs w:val="22"/>
        </w:rPr>
      </w:pPr>
      <w:ins w:id="36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"_Toc499843464"</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6.3.2</w:t>
        </w:r>
        <w:r>
          <w:rPr>
            <w:rFonts w:asciiTheme="minorHAnsi" w:eastAsiaTheme="minorEastAsia" w:hAnsiTheme="minorHAnsi" w:cstheme="minorBidi"/>
            <w:i w:val="0"/>
            <w:iCs w:val="0"/>
            <w:noProof/>
            <w:sz w:val="22"/>
            <w:szCs w:val="22"/>
          </w:rPr>
          <w:tab/>
        </w:r>
        <w:r w:rsidRPr="00DF2323">
          <w:rPr>
            <w:rStyle w:val="Hyperkobling"/>
            <w:noProof/>
            <w:lang w:val="en-US"/>
          </w:rPr>
          <w:t>3D printing</w:t>
        </w:r>
        <w:r>
          <w:rPr>
            <w:noProof/>
            <w:webHidden/>
          </w:rPr>
          <w:tab/>
        </w:r>
        <w:r>
          <w:rPr>
            <w:noProof/>
            <w:webHidden/>
          </w:rPr>
          <w:fldChar w:fldCharType="begin"/>
        </w:r>
        <w:r>
          <w:rPr>
            <w:noProof/>
            <w:webHidden/>
          </w:rPr>
          <w:instrText xml:space="preserve"> PAGEREF _Toc499843464 \h </w:instrText>
        </w:r>
        <w:r>
          <w:rPr>
            <w:noProof/>
            <w:webHidden/>
          </w:rPr>
        </w:r>
      </w:ins>
      <w:r>
        <w:rPr>
          <w:noProof/>
          <w:webHidden/>
        </w:rPr>
        <w:fldChar w:fldCharType="separate"/>
      </w:r>
      <w:ins w:id="361" w:author="Oscar Herman Kise" w:date="2017-11-30T22:19:00Z">
        <w:r w:rsidR="00710D49">
          <w:rPr>
            <w:noProof/>
            <w:webHidden/>
          </w:rPr>
          <w:t>45</w:t>
        </w:r>
      </w:ins>
      <w:ins w:id="362" w:author="Oscar Herman Kise" w:date="2017-11-30T22:12:00Z">
        <w:r>
          <w:rPr>
            <w:noProof/>
            <w:webHidden/>
          </w:rPr>
          <w:fldChar w:fldCharType="end"/>
        </w:r>
        <w:r w:rsidRPr="00DF2323">
          <w:rPr>
            <w:rStyle w:val="Hyperkobling"/>
            <w:noProof/>
          </w:rPr>
          <w:fldChar w:fldCharType="end"/>
        </w:r>
      </w:ins>
    </w:p>
    <w:p w14:paraId="3FF0A4E2" w14:textId="026DCC19" w:rsidR="00AE39D9" w:rsidRDefault="00AE39D9">
      <w:pPr>
        <w:pStyle w:val="INNH3"/>
        <w:tabs>
          <w:tab w:val="left" w:pos="1200"/>
          <w:tab w:val="right" w:leader="dot" w:pos="9628"/>
        </w:tabs>
        <w:rPr>
          <w:ins w:id="363" w:author="Oscar Herman Kise" w:date="2017-11-30T22:12:00Z"/>
          <w:rFonts w:asciiTheme="minorHAnsi" w:eastAsiaTheme="minorEastAsia" w:hAnsiTheme="minorHAnsi" w:cstheme="minorBidi"/>
          <w:i w:val="0"/>
          <w:iCs w:val="0"/>
          <w:noProof/>
          <w:sz w:val="22"/>
          <w:szCs w:val="22"/>
        </w:rPr>
      </w:pPr>
      <w:ins w:id="36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"_Toc499843465"</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6.3.3</w:t>
        </w:r>
        <w:r>
          <w:rPr>
            <w:rFonts w:asciiTheme="minorHAnsi" w:eastAsiaTheme="minorEastAsia" w:hAnsiTheme="minorHAnsi" w:cstheme="minorBidi"/>
            <w:i w:val="0"/>
            <w:iCs w:val="0"/>
            <w:noProof/>
            <w:sz w:val="22"/>
            <w:szCs w:val="22"/>
          </w:rPr>
          <w:tab/>
        </w:r>
        <w:r w:rsidRPr="00DF2323">
          <w:rPr>
            <w:rStyle w:val="Hyperkobling"/>
            <w:noProof/>
            <w:lang w:val="en-US"/>
          </w:rPr>
          <w:t>Motor drivers</w:t>
        </w:r>
        <w:r>
          <w:rPr>
            <w:noProof/>
            <w:webHidden/>
          </w:rPr>
          <w:tab/>
        </w:r>
        <w:r>
          <w:rPr>
            <w:noProof/>
            <w:webHidden/>
          </w:rPr>
          <w:fldChar w:fldCharType="begin"/>
        </w:r>
        <w:r>
          <w:rPr>
            <w:noProof/>
            <w:webHidden/>
          </w:rPr>
          <w:instrText xml:space="preserve"> PAGEREF _Toc499843465 \h </w:instrText>
        </w:r>
        <w:r>
          <w:rPr>
            <w:noProof/>
            <w:webHidden/>
          </w:rPr>
        </w:r>
      </w:ins>
      <w:r>
        <w:rPr>
          <w:noProof/>
          <w:webHidden/>
        </w:rPr>
        <w:fldChar w:fldCharType="separate"/>
      </w:r>
      <w:ins w:id="365" w:author="Oscar Herman Kise" w:date="2017-11-30T22:19:00Z">
        <w:r w:rsidR="00710D49">
          <w:rPr>
            <w:noProof/>
            <w:webHidden/>
          </w:rPr>
          <w:t>45</w:t>
        </w:r>
      </w:ins>
      <w:ins w:id="366" w:author="Oscar Herman Kise" w:date="2017-11-30T22:12:00Z">
        <w:r>
          <w:rPr>
            <w:noProof/>
            <w:webHidden/>
          </w:rPr>
          <w:fldChar w:fldCharType="end"/>
        </w:r>
        <w:r w:rsidRPr="00DF2323">
          <w:rPr>
            <w:rStyle w:val="Hyperkobling"/>
            <w:noProof/>
          </w:rPr>
          <w:fldChar w:fldCharType="end"/>
        </w:r>
      </w:ins>
    </w:p>
    <w:p w14:paraId="0DF241AE" w14:textId="0BBF224D" w:rsidR="00AE39D9" w:rsidRDefault="00AE39D9">
      <w:pPr>
        <w:pStyle w:val="INNH3"/>
        <w:tabs>
          <w:tab w:val="left" w:pos="1200"/>
          <w:tab w:val="right" w:leader="dot" w:pos="9628"/>
        </w:tabs>
        <w:rPr>
          <w:ins w:id="367" w:author="Oscar Herman Kise" w:date="2017-11-30T22:12:00Z"/>
          <w:rFonts w:asciiTheme="minorHAnsi" w:eastAsiaTheme="minorEastAsia" w:hAnsiTheme="minorHAnsi" w:cstheme="minorBidi"/>
          <w:i w:val="0"/>
          <w:iCs w:val="0"/>
          <w:noProof/>
          <w:sz w:val="22"/>
          <w:szCs w:val="22"/>
        </w:rPr>
      </w:pPr>
      <w:ins w:id="36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"_Toc499843466"</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6.3.4</w:t>
        </w:r>
        <w:r>
          <w:rPr>
            <w:rFonts w:asciiTheme="minorHAnsi" w:eastAsiaTheme="minorEastAsia" w:hAnsiTheme="minorHAnsi" w:cstheme="minorBidi"/>
            <w:i w:val="0"/>
            <w:iCs w:val="0"/>
            <w:noProof/>
            <w:sz w:val="22"/>
            <w:szCs w:val="22"/>
          </w:rPr>
          <w:tab/>
        </w:r>
        <w:r w:rsidRPr="00DF2323">
          <w:rPr>
            <w:rStyle w:val="Hyperkobling"/>
            <w:noProof/>
            <w:lang w:val="en-US"/>
          </w:rPr>
          <w:t>Image processing</w:t>
        </w:r>
        <w:r>
          <w:rPr>
            <w:noProof/>
            <w:webHidden/>
          </w:rPr>
          <w:tab/>
        </w:r>
        <w:r>
          <w:rPr>
            <w:noProof/>
            <w:webHidden/>
          </w:rPr>
          <w:fldChar w:fldCharType="begin"/>
        </w:r>
        <w:r>
          <w:rPr>
            <w:noProof/>
            <w:webHidden/>
          </w:rPr>
          <w:instrText xml:space="preserve"> PAGEREF _Toc499843466 \h </w:instrText>
        </w:r>
        <w:r>
          <w:rPr>
            <w:noProof/>
            <w:webHidden/>
          </w:rPr>
        </w:r>
      </w:ins>
      <w:r>
        <w:rPr>
          <w:noProof/>
          <w:webHidden/>
        </w:rPr>
        <w:fldChar w:fldCharType="separate"/>
      </w:r>
      <w:ins w:id="369" w:author="Oscar Herman Kise" w:date="2017-11-30T22:19:00Z">
        <w:r w:rsidR="00710D49">
          <w:rPr>
            <w:noProof/>
            <w:webHidden/>
          </w:rPr>
          <w:t>45</w:t>
        </w:r>
      </w:ins>
      <w:ins w:id="370" w:author="Oscar Herman Kise" w:date="2017-11-30T22:12:00Z">
        <w:r>
          <w:rPr>
            <w:noProof/>
            <w:webHidden/>
          </w:rPr>
          <w:fldChar w:fldCharType="end"/>
        </w:r>
        <w:r w:rsidRPr="00DF2323">
          <w:rPr>
            <w:rStyle w:val="Hyperkobling"/>
            <w:noProof/>
          </w:rPr>
          <w:fldChar w:fldCharType="end"/>
        </w:r>
      </w:ins>
    </w:p>
    <w:p w14:paraId="21CE5FF1" w14:textId="3FCF80D2" w:rsidR="00AE39D9" w:rsidRDefault="00AE39D9">
      <w:pPr>
        <w:pStyle w:val="INNH3"/>
        <w:tabs>
          <w:tab w:val="left" w:pos="1200"/>
          <w:tab w:val="right" w:leader="dot" w:pos="9628"/>
        </w:tabs>
        <w:rPr>
          <w:ins w:id="371" w:author="Oscar Herman Kise" w:date="2017-11-30T22:12:00Z"/>
          <w:rFonts w:asciiTheme="minorHAnsi" w:eastAsiaTheme="minorEastAsia" w:hAnsiTheme="minorHAnsi" w:cstheme="minorBidi"/>
          <w:i w:val="0"/>
          <w:iCs w:val="0"/>
          <w:noProof/>
          <w:sz w:val="22"/>
          <w:szCs w:val="22"/>
        </w:rPr>
      </w:pPr>
      <w:ins w:id="372"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"_Toc499843467"</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6.3.5</w:t>
        </w:r>
        <w:r>
          <w:rPr>
            <w:rFonts w:asciiTheme="minorHAnsi" w:eastAsiaTheme="minorEastAsia" w:hAnsiTheme="minorHAnsi" w:cstheme="minorBidi"/>
            <w:i w:val="0"/>
            <w:iCs w:val="0"/>
            <w:noProof/>
            <w:sz w:val="22"/>
            <w:szCs w:val="22"/>
          </w:rPr>
          <w:tab/>
        </w:r>
        <w:r w:rsidRPr="00DF2323">
          <w:rPr>
            <w:rStyle w:val="Hyperkobling"/>
            <w:noProof/>
            <w:lang w:val="en-US"/>
          </w:rPr>
          <w:t>External client</w:t>
        </w:r>
        <w:r>
          <w:rPr>
            <w:noProof/>
            <w:webHidden/>
          </w:rPr>
          <w:tab/>
        </w:r>
        <w:r>
          <w:rPr>
            <w:noProof/>
            <w:webHidden/>
          </w:rPr>
          <w:fldChar w:fldCharType="begin"/>
        </w:r>
        <w:r>
          <w:rPr>
            <w:noProof/>
            <w:webHidden/>
          </w:rPr>
          <w:instrText xml:space="preserve"> PAGEREF _Toc499843467 \h </w:instrText>
        </w:r>
        <w:r>
          <w:rPr>
            <w:noProof/>
            <w:webHidden/>
          </w:rPr>
        </w:r>
      </w:ins>
      <w:r>
        <w:rPr>
          <w:noProof/>
          <w:webHidden/>
        </w:rPr>
        <w:fldChar w:fldCharType="separate"/>
      </w:r>
      <w:ins w:id="373" w:author="Oscar Herman Kise" w:date="2017-11-30T22:19:00Z">
        <w:r w:rsidR="00710D49">
          <w:rPr>
            <w:noProof/>
            <w:webHidden/>
          </w:rPr>
          <w:t>46</w:t>
        </w:r>
      </w:ins>
      <w:ins w:id="374" w:author="Oscar Herman Kise" w:date="2017-11-30T22:12:00Z">
        <w:r>
          <w:rPr>
            <w:noProof/>
            <w:webHidden/>
          </w:rPr>
          <w:fldChar w:fldCharType="end"/>
        </w:r>
        <w:r w:rsidRPr="00DF2323">
          <w:rPr>
            <w:rStyle w:val="Hyperkobling"/>
            <w:noProof/>
          </w:rPr>
          <w:fldChar w:fldCharType="end"/>
        </w:r>
      </w:ins>
    </w:p>
    <w:p w14:paraId="05436F14" w14:textId="57C084CF" w:rsidR="00AE39D9" w:rsidRDefault="00AE39D9">
      <w:pPr>
        <w:pStyle w:val="INNH1"/>
        <w:tabs>
          <w:tab w:val="left" w:pos="400"/>
          <w:tab w:val="right" w:leader="dot" w:pos="9628"/>
        </w:tabs>
        <w:rPr>
          <w:ins w:id="375" w:author="Oscar Herman Kise" w:date="2017-11-30T22:12:00Z"/>
          <w:rFonts w:asciiTheme="minorHAnsi" w:eastAsiaTheme="minorEastAsia" w:hAnsiTheme="minorHAnsi" w:cstheme="minorBidi"/>
          <w:b w:val="0"/>
          <w:bCs w:val="0"/>
          <w:caps w:val="0"/>
          <w:noProof/>
          <w:sz w:val="22"/>
          <w:szCs w:val="22"/>
        </w:rPr>
      </w:pPr>
      <w:ins w:id="376"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"_Toc499843469"</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7</w:t>
        </w:r>
        <w:r>
          <w:rPr>
            <w:rFonts w:asciiTheme="minorHAnsi" w:eastAsiaTheme="minorEastAsia" w:hAnsiTheme="minorHAnsi" w:cstheme="minorBidi"/>
            <w:b w:val="0"/>
            <w:bCs w:val="0"/>
            <w:caps w:val="0"/>
            <w:noProof/>
            <w:sz w:val="22"/>
            <w:szCs w:val="22"/>
          </w:rPr>
          <w:tab/>
        </w:r>
        <w:r w:rsidRPr="00DF2323">
          <w:rPr>
            <w:rStyle w:val="Hyperkobling"/>
            <w:noProof/>
            <w:lang w:val="en-US"/>
          </w:rPr>
          <w:t>Conclusion</w:t>
        </w:r>
        <w:r>
          <w:rPr>
            <w:noProof/>
            <w:webHidden/>
          </w:rPr>
          <w:tab/>
        </w:r>
        <w:r>
          <w:rPr>
            <w:noProof/>
            <w:webHidden/>
          </w:rPr>
          <w:fldChar w:fldCharType="begin"/>
        </w:r>
        <w:r>
          <w:rPr>
            <w:noProof/>
            <w:webHidden/>
          </w:rPr>
          <w:instrText xml:space="preserve"> PAGEREF _Toc499843469 \h </w:instrText>
        </w:r>
        <w:r>
          <w:rPr>
            <w:noProof/>
            <w:webHidden/>
          </w:rPr>
        </w:r>
      </w:ins>
      <w:r>
        <w:rPr>
          <w:noProof/>
          <w:webHidden/>
        </w:rPr>
        <w:fldChar w:fldCharType="separate"/>
      </w:r>
      <w:ins w:id="377" w:author="Oscar Herman Kise" w:date="2017-11-30T22:19:00Z">
        <w:r w:rsidR="00710D49">
          <w:rPr>
            <w:noProof/>
            <w:webHidden/>
          </w:rPr>
          <w:t>47</w:t>
        </w:r>
      </w:ins>
      <w:ins w:id="378" w:author="Oscar Herman Kise" w:date="2017-11-30T22:12:00Z">
        <w:r>
          <w:rPr>
            <w:noProof/>
            <w:webHidden/>
          </w:rPr>
          <w:fldChar w:fldCharType="end"/>
        </w:r>
        <w:r w:rsidRPr="00DF2323">
          <w:rPr>
            <w:rStyle w:val="Hyperkobling"/>
            <w:noProof/>
          </w:rPr>
          <w:fldChar w:fldCharType="end"/>
        </w:r>
      </w:ins>
    </w:p>
    <w:p w14:paraId="07091388" w14:textId="01F309F4" w:rsidR="00AE39D9" w:rsidRDefault="00AE39D9">
      <w:pPr>
        <w:pStyle w:val="INNH1"/>
        <w:tabs>
          <w:tab w:val="left" w:pos="400"/>
          <w:tab w:val="right" w:leader="dot" w:pos="9628"/>
        </w:tabs>
        <w:rPr>
          <w:ins w:id="379" w:author="Oscar Herman Kise" w:date="2017-11-30T22:12:00Z"/>
          <w:rFonts w:asciiTheme="minorHAnsi" w:eastAsiaTheme="minorEastAsia" w:hAnsiTheme="minorHAnsi" w:cstheme="minorBidi"/>
          <w:b w:val="0"/>
          <w:bCs w:val="0"/>
          <w:caps w:val="0"/>
          <w:noProof/>
          <w:sz w:val="22"/>
          <w:szCs w:val="22"/>
        </w:rPr>
      </w:pPr>
      <w:ins w:id="380"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"_Toc499843470"</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8</w:t>
        </w:r>
        <w:r>
          <w:rPr>
            <w:rFonts w:asciiTheme="minorHAnsi" w:eastAsiaTheme="minorEastAsia" w:hAnsiTheme="minorHAnsi" w:cstheme="minorBidi"/>
            <w:b w:val="0"/>
            <w:bCs w:val="0"/>
            <w:caps w:val="0"/>
            <w:noProof/>
            <w:sz w:val="22"/>
            <w:szCs w:val="22"/>
          </w:rPr>
          <w:tab/>
        </w:r>
        <w:r w:rsidRPr="00DF2323">
          <w:rPr>
            <w:rStyle w:val="Hyperkobling"/>
            <w:noProof/>
            <w:lang w:val="en-US"/>
          </w:rPr>
          <w:t>RefeRENCES</w:t>
        </w:r>
        <w:r>
          <w:rPr>
            <w:noProof/>
            <w:webHidden/>
          </w:rPr>
          <w:tab/>
        </w:r>
        <w:r>
          <w:rPr>
            <w:noProof/>
            <w:webHidden/>
          </w:rPr>
          <w:fldChar w:fldCharType="begin"/>
        </w:r>
        <w:r>
          <w:rPr>
            <w:noProof/>
            <w:webHidden/>
          </w:rPr>
          <w:instrText xml:space="preserve"> PAGEREF _Toc499843470 \h </w:instrText>
        </w:r>
        <w:r>
          <w:rPr>
            <w:noProof/>
            <w:webHidden/>
          </w:rPr>
        </w:r>
      </w:ins>
      <w:r>
        <w:rPr>
          <w:noProof/>
          <w:webHidden/>
        </w:rPr>
        <w:fldChar w:fldCharType="separate"/>
      </w:r>
      <w:ins w:id="381" w:author="Oscar Herman Kise" w:date="2017-11-30T22:19:00Z">
        <w:r w:rsidR="00710D49">
          <w:rPr>
            <w:noProof/>
            <w:webHidden/>
          </w:rPr>
          <w:t>49</w:t>
        </w:r>
      </w:ins>
      <w:ins w:id="382" w:author="Oscar Herman Kise" w:date="2017-11-30T22:12:00Z">
        <w:r>
          <w:rPr>
            <w:noProof/>
            <w:webHidden/>
          </w:rPr>
          <w:fldChar w:fldCharType="end"/>
        </w:r>
        <w:r w:rsidRPr="00DF2323">
          <w:rPr>
            <w:rStyle w:val="Hyperkobling"/>
            <w:noProof/>
          </w:rPr>
          <w:fldChar w:fldCharType="end"/>
        </w:r>
      </w:ins>
    </w:p>
    <w:p w14:paraId="023F03E7" w14:textId="78E4F14D" w:rsidR="00AE39D9" w:rsidRDefault="00AE39D9">
      <w:pPr>
        <w:pStyle w:val="INNH1"/>
        <w:tabs>
          <w:tab w:val="left" w:pos="400"/>
          <w:tab w:val="right" w:leader="dot" w:pos="9628"/>
        </w:tabs>
        <w:rPr>
          <w:ins w:id="383" w:author="Oscar Herman Kise" w:date="2017-11-30T22:12:00Z"/>
          <w:rFonts w:asciiTheme="minorHAnsi" w:eastAsiaTheme="minorEastAsia" w:hAnsiTheme="minorHAnsi" w:cstheme="minorBidi"/>
          <w:b w:val="0"/>
          <w:bCs w:val="0"/>
          <w:caps w:val="0"/>
          <w:noProof/>
          <w:sz w:val="22"/>
          <w:szCs w:val="22"/>
        </w:rPr>
      </w:pPr>
      <w:ins w:id="384"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"_Toc499843471"</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9</w:t>
        </w:r>
        <w:r>
          <w:rPr>
            <w:rFonts w:asciiTheme="minorHAnsi" w:eastAsiaTheme="minorEastAsia" w:hAnsiTheme="minorHAnsi" w:cstheme="minorBidi"/>
            <w:b w:val="0"/>
            <w:bCs w:val="0"/>
            <w:caps w:val="0"/>
            <w:noProof/>
            <w:sz w:val="22"/>
            <w:szCs w:val="22"/>
          </w:rPr>
          <w:tab/>
        </w:r>
        <w:r w:rsidRPr="00DF2323">
          <w:rPr>
            <w:rStyle w:val="Hyperkobling"/>
            <w:noProof/>
            <w:lang w:val="en-US"/>
          </w:rPr>
          <w:t>picture references</w:t>
        </w:r>
        <w:r>
          <w:rPr>
            <w:noProof/>
            <w:webHidden/>
          </w:rPr>
          <w:tab/>
        </w:r>
        <w:r>
          <w:rPr>
            <w:noProof/>
            <w:webHidden/>
          </w:rPr>
          <w:fldChar w:fldCharType="begin"/>
        </w:r>
        <w:r>
          <w:rPr>
            <w:noProof/>
            <w:webHidden/>
          </w:rPr>
          <w:instrText xml:space="preserve"> PAGEREF _Toc499843471 \h </w:instrText>
        </w:r>
        <w:r>
          <w:rPr>
            <w:noProof/>
            <w:webHidden/>
          </w:rPr>
        </w:r>
      </w:ins>
      <w:r>
        <w:rPr>
          <w:noProof/>
          <w:webHidden/>
        </w:rPr>
        <w:fldChar w:fldCharType="separate"/>
      </w:r>
      <w:ins w:id="385" w:author="Oscar Herman Kise" w:date="2017-11-30T22:19:00Z">
        <w:r w:rsidR="00710D49">
          <w:rPr>
            <w:noProof/>
            <w:webHidden/>
          </w:rPr>
          <w:t>51</w:t>
        </w:r>
      </w:ins>
      <w:ins w:id="386" w:author="Oscar Herman Kise" w:date="2017-11-30T22:12:00Z">
        <w:r>
          <w:rPr>
            <w:noProof/>
            <w:webHidden/>
          </w:rPr>
          <w:fldChar w:fldCharType="end"/>
        </w:r>
        <w:r w:rsidRPr="00DF2323">
          <w:rPr>
            <w:rStyle w:val="Hyperkobling"/>
            <w:noProof/>
          </w:rPr>
          <w:fldChar w:fldCharType="end"/>
        </w:r>
      </w:ins>
    </w:p>
    <w:p w14:paraId="084A6DA0" w14:textId="58672840" w:rsidR="00AE39D9" w:rsidRDefault="00AE39D9">
      <w:pPr>
        <w:pStyle w:val="INNH1"/>
        <w:tabs>
          <w:tab w:val="right" w:leader="dot" w:pos="9628"/>
        </w:tabs>
        <w:rPr>
          <w:ins w:id="387" w:author="Oscar Herman Kise" w:date="2017-11-30T22:12:00Z"/>
          <w:rFonts w:asciiTheme="minorHAnsi" w:eastAsiaTheme="minorEastAsia" w:hAnsiTheme="minorHAnsi" w:cstheme="minorBidi"/>
          <w:b w:val="0"/>
          <w:bCs w:val="0"/>
          <w:caps w:val="0"/>
          <w:noProof/>
          <w:sz w:val="22"/>
          <w:szCs w:val="22"/>
        </w:rPr>
      </w:pPr>
      <w:ins w:id="388" w:author="Oscar Herman Kise" w:date="2017-11-30T22:12:00Z">
        <w:r w:rsidRPr="00DF2323">
          <w:rPr>
            <w:rStyle w:val="Hyperkobling"/>
            <w:noProof/>
          </w:rPr>
          <w:fldChar w:fldCharType="begin"/>
        </w:r>
        <w:r w:rsidRPr="00DF2323">
          <w:rPr>
            <w:rStyle w:val="Hyperkobling"/>
            <w:noProof/>
          </w:rPr>
          <w:instrText xml:space="preserve"> </w:instrText>
        </w:r>
        <w:r>
          <w:rPr>
            <w:noProof/>
          </w:rPr>
          <w:instrText>HYPERLINK \l "_Toc499843485"</w:instrText>
        </w:r>
        <w:r w:rsidRPr="00DF2323">
          <w:rPr>
            <w:rStyle w:val="Hyperkobling"/>
            <w:noProof/>
          </w:rPr>
          <w:instrText xml:space="preserve"> </w:instrText>
        </w:r>
        <w:r w:rsidRPr="00DF2323">
          <w:rPr>
            <w:rStyle w:val="Hyperkobling"/>
            <w:noProof/>
          </w:rPr>
        </w:r>
        <w:r w:rsidRPr="00DF2323">
          <w:rPr>
            <w:rStyle w:val="Hyperkobling"/>
            <w:noProof/>
          </w:rPr>
          <w:fldChar w:fldCharType="separate"/>
        </w:r>
        <w:r w:rsidRPr="00DF2323">
          <w:rPr>
            <w:rStyle w:val="Hyperkobling"/>
            <w:noProof/>
            <w:lang w:val="en-US"/>
          </w:rPr>
          <w:t>10</w:t>
        </w:r>
      </w:ins>
      <w:ins w:id="389" w:author="Oscar Herman Kise" w:date="2017-11-30T22:16:00Z">
        <w:r w:rsidR="00805C36">
          <w:rPr>
            <w:rStyle w:val="Hyperkobling"/>
            <w:noProof/>
            <w:lang w:val="en-US"/>
          </w:rPr>
          <w:t xml:space="preserve"> </w:t>
        </w:r>
      </w:ins>
      <w:ins w:id="390" w:author="Oscar Herman Kise" w:date="2017-11-30T22:17:00Z">
        <w:r w:rsidR="00805C36">
          <w:rPr>
            <w:rStyle w:val="Hyperkobling"/>
            <w:noProof/>
            <w:lang w:val="en-US"/>
          </w:rPr>
          <w:t xml:space="preserve">   </w:t>
        </w:r>
      </w:ins>
      <w:ins w:id="391" w:author="Oscar Herman Kise" w:date="2017-11-30T22:16:00Z">
        <w:r w:rsidR="00805C36" w:rsidRPr="00805C36">
          <w:rPr>
            <w:rStyle w:val="Hyperkobling"/>
            <w:noProof/>
            <w:lang w:val="en-US"/>
          </w:rPr>
          <w:t>App</w:t>
        </w:r>
        <w:r w:rsidR="00805C36" w:rsidRPr="00805C36">
          <w:rPr>
            <w:rStyle w:val="Hyperkobling"/>
            <w:noProof/>
            <w:lang w:val="en-US"/>
          </w:rPr>
          <w:t>e</w:t>
        </w:r>
        <w:r w:rsidR="00805C36" w:rsidRPr="00805C36">
          <w:rPr>
            <w:rStyle w:val="Hyperkobling"/>
            <w:noProof/>
            <w:lang w:val="en-US"/>
          </w:rPr>
          <w:t>ndix</w:t>
        </w:r>
      </w:ins>
      <w:ins w:id="392" w:author="Oscar Herman Kise" w:date="2017-11-30T22:12:00Z">
        <w:r>
          <w:rPr>
            <w:noProof/>
            <w:webHidden/>
          </w:rPr>
          <w:tab/>
        </w:r>
        <w:r>
          <w:rPr>
            <w:noProof/>
            <w:webHidden/>
          </w:rPr>
          <w:fldChar w:fldCharType="begin"/>
        </w:r>
        <w:r>
          <w:rPr>
            <w:noProof/>
            <w:webHidden/>
          </w:rPr>
          <w:instrText xml:space="preserve"> PAGEREF _Toc499843485 \h </w:instrText>
        </w:r>
        <w:r>
          <w:rPr>
            <w:noProof/>
            <w:webHidden/>
          </w:rPr>
        </w:r>
      </w:ins>
      <w:r>
        <w:rPr>
          <w:noProof/>
          <w:webHidden/>
        </w:rPr>
        <w:fldChar w:fldCharType="separate"/>
      </w:r>
      <w:ins w:id="393" w:author="Oscar Herman Kise" w:date="2017-11-30T22:19:00Z">
        <w:r w:rsidR="00710D49">
          <w:rPr>
            <w:noProof/>
            <w:webHidden/>
          </w:rPr>
          <w:t>52</w:t>
        </w:r>
      </w:ins>
      <w:ins w:id="394" w:author="Oscar Herman Kise" w:date="2017-11-30T22:12:00Z">
        <w:r>
          <w:rPr>
            <w:noProof/>
            <w:webHidden/>
          </w:rPr>
          <w:fldChar w:fldCharType="end"/>
        </w:r>
        <w:r w:rsidRPr="00DF2323">
          <w:rPr>
            <w:rStyle w:val="Hyperkobling"/>
            <w:noProof/>
          </w:rPr>
          <w:fldChar w:fldCharType="end"/>
        </w:r>
      </w:ins>
    </w:p>
    <w:p w14:paraId="1144FC50" w14:textId="301EE01F" w:rsidR="001E44A7" w:rsidDel="00EF10B4" w:rsidRDefault="001E44A7">
      <w:pPr>
        <w:pStyle w:val="INNH1"/>
        <w:tabs>
          <w:tab w:val="right" w:leader="dot" w:pos="9628"/>
        </w:tabs>
        <w:rPr>
          <w:del w:id="395" w:author="Oscar Herman Kise" w:date="2017-11-30T19:59:00Z"/>
          <w:rFonts w:asciiTheme="minorHAnsi" w:eastAsiaTheme="minorEastAsia" w:hAnsiTheme="minorHAnsi" w:cstheme="minorBidi"/>
          <w:b w:val="0"/>
          <w:bCs w:val="0"/>
          <w:caps w:val="0"/>
          <w:noProof/>
          <w:sz w:val="22"/>
          <w:szCs w:val="22"/>
        </w:rPr>
      </w:pPr>
      <w:del w:id="396" w:author="Oscar Herman Kise" w:date="2017-11-30T19:59:00Z">
        <w:r w:rsidRPr="00EF10B4" w:rsidDel="00EF10B4">
          <w:rPr>
            <w:rStyle w:val="Hyperkobling"/>
            <w:b w:val="0"/>
            <w:bCs w:val="0"/>
            <w:caps w:val="0"/>
            <w:noProof/>
            <w:lang w:val="en-US"/>
          </w:rPr>
          <w:delText>Summary</w:delText>
        </w:r>
        <w:r w:rsidDel="00EF10B4">
          <w:rPr>
            <w:noProof/>
            <w:webHidden/>
          </w:rPr>
          <w:tab/>
          <w:delText>4</w:delText>
        </w:r>
      </w:del>
    </w:p>
    <w:p w14:paraId="1E904874" w14:textId="64F6E85B" w:rsidR="001E44A7" w:rsidDel="00EF10B4" w:rsidRDefault="001E44A7">
      <w:pPr>
        <w:pStyle w:val="INNH1"/>
        <w:tabs>
          <w:tab w:val="right" w:leader="dot" w:pos="9628"/>
        </w:tabs>
        <w:rPr>
          <w:del w:id="397" w:author="Oscar Herman Kise" w:date="2017-11-30T19:59:00Z"/>
          <w:rFonts w:asciiTheme="minorHAnsi" w:eastAsiaTheme="minorEastAsia" w:hAnsiTheme="minorHAnsi" w:cstheme="minorBidi"/>
          <w:b w:val="0"/>
          <w:bCs w:val="0"/>
          <w:caps w:val="0"/>
          <w:noProof/>
          <w:sz w:val="22"/>
          <w:szCs w:val="22"/>
        </w:rPr>
      </w:pPr>
      <w:del w:id="398" w:author="Oscar Herman Kise" w:date="2017-11-30T19:59:00Z">
        <w:r w:rsidRPr="00EF10B4" w:rsidDel="00EF10B4">
          <w:rPr>
            <w:rStyle w:val="Hyperkobling"/>
            <w:b w:val="0"/>
            <w:bCs w:val="0"/>
            <w:caps w:val="0"/>
            <w:noProof/>
            <w:lang w:val="en-US"/>
          </w:rPr>
          <w:delText>Terminology</w:delText>
        </w:r>
        <w:r w:rsidDel="00EF10B4">
          <w:rPr>
            <w:noProof/>
            <w:webHidden/>
          </w:rPr>
          <w:tab/>
          <w:delText>4</w:delText>
        </w:r>
      </w:del>
    </w:p>
    <w:p w14:paraId="2038573E" w14:textId="4C60C1C1" w:rsidR="001E44A7" w:rsidDel="00EF10B4" w:rsidRDefault="001E44A7">
      <w:pPr>
        <w:pStyle w:val="INNH1"/>
        <w:tabs>
          <w:tab w:val="left" w:pos="400"/>
          <w:tab w:val="right" w:leader="dot" w:pos="9628"/>
        </w:tabs>
        <w:rPr>
          <w:del w:id="399" w:author="Oscar Herman Kise" w:date="2017-11-30T19:59:00Z"/>
          <w:rFonts w:asciiTheme="minorHAnsi" w:eastAsiaTheme="minorEastAsia" w:hAnsiTheme="minorHAnsi" w:cstheme="minorBidi"/>
          <w:b w:val="0"/>
          <w:bCs w:val="0"/>
          <w:caps w:val="0"/>
          <w:noProof/>
          <w:sz w:val="22"/>
          <w:szCs w:val="22"/>
        </w:rPr>
      </w:pPr>
      <w:del w:id="400" w:author="Oscar Herman Kise" w:date="2017-11-30T19:59:00Z">
        <w:r w:rsidRPr="00EF10B4" w:rsidDel="00EF10B4">
          <w:rPr>
            <w:rStyle w:val="Hyperkobling"/>
            <w:b w:val="0"/>
            <w:bCs w:val="0"/>
            <w:caps w:val="0"/>
            <w:noProof/>
            <w:lang w:val="en-US"/>
          </w:rPr>
          <w:delText>1</w:delText>
        </w:r>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introduction</w:delText>
        </w:r>
        <w:r w:rsidDel="00EF10B4">
          <w:rPr>
            <w:noProof/>
            <w:webHidden/>
          </w:rPr>
          <w:tab/>
          <w:delText>6</w:delText>
        </w:r>
      </w:del>
    </w:p>
    <w:p w14:paraId="2C77BBD8" w14:textId="6D7418F4" w:rsidR="001E44A7" w:rsidDel="00EF10B4" w:rsidRDefault="001E44A7">
      <w:pPr>
        <w:pStyle w:val="INNH1"/>
        <w:tabs>
          <w:tab w:val="left" w:pos="400"/>
          <w:tab w:val="right" w:leader="dot" w:pos="9628"/>
        </w:tabs>
        <w:rPr>
          <w:del w:id="401" w:author="Oscar Herman Kise" w:date="2017-11-30T19:59:00Z"/>
          <w:rFonts w:asciiTheme="minorHAnsi" w:eastAsiaTheme="minorEastAsia" w:hAnsiTheme="minorHAnsi" w:cstheme="minorBidi"/>
          <w:b w:val="0"/>
          <w:bCs w:val="0"/>
          <w:caps w:val="0"/>
          <w:noProof/>
          <w:sz w:val="22"/>
          <w:szCs w:val="22"/>
        </w:rPr>
      </w:pPr>
      <w:del w:id="402" w:author="Oscar Herman Kise" w:date="2017-11-30T19:59:00Z">
        <w:r w:rsidRPr="00EF10B4" w:rsidDel="00EF10B4">
          <w:rPr>
            <w:rStyle w:val="Hyperkobling"/>
            <w:b w:val="0"/>
            <w:bCs w:val="0"/>
            <w:caps w:val="0"/>
            <w:noProof/>
            <w:lang w:val="en-US"/>
          </w:rPr>
          <w:delText>2</w:delText>
        </w:r>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theoretical basis and Background</w:delText>
        </w:r>
        <w:r w:rsidDel="00EF10B4">
          <w:rPr>
            <w:noProof/>
            <w:webHidden/>
          </w:rPr>
          <w:tab/>
          <w:delText>7</w:delText>
        </w:r>
      </w:del>
    </w:p>
    <w:p w14:paraId="086E0A8A" w14:textId="20511CBE" w:rsidR="001E44A7" w:rsidDel="00EF10B4" w:rsidRDefault="001E44A7">
      <w:pPr>
        <w:pStyle w:val="INNH2"/>
        <w:tabs>
          <w:tab w:val="left" w:pos="800"/>
          <w:tab w:val="right" w:leader="dot" w:pos="9628"/>
        </w:tabs>
        <w:rPr>
          <w:del w:id="403" w:author="Oscar Herman Kise" w:date="2017-11-30T19:59:00Z"/>
          <w:rFonts w:asciiTheme="minorHAnsi" w:eastAsiaTheme="minorEastAsia" w:hAnsiTheme="minorHAnsi" w:cstheme="minorBidi"/>
          <w:smallCaps w:val="0"/>
          <w:noProof/>
          <w:sz w:val="22"/>
          <w:szCs w:val="22"/>
        </w:rPr>
      </w:pPr>
      <w:del w:id="404"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2.1</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Java</w:delText>
        </w:r>
        <w:r w:rsidDel="00EF10B4">
          <w:rPr>
            <w:noProof/>
            <w:webHidden/>
          </w:rPr>
          <w:tab/>
          <w:delText>7</w:delText>
        </w:r>
      </w:del>
    </w:p>
    <w:p w14:paraId="00970509" w14:textId="1B055787" w:rsidR="001E44A7" w:rsidDel="00EF10B4" w:rsidRDefault="001E44A7">
      <w:pPr>
        <w:pStyle w:val="INNH2"/>
        <w:tabs>
          <w:tab w:val="left" w:pos="800"/>
          <w:tab w:val="right" w:leader="dot" w:pos="9628"/>
        </w:tabs>
        <w:rPr>
          <w:del w:id="405" w:author="Oscar Herman Kise" w:date="2017-11-30T19:59:00Z"/>
          <w:rFonts w:asciiTheme="minorHAnsi" w:eastAsiaTheme="minorEastAsia" w:hAnsiTheme="minorHAnsi" w:cstheme="minorBidi"/>
          <w:smallCaps w:val="0"/>
          <w:noProof/>
          <w:sz w:val="22"/>
          <w:szCs w:val="22"/>
        </w:rPr>
      </w:pPr>
      <w:del w:id="406"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2.2</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NetBeans</w:delText>
        </w:r>
        <w:r w:rsidDel="00EF10B4">
          <w:rPr>
            <w:noProof/>
            <w:webHidden/>
          </w:rPr>
          <w:tab/>
          <w:delText>7</w:delText>
        </w:r>
      </w:del>
    </w:p>
    <w:p w14:paraId="3CA8E6E3" w14:textId="691C9974" w:rsidR="001E44A7" w:rsidDel="00EF10B4" w:rsidRDefault="001E44A7">
      <w:pPr>
        <w:pStyle w:val="INNH2"/>
        <w:tabs>
          <w:tab w:val="left" w:pos="800"/>
          <w:tab w:val="right" w:leader="dot" w:pos="9628"/>
        </w:tabs>
        <w:rPr>
          <w:del w:id="407" w:author="Oscar Herman Kise" w:date="2017-11-30T19:59:00Z"/>
          <w:rFonts w:asciiTheme="minorHAnsi" w:eastAsiaTheme="minorEastAsia" w:hAnsiTheme="minorHAnsi" w:cstheme="minorBidi"/>
          <w:smallCaps w:val="0"/>
          <w:noProof/>
          <w:sz w:val="22"/>
          <w:szCs w:val="22"/>
        </w:rPr>
      </w:pPr>
      <w:del w:id="408"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2.3</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OpenCV</w:delText>
        </w:r>
        <w:r w:rsidDel="00EF10B4">
          <w:rPr>
            <w:noProof/>
            <w:webHidden/>
          </w:rPr>
          <w:tab/>
          <w:delText>7</w:delText>
        </w:r>
      </w:del>
    </w:p>
    <w:p w14:paraId="36AE6A48" w14:textId="30EB908A" w:rsidR="001E44A7" w:rsidDel="00EF10B4" w:rsidRDefault="001E44A7">
      <w:pPr>
        <w:pStyle w:val="INNH2"/>
        <w:tabs>
          <w:tab w:val="left" w:pos="800"/>
          <w:tab w:val="right" w:leader="dot" w:pos="9628"/>
        </w:tabs>
        <w:rPr>
          <w:del w:id="409" w:author="Oscar Herman Kise" w:date="2017-11-30T19:59:00Z"/>
          <w:rFonts w:asciiTheme="minorHAnsi" w:eastAsiaTheme="minorEastAsia" w:hAnsiTheme="minorHAnsi" w:cstheme="minorBidi"/>
          <w:smallCaps w:val="0"/>
          <w:noProof/>
          <w:sz w:val="22"/>
          <w:szCs w:val="22"/>
        </w:rPr>
      </w:pPr>
      <w:del w:id="410"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2.4</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jSerialComm</w:delText>
        </w:r>
        <w:r w:rsidDel="00EF10B4">
          <w:rPr>
            <w:noProof/>
            <w:webHidden/>
          </w:rPr>
          <w:tab/>
          <w:delText>7</w:delText>
        </w:r>
      </w:del>
    </w:p>
    <w:p w14:paraId="5C302CF6" w14:textId="4EE0258C" w:rsidR="001E44A7" w:rsidDel="00EF10B4" w:rsidRDefault="001E44A7">
      <w:pPr>
        <w:pStyle w:val="INNH2"/>
        <w:tabs>
          <w:tab w:val="left" w:pos="800"/>
          <w:tab w:val="right" w:leader="dot" w:pos="9628"/>
        </w:tabs>
        <w:rPr>
          <w:del w:id="411" w:author="Oscar Herman Kise" w:date="2017-11-30T19:59:00Z"/>
          <w:rFonts w:asciiTheme="minorHAnsi" w:eastAsiaTheme="minorEastAsia" w:hAnsiTheme="minorHAnsi" w:cstheme="minorBidi"/>
          <w:smallCaps w:val="0"/>
          <w:noProof/>
          <w:sz w:val="22"/>
          <w:szCs w:val="22"/>
        </w:rPr>
      </w:pPr>
      <w:del w:id="412"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2.5</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Arduino</w:delText>
        </w:r>
        <w:r w:rsidDel="00EF10B4">
          <w:rPr>
            <w:noProof/>
            <w:webHidden/>
          </w:rPr>
          <w:tab/>
          <w:delText>7</w:delText>
        </w:r>
      </w:del>
    </w:p>
    <w:p w14:paraId="3F39CD48" w14:textId="4FD878A2" w:rsidR="001E44A7" w:rsidDel="00EF10B4" w:rsidRDefault="001E44A7">
      <w:pPr>
        <w:pStyle w:val="INNH2"/>
        <w:tabs>
          <w:tab w:val="left" w:pos="800"/>
          <w:tab w:val="right" w:leader="dot" w:pos="9628"/>
        </w:tabs>
        <w:rPr>
          <w:del w:id="413" w:author="Oscar Herman Kise" w:date="2017-11-30T19:59:00Z"/>
          <w:rFonts w:asciiTheme="minorHAnsi" w:eastAsiaTheme="minorEastAsia" w:hAnsiTheme="minorHAnsi" w:cstheme="minorBidi"/>
          <w:smallCaps w:val="0"/>
          <w:noProof/>
          <w:sz w:val="22"/>
          <w:szCs w:val="22"/>
        </w:rPr>
      </w:pPr>
      <w:del w:id="414"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2.6</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Odroid</w:delText>
        </w:r>
        <w:r w:rsidDel="00EF10B4">
          <w:rPr>
            <w:noProof/>
            <w:webHidden/>
          </w:rPr>
          <w:tab/>
          <w:delText>8</w:delText>
        </w:r>
      </w:del>
    </w:p>
    <w:p w14:paraId="27851CEC" w14:textId="36E80032" w:rsidR="001E44A7" w:rsidDel="00EF10B4" w:rsidRDefault="001E44A7">
      <w:pPr>
        <w:pStyle w:val="INNH2"/>
        <w:tabs>
          <w:tab w:val="left" w:pos="800"/>
          <w:tab w:val="right" w:leader="dot" w:pos="9628"/>
        </w:tabs>
        <w:rPr>
          <w:del w:id="415" w:author="Oscar Herman Kise" w:date="2017-11-30T19:59:00Z"/>
          <w:rFonts w:asciiTheme="minorHAnsi" w:eastAsiaTheme="minorEastAsia" w:hAnsiTheme="minorHAnsi" w:cstheme="minorBidi"/>
          <w:smallCaps w:val="0"/>
          <w:noProof/>
          <w:sz w:val="22"/>
          <w:szCs w:val="22"/>
        </w:rPr>
      </w:pPr>
      <w:del w:id="416"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2.7</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PC-Schematic</w:delText>
        </w:r>
        <w:r w:rsidDel="00EF10B4">
          <w:rPr>
            <w:noProof/>
            <w:webHidden/>
          </w:rPr>
          <w:tab/>
          <w:delText>8</w:delText>
        </w:r>
      </w:del>
    </w:p>
    <w:p w14:paraId="38B35470" w14:textId="7BEFCFF6" w:rsidR="001E44A7" w:rsidDel="00EF10B4" w:rsidRDefault="001E44A7">
      <w:pPr>
        <w:pStyle w:val="INNH2"/>
        <w:tabs>
          <w:tab w:val="left" w:pos="800"/>
          <w:tab w:val="right" w:leader="dot" w:pos="9628"/>
        </w:tabs>
        <w:rPr>
          <w:del w:id="417" w:author="Oscar Herman Kise" w:date="2017-11-30T19:59:00Z"/>
          <w:rFonts w:asciiTheme="minorHAnsi" w:eastAsiaTheme="minorEastAsia" w:hAnsiTheme="minorHAnsi" w:cstheme="minorBidi"/>
          <w:smallCaps w:val="0"/>
          <w:noProof/>
          <w:sz w:val="22"/>
          <w:szCs w:val="22"/>
        </w:rPr>
      </w:pPr>
      <w:del w:id="418"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2.8</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Concurrency</w:delText>
        </w:r>
        <w:r w:rsidDel="00EF10B4">
          <w:rPr>
            <w:noProof/>
            <w:webHidden/>
          </w:rPr>
          <w:tab/>
          <w:delText>8</w:delText>
        </w:r>
      </w:del>
    </w:p>
    <w:p w14:paraId="52BB2A32" w14:textId="724539DC" w:rsidR="001E44A7" w:rsidDel="00EF10B4" w:rsidRDefault="001E44A7">
      <w:pPr>
        <w:pStyle w:val="INNH2"/>
        <w:tabs>
          <w:tab w:val="left" w:pos="600"/>
          <w:tab w:val="right" w:leader="dot" w:pos="9628"/>
        </w:tabs>
        <w:rPr>
          <w:del w:id="419" w:author="Oscar Herman Kise" w:date="2017-11-30T19:59:00Z"/>
          <w:rFonts w:asciiTheme="minorHAnsi" w:eastAsiaTheme="minorEastAsia" w:hAnsiTheme="minorHAnsi" w:cstheme="minorBidi"/>
          <w:smallCaps w:val="0"/>
          <w:noProof/>
          <w:sz w:val="22"/>
          <w:szCs w:val="22"/>
        </w:rPr>
      </w:pPr>
      <w:del w:id="420" w:author="Oscar Herman Kise" w:date="2017-11-30T19:59:00Z">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Threads</w:delText>
        </w:r>
        <w:r w:rsidDel="00EF10B4">
          <w:rPr>
            <w:noProof/>
            <w:webHidden/>
          </w:rPr>
          <w:tab/>
          <w:delText>8</w:delText>
        </w:r>
      </w:del>
    </w:p>
    <w:p w14:paraId="714EB460" w14:textId="08D6BB16" w:rsidR="001E44A7" w:rsidDel="00EF10B4" w:rsidRDefault="001E44A7">
      <w:pPr>
        <w:pStyle w:val="INNH2"/>
        <w:tabs>
          <w:tab w:val="right" w:leader="dot" w:pos="9628"/>
        </w:tabs>
        <w:rPr>
          <w:del w:id="421" w:author="Oscar Herman Kise" w:date="2017-11-30T19:59:00Z"/>
          <w:rFonts w:asciiTheme="minorHAnsi" w:eastAsiaTheme="minorEastAsia" w:hAnsiTheme="minorHAnsi" w:cstheme="minorBidi"/>
          <w:smallCaps w:val="0"/>
          <w:noProof/>
          <w:sz w:val="22"/>
          <w:szCs w:val="22"/>
        </w:rPr>
      </w:pPr>
      <w:del w:id="422"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2.9</w:delText>
        </w:r>
        <w:r w:rsidDel="00EF10B4">
          <w:rPr>
            <w:noProof/>
            <w:webHidden/>
          </w:rPr>
          <w:tab/>
          <w:delText>8</w:delText>
        </w:r>
      </w:del>
    </w:p>
    <w:p w14:paraId="736ABC82" w14:textId="172429C0" w:rsidR="001E44A7" w:rsidDel="00EF10B4" w:rsidRDefault="001E44A7">
      <w:pPr>
        <w:pStyle w:val="INNH2"/>
        <w:tabs>
          <w:tab w:val="left" w:pos="800"/>
          <w:tab w:val="right" w:leader="dot" w:pos="9628"/>
        </w:tabs>
        <w:rPr>
          <w:del w:id="423" w:author="Oscar Herman Kise" w:date="2017-11-30T19:59:00Z"/>
          <w:rFonts w:asciiTheme="minorHAnsi" w:eastAsiaTheme="minorEastAsia" w:hAnsiTheme="minorHAnsi" w:cstheme="minorBidi"/>
          <w:smallCaps w:val="0"/>
          <w:noProof/>
          <w:sz w:val="22"/>
          <w:szCs w:val="22"/>
        </w:rPr>
      </w:pPr>
      <w:del w:id="424"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2.10</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Thread Safety</w:delText>
        </w:r>
        <w:r w:rsidDel="00EF10B4">
          <w:rPr>
            <w:noProof/>
            <w:webHidden/>
          </w:rPr>
          <w:tab/>
          <w:delText>8</w:delText>
        </w:r>
      </w:del>
    </w:p>
    <w:p w14:paraId="60CECE52" w14:textId="5FFE3630" w:rsidR="001E44A7" w:rsidDel="00EF10B4" w:rsidRDefault="001E44A7">
      <w:pPr>
        <w:pStyle w:val="INNH2"/>
        <w:tabs>
          <w:tab w:val="left" w:pos="800"/>
          <w:tab w:val="right" w:leader="dot" w:pos="9628"/>
        </w:tabs>
        <w:rPr>
          <w:del w:id="425" w:author="Oscar Herman Kise" w:date="2017-11-30T19:59:00Z"/>
          <w:rFonts w:asciiTheme="minorHAnsi" w:eastAsiaTheme="minorEastAsia" w:hAnsiTheme="minorHAnsi" w:cstheme="minorBidi"/>
          <w:smallCaps w:val="0"/>
          <w:noProof/>
          <w:sz w:val="22"/>
          <w:szCs w:val="22"/>
        </w:rPr>
      </w:pPr>
      <w:del w:id="426"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2.11</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ThreadPool</w:delText>
        </w:r>
        <w:r w:rsidDel="00EF10B4">
          <w:rPr>
            <w:noProof/>
            <w:webHidden/>
          </w:rPr>
          <w:tab/>
          <w:delText>9</w:delText>
        </w:r>
      </w:del>
    </w:p>
    <w:p w14:paraId="78CE0CCE" w14:textId="1E35B5FD" w:rsidR="001E44A7" w:rsidDel="00EF10B4" w:rsidRDefault="001E44A7">
      <w:pPr>
        <w:pStyle w:val="INNH2"/>
        <w:tabs>
          <w:tab w:val="left" w:pos="600"/>
          <w:tab w:val="right" w:leader="dot" w:pos="9628"/>
        </w:tabs>
        <w:rPr>
          <w:del w:id="427" w:author="Oscar Herman Kise" w:date="2017-11-30T19:59:00Z"/>
          <w:rFonts w:asciiTheme="minorHAnsi" w:eastAsiaTheme="minorEastAsia" w:hAnsiTheme="minorHAnsi" w:cstheme="minorBidi"/>
          <w:smallCaps w:val="0"/>
          <w:noProof/>
          <w:sz w:val="22"/>
          <w:szCs w:val="22"/>
        </w:rPr>
      </w:pPr>
      <w:del w:id="428" w:author="Oscar Herman Kise" w:date="2017-11-30T19:59:00Z">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Executor &amp; Scheduler</w:delText>
        </w:r>
        <w:r w:rsidDel="00EF10B4">
          <w:rPr>
            <w:noProof/>
            <w:webHidden/>
          </w:rPr>
          <w:tab/>
          <w:delText>9</w:delText>
        </w:r>
      </w:del>
    </w:p>
    <w:p w14:paraId="13CE460E" w14:textId="61E3FBF2" w:rsidR="001E44A7" w:rsidDel="00EF10B4" w:rsidRDefault="001E44A7">
      <w:pPr>
        <w:pStyle w:val="INNH2"/>
        <w:tabs>
          <w:tab w:val="right" w:leader="dot" w:pos="9628"/>
        </w:tabs>
        <w:rPr>
          <w:del w:id="429" w:author="Oscar Herman Kise" w:date="2017-11-30T19:59:00Z"/>
          <w:rFonts w:asciiTheme="minorHAnsi" w:eastAsiaTheme="minorEastAsia" w:hAnsiTheme="minorHAnsi" w:cstheme="minorBidi"/>
          <w:smallCaps w:val="0"/>
          <w:noProof/>
          <w:sz w:val="22"/>
          <w:szCs w:val="22"/>
        </w:rPr>
      </w:pPr>
      <w:del w:id="430"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2.12</w:delText>
        </w:r>
        <w:r w:rsidDel="00EF10B4">
          <w:rPr>
            <w:noProof/>
            <w:webHidden/>
          </w:rPr>
          <w:tab/>
          <w:delText>9</w:delText>
        </w:r>
      </w:del>
    </w:p>
    <w:p w14:paraId="6B624D71" w14:textId="610030DB" w:rsidR="001E44A7" w:rsidDel="00EF10B4" w:rsidRDefault="001E44A7">
      <w:pPr>
        <w:pStyle w:val="INNH2"/>
        <w:tabs>
          <w:tab w:val="left" w:pos="800"/>
          <w:tab w:val="right" w:leader="dot" w:pos="9628"/>
        </w:tabs>
        <w:rPr>
          <w:del w:id="431" w:author="Oscar Herman Kise" w:date="2017-11-30T19:59:00Z"/>
          <w:rFonts w:asciiTheme="minorHAnsi" w:eastAsiaTheme="minorEastAsia" w:hAnsiTheme="minorHAnsi" w:cstheme="minorBidi"/>
          <w:smallCaps w:val="0"/>
          <w:noProof/>
          <w:sz w:val="22"/>
          <w:szCs w:val="22"/>
        </w:rPr>
      </w:pPr>
      <w:del w:id="432"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2.13</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Event</w:delText>
        </w:r>
        <w:r w:rsidDel="00EF10B4">
          <w:rPr>
            <w:noProof/>
            <w:webHidden/>
          </w:rPr>
          <w:tab/>
          <w:delText>10</w:delText>
        </w:r>
      </w:del>
    </w:p>
    <w:p w14:paraId="3541D765" w14:textId="2FD4E949" w:rsidR="001E44A7" w:rsidDel="00EF10B4" w:rsidRDefault="001E44A7">
      <w:pPr>
        <w:pStyle w:val="INNH2"/>
        <w:tabs>
          <w:tab w:val="left" w:pos="600"/>
          <w:tab w:val="right" w:leader="dot" w:pos="9628"/>
        </w:tabs>
        <w:rPr>
          <w:del w:id="433" w:author="Oscar Herman Kise" w:date="2017-11-30T19:59:00Z"/>
          <w:rFonts w:asciiTheme="minorHAnsi" w:eastAsiaTheme="minorEastAsia" w:hAnsiTheme="minorHAnsi" w:cstheme="minorBidi"/>
          <w:smallCaps w:val="0"/>
          <w:noProof/>
          <w:sz w:val="22"/>
          <w:szCs w:val="22"/>
        </w:rPr>
      </w:pPr>
      <w:del w:id="434" w:author="Oscar Herman Kise" w:date="2017-11-30T19:59:00Z">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rPr>
          <w:delText>Even Listener</w:delText>
        </w:r>
        <w:r w:rsidDel="00EF10B4">
          <w:rPr>
            <w:noProof/>
            <w:webHidden/>
          </w:rPr>
          <w:tab/>
          <w:delText>10</w:delText>
        </w:r>
      </w:del>
    </w:p>
    <w:p w14:paraId="39F11489" w14:textId="5143FC20" w:rsidR="001E44A7" w:rsidDel="00EF10B4" w:rsidRDefault="001E44A7">
      <w:pPr>
        <w:pStyle w:val="INNH2"/>
        <w:tabs>
          <w:tab w:val="right" w:leader="dot" w:pos="9628"/>
        </w:tabs>
        <w:rPr>
          <w:del w:id="435" w:author="Oscar Herman Kise" w:date="2017-11-30T19:59:00Z"/>
          <w:rFonts w:asciiTheme="minorHAnsi" w:eastAsiaTheme="minorEastAsia" w:hAnsiTheme="minorHAnsi" w:cstheme="minorBidi"/>
          <w:smallCaps w:val="0"/>
          <w:noProof/>
          <w:sz w:val="22"/>
          <w:szCs w:val="22"/>
        </w:rPr>
      </w:pPr>
      <w:del w:id="436" w:author="Oscar Herman Kise" w:date="2017-11-30T19:59:00Z">
        <w:r w:rsidRPr="00EF10B4" w:rsidDel="00EF10B4">
          <w:rPr>
            <w:rStyle w:val="Hyperkobling"/>
            <w:smallCaps w:val="0"/>
            <w:noProof/>
            <w:lang w:bidi="x-none"/>
            <w14:scene3d>
              <w14:camera w14:prst="orthographicFront"/>
              <w14:lightRig w14:rig="threePt" w14:dir="t">
                <w14:rot w14:lat="0" w14:lon="0" w14:rev="0"/>
              </w14:lightRig>
            </w14:scene3d>
          </w:rPr>
          <w:delText>2.14</w:delText>
        </w:r>
        <w:r w:rsidDel="00EF10B4">
          <w:rPr>
            <w:noProof/>
            <w:webHidden/>
          </w:rPr>
          <w:tab/>
          <w:delText>10</w:delText>
        </w:r>
      </w:del>
    </w:p>
    <w:p w14:paraId="70AD9340" w14:textId="32385167" w:rsidR="001E44A7" w:rsidDel="00EF10B4" w:rsidRDefault="001E44A7">
      <w:pPr>
        <w:pStyle w:val="INNH2"/>
        <w:tabs>
          <w:tab w:val="left" w:pos="800"/>
          <w:tab w:val="right" w:leader="dot" w:pos="9628"/>
        </w:tabs>
        <w:rPr>
          <w:del w:id="437" w:author="Oscar Herman Kise" w:date="2017-11-30T19:59:00Z"/>
          <w:rFonts w:asciiTheme="minorHAnsi" w:eastAsiaTheme="minorEastAsia" w:hAnsiTheme="minorHAnsi" w:cstheme="minorBidi"/>
          <w:smallCaps w:val="0"/>
          <w:noProof/>
          <w:sz w:val="22"/>
          <w:szCs w:val="22"/>
        </w:rPr>
      </w:pPr>
      <w:del w:id="438"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2.15</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Serial Communication</w:delText>
        </w:r>
        <w:r w:rsidDel="00EF10B4">
          <w:rPr>
            <w:noProof/>
            <w:webHidden/>
          </w:rPr>
          <w:tab/>
          <w:delText>10</w:delText>
        </w:r>
      </w:del>
    </w:p>
    <w:p w14:paraId="4DF6E307" w14:textId="3D243845" w:rsidR="001E44A7" w:rsidDel="00EF10B4" w:rsidRDefault="001E44A7">
      <w:pPr>
        <w:pStyle w:val="INNH2"/>
        <w:tabs>
          <w:tab w:val="left" w:pos="800"/>
          <w:tab w:val="right" w:leader="dot" w:pos="9628"/>
        </w:tabs>
        <w:rPr>
          <w:del w:id="439" w:author="Oscar Herman Kise" w:date="2017-11-30T19:59:00Z"/>
          <w:rFonts w:asciiTheme="minorHAnsi" w:eastAsiaTheme="minorEastAsia" w:hAnsiTheme="minorHAnsi" w:cstheme="minorBidi"/>
          <w:smallCaps w:val="0"/>
          <w:noProof/>
          <w:sz w:val="22"/>
          <w:szCs w:val="22"/>
        </w:rPr>
      </w:pPr>
      <w:del w:id="440"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2.16</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TCP</w:delText>
        </w:r>
        <w:r w:rsidDel="00EF10B4">
          <w:rPr>
            <w:noProof/>
            <w:webHidden/>
          </w:rPr>
          <w:tab/>
          <w:delText>10</w:delText>
        </w:r>
      </w:del>
    </w:p>
    <w:p w14:paraId="13706939" w14:textId="6D3BEC0F" w:rsidR="001E44A7" w:rsidDel="00EF10B4" w:rsidRDefault="001E44A7">
      <w:pPr>
        <w:pStyle w:val="INNH2"/>
        <w:tabs>
          <w:tab w:val="left" w:pos="800"/>
          <w:tab w:val="right" w:leader="dot" w:pos="9628"/>
        </w:tabs>
        <w:rPr>
          <w:del w:id="441" w:author="Oscar Herman Kise" w:date="2017-11-30T19:59:00Z"/>
          <w:rFonts w:asciiTheme="minorHAnsi" w:eastAsiaTheme="minorEastAsia" w:hAnsiTheme="minorHAnsi" w:cstheme="minorBidi"/>
          <w:smallCaps w:val="0"/>
          <w:noProof/>
          <w:sz w:val="22"/>
          <w:szCs w:val="22"/>
        </w:rPr>
      </w:pPr>
      <w:del w:id="442"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2.17</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UDP</w:delText>
        </w:r>
        <w:r w:rsidDel="00EF10B4">
          <w:rPr>
            <w:noProof/>
            <w:webHidden/>
          </w:rPr>
          <w:tab/>
          <w:delText>11</w:delText>
        </w:r>
      </w:del>
    </w:p>
    <w:p w14:paraId="5A8175D7" w14:textId="61EA2703" w:rsidR="001E44A7" w:rsidDel="00EF10B4" w:rsidRDefault="001E44A7">
      <w:pPr>
        <w:pStyle w:val="INNH1"/>
        <w:tabs>
          <w:tab w:val="left" w:pos="400"/>
          <w:tab w:val="right" w:leader="dot" w:pos="9628"/>
        </w:tabs>
        <w:rPr>
          <w:del w:id="443" w:author="Oscar Herman Kise" w:date="2017-11-30T19:59:00Z"/>
          <w:rFonts w:asciiTheme="minorHAnsi" w:eastAsiaTheme="minorEastAsia" w:hAnsiTheme="minorHAnsi" w:cstheme="minorBidi"/>
          <w:b w:val="0"/>
          <w:bCs w:val="0"/>
          <w:caps w:val="0"/>
          <w:noProof/>
          <w:sz w:val="22"/>
          <w:szCs w:val="22"/>
        </w:rPr>
      </w:pPr>
      <w:del w:id="444" w:author="Oscar Herman Kise" w:date="2017-11-30T19:59:00Z">
        <w:r w:rsidRPr="00EF10B4" w:rsidDel="00EF10B4">
          <w:rPr>
            <w:rStyle w:val="Hyperkobling"/>
            <w:b w:val="0"/>
            <w:bCs w:val="0"/>
            <w:caps w:val="0"/>
            <w:noProof/>
            <w:lang w:val="en-US"/>
          </w:rPr>
          <w:delText>3</w:delText>
        </w:r>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MATERIALS</w:delText>
        </w:r>
        <w:r w:rsidDel="00EF10B4">
          <w:rPr>
            <w:noProof/>
            <w:webHidden/>
          </w:rPr>
          <w:tab/>
          <w:delText>12</w:delText>
        </w:r>
      </w:del>
    </w:p>
    <w:p w14:paraId="3392938C" w14:textId="5AABB627" w:rsidR="001E44A7" w:rsidDel="00EF10B4" w:rsidRDefault="001E44A7">
      <w:pPr>
        <w:pStyle w:val="INNH2"/>
        <w:tabs>
          <w:tab w:val="left" w:pos="800"/>
          <w:tab w:val="right" w:leader="dot" w:pos="9628"/>
        </w:tabs>
        <w:rPr>
          <w:del w:id="445" w:author="Oscar Herman Kise" w:date="2017-11-30T19:59:00Z"/>
          <w:rFonts w:asciiTheme="minorHAnsi" w:eastAsiaTheme="minorEastAsia" w:hAnsiTheme="minorHAnsi" w:cstheme="minorBidi"/>
          <w:smallCaps w:val="0"/>
          <w:noProof/>
          <w:sz w:val="22"/>
          <w:szCs w:val="22"/>
        </w:rPr>
      </w:pPr>
      <w:del w:id="446" w:author="Oscar Herman Kise" w:date="2017-11-30T19:59:00Z">
        <w:r w:rsidRPr="00EF10B4" w:rsidDel="00EF10B4">
          <w:rPr>
            <w:rStyle w:val="Hyperkobling"/>
            <w:rFonts w:eastAsia="Arial"/>
            <w:smallCaps w:val="0"/>
            <w:noProof/>
            <w:lang w:val="en-US" w:bidi="x-none"/>
            <w14:scene3d>
              <w14:camera w14:prst="orthographicFront"/>
              <w14:lightRig w14:rig="threePt" w14:dir="t">
                <w14:rot w14:lat="0" w14:lon="0" w14:rev="0"/>
              </w14:lightRig>
            </w14:scene3d>
          </w:rPr>
          <w:delText>3.1</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Sparkfun RedBoard R3</w:delText>
        </w:r>
        <w:r w:rsidDel="00EF10B4">
          <w:rPr>
            <w:noProof/>
            <w:webHidden/>
          </w:rPr>
          <w:tab/>
          <w:delText>12</w:delText>
        </w:r>
      </w:del>
    </w:p>
    <w:p w14:paraId="19331E8E" w14:textId="1D7493F3" w:rsidR="001E44A7" w:rsidDel="00EF10B4" w:rsidRDefault="001E44A7">
      <w:pPr>
        <w:pStyle w:val="INNH2"/>
        <w:tabs>
          <w:tab w:val="left" w:pos="800"/>
          <w:tab w:val="right" w:leader="dot" w:pos="9628"/>
        </w:tabs>
        <w:rPr>
          <w:del w:id="447" w:author="Oscar Herman Kise" w:date="2017-11-30T19:59:00Z"/>
          <w:rFonts w:asciiTheme="minorHAnsi" w:eastAsiaTheme="minorEastAsia" w:hAnsiTheme="minorHAnsi" w:cstheme="minorBidi"/>
          <w:smallCaps w:val="0"/>
          <w:noProof/>
          <w:sz w:val="22"/>
          <w:szCs w:val="22"/>
        </w:rPr>
      </w:pPr>
      <w:del w:id="448" w:author="Oscar Herman Kise" w:date="2017-11-30T19:59:00Z">
        <w:r w:rsidRPr="00EF10B4" w:rsidDel="00EF10B4">
          <w:rPr>
            <w:rStyle w:val="Hyperkobling"/>
            <w:rFonts w:eastAsia="Arial"/>
            <w:smallCaps w:val="0"/>
            <w:noProof/>
            <w:lang w:val="en-US" w:bidi="x-none"/>
            <w14:scene3d>
              <w14:camera w14:prst="orthographicFront"/>
              <w14:lightRig w14:rig="threePt" w14:dir="t">
                <w14:rot w14:lat="0" w14:lon="0" w14:rev="0"/>
              </w14:lightRig>
            </w14:scene3d>
          </w:rPr>
          <w:delText>3.2</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Arduino Motor Shield Rev3</w:delText>
        </w:r>
        <w:r w:rsidDel="00EF10B4">
          <w:rPr>
            <w:noProof/>
            <w:webHidden/>
          </w:rPr>
          <w:tab/>
          <w:delText>12</w:delText>
        </w:r>
      </w:del>
    </w:p>
    <w:p w14:paraId="5927E601" w14:textId="6B71CFEB" w:rsidR="001E44A7" w:rsidDel="00EF10B4" w:rsidRDefault="001E44A7">
      <w:pPr>
        <w:pStyle w:val="INNH2"/>
        <w:tabs>
          <w:tab w:val="left" w:pos="800"/>
          <w:tab w:val="right" w:leader="dot" w:pos="9628"/>
        </w:tabs>
        <w:rPr>
          <w:del w:id="449" w:author="Oscar Herman Kise" w:date="2017-11-30T19:59:00Z"/>
          <w:rFonts w:asciiTheme="minorHAnsi" w:eastAsiaTheme="minorEastAsia" w:hAnsiTheme="minorHAnsi" w:cstheme="minorBidi"/>
          <w:smallCaps w:val="0"/>
          <w:noProof/>
          <w:sz w:val="22"/>
          <w:szCs w:val="22"/>
        </w:rPr>
      </w:pPr>
      <w:del w:id="450" w:author="Oscar Herman Kise" w:date="2017-11-30T19:59:00Z">
        <w:r w:rsidRPr="00EF10B4" w:rsidDel="00EF10B4">
          <w:rPr>
            <w:rStyle w:val="Hyperkobling"/>
            <w:rFonts w:eastAsia="Arial"/>
            <w:smallCaps w:val="0"/>
            <w:noProof/>
            <w:lang w:val="en-US" w:bidi="x-none"/>
            <w14:scene3d>
              <w14:camera w14:prst="orthographicFront"/>
              <w14:lightRig w14:rig="threePt" w14:dir="t">
                <w14:rot w14:lat="0" w14:lon="0" w14:rev="0"/>
              </w14:lightRig>
            </w14:scene3d>
          </w:rPr>
          <w:delText>3.3</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Odroid XU4</w:delText>
        </w:r>
        <w:r w:rsidDel="00EF10B4">
          <w:rPr>
            <w:noProof/>
            <w:webHidden/>
          </w:rPr>
          <w:tab/>
          <w:delText>13</w:delText>
        </w:r>
      </w:del>
    </w:p>
    <w:p w14:paraId="6AAFABF2" w14:textId="5C44FD4D" w:rsidR="001E44A7" w:rsidDel="00EF10B4" w:rsidRDefault="001E44A7">
      <w:pPr>
        <w:pStyle w:val="INNH2"/>
        <w:tabs>
          <w:tab w:val="left" w:pos="800"/>
          <w:tab w:val="right" w:leader="dot" w:pos="9628"/>
        </w:tabs>
        <w:rPr>
          <w:del w:id="451" w:author="Oscar Herman Kise" w:date="2017-11-30T19:59:00Z"/>
          <w:rFonts w:asciiTheme="minorHAnsi" w:eastAsiaTheme="minorEastAsia" w:hAnsiTheme="minorHAnsi" w:cstheme="minorBidi"/>
          <w:smallCaps w:val="0"/>
          <w:noProof/>
          <w:sz w:val="22"/>
          <w:szCs w:val="22"/>
        </w:rPr>
      </w:pPr>
      <w:del w:id="452" w:author="Oscar Herman Kise" w:date="2017-11-30T19:59:00Z">
        <w:r w:rsidRPr="00EF10B4" w:rsidDel="00EF10B4">
          <w:rPr>
            <w:rStyle w:val="Hyperkobling"/>
            <w:rFonts w:eastAsia="Arial"/>
            <w:smallCaps w:val="0"/>
            <w:noProof/>
            <w:lang w:val="en-US" w:bidi="x-none"/>
            <w14:scene3d>
              <w14:camera w14:prst="orthographicFront"/>
              <w14:lightRig w14:rig="threePt" w14:dir="t">
                <w14:rot w14:lat="0" w14:lon="0" w14:rev="0"/>
              </w14:lightRig>
            </w14:scene3d>
          </w:rPr>
          <w:delText>3.4</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Logitech Webcam C910</w:delText>
        </w:r>
        <w:r w:rsidDel="00EF10B4">
          <w:rPr>
            <w:noProof/>
            <w:webHidden/>
          </w:rPr>
          <w:tab/>
          <w:delText>14</w:delText>
        </w:r>
      </w:del>
    </w:p>
    <w:p w14:paraId="70645F38" w14:textId="725C8A35" w:rsidR="001E44A7" w:rsidDel="00EF10B4" w:rsidRDefault="001E44A7">
      <w:pPr>
        <w:pStyle w:val="INNH2"/>
        <w:tabs>
          <w:tab w:val="left" w:pos="800"/>
          <w:tab w:val="right" w:leader="dot" w:pos="9628"/>
        </w:tabs>
        <w:rPr>
          <w:del w:id="453" w:author="Oscar Herman Kise" w:date="2017-11-30T19:59:00Z"/>
          <w:rFonts w:asciiTheme="minorHAnsi" w:eastAsiaTheme="minorEastAsia" w:hAnsiTheme="minorHAnsi" w:cstheme="minorBidi"/>
          <w:smallCaps w:val="0"/>
          <w:noProof/>
          <w:sz w:val="22"/>
          <w:szCs w:val="22"/>
        </w:rPr>
      </w:pPr>
      <w:del w:id="454" w:author="Oscar Herman Kise" w:date="2017-11-30T19:59:00Z">
        <w:r w:rsidRPr="00EF10B4" w:rsidDel="00EF10B4">
          <w:rPr>
            <w:rStyle w:val="Hyperkobling"/>
            <w:rFonts w:eastAsia="Arial"/>
            <w:smallCaps w:val="0"/>
            <w:noProof/>
            <w:lang w:val="en-US" w:bidi="x-none"/>
            <w14:scene3d>
              <w14:camera w14:prst="orthographicFront"/>
              <w14:lightRig w14:rig="threePt" w14:dir="t">
                <w14:rot w14:lat="0" w14:lon="0" w14:rev="0"/>
              </w14:lightRig>
            </w14:scene3d>
          </w:rPr>
          <w:delText>3.5</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L-shaped Micro DC Gearmotor</w:delText>
        </w:r>
        <w:r w:rsidDel="00EF10B4">
          <w:rPr>
            <w:noProof/>
            <w:webHidden/>
          </w:rPr>
          <w:tab/>
          <w:delText>14</w:delText>
        </w:r>
      </w:del>
    </w:p>
    <w:p w14:paraId="55A5CE4B" w14:textId="72A8829F" w:rsidR="001E44A7" w:rsidDel="00EF10B4" w:rsidRDefault="001E44A7">
      <w:pPr>
        <w:pStyle w:val="INNH2"/>
        <w:tabs>
          <w:tab w:val="left" w:pos="800"/>
          <w:tab w:val="right" w:leader="dot" w:pos="9628"/>
        </w:tabs>
        <w:rPr>
          <w:del w:id="455" w:author="Oscar Herman Kise" w:date="2017-11-30T19:59:00Z"/>
          <w:rFonts w:asciiTheme="minorHAnsi" w:eastAsiaTheme="minorEastAsia" w:hAnsiTheme="minorHAnsi" w:cstheme="minorBidi"/>
          <w:smallCaps w:val="0"/>
          <w:noProof/>
          <w:sz w:val="22"/>
          <w:szCs w:val="22"/>
        </w:rPr>
      </w:pPr>
      <w:del w:id="456" w:author="Oscar Herman Kise" w:date="2017-11-30T19:59:00Z">
        <w:r w:rsidRPr="00EF10B4" w:rsidDel="00EF10B4">
          <w:rPr>
            <w:rStyle w:val="Hyperkobling"/>
            <w:rFonts w:eastAsia="Arial"/>
            <w:smallCaps w:val="0"/>
            <w:noProof/>
            <w:lang w:val="en-US" w:bidi="x-none"/>
            <w14:scene3d>
              <w14:camera w14:prst="orthographicFront"/>
              <w14:lightRig w14:rig="threePt" w14:dir="t">
                <w14:rot w14:lat="0" w14:lon="0" w14:rev="0"/>
              </w14:lightRig>
            </w14:scene3d>
          </w:rPr>
          <w:delText>3.6</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Micro Servo Motor SG90 (not used)</w:delText>
        </w:r>
        <w:r w:rsidDel="00EF10B4">
          <w:rPr>
            <w:noProof/>
            <w:webHidden/>
          </w:rPr>
          <w:tab/>
          <w:delText>15</w:delText>
        </w:r>
      </w:del>
    </w:p>
    <w:p w14:paraId="54E80343" w14:textId="4141D897" w:rsidR="001E44A7" w:rsidDel="00EF10B4" w:rsidRDefault="001E44A7">
      <w:pPr>
        <w:pStyle w:val="INNH2"/>
        <w:tabs>
          <w:tab w:val="left" w:pos="800"/>
          <w:tab w:val="right" w:leader="dot" w:pos="9628"/>
        </w:tabs>
        <w:rPr>
          <w:del w:id="457" w:author="Oscar Herman Kise" w:date="2017-11-30T19:59:00Z"/>
          <w:rFonts w:asciiTheme="minorHAnsi" w:eastAsiaTheme="minorEastAsia" w:hAnsiTheme="minorHAnsi" w:cstheme="minorBidi"/>
          <w:smallCaps w:val="0"/>
          <w:noProof/>
          <w:sz w:val="22"/>
          <w:szCs w:val="22"/>
        </w:rPr>
      </w:pPr>
      <w:del w:id="458" w:author="Oscar Herman Kise" w:date="2017-11-30T19:59:00Z">
        <w:r w:rsidRPr="00EF10B4" w:rsidDel="00EF10B4">
          <w:rPr>
            <w:rStyle w:val="Hyperkobling"/>
            <w:rFonts w:eastAsia="Arial"/>
            <w:smallCaps w:val="0"/>
            <w:noProof/>
            <w:lang w:val="en-US" w:bidi="x-none"/>
            <w14:scene3d>
              <w14:camera w14:prst="orthographicFront"/>
              <w14:lightRig w14:rig="threePt" w14:dir="t">
                <w14:rot w14:lat="0" w14:lon="0" w14:rev="0"/>
              </w14:lightRig>
            </w14:scene3d>
          </w:rPr>
          <w:delText>3.7</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Servo Motor MG995 (not used)</w:delText>
        </w:r>
        <w:r w:rsidDel="00EF10B4">
          <w:rPr>
            <w:noProof/>
            <w:webHidden/>
          </w:rPr>
          <w:tab/>
          <w:delText>15</w:delText>
        </w:r>
      </w:del>
    </w:p>
    <w:p w14:paraId="63D21062" w14:textId="47E20C75" w:rsidR="001E44A7" w:rsidDel="00EF10B4" w:rsidRDefault="001E44A7">
      <w:pPr>
        <w:pStyle w:val="INNH2"/>
        <w:tabs>
          <w:tab w:val="left" w:pos="800"/>
          <w:tab w:val="right" w:leader="dot" w:pos="9628"/>
        </w:tabs>
        <w:rPr>
          <w:del w:id="459" w:author="Oscar Herman Kise" w:date="2017-11-30T19:59:00Z"/>
          <w:rFonts w:asciiTheme="minorHAnsi" w:eastAsiaTheme="minorEastAsia" w:hAnsiTheme="minorHAnsi" w:cstheme="minorBidi"/>
          <w:smallCaps w:val="0"/>
          <w:noProof/>
          <w:sz w:val="22"/>
          <w:szCs w:val="22"/>
        </w:rPr>
      </w:pPr>
      <w:del w:id="460" w:author="Oscar Herman Kise" w:date="2017-11-30T19:59:00Z">
        <w:r w:rsidRPr="00EF10B4" w:rsidDel="00EF10B4">
          <w:rPr>
            <w:rStyle w:val="Hyperkobling"/>
            <w:rFonts w:eastAsia="Arial"/>
            <w:smallCaps w:val="0"/>
            <w:noProof/>
            <w:lang w:val="en-US" w:bidi="x-none"/>
            <w14:scene3d>
              <w14:camera w14:prst="orthographicFront"/>
              <w14:lightRig w14:rig="threePt" w14:dir="t">
                <w14:rot w14:lat="0" w14:lon="0" w14:rev="0"/>
              </w14:lightRig>
            </w14:scene3d>
          </w:rPr>
          <w:delText>3.8</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Maxpower Battery Pack</w:delText>
        </w:r>
        <w:r w:rsidDel="00EF10B4">
          <w:rPr>
            <w:noProof/>
            <w:webHidden/>
          </w:rPr>
          <w:tab/>
          <w:delText>16</w:delText>
        </w:r>
      </w:del>
    </w:p>
    <w:p w14:paraId="0CCB60C9" w14:textId="545C9217" w:rsidR="001E44A7" w:rsidDel="00EF10B4" w:rsidRDefault="001E44A7">
      <w:pPr>
        <w:pStyle w:val="INNH2"/>
        <w:tabs>
          <w:tab w:val="left" w:pos="800"/>
          <w:tab w:val="right" w:leader="dot" w:pos="9628"/>
        </w:tabs>
        <w:rPr>
          <w:del w:id="461" w:author="Oscar Herman Kise" w:date="2017-11-30T19:59:00Z"/>
          <w:rFonts w:asciiTheme="minorHAnsi" w:eastAsiaTheme="minorEastAsia" w:hAnsiTheme="minorHAnsi" w:cstheme="minorBidi"/>
          <w:smallCaps w:val="0"/>
          <w:noProof/>
          <w:sz w:val="22"/>
          <w:szCs w:val="22"/>
        </w:rPr>
      </w:pPr>
      <w:del w:id="462" w:author="Oscar Herman Kise" w:date="2017-11-30T19:59:00Z">
        <w:r w:rsidRPr="00EF10B4" w:rsidDel="00EF10B4">
          <w:rPr>
            <w:rStyle w:val="Hyperkobling"/>
            <w:rFonts w:eastAsia="Arial"/>
            <w:smallCaps w:val="0"/>
            <w:noProof/>
            <w:lang w:val="en-US" w:bidi="x-none"/>
            <w14:scene3d>
              <w14:camera w14:prst="orthographicFront"/>
              <w14:lightRig w14:rig="threePt" w14:dir="t">
                <w14:rot w14:lat="0" w14:lon="0" w14:rev="0"/>
              </w14:lightRig>
            </w14:scene3d>
          </w:rPr>
          <w:delText>3.9</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Turnigy 5A SBEC</w:delText>
        </w:r>
        <w:r w:rsidDel="00EF10B4">
          <w:rPr>
            <w:noProof/>
            <w:webHidden/>
          </w:rPr>
          <w:tab/>
          <w:delText>16</w:delText>
        </w:r>
      </w:del>
    </w:p>
    <w:p w14:paraId="714CC90C" w14:textId="6A9BA4FB" w:rsidR="001E44A7" w:rsidDel="00EF10B4" w:rsidRDefault="001E44A7">
      <w:pPr>
        <w:pStyle w:val="INNH2"/>
        <w:tabs>
          <w:tab w:val="left" w:pos="800"/>
          <w:tab w:val="right" w:leader="dot" w:pos="9628"/>
        </w:tabs>
        <w:rPr>
          <w:del w:id="463" w:author="Oscar Herman Kise" w:date="2017-11-30T19:59:00Z"/>
          <w:rFonts w:asciiTheme="minorHAnsi" w:eastAsiaTheme="minorEastAsia" w:hAnsiTheme="minorHAnsi" w:cstheme="minorBidi"/>
          <w:smallCaps w:val="0"/>
          <w:noProof/>
          <w:sz w:val="22"/>
          <w:szCs w:val="22"/>
        </w:rPr>
      </w:pPr>
      <w:del w:id="464"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3.10</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Pololu Analog Distance Sensor (not used)</w:delText>
        </w:r>
        <w:r w:rsidDel="00EF10B4">
          <w:rPr>
            <w:noProof/>
            <w:webHidden/>
          </w:rPr>
          <w:tab/>
          <w:delText>17</w:delText>
        </w:r>
      </w:del>
    </w:p>
    <w:p w14:paraId="29C9BCE2" w14:textId="2F787FB3" w:rsidR="001E44A7" w:rsidDel="00EF10B4" w:rsidRDefault="001E44A7">
      <w:pPr>
        <w:pStyle w:val="INNH2"/>
        <w:tabs>
          <w:tab w:val="left" w:pos="800"/>
          <w:tab w:val="right" w:leader="dot" w:pos="9628"/>
        </w:tabs>
        <w:rPr>
          <w:del w:id="465" w:author="Oscar Herman Kise" w:date="2017-11-30T19:59:00Z"/>
          <w:rFonts w:asciiTheme="minorHAnsi" w:eastAsiaTheme="minorEastAsia" w:hAnsiTheme="minorHAnsi" w:cstheme="minorBidi"/>
          <w:smallCaps w:val="0"/>
          <w:noProof/>
          <w:sz w:val="22"/>
          <w:szCs w:val="22"/>
        </w:rPr>
      </w:pPr>
      <w:del w:id="466"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3.11</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RFID Reader (not used)</w:delText>
        </w:r>
        <w:r w:rsidDel="00EF10B4">
          <w:rPr>
            <w:noProof/>
            <w:webHidden/>
          </w:rPr>
          <w:tab/>
          <w:delText>17</w:delText>
        </w:r>
      </w:del>
    </w:p>
    <w:p w14:paraId="3B5FF6C1" w14:textId="1C1D57A1" w:rsidR="001E44A7" w:rsidDel="00EF10B4" w:rsidRDefault="001E44A7">
      <w:pPr>
        <w:pStyle w:val="INNH2"/>
        <w:tabs>
          <w:tab w:val="left" w:pos="800"/>
          <w:tab w:val="right" w:leader="dot" w:pos="9628"/>
        </w:tabs>
        <w:rPr>
          <w:del w:id="467" w:author="Oscar Herman Kise" w:date="2017-11-30T19:59:00Z"/>
          <w:rFonts w:asciiTheme="minorHAnsi" w:eastAsiaTheme="minorEastAsia" w:hAnsiTheme="minorHAnsi" w:cstheme="minorBidi"/>
          <w:smallCaps w:val="0"/>
          <w:noProof/>
          <w:sz w:val="22"/>
          <w:szCs w:val="22"/>
        </w:rPr>
      </w:pPr>
      <w:del w:id="468"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3.12</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RFID tag (not used)</w:delText>
        </w:r>
        <w:r w:rsidDel="00EF10B4">
          <w:rPr>
            <w:noProof/>
            <w:webHidden/>
          </w:rPr>
          <w:tab/>
          <w:delText>18</w:delText>
        </w:r>
      </w:del>
    </w:p>
    <w:p w14:paraId="6B8A1CFB" w14:textId="3DFF5759" w:rsidR="001E44A7" w:rsidDel="00EF10B4" w:rsidRDefault="001E44A7">
      <w:pPr>
        <w:pStyle w:val="INNH2"/>
        <w:tabs>
          <w:tab w:val="left" w:pos="800"/>
          <w:tab w:val="right" w:leader="dot" w:pos="9628"/>
        </w:tabs>
        <w:rPr>
          <w:del w:id="469" w:author="Oscar Herman Kise" w:date="2017-11-30T19:59:00Z"/>
          <w:rFonts w:asciiTheme="minorHAnsi" w:eastAsiaTheme="minorEastAsia" w:hAnsiTheme="minorHAnsi" w:cstheme="minorBidi"/>
          <w:smallCaps w:val="0"/>
          <w:noProof/>
          <w:sz w:val="22"/>
          <w:szCs w:val="22"/>
        </w:rPr>
      </w:pPr>
      <w:del w:id="470"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3.13</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802.11N WIFI adapter</w:delText>
        </w:r>
        <w:r w:rsidDel="00EF10B4">
          <w:rPr>
            <w:noProof/>
            <w:webHidden/>
          </w:rPr>
          <w:tab/>
          <w:delText>18</w:delText>
        </w:r>
      </w:del>
    </w:p>
    <w:p w14:paraId="2C86C557" w14:textId="65A307D6" w:rsidR="001E44A7" w:rsidDel="00EF10B4" w:rsidRDefault="001E44A7">
      <w:pPr>
        <w:pStyle w:val="INNH2"/>
        <w:tabs>
          <w:tab w:val="left" w:pos="800"/>
          <w:tab w:val="right" w:leader="dot" w:pos="9628"/>
        </w:tabs>
        <w:rPr>
          <w:del w:id="471" w:author="Oscar Herman Kise" w:date="2017-11-30T19:59:00Z"/>
          <w:rFonts w:asciiTheme="minorHAnsi" w:eastAsiaTheme="minorEastAsia" w:hAnsiTheme="minorHAnsi" w:cstheme="minorBidi"/>
          <w:smallCaps w:val="0"/>
          <w:noProof/>
          <w:sz w:val="22"/>
          <w:szCs w:val="22"/>
        </w:rPr>
      </w:pPr>
      <w:del w:id="472"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3.14</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Netgear N300 WiFi Router</w:delText>
        </w:r>
        <w:r w:rsidDel="00EF10B4">
          <w:rPr>
            <w:noProof/>
            <w:webHidden/>
          </w:rPr>
          <w:tab/>
          <w:delText>19</w:delText>
        </w:r>
      </w:del>
    </w:p>
    <w:p w14:paraId="494D73B2" w14:textId="52F34CC1" w:rsidR="001E44A7" w:rsidDel="00EF10B4" w:rsidRDefault="001E44A7">
      <w:pPr>
        <w:pStyle w:val="INNH2"/>
        <w:tabs>
          <w:tab w:val="left" w:pos="800"/>
          <w:tab w:val="right" w:leader="dot" w:pos="9628"/>
        </w:tabs>
        <w:rPr>
          <w:del w:id="473" w:author="Oscar Herman Kise" w:date="2017-11-30T19:59:00Z"/>
          <w:rFonts w:asciiTheme="minorHAnsi" w:eastAsiaTheme="minorEastAsia" w:hAnsiTheme="minorHAnsi" w:cstheme="minorBidi"/>
          <w:smallCaps w:val="0"/>
          <w:noProof/>
          <w:sz w:val="22"/>
          <w:szCs w:val="22"/>
        </w:rPr>
      </w:pPr>
      <w:del w:id="474"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3.15</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Spray paint</w:delText>
        </w:r>
        <w:r w:rsidDel="00EF10B4">
          <w:rPr>
            <w:noProof/>
            <w:webHidden/>
          </w:rPr>
          <w:tab/>
          <w:delText>19</w:delText>
        </w:r>
      </w:del>
    </w:p>
    <w:p w14:paraId="3B5C4C61" w14:textId="6D8468E1" w:rsidR="001E44A7" w:rsidDel="00EF10B4" w:rsidRDefault="001E44A7">
      <w:pPr>
        <w:pStyle w:val="INNH2"/>
        <w:tabs>
          <w:tab w:val="left" w:pos="800"/>
          <w:tab w:val="right" w:leader="dot" w:pos="9628"/>
        </w:tabs>
        <w:rPr>
          <w:del w:id="475" w:author="Oscar Herman Kise" w:date="2017-11-30T19:59:00Z"/>
          <w:rFonts w:asciiTheme="minorHAnsi" w:eastAsiaTheme="minorEastAsia" w:hAnsiTheme="minorHAnsi" w:cstheme="minorBidi"/>
          <w:smallCaps w:val="0"/>
          <w:noProof/>
          <w:sz w:val="22"/>
          <w:szCs w:val="22"/>
        </w:rPr>
      </w:pPr>
      <w:del w:id="476"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3.16</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MP3 Module (not used)</w:delText>
        </w:r>
        <w:r w:rsidDel="00EF10B4">
          <w:rPr>
            <w:noProof/>
            <w:webHidden/>
          </w:rPr>
          <w:tab/>
          <w:delText>20</w:delText>
        </w:r>
      </w:del>
    </w:p>
    <w:p w14:paraId="5EEB0179" w14:textId="14978B76" w:rsidR="001E44A7" w:rsidDel="00EF10B4" w:rsidRDefault="001E44A7">
      <w:pPr>
        <w:pStyle w:val="INNH1"/>
        <w:tabs>
          <w:tab w:val="left" w:pos="400"/>
          <w:tab w:val="right" w:leader="dot" w:pos="9628"/>
        </w:tabs>
        <w:rPr>
          <w:del w:id="477" w:author="Oscar Herman Kise" w:date="2017-11-30T19:59:00Z"/>
          <w:rFonts w:asciiTheme="minorHAnsi" w:eastAsiaTheme="minorEastAsia" w:hAnsiTheme="minorHAnsi" w:cstheme="minorBidi"/>
          <w:b w:val="0"/>
          <w:bCs w:val="0"/>
          <w:caps w:val="0"/>
          <w:noProof/>
          <w:sz w:val="22"/>
          <w:szCs w:val="22"/>
        </w:rPr>
      </w:pPr>
      <w:del w:id="478" w:author="Oscar Herman Kise" w:date="2017-11-30T19:59:00Z">
        <w:r w:rsidRPr="00EF10B4" w:rsidDel="00EF10B4">
          <w:rPr>
            <w:rStyle w:val="Hyperkobling"/>
            <w:b w:val="0"/>
            <w:bCs w:val="0"/>
            <w:caps w:val="0"/>
            <w:noProof/>
            <w:lang w:val="en-US"/>
          </w:rPr>
          <w:delText>4</w:delText>
        </w:r>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Method</w:delText>
        </w:r>
        <w:r w:rsidDel="00EF10B4">
          <w:rPr>
            <w:noProof/>
            <w:webHidden/>
          </w:rPr>
          <w:tab/>
          <w:delText>21</w:delText>
        </w:r>
      </w:del>
    </w:p>
    <w:p w14:paraId="78A46FCC" w14:textId="66EBF727" w:rsidR="001E44A7" w:rsidDel="00EF10B4" w:rsidRDefault="001E44A7">
      <w:pPr>
        <w:pStyle w:val="INNH2"/>
        <w:tabs>
          <w:tab w:val="left" w:pos="800"/>
          <w:tab w:val="right" w:leader="dot" w:pos="9628"/>
        </w:tabs>
        <w:rPr>
          <w:del w:id="479" w:author="Oscar Herman Kise" w:date="2017-11-30T19:59:00Z"/>
          <w:rFonts w:asciiTheme="minorHAnsi" w:eastAsiaTheme="minorEastAsia" w:hAnsiTheme="minorHAnsi" w:cstheme="minorBidi"/>
          <w:smallCaps w:val="0"/>
          <w:noProof/>
          <w:sz w:val="22"/>
          <w:szCs w:val="22"/>
        </w:rPr>
      </w:pPr>
      <w:del w:id="480"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4.1</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Project plan</w:delText>
        </w:r>
        <w:r w:rsidDel="00EF10B4">
          <w:rPr>
            <w:noProof/>
            <w:webHidden/>
          </w:rPr>
          <w:tab/>
          <w:delText>21</w:delText>
        </w:r>
      </w:del>
    </w:p>
    <w:p w14:paraId="5761D414" w14:textId="68D99DD3" w:rsidR="001E44A7" w:rsidDel="00EF10B4" w:rsidRDefault="001E44A7">
      <w:pPr>
        <w:pStyle w:val="INNH2"/>
        <w:tabs>
          <w:tab w:val="left" w:pos="800"/>
          <w:tab w:val="right" w:leader="dot" w:pos="9628"/>
        </w:tabs>
        <w:rPr>
          <w:del w:id="481" w:author="Oscar Herman Kise" w:date="2017-11-30T19:59:00Z"/>
          <w:rFonts w:asciiTheme="minorHAnsi" w:eastAsiaTheme="minorEastAsia" w:hAnsiTheme="minorHAnsi" w:cstheme="minorBidi"/>
          <w:smallCaps w:val="0"/>
          <w:noProof/>
          <w:sz w:val="22"/>
          <w:szCs w:val="22"/>
        </w:rPr>
      </w:pPr>
      <w:del w:id="482"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4.2</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3D design</w:delText>
        </w:r>
        <w:r w:rsidDel="00EF10B4">
          <w:rPr>
            <w:noProof/>
            <w:webHidden/>
          </w:rPr>
          <w:tab/>
          <w:delText>21</w:delText>
        </w:r>
      </w:del>
    </w:p>
    <w:p w14:paraId="5F11DD8D" w14:textId="0AA49D88" w:rsidR="001E44A7" w:rsidDel="00EF10B4" w:rsidRDefault="001E44A7">
      <w:pPr>
        <w:pStyle w:val="INNH3"/>
        <w:tabs>
          <w:tab w:val="left" w:pos="1200"/>
          <w:tab w:val="right" w:leader="dot" w:pos="9628"/>
        </w:tabs>
        <w:rPr>
          <w:del w:id="483" w:author="Oscar Herman Kise" w:date="2017-11-30T19:59:00Z"/>
          <w:rFonts w:asciiTheme="minorHAnsi" w:eastAsiaTheme="minorEastAsia" w:hAnsiTheme="minorHAnsi" w:cstheme="minorBidi"/>
          <w:i w:val="0"/>
          <w:iCs w:val="0"/>
          <w:noProof/>
          <w:sz w:val="22"/>
          <w:szCs w:val="22"/>
        </w:rPr>
      </w:pPr>
      <w:del w:id="484" w:author="Oscar Herman Kise" w:date="2017-11-30T19:59:00Z">
        <w:r w:rsidRPr="00EF10B4" w:rsidDel="00EF10B4">
          <w:rPr>
            <w:rStyle w:val="Hyperkobling"/>
            <w:i w:val="0"/>
            <w:iCs w:val="0"/>
            <w:noProof/>
            <w:lang w:val="en-US"/>
          </w:rPr>
          <w:delText>4.2.1</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Design of the gripper</w:delText>
        </w:r>
        <w:r w:rsidDel="00EF10B4">
          <w:rPr>
            <w:noProof/>
            <w:webHidden/>
          </w:rPr>
          <w:tab/>
          <w:delText>21</w:delText>
        </w:r>
      </w:del>
    </w:p>
    <w:p w14:paraId="4B6D65B4" w14:textId="1699CBF6" w:rsidR="001E44A7" w:rsidDel="00EF10B4" w:rsidRDefault="001E44A7">
      <w:pPr>
        <w:pStyle w:val="INNH3"/>
        <w:tabs>
          <w:tab w:val="left" w:pos="1200"/>
          <w:tab w:val="right" w:leader="dot" w:pos="9628"/>
        </w:tabs>
        <w:rPr>
          <w:del w:id="485" w:author="Oscar Herman Kise" w:date="2017-11-30T19:59:00Z"/>
          <w:rFonts w:asciiTheme="minorHAnsi" w:eastAsiaTheme="minorEastAsia" w:hAnsiTheme="minorHAnsi" w:cstheme="minorBidi"/>
          <w:i w:val="0"/>
          <w:iCs w:val="0"/>
          <w:noProof/>
          <w:sz w:val="22"/>
          <w:szCs w:val="22"/>
        </w:rPr>
      </w:pPr>
      <w:del w:id="486" w:author="Oscar Herman Kise" w:date="2017-11-30T19:59:00Z">
        <w:r w:rsidRPr="00EF10B4" w:rsidDel="00EF10B4">
          <w:rPr>
            <w:rStyle w:val="Hyperkobling"/>
            <w:i w:val="0"/>
            <w:iCs w:val="0"/>
            <w:noProof/>
            <w:lang w:val="en-US"/>
          </w:rPr>
          <w:delText>4.2.2</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Bracket for web camera and IR sensor</w:delText>
        </w:r>
        <w:r w:rsidDel="00EF10B4">
          <w:rPr>
            <w:noProof/>
            <w:webHidden/>
          </w:rPr>
          <w:tab/>
          <w:delText>24</w:delText>
        </w:r>
      </w:del>
    </w:p>
    <w:p w14:paraId="3EE3916B" w14:textId="33B93024" w:rsidR="001E44A7" w:rsidDel="00EF10B4" w:rsidRDefault="001E44A7">
      <w:pPr>
        <w:pStyle w:val="INNH3"/>
        <w:tabs>
          <w:tab w:val="left" w:pos="1200"/>
          <w:tab w:val="right" w:leader="dot" w:pos="9628"/>
        </w:tabs>
        <w:rPr>
          <w:del w:id="487" w:author="Oscar Herman Kise" w:date="2017-11-30T19:59:00Z"/>
          <w:rFonts w:asciiTheme="minorHAnsi" w:eastAsiaTheme="minorEastAsia" w:hAnsiTheme="minorHAnsi" w:cstheme="minorBidi"/>
          <w:i w:val="0"/>
          <w:iCs w:val="0"/>
          <w:noProof/>
          <w:sz w:val="22"/>
          <w:szCs w:val="22"/>
        </w:rPr>
      </w:pPr>
      <w:del w:id="488" w:author="Oscar Herman Kise" w:date="2017-11-30T19:59:00Z">
        <w:r w:rsidRPr="00EF10B4" w:rsidDel="00EF10B4">
          <w:rPr>
            <w:rStyle w:val="Hyperkobling"/>
            <w:i w:val="0"/>
            <w:iCs w:val="0"/>
            <w:noProof/>
            <w:lang w:val="en-US"/>
          </w:rPr>
          <w:delText>4.2.3</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Battery holder</w:delText>
        </w:r>
        <w:r w:rsidDel="00EF10B4">
          <w:rPr>
            <w:noProof/>
            <w:webHidden/>
          </w:rPr>
          <w:tab/>
          <w:delText>24</w:delText>
        </w:r>
      </w:del>
    </w:p>
    <w:p w14:paraId="3B4E8658" w14:textId="764F0838" w:rsidR="001E44A7" w:rsidDel="00EF10B4" w:rsidRDefault="001E44A7">
      <w:pPr>
        <w:pStyle w:val="INNH2"/>
        <w:tabs>
          <w:tab w:val="left" w:pos="800"/>
          <w:tab w:val="right" w:leader="dot" w:pos="9628"/>
        </w:tabs>
        <w:rPr>
          <w:del w:id="489" w:author="Oscar Herman Kise" w:date="2017-11-30T19:59:00Z"/>
          <w:rFonts w:asciiTheme="minorHAnsi" w:eastAsiaTheme="minorEastAsia" w:hAnsiTheme="minorHAnsi" w:cstheme="minorBidi"/>
          <w:smallCaps w:val="0"/>
          <w:noProof/>
          <w:sz w:val="22"/>
          <w:szCs w:val="22"/>
        </w:rPr>
      </w:pPr>
      <w:del w:id="490"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4.3</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3D print</w:delText>
        </w:r>
        <w:r w:rsidDel="00EF10B4">
          <w:rPr>
            <w:noProof/>
            <w:webHidden/>
          </w:rPr>
          <w:tab/>
          <w:delText>25</w:delText>
        </w:r>
      </w:del>
    </w:p>
    <w:p w14:paraId="4E84BAF4" w14:textId="01AC9AB0" w:rsidR="001E44A7" w:rsidDel="00EF10B4" w:rsidRDefault="001E44A7">
      <w:pPr>
        <w:pStyle w:val="INNH2"/>
        <w:tabs>
          <w:tab w:val="left" w:pos="800"/>
          <w:tab w:val="right" w:leader="dot" w:pos="9628"/>
        </w:tabs>
        <w:rPr>
          <w:del w:id="491" w:author="Oscar Herman Kise" w:date="2017-11-30T19:59:00Z"/>
          <w:rFonts w:asciiTheme="minorHAnsi" w:eastAsiaTheme="minorEastAsia" w:hAnsiTheme="minorHAnsi" w:cstheme="minorBidi"/>
          <w:smallCaps w:val="0"/>
          <w:noProof/>
          <w:sz w:val="22"/>
          <w:szCs w:val="22"/>
        </w:rPr>
      </w:pPr>
      <w:del w:id="492"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4.4</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Portals</w:delText>
        </w:r>
        <w:r w:rsidDel="00EF10B4">
          <w:rPr>
            <w:noProof/>
            <w:webHidden/>
          </w:rPr>
          <w:tab/>
          <w:delText>26</w:delText>
        </w:r>
      </w:del>
    </w:p>
    <w:p w14:paraId="55050C70" w14:textId="3A731F55" w:rsidR="001E44A7" w:rsidDel="00EF10B4" w:rsidRDefault="001E44A7">
      <w:pPr>
        <w:pStyle w:val="INNH2"/>
        <w:tabs>
          <w:tab w:val="left" w:pos="800"/>
          <w:tab w:val="right" w:leader="dot" w:pos="9628"/>
        </w:tabs>
        <w:rPr>
          <w:del w:id="493" w:author="Oscar Herman Kise" w:date="2017-11-30T19:59:00Z"/>
          <w:rFonts w:asciiTheme="minorHAnsi" w:eastAsiaTheme="minorEastAsia" w:hAnsiTheme="minorHAnsi" w:cstheme="minorBidi"/>
          <w:smallCaps w:val="0"/>
          <w:noProof/>
          <w:sz w:val="22"/>
          <w:szCs w:val="22"/>
        </w:rPr>
      </w:pPr>
      <w:del w:id="494"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4.5</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Code</w:delText>
        </w:r>
        <w:r w:rsidDel="00EF10B4">
          <w:rPr>
            <w:noProof/>
            <w:webHidden/>
          </w:rPr>
          <w:tab/>
          <w:delText>26</w:delText>
        </w:r>
      </w:del>
    </w:p>
    <w:p w14:paraId="3DBB10CF" w14:textId="21F64661" w:rsidR="001E44A7" w:rsidDel="00EF10B4" w:rsidRDefault="001E44A7">
      <w:pPr>
        <w:pStyle w:val="INNH3"/>
        <w:tabs>
          <w:tab w:val="left" w:pos="1200"/>
          <w:tab w:val="right" w:leader="dot" w:pos="9628"/>
        </w:tabs>
        <w:rPr>
          <w:del w:id="495" w:author="Oscar Herman Kise" w:date="2017-11-30T19:59:00Z"/>
          <w:rFonts w:asciiTheme="minorHAnsi" w:eastAsiaTheme="minorEastAsia" w:hAnsiTheme="minorHAnsi" w:cstheme="minorBidi"/>
          <w:i w:val="0"/>
          <w:iCs w:val="0"/>
          <w:noProof/>
          <w:sz w:val="22"/>
          <w:szCs w:val="22"/>
        </w:rPr>
      </w:pPr>
      <w:del w:id="496" w:author="Oscar Herman Kise" w:date="2017-11-30T19:59:00Z">
        <w:r w:rsidRPr="00EF10B4" w:rsidDel="00EF10B4">
          <w:rPr>
            <w:rStyle w:val="Hyperkobling"/>
            <w:i w:val="0"/>
            <w:iCs w:val="0"/>
            <w:noProof/>
            <w:lang w:val="en-US"/>
          </w:rPr>
          <w:delText>4.5.1</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Image Processing</w:delText>
        </w:r>
        <w:r w:rsidDel="00EF10B4">
          <w:rPr>
            <w:noProof/>
            <w:webHidden/>
          </w:rPr>
          <w:tab/>
          <w:delText>27</w:delText>
        </w:r>
      </w:del>
    </w:p>
    <w:p w14:paraId="4C80B329" w14:textId="7656EC15" w:rsidR="001E44A7" w:rsidDel="00EF10B4" w:rsidRDefault="001E44A7">
      <w:pPr>
        <w:pStyle w:val="INNH3"/>
        <w:tabs>
          <w:tab w:val="left" w:pos="1200"/>
          <w:tab w:val="right" w:leader="dot" w:pos="9628"/>
        </w:tabs>
        <w:rPr>
          <w:del w:id="497" w:author="Oscar Herman Kise" w:date="2017-11-30T19:59:00Z"/>
          <w:rFonts w:asciiTheme="minorHAnsi" w:eastAsiaTheme="minorEastAsia" w:hAnsiTheme="minorHAnsi" w:cstheme="minorBidi"/>
          <w:i w:val="0"/>
          <w:iCs w:val="0"/>
          <w:noProof/>
          <w:sz w:val="22"/>
          <w:szCs w:val="22"/>
        </w:rPr>
      </w:pPr>
      <w:del w:id="498" w:author="Oscar Herman Kise" w:date="2017-11-30T19:59:00Z">
        <w:r w:rsidRPr="00EF10B4" w:rsidDel="00EF10B4">
          <w:rPr>
            <w:rStyle w:val="Hyperkobling"/>
            <w:i w:val="0"/>
            <w:iCs w:val="0"/>
            <w:noProof/>
            <w:lang w:val="en-US"/>
          </w:rPr>
          <w:delText>4.5.2</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Arduino Communication</w:delText>
        </w:r>
        <w:r w:rsidDel="00EF10B4">
          <w:rPr>
            <w:noProof/>
            <w:webHidden/>
          </w:rPr>
          <w:tab/>
          <w:delText>30</w:delText>
        </w:r>
      </w:del>
    </w:p>
    <w:p w14:paraId="0065FD32" w14:textId="2D299DC9" w:rsidR="001E44A7" w:rsidDel="00EF10B4" w:rsidRDefault="001E44A7">
      <w:pPr>
        <w:pStyle w:val="INNH3"/>
        <w:tabs>
          <w:tab w:val="left" w:pos="1200"/>
          <w:tab w:val="right" w:leader="dot" w:pos="9628"/>
        </w:tabs>
        <w:rPr>
          <w:del w:id="499" w:author="Oscar Herman Kise" w:date="2017-11-30T19:59:00Z"/>
          <w:rFonts w:asciiTheme="minorHAnsi" w:eastAsiaTheme="minorEastAsia" w:hAnsiTheme="minorHAnsi" w:cstheme="minorBidi"/>
          <w:i w:val="0"/>
          <w:iCs w:val="0"/>
          <w:noProof/>
          <w:sz w:val="22"/>
          <w:szCs w:val="22"/>
        </w:rPr>
      </w:pPr>
      <w:del w:id="500" w:author="Oscar Herman Kise" w:date="2017-11-30T19:59:00Z">
        <w:r w:rsidRPr="00EF10B4" w:rsidDel="00EF10B4">
          <w:rPr>
            <w:rStyle w:val="Hyperkobling"/>
            <w:i w:val="0"/>
            <w:iCs w:val="0"/>
            <w:noProof/>
            <w:lang w:val="en-US"/>
          </w:rPr>
          <w:delText>4.5.3</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Odroid to external communication</w:delText>
        </w:r>
        <w:r w:rsidDel="00EF10B4">
          <w:rPr>
            <w:noProof/>
            <w:webHidden/>
          </w:rPr>
          <w:tab/>
          <w:delText>31</w:delText>
        </w:r>
      </w:del>
    </w:p>
    <w:p w14:paraId="63AF1DB6" w14:textId="0A54DAAC" w:rsidR="001E44A7" w:rsidDel="00EF10B4" w:rsidRDefault="001E44A7">
      <w:pPr>
        <w:pStyle w:val="INNH3"/>
        <w:tabs>
          <w:tab w:val="left" w:pos="1200"/>
          <w:tab w:val="right" w:leader="dot" w:pos="9628"/>
        </w:tabs>
        <w:rPr>
          <w:del w:id="501" w:author="Oscar Herman Kise" w:date="2017-11-30T19:59:00Z"/>
          <w:rFonts w:asciiTheme="minorHAnsi" w:eastAsiaTheme="minorEastAsia" w:hAnsiTheme="minorHAnsi" w:cstheme="minorBidi"/>
          <w:i w:val="0"/>
          <w:iCs w:val="0"/>
          <w:noProof/>
          <w:sz w:val="22"/>
          <w:szCs w:val="22"/>
        </w:rPr>
      </w:pPr>
      <w:del w:id="502" w:author="Oscar Herman Kise" w:date="2017-11-30T19:59:00Z">
        <w:r w:rsidRPr="00EF10B4" w:rsidDel="00EF10B4">
          <w:rPr>
            <w:rStyle w:val="Hyperkobling"/>
            <w:i w:val="0"/>
            <w:iCs w:val="0"/>
            <w:noProof/>
            <w:lang w:val="en-US"/>
          </w:rPr>
          <w:delText>4.5.4</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Event</w:delText>
        </w:r>
        <w:r w:rsidDel="00EF10B4">
          <w:rPr>
            <w:noProof/>
            <w:webHidden/>
          </w:rPr>
          <w:tab/>
          <w:delText>32</w:delText>
        </w:r>
      </w:del>
    </w:p>
    <w:p w14:paraId="5013B1F3" w14:textId="04C2A2F5" w:rsidR="001E44A7" w:rsidDel="00EF10B4" w:rsidRDefault="001E44A7">
      <w:pPr>
        <w:pStyle w:val="INNH3"/>
        <w:tabs>
          <w:tab w:val="right" w:leader="dot" w:pos="9628"/>
        </w:tabs>
        <w:rPr>
          <w:del w:id="503" w:author="Oscar Herman Kise" w:date="2017-11-30T19:59:00Z"/>
          <w:rFonts w:asciiTheme="minorHAnsi" w:eastAsiaTheme="minorEastAsia" w:hAnsiTheme="minorHAnsi" w:cstheme="minorBidi"/>
          <w:i w:val="0"/>
          <w:iCs w:val="0"/>
          <w:noProof/>
          <w:sz w:val="22"/>
          <w:szCs w:val="22"/>
        </w:rPr>
      </w:pPr>
      <w:del w:id="504" w:author="Oscar Herman Kise" w:date="2017-11-30T19:59:00Z">
        <w:r w:rsidRPr="00EF10B4" w:rsidDel="00EF10B4">
          <w:rPr>
            <w:rStyle w:val="Hyperkobling"/>
            <w:i w:val="0"/>
            <w:iCs w:val="0"/>
            <w:noProof/>
            <w:lang w:val="en-US"/>
          </w:rPr>
          <w:delText>DataEventListener</w:delText>
        </w:r>
        <w:r w:rsidDel="00EF10B4">
          <w:rPr>
            <w:noProof/>
            <w:webHidden/>
          </w:rPr>
          <w:tab/>
          <w:delText>33</w:delText>
        </w:r>
      </w:del>
    </w:p>
    <w:p w14:paraId="1E9E8F8C" w14:textId="27DFEF05" w:rsidR="001E44A7" w:rsidDel="00EF10B4" w:rsidRDefault="001E44A7">
      <w:pPr>
        <w:pStyle w:val="INNH3"/>
        <w:tabs>
          <w:tab w:val="left" w:pos="1200"/>
          <w:tab w:val="right" w:leader="dot" w:pos="9628"/>
        </w:tabs>
        <w:rPr>
          <w:del w:id="505" w:author="Oscar Herman Kise" w:date="2017-11-30T19:59:00Z"/>
          <w:rFonts w:asciiTheme="minorHAnsi" w:eastAsiaTheme="minorEastAsia" w:hAnsiTheme="minorHAnsi" w:cstheme="minorBidi"/>
          <w:i w:val="0"/>
          <w:iCs w:val="0"/>
          <w:noProof/>
          <w:sz w:val="22"/>
          <w:szCs w:val="22"/>
        </w:rPr>
      </w:pPr>
      <w:del w:id="506" w:author="Oscar Herman Kise" w:date="2017-11-30T19:59:00Z">
        <w:r w:rsidRPr="00EF10B4" w:rsidDel="00EF10B4">
          <w:rPr>
            <w:rStyle w:val="Hyperkobling"/>
            <w:i w:val="0"/>
            <w:iCs w:val="0"/>
            <w:noProof/>
            <w:lang w:val="en-US"/>
          </w:rPr>
          <w:delText>4.5.5</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Handling sensor data</w:delText>
        </w:r>
        <w:r w:rsidDel="00EF10B4">
          <w:rPr>
            <w:noProof/>
            <w:webHidden/>
          </w:rPr>
          <w:tab/>
          <w:delText>33</w:delText>
        </w:r>
      </w:del>
    </w:p>
    <w:p w14:paraId="43F5A049" w14:textId="380B90D2" w:rsidR="001E44A7" w:rsidDel="00EF10B4" w:rsidRDefault="001E44A7">
      <w:pPr>
        <w:pStyle w:val="INNH3"/>
        <w:tabs>
          <w:tab w:val="left" w:pos="1200"/>
          <w:tab w:val="right" w:leader="dot" w:pos="9628"/>
        </w:tabs>
        <w:rPr>
          <w:del w:id="507" w:author="Oscar Herman Kise" w:date="2017-11-30T19:59:00Z"/>
          <w:rFonts w:asciiTheme="minorHAnsi" w:eastAsiaTheme="minorEastAsia" w:hAnsiTheme="minorHAnsi" w:cstheme="minorBidi"/>
          <w:i w:val="0"/>
          <w:iCs w:val="0"/>
          <w:noProof/>
          <w:sz w:val="22"/>
          <w:szCs w:val="22"/>
        </w:rPr>
      </w:pPr>
      <w:del w:id="508" w:author="Oscar Herman Kise" w:date="2017-11-30T19:59:00Z">
        <w:r w:rsidRPr="00EF10B4" w:rsidDel="00EF10B4">
          <w:rPr>
            <w:rStyle w:val="Hyperkobling"/>
            <w:i w:val="0"/>
            <w:iCs w:val="0"/>
            <w:noProof/>
            <w:lang w:val="en-US"/>
          </w:rPr>
          <w:delText>4.5.6</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Arduino</w:delText>
        </w:r>
        <w:r w:rsidDel="00EF10B4">
          <w:rPr>
            <w:noProof/>
            <w:webHidden/>
          </w:rPr>
          <w:tab/>
          <w:delText>33</w:delText>
        </w:r>
      </w:del>
    </w:p>
    <w:p w14:paraId="4112F3BA" w14:textId="4B9A830A" w:rsidR="001E44A7" w:rsidDel="00EF10B4" w:rsidRDefault="001E44A7">
      <w:pPr>
        <w:pStyle w:val="INNH3"/>
        <w:tabs>
          <w:tab w:val="left" w:pos="1200"/>
          <w:tab w:val="right" w:leader="dot" w:pos="9628"/>
        </w:tabs>
        <w:rPr>
          <w:del w:id="509" w:author="Oscar Herman Kise" w:date="2017-11-30T19:59:00Z"/>
          <w:rFonts w:asciiTheme="minorHAnsi" w:eastAsiaTheme="minorEastAsia" w:hAnsiTheme="minorHAnsi" w:cstheme="minorBidi"/>
          <w:i w:val="0"/>
          <w:iCs w:val="0"/>
          <w:noProof/>
          <w:sz w:val="22"/>
          <w:szCs w:val="22"/>
        </w:rPr>
      </w:pPr>
      <w:del w:id="510" w:author="Oscar Herman Kise" w:date="2017-11-30T19:59:00Z">
        <w:r w:rsidRPr="00EF10B4" w:rsidDel="00EF10B4">
          <w:rPr>
            <w:rStyle w:val="Hyperkobling"/>
            <w:i w:val="0"/>
            <w:iCs w:val="0"/>
            <w:noProof/>
            <w:lang w:val="en-US"/>
          </w:rPr>
          <w:delText>4.5.7</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External client</w:delText>
        </w:r>
        <w:r w:rsidDel="00EF10B4">
          <w:rPr>
            <w:noProof/>
            <w:webHidden/>
          </w:rPr>
          <w:tab/>
          <w:delText>34</w:delText>
        </w:r>
      </w:del>
    </w:p>
    <w:p w14:paraId="0F1CECEE" w14:textId="35FF7B11" w:rsidR="001E44A7" w:rsidDel="00EF10B4" w:rsidRDefault="001E44A7">
      <w:pPr>
        <w:pStyle w:val="INNH2"/>
        <w:tabs>
          <w:tab w:val="left" w:pos="800"/>
          <w:tab w:val="right" w:leader="dot" w:pos="9628"/>
        </w:tabs>
        <w:rPr>
          <w:del w:id="511" w:author="Oscar Herman Kise" w:date="2017-11-30T19:59:00Z"/>
          <w:rFonts w:asciiTheme="minorHAnsi" w:eastAsiaTheme="minorEastAsia" w:hAnsiTheme="minorHAnsi" w:cstheme="minorBidi"/>
          <w:smallCaps w:val="0"/>
          <w:noProof/>
          <w:sz w:val="22"/>
          <w:szCs w:val="22"/>
        </w:rPr>
      </w:pPr>
      <w:del w:id="512"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4.6</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Wi-Fi setup</w:delText>
        </w:r>
        <w:r w:rsidDel="00EF10B4">
          <w:rPr>
            <w:noProof/>
            <w:webHidden/>
          </w:rPr>
          <w:tab/>
          <w:delText>35</w:delText>
        </w:r>
      </w:del>
    </w:p>
    <w:p w14:paraId="63BA2F70" w14:textId="3B18DE88" w:rsidR="001E44A7" w:rsidDel="00EF10B4" w:rsidRDefault="001E44A7">
      <w:pPr>
        <w:pStyle w:val="INNH2"/>
        <w:tabs>
          <w:tab w:val="left" w:pos="800"/>
          <w:tab w:val="right" w:leader="dot" w:pos="9628"/>
        </w:tabs>
        <w:rPr>
          <w:del w:id="513" w:author="Oscar Herman Kise" w:date="2017-11-30T19:59:00Z"/>
          <w:rFonts w:asciiTheme="minorHAnsi" w:eastAsiaTheme="minorEastAsia" w:hAnsiTheme="minorHAnsi" w:cstheme="minorBidi"/>
          <w:smallCaps w:val="0"/>
          <w:noProof/>
          <w:sz w:val="22"/>
          <w:szCs w:val="22"/>
        </w:rPr>
      </w:pPr>
      <w:del w:id="514"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4.7</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Hardware connections</w:delText>
        </w:r>
        <w:r w:rsidDel="00EF10B4">
          <w:rPr>
            <w:noProof/>
            <w:webHidden/>
          </w:rPr>
          <w:tab/>
          <w:delText>35</w:delText>
        </w:r>
      </w:del>
    </w:p>
    <w:p w14:paraId="78BAD8BD" w14:textId="473B8BB3" w:rsidR="001E44A7" w:rsidDel="00EF10B4" w:rsidRDefault="001E44A7">
      <w:pPr>
        <w:pStyle w:val="INNH1"/>
        <w:tabs>
          <w:tab w:val="left" w:pos="400"/>
          <w:tab w:val="right" w:leader="dot" w:pos="9628"/>
        </w:tabs>
        <w:rPr>
          <w:del w:id="515" w:author="Oscar Herman Kise" w:date="2017-11-30T19:59:00Z"/>
          <w:rFonts w:asciiTheme="minorHAnsi" w:eastAsiaTheme="minorEastAsia" w:hAnsiTheme="minorHAnsi" w:cstheme="minorBidi"/>
          <w:b w:val="0"/>
          <w:bCs w:val="0"/>
          <w:caps w:val="0"/>
          <w:noProof/>
          <w:sz w:val="22"/>
          <w:szCs w:val="22"/>
        </w:rPr>
      </w:pPr>
      <w:del w:id="516" w:author="Oscar Herman Kise" w:date="2017-11-30T19:59:00Z">
        <w:r w:rsidRPr="00EF10B4" w:rsidDel="00EF10B4">
          <w:rPr>
            <w:rStyle w:val="Hyperkobling"/>
            <w:b w:val="0"/>
            <w:bCs w:val="0"/>
            <w:caps w:val="0"/>
            <w:noProof/>
            <w:lang w:val="en-US"/>
          </w:rPr>
          <w:delText>5</w:delText>
        </w:r>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RESULTS</w:delText>
        </w:r>
        <w:r w:rsidDel="00EF10B4">
          <w:rPr>
            <w:noProof/>
            <w:webHidden/>
          </w:rPr>
          <w:tab/>
          <w:delText>36</w:delText>
        </w:r>
      </w:del>
    </w:p>
    <w:p w14:paraId="3319D0EF" w14:textId="66A8203B" w:rsidR="001E44A7" w:rsidDel="00EF10B4" w:rsidRDefault="001E44A7">
      <w:pPr>
        <w:pStyle w:val="INNH2"/>
        <w:tabs>
          <w:tab w:val="left" w:pos="800"/>
          <w:tab w:val="right" w:leader="dot" w:pos="9628"/>
        </w:tabs>
        <w:rPr>
          <w:del w:id="517" w:author="Oscar Herman Kise" w:date="2017-11-30T19:59:00Z"/>
          <w:rFonts w:asciiTheme="minorHAnsi" w:eastAsiaTheme="minorEastAsia" w:hAnsiTheme="minorHAnsi" w:cstheme="minorBidi"/>
          <w:smallCaps w:val="0"/>
          <w:noProof/>
          <w:sz w:val="22"/>
          <w:szCs w:val="22"/>
        </w:rPr>
      </w:pPr>
      <w:del w:id="518"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5.1</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Code</w:delText>
        </w:r>
        <w:r w:rsidDel="00EF10B4">
          <w:rPr>
            <w:noProof/>
            <w:webHidden/>
          </w:rPr>
          <w:tab/>
          <w:delText>36</w:delText>
        </w:r>
      </w:del>
    </w:p>
    <w:p w14:paraId="0071277C" w14:textId="5FE42229" w:rsidR="001E44A7" w:rsidDel="00EF10B4" w:rsidRDefault="001E44A7">
      <w:pPr>
        <w:pStyle w:val="INNH3"/>
        <w:tabs>
          <w:tab w:val="left" w:pos="1200"/>
          <w:tab w:val="right" w:leader="dot" w:pos="9628"/>
        </w:tabs>
        <w:rPr>
          <w:del w:id="519" w:author="Oscar Herman Kise" w:date="2017-11-30T19:59:00Z"/>
          <w:rFonts w:asciiTheme="minorHAnsi" w:eastAsiaTheme="minorEastAsia" w:hAnsiTheme="minorHAnsi" w:cstheme="minorBidi"/>
          <w:i w:val="0"/>
          <w:iCs w:val="0"/>
          <w:noProof/>
          <w:sz w:val="22"/>
          <w:szCs w:val="22"/>
        </w:rPr>
      </w:pPr>
      <w:del w:id="520" w:author="Oscar Herman Kise" w:date="2017-11-30T19:59:00Z">
        <w:r w:rsidRPr="00EF10B4" w:rsidDel="00EF10B4">
          <w:rPr>
            <w:rStyle w:val="Hyperkobling"/>
            <w:i w:val="0"/>
            <w:iCs w:val="0"/>
            <w:noProof/>
            <w:lang w:val="en-US"/>
          </w:rPr>
          <w:delText>5.1.1</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Communication</w:delText>
        </w:r>
        <w:r w:rsidDel="00EF10B4">
          <w:rPr>
            <w:noProof/>
            <w:webHidden/>
          </w:rPr>
          <w:tab/>
          <w:delText>36</w:delText>
        </w:r>
      </w:del>
    </w:p>
    <w:p w14:paraId="10047E8A" w14:textId="0AB243FF" w:rsidR="001E44A7" w:rsidDel="00EF10B4" w:rsidRDefault="001E44A7">
      <w:pPr>
        <w:pStyle w:val="INNH3"/>
        <w:tabs>
          <w:tab w:val="left" w:pos="1200"/>
          <w:tab w:val="right" w:leader="dot" w:pos="9628"/>
        </w:tabs>
        <w:rPr>
          <w:del w:id="521" w:author="Oscar Herman Kise" w:date="2017-11-30T19:59:00Z"/>
          <w:rFonts w:asciiTheme="minorHAnsi" w:eastAsiaTheme="minorEastAsia" w:hAnsiTheme="minorHAnsi" w:cstheme="minorBidi"/>
          <w:i w:val="0"/>
          <w:iCs w:val="0"/>
          <w:noProof/>
          <w:sz w:val="22"/>
          <w:szCs w:val="22"/>
        </w:rPr>
      </w:pPr>
      <w:del w:id="522" w:author="Oscar Herman Kise" w:date="2017-11-30T19:59:00Z">
        <w:r w:rsidRPr="00EF10B4" w:rsidDel="00EF10B4">
          <w:rPr>
            <w:rStyle w:val="Hyperkobling"/>
            <w:i w:val="0"/>
            <w:iCs w:val="0"/>
            <w:noProof/>
            <w:lang w:val="en-US"/>
          </w:rPr>
          <w:delText>5.1.2</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Image Processing</w:delText>
        </w:r>
        <w:r w:rsidDel="00EF10B4">
          <w:rPr>
            <w:noProof/>
            <w:webHidden/>
          </w:rPr>
          <w:tab/>
          <w:delText>37</w:delText>
        </w:r>
      </w:del>
    </w:p>
    <w:p w14:paraId="17773A58" w14:textId="3CEE2BD4" w:rsidR="001E44A7" w:rsidDel="00EF10B4" w:rsidRDefault="001E44A7">
      <w:pPr>
        <w:pStyle w:val="INNH3"/>
        <w:tabs>
          <w:tab w:val="left" w:pos="1200"/>
          <w:tab w:val="right" w:leader="dot" w:pos="9628"/>
        </w:tabs>
        <w:rPr>
          <w:del w:id="523" w:author="Oscar Herman Kise" w:date="2017-11-30T19:59:00Z"/>
          <w:rFonts w:asciiTheme="minorHAnsi" w:eastAsiaTheme="minorEastAsia" w:hAnsiTheme="minorHAnsi" w:cstheme="minorBidi"/>
          <w:i w:val="0"/>
          <w:iCs w:val="0"/>
          <w:noProof/>
          <w:sz w:val="22"/>
          <w:szCs w:val="22"/>
        </w:rPr>
      </w:pPr>
      <w:del w:id="524" w:author="Oscar Herman Kise" w:date="2017-11-30T19:59:00Z">
        <w:r w:rsidRPr="00EF10B4" w:rsidDel="00EF10B4">
          <w:rPr>
            <w:rStyle w:val="Hyperkobling"/>
            <w:i w:val="0"/>
            <w:iCs w:val="0"/>
            <w:noProof/>
            <w:lang w:val="en-US"/>
          </w:rPr>
          <w:delText>5.1.3</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SensorHandler</w:delText>
        </w:r>
        <w:r w:rsidDel="00EF10B4">
          <w:rPr>
            <w:noProof/>
            <w:webHidden/>
          </w:rPr>
          <w:tab/>
          <w:delText>37</w:delText>
        </w:r>
      </w:del>
    </w:p>
    <w:p w14:paraId="54060883" w14:textId="21F74C52" w:rsidR="001E44A7" w:rsidDel="00EF10B4" w:rsidRDefault="001E44A7">
      <w:pPr>
        <w:pStyle w:val="INNH3"/>
        <w:tabs>
          <w:tab w:val="left" w:pos="1200"/>
          <w:tab w:val="right" w:leader="dot" w:pos="9628"/>
        </w:tabs>
        <w:rPr>
          <w:del w:id="525" w:author="Oscar Herman Kise" w:date="2017-11-30T19:59:00Z"/>
          <w:rFonts w:asciiTheme="minorHAnsi" w:eastAsiaTheme="minorEastAsia" w:hAnsiTheme="minorHAnsi" w:cstheme="minorBidi"/>
          <w:i w:val="0"/>
          <w:iCs w:val="0"/>
          <w:noProof/>
          <w:sz w:val="22"/>
          <w:szCs w:val="22"/>
        </w:rPr>
      </w:pPr>
      <w:del w:id="526" w:author="Oscar Herman Kise" w:date="2017-11-30T19:59:00Z">
        <w:r w:rsidRPr="00EF10B4" w:rsidDel="00EF10B4">
          <w:rPr>
            <w:rStyle w:val="Hyperkobling"/>
            <w:i w:val="0"/>
            <w:iCs w:val="0"/>
            <w:noProof/>
            <w:lang w:val="en-US"/>
          </w:rPr>
          <w:delText>5.1.4</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Arduino</w:delText>
        </w:r>
        <w:r w:rsidDel="00EF10B4">
          <w:rPr>
            <w:noProof/>
            <w:webHidden/>
          </w:rPr>
          <w:tab/>
          <w:delText>38</w:delText>
        </w:r>
      </w:del>
    </w:p>
    <w:p w14:paraId="0681772D" w14:textId="7601E886" w:rsidR="001E44A7" w:rsidDel="00EF10B4" w:rsidRDefault="001E44A7">
      <w:pPr>
        <w:pStyle w:val="INNH3"/>
        <w:tabs>
          <w:tab w:val="left" w:pos="1200"/>
          <w:tab w:val="right" w:leader="dot" w:pos="9628"/>
        </w:tabs>
        <w:rPr>
          <w:del w:id="527" w:author="Oscar Herman Kise" w:date="2017-11-30T19:59:00Z"/>
          <w:rFonts w:asciiTheme="minorHAnsi" w:eastAsiaTheme="minorEastAsia" w:hAnsiTheme="minorHAnsi" w:cstheme="minorBidi"/>
          <w:i w:val="0"/>
          <w:iCs w:val="0"/>
          <w:noProof/>
          <w:sz w:val="22"/>
          <w:szCs w:val="22"/>
        </w:rPr>
      </w:pPr>
      <w:del w:id="528" w:author="Oscar Herman Kise" w:date="2017-11-30T19:59:00Z">
        <w:r w:rsidRPr="00EF10B4" w:rsidDel="00EF10B4">
          <w:rPr>
            <w:rStyle w:val="Hyperkobling"/>
            <w:i w:val="0"/>
            <w:iCs w:val="0"/>
            <w:noProof/>
            <w:lang w:val="en-US"/>
          </w:rPr>
          <w:delText>5.1.5</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External client</w:delText>
        </w:r>
        <w:r w:rsidDel="00EF10B4">
          <w:rPr>
            <w:noProof/>
            <w:webHidden/>
          </w:rPr>
          <w:tab/>
          <w:delText>38</w:delText>
        </w:r>
      </w:del>
    </w:p>
    <w:p w14:paraId="2FC5B298" w14:textId="6771DAF4" w:rsidR="001E44A7" w:rsidDel="00EF10B4" w:rsidRDefault="001E44A7">
      <w:pPr>
        <w:pStyle w:val="INNH2"/>
        <w:tabs>
          <w:tab w:val="left" w:pos="800"/>
          <w:tab w:val="right" w:leader="dot" w:pos="9628"/>
        </w:tabs>
        <w:rPr>
          <w:del w:id="529" w:author="Oscar Herman Kise" w:date="2017-11-30T19:59:00Z"/>
          <w:rFonts w:asciiTheme="minorHAnsi" w:eastAsiaTheme="minorEastAsia" w:hAnsiTheme="minorHAnsi" w:cstheme="minorBidi"/>
          <w:smallCaps w:val="0"/>
          <w:noProof/>
          <w:sz w:val="22"/>
          <w:szCs w:val="22"/>
        </w:rPr>
      </w:pPr>
      <w:del w:id="530"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5.2</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Hardware</w:delText>
        </w:r>
        <w:r w:rsidDel="00EF10B4">
          <w:rPr>
            <w:noProof/>
            <w:webHidden/>
          </w:rPr>
          <w:tab/>
          <w:delText>40</w:delText>
        </w:r>
      </w:del>
    </w:p>
    <w:p w14:paraId="4E61425E" w14:textId="4C095768" w:rsidR="001E44A7" w:rsidDel="00EF10B4" w:rsidRDefault="001E44A7">
      <w:pPr>
        <w:pStyle w:val="INNH3"/>
        <w:tabs>
          <w:tab w:val="left" w:pos="1200"/>
          <w:tab w:val="right" w:leader="dot" w:pos="9628"/>
        </w:tabs>
        <w:rPr>
          <w:del w:id="531" w:author="Oscar Herman Kise" w:date="2017-11-30T19:59:00Z"/>
          <w:rFonts w:asciiTheme="minorHAnsi" w:eastAsiaTheme="minorEastAsia" w:hAnsiTheme="minorHAnsi" w:cstheme="minorBidi"/>
          <w:i w:val="0"/>
          <w:iCs w:val="0"/>
          <w:noProof/>
          <w:sz w:val="22"/>
          <w:szCs w:val="22"/>
        </w:rPr>
      </w:pPr>
      <w:del w:id="532" w:author="Oscar Herman Kise" w:date="2017-11-30T19:59:00Z">
        <w:r w:rsidRPr="00EF10B4" w:rsidDel="00EF10B4">
          <w:rPr>
            <w:rStyle w:val="Hyperkobling"/>
            <w:i w:val="0"/>
            <w:iCs w:val="0"/>
            <w:noProof/>
            <w:lang w:val="en-US"/>
          </w:rPr>
          <w:delText>5.2.1</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Gripper</w:delText>
        </w:r>
        <w:r w:rsidDel="00EF10B4">
          <w:rPr>
            <w:noProof/>
            <w:webHidden/>
          </w:rPr>
          <w:tab/>
          <w:delText>40</w:delText>
        </w:r>
      </w:del>
    </w:p>
    <w:p w14:paraId="043BDF20" w14:textId="1611B619" w:rsidR="001E44A7" w:rsidDel="00EF10B4" w:rsidRDefault="001E44A7">
      <w:pPr>
        <w:pStyle w:val="INNH3"/>
        <w:tabs>
          <w:tab w:val="left" w:pos="1200"/>
          <w:tab w:val="right" w:leader="dot" w:pos="9628"/>
        </w:tabs>
        <w:rPr>
          <w:del w:id="533" w:author="Oscar Herman Kise" w:date="2017-11-30T19:59:00Z"/>
          <w:rFonts w:asciiTheme="minorHAnsi" w:eastAsiaTheme="minorEastAsia" w:hAnsiTheme="minorHAnsi" w:cstheme="minorBidi"/>
          <w:i w:val="0"/>
          <w:iCs w:val="0"/>
          <w:noProof/>
          <w:sz w:val="22"/>
          <w:szCs w:val="22"/>
        </w:rPr>
      </w:pPr>
      <w:del w:id="534" w:author="Oscar Herman Kise" w:date="2017-11-30T19:59:00Z">
        <w:r w:rsidRPr="00EF10B4" w:rsidDel="00EF10B4">
          <w:rPr>
            <w:rStyle w:val="Hyperkobling"/>
            <w:i w:val="0"/>
            <w:iCs w:val="0"/>
            <w:noProof/>
            <w:lang w:val="en-US"/>
          </w:rPr>
          <w:delText>5.2.2</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Camera and IR sensor bracket</w:delText>
        </w:r>
        <w:r w:rsidDel="00EF10B4">
          <w:rPr>
            <w:noProof/>
            <w:webHidden/>
          </w:rPr>
          <w:tab/>
          <w:delText>41</w:delText>
        </w:r>
      </w:del>
    </w:p>
    <w:p w14:paraId="07EB9357" w14:textId="1986FA77" w:rsidR="001E44A7" w:rsidDel="00EF10B4" w:rsidRDefault="001E44A7">
      <w:pPr>
        <w:pStyle w:val="INNH3"/>
        <w:tabs>
          <w:tab w:val="left" w:pos="1200"/>
          <w:tab w:val="right" w:leader="dot" w:pos="9628"/>
        </w:tabs>
        <w:rPr>
          <w:del w:id="535" w:author="Oscar Herman Kise" w:date="2017-11-30T19:59:00Z"/>
          <w:rFonts w:asciiTheme="minorHAnsi" w:eastAsiaTheme="minorEastAsia" w:hAnsiTheme="minorHAnsi" w:cstheme="minorBidi"/>
          <w:i w:val="0"/>
          <w:iCs w:val="0"/>
          <w:noProof/>
          <w:sz w:val="22"/>
          <w:szCs w:val="22"/>
        </w:rPr>
      </w:pPr>
      <w:del w:id="536" w:author="Oscar Herman Kise" w:date="2017-11-30T19:59:00Z">
        <w:r w:rsidRPr="00EF10B4" w:rsidDel="00EF10B4">
          <w:rPr>
            <w:rStyle w:val="Hyperkobling"/>
            <w:i w:val="0"/>
            <w:iCs w:val="0"/>
            <w:noProof/>
            <w:lang w:val="en-US"/>
          </w:rPr>
          <w:delText>5.2.3</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Portals</w:delText>
        </w:r>
        <w:r w:rsidDel="00EF10B4">
          <w:rPr>
            <w:noProof/>
            <w:webHidden/>
          </w:rPr>
          <w:tab/>
          <w:delText>41</w:delText>
        </w:r>
      </w:del>
    </w:p>
    <w:p w14:paraId="7380135F" w14:textId="10BC8C66" w:rsidR="001E44A7" w:rsidDel="00EF10B4" w:rsidRDefault="001E44A7">
      <w:pPr>
        <w:pStyle w:val="INNH1"/>
        <w:tabs>
          <w:tab w:val="left" w:pos="400"/>
          <w:tab w:val="right" w:leader="dot" w:pos="9628"/>
        </w:tabs>
        <w:rPr>
          <w:del w:id="537" w:author="Oscar Herman Kise" w:date="2017-11-30T19:59:00Z"/>
          <w:rFonts w:asciiTheme="minorHAnsi" w:eastAsiaTheme="minorEastAsia" w:hAnsiTheme="minorHAnsi" w:cstheme="minorBidi"/>
          <w:b w:val="0"/>
          <w:bCs w:val="0"/>
          <w:caps w:val="0"/>
          <w:noProof/>
          <w:sz w:val="22"/>
          <w:szCs w:val="22"/>
        </w:rPr>
      </w:pPr>
      <w:del w:id="538" w:author="Oscar Herman Kise" w:date="2017-11-30T19:59:00Z">
        <w:r w:rsidRPr="00EF10B4" w:rsidDel="00EF10B4">
          <w:rPr>
            <w:rStyle w:val="Hyperkobling"/>
            <w:b w:val="0"/>
            <w:bCs w:val="0"/>
            <w:caps w:val="0"/>
            <w:noProof/>
            <w:lang w:val="en-US"/>
          </w:rPr>
          <w:delText>6</w:delText>
        </w:r>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Discussion</w:delText>
        </w:r>
        <w:r w:rsidDel="00EF10B4">
          <w:rPr>
            <w:noProof/>
            <w:webHidden/>
          </w:rPr>
          <w:tab/>
          <w:delText>42</w:delText>
        </w:r>
      </w:del>
    </w:p>
    <w:p w14:paraId="13740825" w14:textId="3C170130" w:rsidR="001E44A7" w:rsidDel="00EF10B4" w:rsidRDefault="001E44A7">
      <w:pPr>
        <w:pStyle w:val="INNH2"/>
        <w:tabs>
          <w:tab w:val="left" w:pos="800"/>
          <w:tab w:val="right" w:leader="dot" w:pos="9628"/>
        </w:tabs>
        <w:rPr>
          <w:del w:id="539" w:author="Oscar Herman Kise" w:date="2017-11-30T19:59:00Z"/>
          <w:rFonts w:asciiTheme="minorHAnsi" w:eastAsiaTheme="minorEastAsia" w:hAnsiTheme="minorHAnsi" w:cstheme="minorBidi"/>
          <w:smallCaps w:val="0"/>
          <w:noProof/>
          <w:sz w:val="22"/>
          <w:szCs w:val="22"/>
        </w:rPr>
      </w:pPr>
      <w:del w:id="540"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6.1</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Code</w:delText>
        </w:r>
        <w:r w:rsidDel="00EF10B4">
          <w:rPr>
            <w:noProof/>
            <w:webHidden/>
          </w:rPr>
          <w:tab/>
          <w:delText>42</w:delText>
        </w:r>
      </w:del>
    </w:p>
    <w:p w14:paraId="656924D1" w14:textId="1E38E7D1" w:rsidR="001E44A7" w:rsidDel="00EF10B4" w:rsidRDefault="001E44A7">
      <w:pPr>
        <w:pStyle w:val="INNH3"/>
        <w:tabs>
          <w:tab w:val="left" w:pos="1200"/>
          <w:tab w:val="right" w:leader="dot" w:pos="9628"/>
        </w:tabs>
        <w:rPr>
          <w:del w:id="541" w:author="Oscar Herman Kise" w:date="2017-11-30T19:59:00Z"/>
          <w:rFonts w:asciiTheme="minorHAnsi" w:eastAsiaTheme="minorEastAsia" w:hAnsiTheme="minorHAnsi" w:cstheme="minorBidi"/>
          <w:i w:val="0"/>
          <w:iCs w:val="0"/>
          <w:noProof/>
          <w:sz w:val="22"/>
          <w:szCs w:val="22"/>
        </w:rPr>
      </w:pPr>
      <w:del w:id="542" w:author="Oscar Herman Kise" w:date="2017-11-30T19:59:00Z">
        <w:r w:rsidRPr="00EF10B4" w:rsidDel="00EF10B4">
          <w:rPr>
            <w:rStyle w:val="Hyperkobling"/>
            <w:i w:val="0"/>
            <w:iCs w:val="0"/>
            <w:noProof/>
            <w:lang w:val="en-US"/>
          </w:rPr>
          <w:delText>6.1.1</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Arduino Communication</w:delText>
        </w:r>
        <w:r w:rsidDel="00EF10B4">
          <w:rPr>
            <w:noProof/>
            <w:webHidden/>
          </w:rPr>
          <w:tab/>
          <w:delText>42</w:delText>
        </w:r>
      </w:del>
    </w:p>
    <w:p w14:paraId="0DB65AAB" w14:textId="62AD0FF4" w:rsidR="001E44A7" w:rsidDel="00EF10B4" w:rsidRDefault="001E44A7">
      <w:pPr>
        <w:pStyle w:val="INNH3"/>
        <w:tabs>
          <w:tab w:val="left" w:pos="1200"/>
          <w:tab w:val="right" w:leader="dot" w:pos="9628"/>
        </w:tabs>
        <w:rPr>
          <w:del w:id="543" w:author="Oscar Herman Kise" w:date="2017-11-30T19:59:00Z"/>
          <w:rFonts w:asciiTheme="minorHAnsi" w:eastAsiaTheme="minorEastAsia" w:hAnsiTheme="minorHAnsi" w:cstheme="minorBidi"/>
          <w:i w:val="0"/>
          <w:iCs w:val="0"/>
          <w:noProof/>
          <w:sz w:val="22"/>
          <w:szCs w:val="22"/>
        </w:rPr>
      </w:pPr>
      <w:del w:id="544" w:author="Oscar Herman Kise" w:date="2017-11-30T19:59:00Z">
        <w:r w:rsidRPr="00EF10B4" w:rsidDel="00EF10B4">
          <w:rPr>
            <w:rStyle w:val="Hyperkobling"/>
            <w:i w:val="0"/>
            <w:iCs w:val="0"/>
            <w:noProof/>
            <w:lang w:val="en-US"/>
          </w:rPr>
          <w:delText>6.1.2</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UDP &amp; TCP Communication</w:delText>
        </w:r>
        <w:r w:rsidDel="00EF10B4">
          <w:rPr>
            <w:noProof/>
            <w:webHidden/>
          </w:rPr>
          <w:tab/>
          <w:delText>42</w:delText>
        </w:r>
      </w:del>
    </w:p>
    <w:p w14:paraId="27C10573" w14:textId="4F61BA73" w:rsidR="001E44A7" w:rsidDel="00EF10B4" w:rsidRDefault="001E44A7">
      <w:pPr>
        <w:pStyle w:val="INNH3"/>
        <w:tabs>
          <w:tab w:val="left" w:pos="1200"/>
          <w:tab w:val="right" w:leader="dot" w:pos="9628"/>
        </w:tabs>
        <w:rPr>
          <w:del w:id="545" w:author="Oscar Herman Kise" w:date="2017-11-30T19:59:00Z"/>
          <w:rFonts w:asciiTheme="minorHAnsi" w:eastAsiaTheme="minorEastAsia" w:hAnsiTheme="minorHAnsi" w:cstheme="minorBidi"/>
          <w:i w:val="0"/>
          <w:iCs w:val="0"/>
          <w:noProof/>
          <w:sz w:val="22"/>
          <w:szCs w:val="22"/>
        </w:rPr>
      </w:pPr>
      <w:del w:id="546" w:author="Oscar Herman Kise" w:date="2017-11-30T19:59:00Z">
        <w:r w:rsidRPr="00EF10B4" w:rsidDel="00EF10B4">
          <w:rPr>
            <w:rStyle w:val="Hyperkobling"/>
            <w:i w:val="0"/>
            <w:iCs w:val="0"/>
            <w:noProof/>
            <w:lang w:val="en-US"/>
          </w:rPr>
          <w:delText>6.1.3</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Image Processing</w:delText>
        </w:r>
        <w:r w:rsidDel="00EF10B4">
          <w:rPr>
            <w:noProof/>
            <w:webHidden/>
          </w:rPr>
          <w:tab/>
          <w:delText>43</w:delText>
        </w:r>
      </w:del>
    </w:p>
    <w:p w14:paraId="32FAD083" w14:textId="446B0858" w:rsidR="001E44A7" w:rsidDel="00EF10B4" w:rsidRDefault="001E44A7">
      <w:pPr>
        <w:pStyle w:val="INNH3"/>
        <w:tabs>
          <w:tab w:val="left" w:pos="800"/>
          <w:tab w:val="right" w:leader="dot" w:pos="9628"/>
        </w:tabs>
        <w:rPr>
          <w:del w:id="547" w:author="Oscar Herman Kise" w:date="2017-11-30T19:59:00Z"/>
          <w:rFonts w:asciiTheme="minorHAnsi" w:eastAsiaTheme="minorEastAsia" w:hAnsiTheme="minorHAnsi" w:cstheme="minorBidi"/>
          <w:i w:val="0"/>
          <w:iCs w:val="0"/>
          <w:noProof/>
          <w:sz w:val="22"/>
          <w:szCs w:val="22"/>
        </w:rPr>
      </w:pPr>
      <w:del w:id="548" w:author="Oscar Herman Kise" w:date="2017-11-30T19:59:00Z">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External client</w:delText>
        </w:r>
        <w:r w:rsidDel="00EF10B4">
          <w:rPr>
            <w:noProof/>
            <w:webHidden/>
          </w:rPr>
          <w:tab/>
          <w:delText>43</w:delText>
        </w:r>
      </w:del>
    </w:p>
    <w:p w14:paraId="5B1E1338" w14:textId="0B5C35E3" w:rsidR="001E44A7" w:rsidDel="00EF10B4" w:rsidRDefault="001E44A7">
      <w:pPr>
        <w:pStyle w:val="INNH3"/>
        <w:tabs>
          <w:tab w:val="right" w:leader="dot" w:pos="9628"/>
        </w:tabs>
        <w:rPr>
          <w:del w:id="549" w:author="Oscar Herman Kise" w:date="2017-11-30T19:59:00Z"/>
          <w:rFonts w:asciiTheme="minorHAnsi" w:eastAsiaTheme="minorEastAsia" w:hAnsiTheme="minorHAnsi" w:cstheme="minorBidi"/>
          <w:i w:val="0"/>
          <w:iCs w:val="0"/>
          <w:noProof/>
          <w:sz w:val="22"/>
          <w:szCs w:val="22"/>
        </w:rPr>
      </w:pPr>
      <w:del w:id="550" w:author="Oscar Herman Kise" w:date="2017-11-30T19:59:00Z">
        <w:r w:rsidRPr="00EF10B4" w:rsidDel="00EF10B4">
          <w:rPr>
            <w:rStyle w:val="Hyperkobling"/>
            <w:i w:val="0"/>
            <w:iCs w:val="0"/>
            <w:noProof/>
            <w:lang w:val="en-US"/>
          </w:rPr>
          <w:delText>6.1.4</w:delText>
        </w:r>
        <w:r w:rsidDel="00EF10B4">
          <w:rPr>
            <w:noProof/>
            <w:webHidden/>
          </w:rPr>
          <w:tab/>
          <w:delText>43</w:delText>
        </w:r>
      </w:del>
    </w:p>
    <w:p w14:paraId="2BD43F2F" w14:textId="031D6C5C" w:rsidR="001E44A7" w:rsidDel="00EF10B4" w:rsidRDefault="001E44A7">
      <w:pPr>
        <w:pStyle w:val="INNH3"/>
        <w:tabs>
          <w:tab w:val="left" w:pos="1200"/>
          <w:tab w:val="right" w:leader="dot" w:pos="9628"/>
        </w:tabs>
        <w:rPr>
          <w:del w:id="551" w:author="Oscar Herman Kise" w:date="2017-11-30T19:59:00Z"/>
          <w:rFonts w:asciiTheme="minorHAnsi" w:eastAsiaTheme="minorEastAsia" w:hAnsiTheme="minorHAnsi" w:cstheme="minorBidi"/>
          <w:i w:val="0"/>
          <w:iCs w:val="0"/>
          <w:noProof/>
          <w:sz w:val="22"/>
          <w:szCs w:val="22"/>
        </w:rPr>
      </w:pPr>
      <w:del w:id="552" w:author="Oscar Herman Kise" w:date="2017-11-30T19:59:00Z">
        <w:r w:rsidRPr="00EF10B4" w:rsidDel="00EF10B4">
          <w:rPr>
            <w:rStyle w:val="Hyperkobling"/>
            <w:i w:val="0"/>
            <w:iCs w:val="0"/>
            <w:noProof/>
            <w:lang w:val="en-US"/>
          </w:rPr>
          <w:delText>6.1.5</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Arduino</w:delText>
        </w:r>
        <w:r w:rsidDel="00EF10B4">
          <w:rPr>
            <w:noProof/>
            <w:webHidden/>
          </w:rPr>
          <w:tab/>
          <w:delText>43</w:delText>
        </w:r>
      </w:del>
    </w:p>
    <w:p w14:paraId="0888C0E0" w14:textId="43D0BA9E" w:rsidR="001E44A7" w:rsidDel="00EF10B4" w:rsidRDefault="001E44A7">
      <w:pPr>
        <w:pStyle w:val="INNH2"/>
        <w:tabs>
          <w:tab w:val="left" w:pos="800"/>
          <w:tab w:val="right" w:leader="dot" w:pos="9628"/>
        </w:tabs>
        <w:rPr>
          <w:del w:id="553" w:author="Oscar Herman Kise" w:date="2017-11-30T19:59:00Z"/>
          <w:rFonts w:asciiTheme="minorHAnsi" w:eastAsiaTheme="minorEastAsia" w:hAnsiTheme="minorHAnsi" w:cstheme="minorBidi"/>
          <w:smallCaps w:val="0"/>
          <w:noProof/>
          <w:sz w:val="22"/>
          <w:szCs w:val="22"/>
        </w:rPr>
      </w:pPr>
      <w:del w:id="554"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6.2</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Hardware</w:delText>
        </w:r>
        <w:r w:rsidDel="00EF10B4">
          <w:rPr>
            <w:noProof/>
            <w:webHidden/>
          </w:rPr>
          <w:tab/>
          <w:delText>43</w:delText>
        </w:r>
      </w:del>
    </w:p>
    <w:p w14:paraId="015BF9D7" w14:textId="46570F17" w:rsidR="001E44A7" w:rsidDel="00EF10B4" w:rsidRDefault="001E44A7">
      <w:pPr>
        <w:pStyle w:val="INNH2"/>
        <w:tabs>
          <w:tab w:val="left" w:pos="800"/>
          <w:tab w:val="right" w:leader="dot" w:pos="9628"/>
        </w:tabs>
        <w:rPr>
          <w:del w:id="555" w:author="Oscar Herman Kise" w:date="2017-11-30T19:59:00Z"/>
          <w:rFonts w:asciiTheme="minorHAnsi" w:eastAsiaTheme="minorEastAsia" w:hAnsiTheme="minorHAnsi" w:cstheme="minorBidi"/>
          <w:smallCaps w:val="0"/>
          <w:noProof/>
          <w:sz w:val="22"/>
          <w:szCs w:val="22"/>
        </w:rPr>
      </w:pPr>
      <w:del w:id="556" w:author="Oscar Herman Kise" w:date="2017-11-30T19:59:00Z">
        <w:r w:rsidRPr="00EF10B4" w:rsidDel="00EF10B4">
          <w:rPr>
            <w:rStyle w:val="Hyperkobling"/>
            <w:smallCaps w:val="0"/>
            <w:noProof/>
            <w:lang w:val="en-US" w:bidi="x-none"/>
            <w14:scene3d>
              <w14:camera w14:prst="orthographicFront"/>
              <w14:lightRig w14:rig="threePt" w14:dir="t">
                <w14:rot w14:lat="0" w14:lon="0" w14:rev="0"/>
              </w14:lightRig>
            </w14:scene3d>
          </w:rPr>
          <w:delText>6.3</w:delText>
        </w:r>
        <w:r w:rsidDel="00EF10B4">
          <w:rPr>
            <w:rFonts w:asciiTheme="minorHAnsi" w:eastAsiaTheme="minorEastAsia" w:hAnsiTheme="minorHAnsi" w:cstheme="minorBidi"/>
            <w:smallCaps w:val="0"/>
            <w:noProof/>
            <w:sz w:val="22"/>
            <w:szCs w:val="22"/>
          </w:rPr>
          <w:tab/>
        </w:r>
        <w:r w:rsidRPr="00EF10B4" w:rsidDel="00EF10B4">
          <w:rPr>
            <w:rStyle w:val="Hyperkobling"/>
            <w:smallCaps w:val="0"/>
            <w:noProof/>
            <w:lang w:val="en-US"/>
          </w:rPr>
          <w:delText>Troubleshooting</w:delText>
        </w:r>
        <w:r w:rsidDel="00EF10B4">
          <w:rPr>
            <w:noProof/>
            <w:webHidden/>
          </w:rPr>
          <w:tab/>
          <w:delText>44</w:delText>
        </w:r>
      </w:del>
    </w:p>
    <w:p w14:paraId="408C63E1" w14:textId="6BCDD1EB" w:rsidR="001E44A7" w:rsidDel="00EF10B4" w:rsidRDefault="001E44A7">
      <w:pPr>
        <w:pStyle w:val="INNH3"/>
        <w:tabs>
          <w:tab w:val="left" w:pos="1200"/>
          <w:tab w:val="right" w:leader="dot" w:pos="9628"/>
        </w:tabs>
        <w:rPr>
          <w:del w:id="557" w:author="Oscar Herman Kise" w:date="2017-11-30T19:59:00Z"/>
          <w:rFonts w:asciiTheme="minorHAnsi" w:eastAsiaTheme="minorEastAsia" w:hAnsiTheme="minorHAnsi" w:cstheme="minorBidi"/>
          <w:i w:val="0"/>
          <w:iCs w:val="0"/>
          <w:noProof/>
          <w:sz w:val="22"/>
          <w:szCs w:val="22"/>
        </w:rPr>
      </w:pPr>
      <w:del w:id="558" w:author="Oscar Herman Kise" w:date="2017-11-30T19:59:00Z">
        <w:r w:rsidRPr="00EF10B4" w:rsidDel="00EF10B4">
          <w:rPr>
            <w:rStyle w:val="Hyperkobling"/>
            <w:i w:val="0"/>
            <w:iCs w:val="0"/>
            <w:noProof/>
            <w:lang w:val="en-US"/>
          </w:rPr>
          <w:delText>6.3.1</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Motors</w:delText>
        </w:r>
        <w:r w:rsidDel="00EF10B4">
          <w:rPr>
            <w:noProof/>
            <w:webHidden/>
          </w:rPr>
          <w:tab/>
          <w:delText>44</w:delText>
        </w:r>
      </w:del>
    </w:p>
    <w:p w14:paraId="64E0801C" w14:textId="72DF2129" w:rsidR="001E44A7" w:rsidDel="00EF10B4" w:rsidRDefault="001E44A7">
      <w:pPr>
        <w:pStyle w:val="INNH3"/>
        <w:tabs>
          <w:tab w:val="left" w:pos="1200"/>
          <w:tab w:val="right" w:leader="dot" w:pos="9628"/>
        </w:tabs>
        <w:rPr>
          <w:del w:id="559" w:author="Oscar Herman Kise" w:date="2017-11-30T19:59:00Z"/>
          <w:rFonts w:asciiTheme="minorHAnsi" w:eastAsiaTheme="minorEastAsia" w:hAnsiTheme="minorHAnsi" w:cstheme="minorBidi"/>
          <w:i w:val="0"/>
          <w:iCs w:val="0"/>
          <w:noProof/>
          <w:sz w:val="22"/>
          <w:szCs w:val="22"/>
        </w:rPr>
      </w:pPr>
      <w:del w:id="560" w:author="Oscar Herman Kise" w:date="2017-11-30T19:59:00Z">
        <w:r w:rsidRPr="00EF10B4" w:rsidDel="00EF10B4">
          <w:rPr>
            <w:rStyle w:val="Hyperkobling"/>
            <w:i w:val="0"/>
            <w:iCs w:val="0"/>
            <w:noProof/>
            <w:lang w:val="en-US"/>
          </w:rPr>
          <w:delText>6.3.2</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3D printing</w:delText>
        </w:r>
        <w:r w:rsidDel="00EF10B4">
          <w:rPr>
            <w:noProof/>
            <w:webHidden/>
          </w:rPr>
          <w:tab/>
          <w:delText>44</w:delText>
        </w:r>
      </w:del>
    </w:p>
    <w:p w14:paraId="139FA185" w14:textId="7D04C3B6" w:rsidR="001E44A7" w:rsidDel="00EF10B4" w:rsidRDefault="001E44A7">
      <w:pPr>
        <w:pStyle w:val="INNH3"/>
        <w:tabs>
          <w:tab w:val="left" w:pos="1200"/>
          <w:tab w:val="right" w:leader="dot" w:pos="9628"/>
        </w:tabs>
        <w:rPr>
          <w:del w:id="561" w:author="Oscar Herman Kise" w:date="2017-11-30T19:59:00Z"/>
          <w:rFonts w:asciiTheme="minorHAnsi" w:eastAsiaTheme="minorEastAsia" w:hAnsiTheme="minorHAnsi" w:cstheme="minorBidi"/>
          <w:i w:val="0"/>
          <w:iCs w:val="0"/>
          <w:noProof/>
          <w:sz w:val="22"/>
          <w:szCs w:val="22"/>
        </w:rPr>
      </w:pPr>
      <w:del w:id="562" w:author="Oscar Herman Kise" w:date="2017-11-30T19:59:00Z">
        <w:r w:rsidRPr="00EF10B4" w:rsidDel="00EF10B4">
          <w:rPr>
            <w:rStyle w:val="Hyperkobling"/>
            <w:i w:val="0"/>
            <w:iCs w:val="0"/>
            <w:noProof/>
            <w:lang w:val="en-US"/>
          </w:rPr>
          <w:delText>6.3.3</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Motor drivers</w:delText>
        </w:r>
        <w:r w:rsidDel="00EF10B4">
          <w:rPr>
            <w:noProof/>
            <w:webHidden/>
          </w:rPr>
          <w:tab/>
          <w:delText>44</w:delText>
        </w:r>
      </w:del>
    </w:p>
    <w:p w14:paraId="6E041BA5" w14:textId="6EAAAB8F" w:rsidR="001E44A7" w:rsidDel="00EF10B4" w:rsidRDefault="001E44A7">
      <w:pPr>
        <w:pStyle w:val="INNH3"/>
        <w:tabs>
          <w:tab w:val="left" w:pos="1200"/>
          <w:tab w:val="right" w:leader="dot" w:pos="9628"/>
        </w:tabs>
        <w:rPr>
          <w:del w:id="563" w:author="Oscar Herman Kise" w:date="2017-11-30T19:59:00Z"/>
          <w:rFonts w:asciiTheme="minorHAnsi" w:eastAsiaTheme="minorEastAsia" w:hAnsiTheme="minorHAnsi" w:cstheme="minorBidi"/>
          <w:i w:val="0"/>
          <w:iCs w:val="0"/>
          <w:noProof/>
          <w:sz w:val="22"/>
          <w:szCs w:val="22"/>
        </w:rPr>
      </w:pPr>
      <w:del w:id="564" w:author="Oscar Herman Kise" w:date="2017-11-30T19:59:00Z">
        <w:r w:rsidRPr="00EF10B4" w:rsidDel="00EF10B4">
          <w:rPr>
            <w:rStyle w:val="Hyperkobling"/>
            <w:i w:val="0"/>
            <w:iCs w:val="0"/>
            <w:noProof/>
            <w:lang w:val="en-US"/>
          </w:rPr>
          <w:delText>6.3.4</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Image processing</w:delText>
        </w:r>
        <w:r w:rsidDel="00EF10B4">
          <w:rPr>
            <w:noProof/>
            <w:webHidden/>
          </w:rPr>
          <w:tab/>
          <w:delText>44</w:delText>
        </w:r>
      </w:del>
    </w:p>
    <w:p w14:paraId="2EA568DA" w14:textId="7F266E3B" w:rsidR="001E44A7" w:rsidDel="00EF10B4" w:rsidRDefault="001E44A7">
      <w:pPr>
        <w:pStyle w:val="INNH3"/>
        <w:tabs>
          <w:tab w:val="left" w:pos="1200"/>
          <w:tab w:val="right" w:leader="dot" w:pos="9628"/>
        </w:tabs>
        <w:rPr>
          <w:del w:id="565" w:author="Oscar Herman Kise" w:date="2017-11-30T19:59:00Z"/>
          <w:rFonts w:asciiTheme="minorHAnsi" w:eastAsiaTheme="minorEastAsia" w:hAnsiTheme="minorHAnsi" w:cstheme="minorBidi"/>
          <w:i w:val="0"/>
          <w:iCs w:val="0"/>
          <w:noProof/>
          <w:sz w:val="22"/>
          <w:szCs w:val="22"/>
        </w:rPr>
      </w:pPr>
      <w:del w:id="566" w:author="Oscar Herman Kise" w:date="2017-11-30T19:59:00Z">
        <w:r w:rsidRPr="00EF10B4" w:rsidDel="00EF10B4">
          <w:rPr>
            <w:rStyle w:val="Hyperkobling"/>
            <w:i w:val="0"/>
            <w:iCs w:val="0"/>
            <w:noProof/>
            <w:lang w:val="en-US"/>
          </w:rPr>
          <w:delText>6.3.5</w:delText>
        </w:r>
        <w:r w:rsidDel="00EF10B4">
          <w:rPr>
            <w:rFonts w:asciiTheme="minorHAnsi" w:eastAsiaTheme="minorEastAsia" w:hAnsiTheme="minorHAnsi" w:cstheme="minorBidi"/>
            <w:i w:val="0"/>
            <w:iCs w:val="0"/>
            <w:noProof/>
            <w:sz w:val="22"/>
            <w:szCs w:val="22"/>
          </w:rPr>
          <w:tab/>
        </w:r>
        <w:r w:rsidRPr="00EF10B4" w:rsidDel="00EF10B4">
          <w:rPr>
            <w:rStyle w:val="Hyperkobling"/>
            <w:i w:val="0"/>
            <w:iCs w:val="0"/>
            <w:noProof/>
            <w:lang w:val="en-US"/>
          </w:rPr>
          <w:delText>External client</w:delText>
        </w:r>
        <w:r w:rsidDel="00EF10B4">
          <w:rPr>
            <w:noProof/>
            <w:webHidden/>
          </w:rPr>
          <w:tab/>
          <w:delText>45</w:delText>
        </w:r>
      </w:del>
    </w:p>
    <w:p w14:paraId="1AB439DB" w14:textId="284FEA84" w:rsidR="001E44A7" w:rsidDel="00EF10B4" w:rsidRDefault="001E44A7">
      <w:pPr>
        <w:pStyle w:val="INNH1"/>
        <w:tabs>
          <w:tab w:val="left" w:pos="400"/>
          <w:tab w:val="right" w:leader="dot" w:pos="9628"/>
        </w:tabs>
        <w:rPr>
          <w:del w:id="567" w:author="Oscar Herman Kise" w:date="2017-11-30T19:59:00Z"/>
          <w:rFonts w:asciiTheme="minorHAnsi" w:eastAsiaTheme="minorEastAsia" w:hAnsiTheme="minorHAnsi" w:cstheme="minorBidi"/>
          <w:b w:val="0"/>
          <w:bCs w:val="0"/>
          <w:caps w:val="0"/>
          <w:noProof/>
          <w:sz w:val="22"/>
          <w:szCs w:val="22"/>
        </w:rPr>
      </w:pPr>
      <w:del w:id="568" w:author="Oscar Herman Kise" w:date="2017-11-30T19:59:00Z">
        <w:r w:rsidRPr="00EF10B4" w:rsidDel="00EF10B4">
          <w:rPr>
            <w:rStyle w:val="Hyperkobling"/>
            <w:b w:val="0"/>
            <w:bCs w:val="0"/>
            <w:caps w:val="0"/>
            <w:noProof/>
            <w:lang w:val="en-US"/>
          </w:rPr>
          <w:delText>7</w:delText>
        </w:r>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Conclusion</w:delText>
        </w:r>
        <w:r w:rsidDel="00EF10B4">
          <w:rPr>
            <w:noProof/>
            <w:webHidden/>
          </w:rPr>
          <w:tab/>
          <w:delText>46</w:delText>
        </w:r>
      </w:del>
    </w:p>
    <w:p w14:paraId="0F1C450D" w14:textId="5489DFCF" w:rsidR="001E44A7" w:rsidDel="00EF10B4" w:rsidRDefault="001E44A7">
      <w:pPr>
        <w:pStyle w:val="INNH1"/>
        <w:tabs>
          <w:tab w:val="left" w:pos="400"/>
          <w:tab w:val="right" w:leader="dot" w:pos="9628"/>
        </w:tabs>
        <w:rPr>
          <w:del w:id="569" w:author="Oscar Herman Kise" w:date="2017-11-30T19:59:00Z"/>
          <w:rFonts w:asciiTheme="minorHAnsi" w:eastAsiaTheme="minorEastAsia" w:hAnsiTheme="minorHAnsi" w:cstheme="minorBidi"/>
          <w:b w:val="0"/>
          <w:bCs w:val="0"/>
          <w:caps w:val="0"/>
          <w:noProof/>
          <w:sz w:val="22"/>
          <w:szCs w:val="22"/>
        </w:rPr>
      </w:pPr>
      <w:del w:id="570" w:author="Oscar Herman Kise" w:date="2017-11-30T19:59:00Z">
        <w:r w:rsidRPr="00EF10B4" w:rsidDel="00EF10B4">
          <w:rPr>
            <w:rStyle w:val="Hyperkobling"/>
            <w:b w:val="0"/>
            <w:bCs w:val="0"/>
            <w:caps w:val="0"/>
            <w:noProof/>
            <w:lang w:val="en-US"/>
          </w:rPr>
          <w:delText>8</w:delText>
        </w:r>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RefeRENCES</w:delText>
        </w:r>
        <w:r w:rsidDel="00EF10B4">
          <w:rPr>
            <w:noProof/>
            <w:webHidden/>
          </w:rPr>
          <w:tab/>
          <w:delText>47</w:delText>
        </w:r>
      </w:del>
    </w:p>
    <w:p w14:paraId="4A91C9EE" w14:textId="5BE0046D" w:rsidR="001E44A7" w:rsidDel="00EF10B4" w:rsidRDefault="001E44A7">
      <w:pPr>
        <w:pStyle w:val="INNH1"/>
        <w:tabs>
          <w:tab w:val="left" w:pos="400"/>
          <w:tab w:val="right" w:leader="dot" w:pos="9628"/>
        </w:tabs>
        <w:rPr>
          <w:del w:id="571" w:author="Oscar Herman Kise" w:date="2017-11-30T19:59:00Z"/>
          <w:rFonts w:asciiTheme="minorHAnsi" w:eastAsiaTheme="minorEastAsia" w:hAnsiTheme="minorHAnsi" w:cstheme="minorBidi"/>
          <w:b w:val="0"/>
          <w:bCs w:val="0"/>
          <w:caps w:val="0"/>
          <w:noProof/>
          <w:sz w:val="22"/>
          <w:szCs w:val="22"/>
        </w:rPr>
      </w:pPr>
      <w:del w:id="572" w:author="Oscar Herman Kise" w:date="2017-11-30T19:59:00Z">
        <w:r w:rsidRPr="00EF10B4" w:rsidDel="00EF10B4">
          <w:rPr>
            <w:rStyle w:val="Hyperkobling"/>
            <w:b w:val="0"/>
            <w:bCs w:val="0"/>
            <w:caps w:val="0"/>
            <w:noProof/>
            <w:lang w:val="en-US"/>
          </w:rPr>
          <w:delText>9</w:delText>
        </w:r>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picture references</w:delText>
        </w:r>
        <w:r w:rsidDel="00EF10B4">
          <w:rPr>
            <w:noProof/>
            <w:webHidden/>
          </w:rPr>
          <w:tab/>
          <w:delText>48</w:delText>
        </w:r>
      </w:del>
    </w:p>
    <w:p w14:paraId="55FC90DE" w14:textId="3E28EB4A" w:rsidR="001E44A7" w:rsidDel="00EF10B4" w:rsidRDefault="001E44A7">
      <w:pPr>
        <w:pStyle w:val="INNH1"/>
        <w:tabs>
          <w:tab w:val="right" w:leader="dot" w:pos="9628"/>
        </w:tabs>
        <w:rPr>
          <w:del w:id="573" w:author="Oscar Herman Kise" w:date="2017-11-30T19:59:00Z"/>
          <w:rFonts w:asciiTheme="minorHAnsi" w:eastAsiaTheme="minorEastAsia" w:hAnsiTheme="minorHAnsi" w:cstheme="minorBidi"/>
          <w:b w:val="0"/>
          <w:bCs w:val="0"/>
          <w:caps w:val="0"/>
          <w:noProof/>
          <w:sz w:val="22"/>
          <w:szCs w:val="22"/>
        </w:rPr>
      </w:pPr>
      <w:del w:id="574" w:author="Oscar Herman Kise" w:date="2017-11-30T19:59:00Z">
        <w:r w:rsidDel="00EF10B4">
          <w:rPr>
            <w:rFonts w:asciiTheme="minorHAnsi" w:eastAsiaTheme="minorEastAsia" w:hAnsiTheme="minorHAnsi" w:cstheme="minorBidi"/>
            <w:b w:val="0"/>
            <w:bCs w:val="0"/>
            <w:caps w:val="0"/>
            <w:noProof/>
            <w:sz w:val="22"/>
            <w:szCs w:val="22"/>
          </w:rPr>
          <w:tab/>
        </w:r>
        <w:r w:rsidRPr="00EF10B4" w:rsidDel="00EF10B4">
          <w:rPr>
            <w:rStyle w:val="Hyperkobling"/>
            <w:b w:val="0"/>
            <w:bCs w:val="0"/>
            <w:caps w:val="0"/>
            <w:noProof/>
            <w:lang w:val="en-US"/>
          </w:rPr>
          <w:delText>Appendix</w:delText>
        </w:r>
        <w:r w:rsidDel="00EF10B4">
          <w:rPr>
            <w:noProof/>
            <w:webHidden/>
          </w:rPr>
          <w:tab/>
          <w:delText>49</w:delText>
        </w:r>
      </w:del>
    </w:p>
    <w:p w14:paraId="554E7395" w14:textId="16613E88" w:rsidR="001E44A7" w:rsidDel="00EF10B4" w:rsidRDefault="001E44A7">
      <w:pPr>
        <w:pStyle w:val="INNH1"/>
        <w:tabs>
          <w:tab w:val="right" w:leader="dot" w:pos="9628"/>
        </w:tabs>
        <w:rPr>
          <w:del w:id="575" w:author="Oscar Herman Kise" w:date="2017-11-30T19:59:00Z"/>
          <w:rFonts w:asciiTheme="minorHAnsi" w:eastAsiaTheme="minorEastAsia" w:hAnsiTheme="minorHAnsi" w:cstheme="minorBidi"/>
          <w:b w:val="0"/>
          <w:bCs w:val="0"/>
          <w:caps w:val="0"/>
          <w:noProof/>
          <w:sz w:val="22"/>
          <w:szCs w:val="22"/>
        </w:rPr>
      </w:pPr>
      <w:del w:id="576" w:author="Oscar Herman Kise" w:date="2017-11-30T19:59:00Z">
        <w:r w:rsidRPr="00EF10B4" w:rsidDel="00EF10B4">
          <w:rPr>
            <w:rStyle w:val="Hyperkobling"/>
            <w:b w:val="0"/>
            <w:bCs w:val="0"/>
            <w:caps w:val="0"/>
            <w:noProof/>
            <w:lang w:val="en-US"/>
          </w:rPr>
          <w:delText>10</w:delText>
        </w:r>
        <w:r w:rsidDel="00EF10B4">
          <w:rPr>
            <w:noProof/>
            <w:webHidden/>
          </w:rPr>
          <w:tab/>
          <w:delText>49</w:delText>
        </w:r>
      </w:del>
    </w:p>
    <w:p w14:paraId="1575F760" w14:textId="1CDACF07" w:rsidR="00960D8B" w:rsidRPr="00B7686C" w:rsidDel="001138AB" w:rsidRDefault="003F3C65" w:rsidP="00417B4E">
      <w:pPr>
        <w:pStyle w:val="Brdtekst"/>
        <w:rPr>
          <w:del w:id="577" w:author="Oscar Herman Kise" w:date="2017-11-30T17:45:00Z"/>
          <w:i/>
          <w:lang w:val="en-US"/>
        </w:rPr>
      </w:pPr>
      <w:r w:rsidRPr="005A3108">
        <w:rPr>
          <w:rFonts w:ascii="Times New Roman" w:hAnsi="Times New Roman"/>
          <w:b/>
          <w:i/>
          <w:lang w:val="en-US"/>
        </w:rPr>
        <w:fldChar w:fldCharType="end"/>
      </w:r>
    </w:p>
    <w:p w14:paraId="6FD6EF7D" w14:textId="5F3C85F8" w:rsidR="002925F4" w:rsidRPr="00B7686C" w:rsidDel="001138AB" w:rsidRDefault="21142444" w:rsidP="21142444">
      <w:pPr>
        <w:rPr>
          <w:del w:id="578" w:author="Oscar Herman Kise" w:date="2017-11-30T17:45:00Z"/>
          <w:rFonts w:ascii="Arial" w:hAnsi="Arial" w:cs="Arial"/>
          <w:i/>
          <w:iCs/>
          <w:color w:val="0000FF"/>
          <w:lang w:val="en-US"/>
        </w:rPr>
      </w:pPr>
      <w:del w:id="579" w:author="Oscar Herman Kise" w:date="2017-11-30T17:45:00Z">
        <w:r w:rsidRPr="00B7686C" w:rsidDel="001138AB">
          <w:rPr>
            <w:rFonts w:ascii="Arial" w:hAnsi="Arial" w:cs="Arial"/>
            <w:i/>
            <w:iCs/>
            <w:color w:val="0000FF"/>
            <w:lang w:val="en-US"/>
          </w:rPr>
          <w:delText>[This report contains predefined styles that you can use for the most common sections. The following styles are defined:</w:delText>
        </w:r>
      </w:del>
    </w:p>
    <w:p w14:paraId="1463C114" w14:textId="2FEC5888" w:rsidR="002925F4" w:rsidRPr="00B7686C" w:rsidDel="001138AB" w:rsidRDefault="002925F4" w:rsidP="21142444">
      <w:pPr>
        <w:rPr>
          <w:del w:id="580" w:author="Oscar Herman Kise" w:date="2017-11-30T17:45:00Z"/>
          <w:rFonts w:ascii="Arial" w:hAnsi="Arial" w:cs="Arial"/>
          <w:i/>
          <w:iCs/>
          <w:color w:val="0000FF"/>
          <w:lang w:val="en-US"/>
        </w:rPr>
      </w:pPr>
    </w:p>
    <w:p w14:paraId="3DAEDEDF" w14:textId="3B71A600" w:rsidR="002925F4" w:rsidRPr="00B7686C" w:rsidDel="001138AB" w:rsidRDefault="21142444" w:rsidP="0041172C">
      <w:pPr>
        <w:tabs>
          <w:tab w:val="right" w:pos="9638"/>
        </w:tabs>
        <w:rPr>
          <w:del w:id="581" w:author="Oscar Herman Kise" w:date="2017-11-30T17:45:00Z"/>
          <w:rFonts w:ascii="Arial" w:hAnsi="Arial" w:cs="Arial"/>
          <w:i/>
          <w:iCs/>
          <w:color w:val="0000FF"/>
          <w:lang w:val="en-US"/>
        </w:rPr>
      </w:pPr>
      <w:del w:id="582" w:author="Oscar Herman Kise" w:date="2017-11-30T17:45:00Z">
        <w:r w:rsidRPr="00B7686C" w:rsidDel="001138AB">
          <w:rPr>
            <w:rFonts w:ascii="Arial" w:hAnsi="Arial" w:cs="Arial"/>
            <w:i/>
            <w:iCs/>
            <w:color w:val="0000FF"/>
            <w:lang w:val="en-US"/>
          </w:rPr>
          <w:delText>Heading 1 Heading for level 1 (hotkey Alt-1)</w:delText>
        </w:r>
        <w:r w:rsidR="0041172C" w:rsidRPr="00B7686C" w:rsidDel="001138AB">
          <w:rPr>
            <w:rFonts w:ascii="Arial" w:hAnsi="Arial" w:cs="Arial"/>
            <w:i/>
            <w:iCs/>
            <w:color w:val="0000FF"/>
            <w:lang w:val="en-US"/>
          </w:rPr>
          <w:tab/>
        </w:r>
      </w:del>
    </w:p>
    <w:p w14:paraId="7AEFD884" w14:textId="16F75280" w:rsidR="002925F4" w:rsidRPr="00B7686C" w:rsidDel="001138AB" w:rsidRDefault="53BA8898" w:rsidP="53BA8898">
      <w:pPr>
        <w:rPr>
          <w:del w:id="583" w:author="Oscar Herman Kise" w:date="2017-11-30T17:45:00Z"/>
          <w:rFonts w:ascii="Arial" w:hAnsi="Arial" w:cs="Arial"/>
          <w:i/>
          <w:iCs/>
          <w:color w:val="0000FF"/>
          <w:lang w:val="en-US"/>
        </w:rPr>
      </w:pPr>
      <w:del w:id="584" w:author="Oscar Herman Kise" w:date="2017-11-30T17:45:00Z">
        <w:r w:rsidRPr="00B7686C" w:rsidDel="001138AB">
          <w:rPr>
            <w:rFonts w:ascii="Arial" w:hAnsi="Arial" w:cs="Arial"/>
            <w:i/>
            <w:iCs/>
            <w:color w:val="0000FF"/>
            <w:lang w:val="en-US"/>
          </w:rPr>
          <w:delText xml:space="preserve">Heading 2 Heading for level 2 (hotkey Alt-2) </w:delText>
        </w:r>
        <w:r w:rsidR="002925F4" w:rsidRPr="00B7686C" w:rsidDel="001138AB">
          <w:rPr>
            <w:lang w:val="en-US"/>
          </w:rPr>
          <w:br/>
        </w:r>
        <w:r w:rsidRPr="00B7686C" w:rsidDel="001138AB">
          <w:rPr>
            <w:rFonts w:ascii="Arial" w:hAnsi="Arial" w:cs="Arial"/>
            <w:i/>
            <w:iCs/>
            <w:color w:val="0000FF"/>
            <w:lang w:val="en-US"/>
          </w:rPr>
          <w:delText xml:space="preserve">Heading 3 Heading at level 3 (hotkey Alt-3) </w:delText>
        </w:r>
        <w:r w:rsidR="002925F4" w:rsidRPr="00B7686C" w:rsidDel="001138AB">
          <w:rPr>
            <w:lang w:val="en-US"/>
          </w:rPr>
          <w:br/>
        </w:r>
        <w:r w:rsidRPr="00B7686C" w:rsidDel="001138AB">
          <w:rPr>
            <w:rFonts w:ascii="Arial" w:hAnsi="Arial" w:cs="Arial"/>
            <w:i/>
            <w:iCs/>
            <w:color w:val="0000FF"/>
            <w:lang w:val="en-US"/>
          </w:rPr>
          <w:delText xml:space="preserve">Body Standard text in a paragraph. Verdana 10. Use this for all "normal" text  (hotkey Alt-B) </w:delText>
        </w:r>
        <w:r w:rsidR="002925F4" w:rsidRPr="00B7686C" w:rsidDel="001138AB">
          <w:rPr>
            <w:lang w:val="en-US"/>
          </w:rPr>
          <w:br/>
        </w:r>
        <w:r w:rsidRPr="00B7686C" w:rsidDel="001138AB">
          <w:rPr>
            <w:rFonts w:ascii="Arial" w:hAnsi="Arial" w:cs="Arial"/>
            <w:i/>
            <w:iCs/>
            <w:color w:val="0000FF"/>
            <w:lang w:val="en-US"/>
          </w:rPr>
          <w:delText xml:space="preserve">Definition used mainly in the section entitled "TERMINOLOGY" </w:delText>
        </w:r>
        <w:r w:rsidR="002925F4" w:rsidRPr="00B7686C" w:rsidDel="001138AB">
          <w:rPr>
            <w:lang w:val="en-US"/>
          </w:rPr>
          <w:br/>
        </w:r>
        <w:r w:rsidRPr="00B7686C" w:rsidDel="001138AB">
          <w:rPr>
            <w:rFonts w:ascii="Arial" w:hAnsi="Arial" w:cs="Arial"/>
            <w:i/>
            <w:iCs/>
            <w:color w:val="0000FF"/>
            <w:lang w:val="en-US"/>
          </w:rPr>
          <w:delText xml:space="preserve">References used in the Reference section. </w:delText>
        </w:r>
        <w:r w:rsidR="002925F4" w:rsidRPr="00B7686C" w:rsidDel="001138AB">
          <w:rPr>
            <w:lang w:val="en-US"/>
          </w:rPr>
          <w:br/>
        </w:r>
        <w:r w:rsidRPr="00B7686C" w:rsidDel="001138AB">
          <w:rPr>
            <w:rFonts w:ascii="Arial" w:hAnsi="Arial" w:cs="Arial"/>
            <w:i/>
            <w:iCs/>
            <w:color w:val="0000FF"/>
            <w:lang w:val="en-US"/>
          </w:rPr>
          <w:delText xml:space="preserve">AppendixList used in APPENDIX section. </w:delText>
        </w:r>
        <w:r w:rsidR="002925F4" w:rsidRPr="00B7686C" w:rsidDel="001138AB">
          <w:rPr>
            <w:lang w:val="en-US"/>
          </w:rPr>
          <w:br/>
        </w:r>
        <w:r w:rsidRPr="00B7686C" w:rsidDel="001138AB">
          <w:rPr>
            <w:rFonts w:ascii="Arial" w:hAnsi="Arial" w:cs="Arial"/>
            <w:i/>
            <w:iCs/>
            <w:color w:val="0000FF"/>
            <w:lang w:val="en-US"/>
          </w:rPr>
          <w:delText xml:space="preserve">Comment in blue text. </w:delText>
        </w:r>
        <w:r w:rsidRPr="00B7686C" w:rsidDel="001138AB">
          <w:rPr>
            <w:rFonts w:ascii="Arial" w:hAnsi="Arial" w:cs="Arial"/>
            <w:i/>
            <w:iCs/>
            <w:color w:val="0000FF"/>
            <w:u w:val="single"/>
            <w:lang w:val="en-US"/>
          </w:rPr>
          <w:delText>Remove all the text of this type of report.</w:delText>
        </w:r>
        <w:r w:rsidRPr="00B7686C" w:rsidDel="001138AB">
          <w:rPr>
            <w:rFonts w:ascii="Arial" w:hAnsi="Arial" w:cs="Arial"/>
            <w:i/>
            <w:iCs/>
            <w:color w:val="0000FF"/>
            <w:lang w:val="en-US"/>
          </w:rPr>
          <w:delText>]</w:delText>
        </w:r>
      </w:del>
    </w:p>
    <w:p w14:paraId="44E6D2EB" w14:textId="49A05B65" w:rsidR="00960D8B" w:rsidRPr="00B7686C" w:rsidDel="001138AB" w:rsidRDefault="00960D8B" w:rsidP="21142444">
      <w:pPr>
        <w:pStyle w:val="Comment"/>
        <w:rPr>
          <w:del w:id="585" w:author="Oscar Herman Kise" w:date="2017-11-30T17:45:00Z"/>
          <w:lang w:val="en-US"/>
        </w:rPr>
      </w:pPr>
    </w:p>
    <w:p w14:paraId="022644E8" w14:textId="0CBE59BD" w:rsidR="002925F4" w:rsidRPr="00B7686C" w:rsidDel="001138AB" w:rsidRDefault="28E8C15E" w:rsidP="28E8C15E">
      <w:pPr>
        <w:rPr>
          <w:del w:id="586" w:author="Oscar Herman Kise" w:date="2017-11-30T17:45:00Z"/>
          <w:rFonts w:ascii="Arial" w:hAnsi="Arial" w:cs="Arial"/>
          <w:i/>
          <w:iCs/>
          <w:color w:val="0000FF"/>
          <w:lang w:val="en-US"/>
        </w:rPr>
      </w:pPr>
      <w:del w:id="587" w:author="Oscar Herman Kise" w:date="2017-11-30T17:45:00Z">
        <w:r w:rsidRPr="00B7686C" w:rsidDel="001138AB">
          <w:rPr>
            <w:rFonts w:ascii="Arial" w:hAnsi="Arial" w:cs="Arial"/>
            <w:i/>
            <w:iCs/>
            <w:color w:val="0000FF"/>
            <w:lang w:val="en-US"/>
          </w:rPr>
          <w:delText>[NB! This template provides a suggested structure of the main report. The main structure shall be followed.. However, the report must be structured by creating sub-chapters under main chapters. To some extent you are free to decide how many sub-chapters and levels  you want. Try anyway to avoid too many levels – normally 3 levels are enough. The level is meant the number of under-the chapter, for example, chapter 4.3.4 is on level 3, while section 3.2 is on level 2]</w:delText>
        </w:r>
      </w:del>
    </w:p>
    <w:p w14:paraId="52CFFA41" w14:textId="77777777" w:rsidR="00960D8B" w:rsidRPr="00B7686C" w:rsidRDefault="00960D8B" w:rsidP="21142444">
      <w:pPr>
        <w:pStyle w:val="Brdtekst"/>
        <w:rPr>
          <w:lang w:val="en-US"/>
        </w:rPr>
        <w:sectPr w:rsidR="00960D8B" w:rsidRPr="00B7686C" w:rsidSect="0041172C">
          <w:footerReference w:type="default" r:id="rId8"/>
          <w:headerReference w:type="first" r:id="rId9"/>
          <w:footerReference w:type="first" r:id="rId10"/>
          <w:pgSz w:w="11906" w:h="16838" w:code="9"/>
          <w:pgMar w:top="1418" w:right="1134" w:bottom="1418" w:left="1134" w:header="709" w:footer="454" w:gutter="0"/>
          <w:cols w:space="708"/>
          <w:titlePg/>
        </w:sectPr>
      </w:pPr>
    </w:p>
    <w:p w14:paraId="1C4343DC" w14:textId="2E4C5AE6" w:rsidR="21142444" w:rsidRPr="00B7686C" w:rsidRDefault="21142444" w:rsidP="21142444">
      <w:pPr>
        <w:pStyle w:val="Heading1NoNumbering"/>
        <w:rPr>
          <w:lang w:val="en-US"/>
        </w:rPr>
      </w:pPr>
      <w:bookmarkStart w:id="593" w:name="_Toc498948255"/>
      <w:bookmarkStart w:id="594" w:name="_Toc498963116"/>
      <w:bookmarkStart w:id="595" w:name="_Toc499034234"/>
      <w:bookmarkStart w:id="596" w:name="_Toc499047068"/>
      <w:bookmarkStart w:id="597" w:name="_Toc499129433"/>
      <w:bookmarkStart w:id="598" w:name="_Toc499197437"/>
      <w:bookmarkStart w:id="599" w:name="_Toc499231027"/>
      <w:bookmarkStart w:id="600" w:name="_Toc499394270"/>
      <w:bookmarkStart w:id="601" w:name="_Toc499485427"/>
      <w:bookmarkStart w:id="602" w:name="_Toc499485837"/>
      <w:bookmarkStart w:id="603" w:name="_Toc499485927"/>
      <w:bookmarkStart w:id="604" w:name="_Toc499500636"/>
      <w:bookmarkStart w:id="605" w:name="_Toc499567426"/>
      <w:bookmarkStart w:id="606" w:name="_Toc499568091"/>
      <w:bookmarkStart w:id="607" w:name="_Toc499584465"/>
      <w:bookmarkStart w:id="608" w:name="_Toc499584799"/>
      <w:bookmarkStart w:id="609" w:name="_Toc499631390"/>
      <w:bookmarkStart w:id="610" w:name="_Toc499646452"/>
      <w:bookmarkStart w:id="611" w:name="_Toc499654665"/>
      <w:bookmarkStart w:id="612" w:name="_Toc499722732"/>
      <w:bookmarkStart w:id="613" w:name="_Toc499731790"/>
      <w:bookmarkStart w:id="614" w:name="_Toc499733217"/>
      <w:bookmarkStart w:id="615" w:name="_Toc499737726"/>
      <w:bookmarkStart w:id="616" w:name="_Toc499753988"/>
      <w:bookmarkStart w:id="617" w:name="_Toc499757783"/>
      <w:bookmarkStart w:id="618" w:name="_Toc499757338"/>
      <w:bookmarkStart w:id="619" w:name="_Toc499806069"/>
      <w:bookmarkStart w:id="620" w:name="_Toc499828911"/>
      <w:bookmarkStart w:id="621" w:name="_Toc499829496"/>
      <w:bookmarkStart w:id="622" w:name="_Toc499835594"/>
      <w:bookmarkStart w:id="623" w:name="_Toc499843297"/>
      <w:r w:rsidRPr="00B7686C">
        <w:rPr>
          <w:lang w:val="en-US"/>
        </w:rPr>
        <w:lastRenderedPageBreak/>
        <w:t>Summary</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14:paraId="5DC5CE46" w14:textId="18A55AF9" w:rsidR="000551FF" w:rsidRDefault="008D5BE7" w:rsidP="00347D3E">
      <w:pPr>
        <w:pStyle w:val="Brdtekst"/>
        <w:jc w:val="both"/>
        <w:rPr>
          <w:ins w:id="624" w:author="Morten Lerstad Solli" w:date="2017-11-30T15:11:00Z"/>
          <w:lang w:val="en-US"/>
        </w:rPr>
      </w:pPr>
      <w:ins w:id="625" w:author="Morten Lerstad Solli" w:date="2017-11-30T14:52:00Z">
        <w:r>
          <w:rPr>
            <w:lang w:val="en-US"/>
          </w:rPr>
          <w:t>Thi</w:t>
        </w:r>
        <w:r w:rsidR="007B7B45">
          <w:rPr>
            <w:lang w:val="en-US"/>
          </w:rPr>
          <w:t xml:space="preserve">s </w:t>
        </w:r>
      </w:ins>
      <w:ins w:id="626" w:author="Morten Lerstad Solli" w:date="2017-11-30T14:54:00Z">
        <w:r w:rsidR="0019423A">
          <w:rPr>
            <w:lang w:val="en-US"/>
          </w:rPr>
          <w:t xml:space="preserve">is the project report for “Portal Runner”, the final project in Real Time Programming. </w:t>
        </w:r>
      </w:ins>
      <w:ins w:id="627" w:author="Morten Lerstad Solli" w:date="2017-11-30T14:55:00Z">
        <w:r w:rsidR="00471DB1">
          <w:rPr>
            <w:lang w:val="en-US"/>
          </w:rPr>
          <w:t xml:space="preserve">The </w:t>
        </w:r>
        <w:r w:rsidR="00DC26AA">
          <w:rPr>
            <w:lang w:val="en-US"/>
          </w:rPr>
          <w:t xml:space="preserve">purpose of this project is </w:t>
        </w:r>
      </w:ins>
      <w:ins w:id="628" w:author="Morten Lerstad Solli" w:date="2017-11-30T14:56:00Z">
        <w:r w:rsidR="007110A2">
          <w:rPr>
            <w:lang w:val="en-US"/>
          </w:rPr>
          <w:t>to make an autonomous car that can navigate and fetch objects</w:t>
        </w:r>
      </w:ins>
      <w:ins w:id="629" w:author="Morten Lerstad Solli" w:date="2017-11-30T15:01:00Z">
        <w:r w:rsidR="000012FD">
          <w:rPr>
            <w:lang w:val="en-US"/>
          </w:rPr>
          <w:t xml:space="preserve"> </w:t>
        </w:r>
      </w:ins>
      <w:ins w:id="630" w:author="Morten Lerstad Solli" w:date="2017-11-30T15:02:00Z">
        <w:r w:rsidR="000669BF">
          <w:rPr>
            <w:lang w:val="en-US"/>
          </w:rPr>
          <w:t>using</w:t>
        </w:r>
      </w:ins>
      <w:ins w:id="631" w:author="Morten Lerstad Solli" w:date="2017-11-30T15:01:00Z">
        <w:r w:rsidR="000012FD">
          <w:rPr>
            <w:lang w:val="en-US"/>
          </w:rPr>
          <w:t xml:space="preserve"> image recognition.</w:t>
        </w:r>
      </w:ins>
      <w:ins w:id="632" w:author="Morten Lerstad Solli" w:date="2017-11-30T14:56:00Z">
        <w:r w:rsidR="00E76048">
          <w:rPr>
            <w:lang w:val="en-US"/>
          </w:rPr>
          <w:t xml:space="preserve"> </w:t>
        </w:r>
      </w:ins>
      <w:ins w:id="633" w:author="Morten Lerstad Solli" w:date="2017-11-30T14:58:00Z">
        <w:r w:rsidR="00253DED">
          <w:rPr>
            <w:lang w:val="en-US"/>
          </w:rPr>
          <w:t>Control</w:t>
        </w:r>
      </w:ins>
      <w:ins w:id="634" w:author="Morten Lerstad Solli" w:date="2017-11-30T14:56:00Z">
        <w:r w:rsidR="00E76048">
          <w:rPr>
            <w:lang w:val="en-US"/>
          </w:rPr>
          <w:t xml:space="preserve"> of the vehicle </w:t>
        </w:r>
      </w:ins>
      <w:ins w:id="635" w:author="Morten Lerstad Solli" w:date="2017-11-30T15:02:00Z">
        <w:r w:rsidR="000669BF">
          <w:rPr>
            <w:lang w:val="en-US"/>
          </w:rPr>
          <w:t>should be</w:t>
        </w:r>
      </w:ins>
      <w:ins w:id="636" w:author="Morten Lerstad Solli" w:date="2017-11-30T14:56:00Z">
        <w:r w:rsidR="00E76048">
          <w:rPr>
            <w:lang w:val="en-US"/>
          </w:rPr>
          <w:t xml:space="preserve"> </w:t>
        </w:r>
      </w:ins>
      <w:ins w:id="637" w:author="Morten Lerstad Solli" w:date="2017-11-30T14:59:00Z">
        <w:r w:rsidR="00253DED">
          <w:rPr>
            <w:lang w:val="en-US"/>
          </w:rPr>
          <w:t>operated</w:t>
        </w:r>
      </w:ins>
      <w:ins w:id="638" w:author="Morten Lerstad Solli" w:date="2017-11-30T14:57:00Z">
        <w:r w:rsidR="005F01C3">
          <w:rPr>
            <w:lang w:val="en-US"/>
          </w:rPr>
          <w:t xml:space="preserve"> from a GUI on an external client.</w:t>
        </w:r>
        <w:r w:rsidR="00F30257">
          <w:rPr>
            <w:lang w:val="en-US"/>
          </w:rPr>
          <w:t xml:space="preserve"> </w:t>
        </w:r>
      </w:ins>
      <w:ins w:id="639" w:author="Morten Lerstad Solli" w:date="2017-11-30T14:59:00Z">
        <w:r w:rsidR="009350DF">
          <w:rPr>
            <w:lang w:val="en-US"/>
          </w:rPr>
          <w:t xml:space="preserve">This client </w:t>
        </w:r>
      </w:ins>
      <w:ins w:id="640" w:author="Morten Lerstad Solli" w:date="2017-11-30T15:02:00Z">
        <w:r w:rsidR="00EA320E">
          <w:rPr>
            <w:lang w:val="en-US"/>
          </w:rPr>
          <w:t xml:space="preserve">should </w:t>
        </w:r>
      </w:ins>
      <w:ins w:id="641" w:author="Morten Lerstad Solli" w:date="2017-11-30T14:59:00Z">
        <w:r w:rsidR="009350DF">
          <w:rPr>
            <w:lang w:val="en-US"/>
          </w:rPr>
          <w:t xml:space="preserve">display images from </w:t>
        </w:r>
      </w:ins>
      <w:ins w:id="642" w:author="Morten Lerstad Solli" w:date="2017-11-30T15:00:00Z">
        <w:r w:rsidR="00CE20E8">
          <w:rPr>
            <w:lang w:val="en-US"/>
          </w:rPr>
          <w:t>a camera on the car.</w:t>
        </w:r>
      </w:ins>
    </w:p>
    <w:p w14:paraId="20B71B31" w14:textId="6E3C9022" w:rsidR="000A568F" w:rsidRDefault="00270222" w:rsidP="00347D3E">
      <w:pPr>
        <w:pStyle w:val="Brdtekst"/>
        <w:jc w:val="both"/>
        <w:rPr>
          <w:ins w:id="643" w:author="Morten Lerstad Solli" w:date="2017-11-30T15:45:00Z"/>
          <w:lang w:val="en-US"/>
        </w:rPr>
      </w:pPr>
      <w:ins w:id="644" w:author="Morten Lerstad Solli" w:date="2017-11-30T15:11:00Z">
        <w:r>
          <w:rPr>
            <w:lang w:val="en-US"/>
          </w:rPr>
          <w:t>This is solved through us</w:t>
        </w:r>
      </w:ins>
      <w:ins w:id="645" w:author="Morten Lerstad Solli" w:date="2017-11-30T15:12:00Z">
        <w:r>
          <w:rPr>
            <w:lang w:val="en-US"/>
          </w:rPr>
          <w:t xml:space="preserve">e of </w:t>
        </w:r>
      </w:ins>
      <w:ins w:id="646" w:author="Morten Lerstad Solli" w:date="2017-11-30T15:13:00Z">
        <w:r w:rsidR="008344C2">
          <w:rPr>
            <w:lang w:val="en-US"/>
          </w:rPr>
          <w:t>real-time and concurrent programming</w:t>
        </w:r>
      </w:ins>
      <w:ins w:id="647" w:author="Morten Lerstad Solli" w:date="2017-11-30T15:17:00Z">
        <w:r w:rsidR="00A93655">
          <w:rPr>
            <w:lang w:val="en-US"/>
          </w:rPr>
          <w:t>,</w:t>
        </w:r>
      </w:ins>
      <w:ins w:id="648" w:author="Morten Lerstad Solli" w:date="2017-11-30T15:14:00Z">
        <w:r w:rsidR="000B717D">
          <w:rPr>
            <w:lang w:val="en-US"/>
          </w:rPr>
          <w:t xml:space="preserve"> 3D mod</w:t>
        </w:r>
        <w:r w:rsidR="008E63CB">
          <w:rPr>
            <w:lang w:val="en-US"/>
          </w:rPr>
          <w:t>elling</w:t>
        </w:r>
      </w:ins>
      <w:ins w:id="649" w:author="Morten Lerstad Solli" w:date="2017-11-30T15:17:00Z">
        <w:r w:rsidR="00A93655">
          <w:rPr>
            <w:lang w:val="en-US"/>
          </w:rPr>
          <w:t xml:space="preserve"> and image processing. </w:t>
        </w:r>
      </w:ins>
      <w:ins w:id="650" w:author="Morten Lerstad Solli" w:date="2017-11-30T15:20:00Z">
        <w:r w:rsidR="009471FB">
          <w:rPr>
            <w:lang w:val="en-US"/>
          </w:rPr>
          <w:t>The program is buil</w:t>
        </w:r>
        <w:r w:rsidR="00D60702">
          <w:rPr>
            <w:lang w:val="en-US"/>
          </w:rPr>
          <w:t>t around the use of threads</w:t>
        </w:r>
      </w:ins>
      <w:ins w:id="651" w:author="Morten Lerstad Solli" w:date="2017-11-30T15:21:00Z">
        <w:r w:rsidR="00D356CB">
          <w:rPr>
            <w:lang w:val="en-US"/>
          </w:rPr>
          <w:t xml:space="preserve"> and</w:t>
        </w:r>
      </w:ins>
      <w:ins w:id="652" w:author="Morten Lerstad Solli" w:date="2017-11-30T15:23:00Z">
        <w:r w:rsidR="005D7137">
          <w:rPr>
            <w:lang w:val="en-US"/>
          </w:rPr>
          <w:t xml:space="preserve"> the</w:t>
        </w:r>
      </w:ins>
      <w:ins w:id="653" w:author="Morten Lerstad Solli" w:date="2017-11-30T15:21:00Z">
        <w:r w:rsidR="00D356CB">
          <w:rPr>
            <w:lang w:val="en-US"/>
          </w:rPr>
          <w:t xml:space="preserve"> concept of thread-safety. </w:t>
        </w:r>
      </w:ins>
      <w:ins w:id="654" w:author="Morten Lerstad Solli" w:date="2017-11-30T15:33:00Z">
        <w:r w:rsidR="00BF73C7">
          <w:rPr>
            <w:lang w:val="en-US"/>
          </w:rPr>
          <w:t xml:space="preserve">The 3D modelling </w:t>
        </w:r>
      </w:ins>
      <w:ins w:id="655" w:author="Morten Lerstad Solli" w:date="2017-11-30T15:45:00Z">
        <w:r w:rsidR="00583D58">
          <w:rPr>
            <w:lang w:val="en-US"/>
          </w:rPr>
          <w:t>is</w:t>
        </w:r>
      </w:ins>
      <w:ins w:id="656" w:author="Morten Lerstad Solli" w:date="2017-11-30T15:33:00Z">
        <w:r w:rsidR="00BF73C7">
          <w:rPr>
            <w:lang w:val="en-US"/>
          </w:rPr>
          <w:t xml:space="preserve"> used to design a gripping mechanism and </w:t>
        </w:r>
        <w:r w:rsidR="009C3ADD">
          <w:rPr>
            <w:lang w:val="en-US"/>
          </w:rPr>
          <w:t>brackets for various components.</w:t>
        </w:r>
      </w:ins>
      <w:ins w:id="657" w:author="Morten Lerstad Solli" w:date="2017-11-30T15:34:00Z">
        <w:r w:rsidR="009C3ADD">
          <w:rPr>
            <w:lang w:val="en-US"/>
          </w:rPr>
          <w:t xml:space="preserve"> </w:t>
        </w:r>
      </w:ins>
      <w:ins w:id="658" w:author="Morten Lerstad Solli" w:date="2017-11-30T15:43:00Z">
        <w:r w:rsidR="000035AD">
          <w:rPr>
            <w:lang w:val="en-US"/>
          </w:rPr>
          <w:t xml:space="preserve">Image </w:t>
        </w:r>
      </w:ins>
      <w:ins w:id="659" w:author="Morten Lerstad Solli" w:date="2017-11-30T15:44:00Z">
        <w:r w:rsidR="008F11B9">
          <w:rPr>
            <w:lang w:val="en-US"/>
          </w:rPr>
          <w:t>processing is used to detect c</w:t>
        </w:r>
      </w:ins>
      <w:ins w:id="660" w:author="Morten Lerstad Solli" w:date="2017-11-30T15:34:00Z">
        <w:r w:rsidR="004A0D33">
          <w:rPr>
            <w:lang w:val="en-US"/>
          </w:rPr>
          <w:t>olors and shapes</w:t>
        </w:r>
      </w:ins>
      <w:ins w:id="661" w:author="Morten Lerstad Solli" w:date="2017-11-30T15:44:00Z">
        <w:r w:rsidR="008F11B9">
          <w:rPr>
            <w:lang w:val="en-US"/>
          </w:rPr>
          <w:t>.</w:t>
        </w:r>
      </w:ins>
    </w:p>
    <w:p w14:paraId="251954B6" w14:textId="672D0F0C" w:rsidR="00474E21" w:rsidRDefault="004A710E" w:rsidP="00347D3E">
      <w:pPr>
        <w:pStyle w:val="Brdtekst"/>
        <w:jc w:val="both"/>
        <w:rPr>
          <w:ins w:id="662" w:author="Morten Lerstad Solli" w:date="2017-11-30T15:38:00Z"/>
          <w:lang w:val="en-US"/>
        </w:rPr>
      </w:pPr>
      <w:ins w:id="663" w:author="Morten Lerstad Solli" w:date="2017-11-30T15:46:00Z">
        <w:r>
          <w:rPr>
            <w:lang w:val="en-US"/>
          </w:rPr>
          <w:t>The car manages to drive through portals of different color</w:t>
        </w:r>
      </w:ins>
      <w:ins w:id="664" w:author="Morten Lerstad Solli" w:date="2017-11-30T15:47:00Z">
        <w:r w:rsidR="007231BE">
          <w:rPr>
            <w:lang w:val="en-US"/>
          </w:rPr>
          <w:t>,</w:t>
        </w:r>
        <w:r w:rsidR="00752B9F">
          <w:rPr>
            <w:lang w:val="en-US"/>
          </w:rPr>
          <w:t xml:space="preserve"> </w:t>
        </w:r>
      </w:ins>
      <w:ins w:id="665" w:author="Morten Lerstad Solli" w:date="2017-11-30T15:48:00Z">
        <w:r w:rsidR="009702BD">
          <w:rPr>
            <w:lang w:val="en-US"/>
          </w:rPr>
          <w:t>chosen</w:t>
        </w:r>
      </w:ins>
      <w:ins w:id="666" w:author="Morten Lerstad Solli" w:date="2017-11-30T15:47:00Z">
        <w:r w:rsidR="007231BE">
          <w:rPr>
            <w:lang w:val="en-US"/>
          </w:rPr>
          <w:t xml:space="preserve"> </w:t>
        </w:r>
      </w:ins>
      <w:ins w:id="667" w:author="Morten Lerstad Solli" w:date="2017-11-30T15:48:00Z">
        <w:r w:rsidR="00752B9F">
          <w:rPr>
            <w:lang w:val="en-US"/>
          </w:rPr>
          <w:t>from</w:t>
        </w:r>
      </w:ins>
      <w:ins w:id="668" w:author="Morten Lerstad Solli" w:date="2017-11-30T15:47:00Z">
        <w:r w:rsidR="007231BE">
          <w:rPr>
            <w:lang w:val="en-US"/>
          </w:rPr>
          <w:t xml:space="preserve"> the external client. </w:t>
        </w:r>
      </w:ins>
      <w:ins w:id="669" w:author="Morten Lerstad Solli" w:date="2017-11-30T15:53:00Z">
        <w:r w:rsidR="00694A9B">
          <w:rPr>
            <w:lang w:val="en-US"/>
          </w:rPr>
          <w:t>There are no</w:t>
        </w:r>
      </w:ins>
      <w:ins w:id="670" w:author="Morten Lerstad Solli" w:date="2017-11-30T15:52:00Z">
        <w:r w:rsidR="006E7DA1">
          <w:rPr>
            <w:lang w:val="en-US"/>
          </w:rPr>
          <w:t xml:space="preserve"> problem</w:t>
        </w:r>
      </w:ins>
      <w:ins w:id="671" w:author="Morten Lerstad Solli" w:date="2017-11-30T15:53:00Z">
        <w:r w:rsidR="00694A9B">
          <w:rPr>
            <w:lang w:val="en-US"/>
          </w:rPr>
          <w:t>s</w:t>
        </w:r>
      </w:ins>
      <w:ins w:id="672" w:author="Morten Lerstad Solli" w:date="2017-11-30T15:52:00Z">
        <w:r w:rsidR="006E7DA1">
          <w:rPr>
            <w:lang w:val="en-US"/>
          </w:rPr>
          <w:t xml:space="preserve"> </w:t>
        </w:r>
      </w:ins>
      <w:ins w:id="673" w:author="Morten Lerstad Solli" w:date="2017-11-30T15:54:00Z">
        <w:r w:rsidR="00694A9B">
          <w:rPr>
            <w:lang w:val="en-US"/>
          </w:rPr>
          <w:t xml:space="preserve">when </w:t>
        </w:r>
      </w:ins>
      <w:ins w:id="674" w:author="Morten Lerstad Solli" w:date="2017-11-30T15:52:00Z">
        <w:r w:rsidR="006E7DA1">
          <w:rPr>
            <w:lang w:val="en-US"/>
          </w:rPr>
          <w:t>d</w:t>
        </w:r>
      </w:ins>
      <w:ins w:id="675" w:author="Morten Lerstad Solli" w:date="2017-11-30T15:53:00Z">
        <w:r w:rsidR="00694A9B">
          <w:rPr>
            <w:lang w:val="en-US"/>
          </w:rPr>
          <w:t>etecting colors in either dark or light environments</w:t>
        </w:r>
      </w:ins>
      <w:ins w:id="676" w:author="Morten Lerstad Solli" w:date="2017-11-30T15:54:00Z">
        <w:r w:rsidR="007D468A">
          <w:rPr>
            <w:lang w:val="en-US"/>
          </w:rPr>
          <w:t>.</w:t>
        </w:r>
      </w:ins>
      <w:ins w:id="677" w:author="Morten Lerstad Solli" w:date="2017-11-30T15:53:00Z">
        <w:r w:rsidR="00694A9B">
          <w:rPr>
            <w:lang w:val="en-US"/>
          </w:rPr>
          <w:t xml:space="preserve"> </w:t>
        </w:r>
      </w:ins>
      <w:ins w:id="678" w:author="Morten Lerstad Solli" w:date="2017-11-30T15:54:00Z">
        <w:r w:rsidR="007D468A">
          <w:rPr>
            <w:lang w:val="en-US"/>
          </w:rPr>
          <w:t>H</w:t>
        </w:r>
        <w:r w:rsidR="00694A9B">
          <w:rPr>
            <w:lang w:val="en-US"/>
          </w:rPr>
          <w:t xml:space="preserve">owever, </w:t>
        </w:r>
      </w:ins>
      <w:ins w:id="679" w:author="Morten Lerstad Solli" w:date="2017-11-30T15:55:00Z">
        <w:r w:rsidR="00DC750C">
          <w:rPr>
            <w:lang w:val="en-US"/>
          </w:rPr>
          <w:t>it</w:t>
        </w:r>
      </w:ins>
      <w:ins w:id="680" w:author="Morten Lerstad Solli" w:date="2017-11-30T15:54:00Z">
        <w:r w:rsidR="00694A9B">
          <w:rPr>
            <w:lang w:val="en-US"/>
          </w:rPr>
          <w:t xml:space="preserve"> </w:t>
        </w:r>
      </w:ins>
      <w:ins w:id="681" w:author="Morten Lerstad Solli" w:date="2017-11-30T15:56:00Z">
        <w:r w:rsidR="00D20C5C">
          <w:rPr>
            <w:lang w:val="en-US"/>
          </w:rPr>
          <w:t xml:space="preserve">struggles to </w:t>
        </w:r>
      </w:ins>
      <w:ins w:id="682" w:author="Morten Lerstad Solli" w:date="2017-11-30T15:55:00Z">
        <w:r w:rsidR="00DC750C">
          <w:rPr>
            <w:lang w:val="en-US"/>
          </w:rPr>
          <w:t>determine</w:t>
        </w:r>
      </w:ins>
      <w:ins w:id="683" w:author="Morten Lerstad Solli" w:date="2017-11-30T15:54:00Z">
        <w:r w:rsidR="00694A9B">
          <w:rPr>
            <w:lang w:val="en-US"/>
          </w:rPr>
          <w:t xml:space="preserve"> which portal</w:t>
        </w:r>
        <w:r w:rsidR="007D468A">
          <w:rPr>
            <w:lang w:val="en-US"/>
          </w:rPr>
          <w:t xml:space="preserve"> is close</w:t>
        </w:r>
      </w:ins>
      <w:ins w:id="684" w:author="Morten Lerstad Solli" w:date="2017-11-30T15:56:00Z">
        <w:r w:rsidR="009F2104">
          <w:rPr>
            <w:lang w:val="en-US"/>
          </w:rPr>
          <w:t>r to the car</w:t>
        </w:r>
      </w:ins>
      <w:ins w:id="685" w:author="Morten Lerstad Solli" w:date="2017-11-30T15:54:00Z">
        <w:r w:rsidR="007D468A">
          <w:rPr>
            <w:lang w:val="en-US"/>
          </w:rPr>
          <w:t>.</w:t>
        </w:r>
      </w:ins>
      <w:ins w:id="686" w:author="Morten Lerstad Solli" w:date="2017-11-30T16:01:00Z">
        <w:r w:rsidR="00CE2F07">
          <w:rPr>
            <w:lang w:val="en-US"/>
          </w:rPr>
          <w:t xml:space="preserve"> </w:t>
        </w:r>
      </w:ins>
      <w:ins w:id="687" w:author="Morten Lerstad Solli" w:date="2017-11-30T15:57:00Z">
        <w:r w:rsidR="00474E21">
          <w:rPr>
            <w:lang w:val="en-US"/>
          </w:rPr>
          <w:t>The gripping mechanism was not finalized and is therefore left out of the final product.</w:t>
        </w:r>
      </w:ins>
    </w:p>
    <w:p w14:paraId="12076D86" w14:textId="535926D7" w:rsidR="007D5686" w:rsidRDefault="00342431" w:rsidP="00347D3E">
      <w:pPr>
        <w:pStyle w:val="Brdtekst"/>
        <w:jc w:val="both"/>
        <w:rPr>
          <w:ins w:id="688" w:author="Morten Lerstad Solli" w:date="2017-11-30T15:35:00Z"/>
          <w:lang w:val="en-US"/>
        </w:rPr>
      </w:pPr>
      <w:ins w:id="689" w:author="Morten Lerstad Solli" w:date="2017-11-30T15:58:00Z">
        <w:r>
          <w:rPr>
            <w:lang w:val="en-US"/>
          </w:rPr>
          <w:t>Th</w:t>
        </w:r>
        <w:r w:rsidR="00BC3ED8">
          <w:rPr>
            <w:lang w:val="en-US"/>
          </w:rPr>
          <w:t xml:space="preserve">read-Safety </w:t>
        </w:r>
      </w:ins>
      <w:ins w:id="690" w:author="Morten Lerstad Solli" w:date="2017-11-30T15:59:00Z">
        <w:r w:rsidR="00C13576">
          <w:rPr>
            <w:lang w:val="en-US"/>
          </w:rPr>
          <w:t>was</w:t>
        </w:r>
      </w:ins>
      <w:ins w:id="691" w:author="Morten Lerstad Solli" w:date="2017-11-30T15:58:00Z">
        <w:r w:rsidR="00BC3ED8">
          <w:rPr>
            <w:lang w:val="en-US"/>
          </w:rPr>
          <w:t xml:space="preserve"> on</w:t>
        </w:r>
      </w:ins>
      <w:ins w:id="692" w:author="Morten Lerstad Solli" w:date="2017-11-30T15:59:00Z">
        <w:r w:rsidR="00C13576">
          <w:rPr>
            <w:lang w:val="en-US"/>
          </w:rPr>
          <w:t>e</w:t>
        </w:r>
      </w:ins>
      <w:ins w:id="693" w:author="Morten Lerstad Solli" w:date="2017-11-30T15:58:00Z">
        <w:r w:rsidR="00BC3ED8">
          <w:rPr>
            <w:lang w:val="en-US"/>
          </w:rPr>
          <w:t xml:space="preserve"> of</w:t>
        </w:r>
      </w:ins>
      <w:ins w:id="694" w:author="Morten Lerstad Solli" w:date="2017-11-30T15:59:00Z">
        <w:r w:rsidR="00C13576">
          <w:rPr>
            <w:lang w:val="en-US"/>
          </w:rPr>
          <w:t xml:space="preserve"> the</w:t>
        </w:r>
      </w:ins>
      <w:ins w:id="695" w:author="Morten Lerstad Solli" w:date="2017-11-30T15:58:00Z">
        <w:r w:rsidR="00BC3ED8">
          <w:rPr>
            <w:lang w:val="en-US"/>
          </w:rPr>
          <w:t xml:space="preserve"> </w:t>
        </w:r>
      </w:ins>
      <w:ins w:id="696" w:author="Morten Lerstad Solli" w:date="2017-11-30T15:59:00Z">
        <w:r w:rsidR="00C13576">
          <w:rPr>
            <w:lang w:val="en-US"/>
          </w:rPr>
          <w:t xml:space="preserve">main priorities and </w:t>
        </w:r>
        <w:r w:rsidR="00FC4B83">
          <w:rPr>
            <w:lang w:val="en-US"/>
          </w:rPr>
          <w:t>was maintained throughout the</w:t>
        </w:r>
      </w:ins>
      <w:ins w:id="697" w:author="Morten Lerstad Solli" w:date="2017-11-30T16:00:00Z">
        <w:r w:rsidR="0081108D">
          <w:rPr>
            <w:lang w:val="en-US"/>
          </w:rPr>
          <w:t xml:space="preserve"> whole</w:t>
        </w:r>
      </w:ins>
      <w:ins w:id="698" w:author="Morten Lerstad Solli" w:date="2017-11-30T15:59:00Z">
        <w:r w:rsidR="00FC4B83">
          <w:rPr>
            <w:lang w:val="en-US"/>
          </w:rPr>
          <w:t xml:space="preserve"> pr</w:t>
        </w:r>
      </w:ins>
      <w:ins w:id="699" w:author="Morten Lerstad Solli" w:date="2017-11-30T16:00:00Z">
        <w:r w:rsidR="00FC4B83">
          <w:rPr>
            <w:lang w:val="en-US"/>
          </w:rPr>
          <w:t>oject</w:t>
        </w:r>
        <w:r w:rsidR="0081108D">
          <w:rPr>
            <w:lang w:val="en-US"/>
          </w:rPr>
          <w:t>.</w:t>
        </w:r>
      </w:ins>
    </w:p>
    <w:p w14:paraId="68F857E4" w14:textId="7E7361A6" w:rsidR="00140BF8" w:rsidRPr="00B7686C" w:rsidDel="00342431" w:rsidRDefault="00140BF8">
      <w:pPr>
        <w:pStyle w:val="Brdtekst"/>
        <w:jc w:val="both"/>
        <w:rPr>
          <w:del w:id="700" w:author="Morten Lerstad Solli" w:date="2017-11-30T15:58:00Z"/>
          <w:lang w:val="en-US"/>
        </w:rPr>
        <w:pPrChange w:id="701" w:author="Morten Lerstad Solli" w:date="2017-11-30T15:03:00Z">
          <w:pPr>
            <w:pStyle w:val="Brdtekst"/>
          </w:pPr>
        </w:pPrChange>
      </w:pPr>
    </w:p>
    <w:p w14:paraId="50B13165" w14:textId="69D5FE52" w:rsidR="00BB3385" w:rsidRPr="00B7686C" w:rsidDel="00342431" w:rsidRDefault="21142444" w:rsidP="21142444">
      <w:pPr>
        <w:rPr>
          <w:del w:id="702" w:author="Morten Lerstad Solli" w:date="2017-11-30T15:58:00Z"/>
          <w:rFonts w:ascii="Arial" w:hAnsi="Arial" w:cs="Arial"/>
          <w:i/>
          <w:iCs/>
          <w:color w:val="0000FF"/>
          <w:lang w:val="en-US"/>
        </w:rPr>
      </w:pPr>
      <w:del w:id="703" w:author="Morten Lerstad Solli" w:date="2017-11-30T15:58:00Z">
        <w:r w:rsidRPr="00B7686C" w:rsidDel="00342431">
          <w:rPr>
            <w:rFonts w:ascii="Arial" w:hAnsi="Arial" w:cs="Arial"/>
            <w:i/>
            <w:iCs/>
            <w:color w:val="0000FF"/>
            <w:lang w:val="en-US"/>
          </w:rPr>
          <w:delText xml:space="preserve">This report is the final project report of Real Time Programming. The project of our team is about </w:delText>
        </w:r>
      </w:del>
    </w:p>
    <w:p w14:paraId="67ABB669" w14:textId="53D3C607" w:rsidR="21142444" w:rsidRPr="00B7686C" w:rsidRDefault="21142444" w:rsidP="21142444">
      <w:pPr>
        <w:rPr>
          <w:rFonts w:ascii="Arial" w:hAnsi="Arial" w:cs="Arial"/>
          <w:i/>
          <w:iCs/>
          <w:color w:val="0000FF"/>
          <w:lang w:val="en-US"/>
        </w:rPr>
      </w:pPr>
    </w:p>
    <w:p w14:paraId="44C48A9C" w14:textId="1BFCF982" w:rsidR="0025124D" w:rsidRPr="00B7686C" w:rsidRDefault="21142444">
      <w:pPr>
        <w:pStyle w:val="Overskrift1"/>
        <w:numPr>
          <w:ilvl w:val="0"/>
          <w:numId w:val="0"/>
        </w:numPr>
        <w:ind w:left="432" w:hanging="432"/>
        <w:rPr>
          <w:lang w:val="en-US"/>
        </w:rPr>
        <w:pPrChange w:id="704" w:author="Oscar Herman Kise" w:date="2017-11-28T09:37:00Z">
          <w:pPr>
            <w:pStyle w:val="Overskrift1"/>
          </w:pPr>
        </w:pPrChange>
      </w:pPr>
      <w:bookmarkStart w:id="705" w:name="_Toc499129434"/>
      <w:bookmarkStart w:id="706" w:name="_Toc499197438"/>
      <w:bookmarkStart w:id="707" w:name="_Toc499231028"/>
      <w:bookmarkStart w:id="708" w:name="_Toc499394271"/>
      <w:bookmarkStart w:id="709" w:name="_Toc499485428"/>
      <w:bookmarkStart w:id="710" w:name="_Toc499485838"/>
      <w:bookmarkStart w:id="711" w:name="_Toc499485928"/>
      <w:bookmarkStart w:id="712" w:name="_Toc499500637"/>
      <w:bookmarkStart w:id="713" w:name="_Toc499567427"/>
      <w:bookmarkStart w:id="714" w:name="_Toc499568092"/>
      <w:bookmarkStart w:id="715" w:name="_Toc499584466"/>
      <w:bookmarkStart w:id="716" w:name="_Toc499584800"/>
      <w:bookmarkStart w:id="717" w:name="_Toc499631391"/>
      <w:bookmarkStart w:id="718" w:name="_Toc499646453"/>
      <w:bookmarkStart w:id="719" w:name="_Toc499654666"/>
      <w:bookmarkStart w:id="720" w:name="_Toc499722733"/>
      <w:bookmarkStart w:id="721" w:name="_Toc499731791"/>
      <w:bookmarkStart w:id="722" w:name="_Toc499733218"/>
      <w:bookmarkStart w:id="723" w:name="_Toc499737727"/>
      <w:bookmarkStart w:id="724" w:name="_Toc499753989"/>
      <w:bookmarkStart w:id="725" w:name="_Toc499757784"/>
      <w:bookmarkStart w:id="726" w:name="_Toc499757339"/>
      <w:bookmarkStart w:id="727" w:name="_Toc499806070"/>
      <w:bookmarkStart w:id="728" w:name="_Toc499828918"/>
      <w:bookmarkStart w:id="729" w:name="_Toc499829497"/>
      <w:bookmarkStart w:id="730" w:name="_Toc499835595"/>
      <w:bookmarkStart w:id="731" w:name="_Toc499843298"/>
      <w:r w:rsidRPr="00B7686C">
        <w:rPr>
          <w:lang w:val="en-US"/>
        </w:rPr>
        <w:t>Terminology</w:t>
      </w:r>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08C2995E" w14:textId="2941744B" w:rsidR="21142444" w:rsidRDefault="21142444" w:rsidP="21142444">
      <w:pPr>
        <w:rPr>
          <w:ins w:id="732" w:author="Oscar Herman Kise" w:date="2017-11-30T20:27:00Z"/>
          <w:rFonts w:ascii="Arial" w:hAnsi="Arial" w:cs="Arial"/>
          <w:b/>
          <w:bCs/>
          <w:sz w:val="28"/>
          <w:szCs w:val="28"/>
          <w:lang w:val="en-US"/>
        </w:rPr>
      </w:pPr>
      <w:r w:rsidRPr="00B7686C">
        <w:rPr>
          <w:rFonts w:ascii="Arial" w:hAnsi="Arial" w:cs="Arial"/>
          <w:b/>
          <w:bCs/>
          <w:sz w:val="28"/>
          <w:szCs w:val="28"/>
          <w:lang w:val="en-US"/>
        </w:rPr>
        <w:t>Concepts</w:t>
      </w:r>
    </w:p>
    <w:p w14:paraId="50D8DE0F" w14:textId="77777777" w:rsidR="00A164EA" w:rsidRPr="00B7686C" w:rsidRDefault="00A164EA" w:rsidP="21142444">
      <w:pPr>
        <w:rPr>
          <w:rFonts w:ascii="Arial" w:hAnsi="Arial" w:cs="Arial"/>
          <w:b/>
          <w:bCs/>
          <w:sz w:val="28"/>
          <w:szCs w:val="28"/>
          <w:lang w:val="en-US"/>
        </w:rPr>
      </w:pPr>
    </w:p>
    <w:p w14:paraId="4DA2D631" w14:textId="2A70DB2C" w:rsidR="21142444" w:rsidRDefault="002D3216" w:rsidP="002D3216">
      <w:pPr>
        <w:rPr>
          <w:ins w:id="733" w:author="Morten Lerstad Solli" w:date="2017-11-30T16:29:00Z"/>
          <w:lang w:val="en-US"/>
        </w:rPr>
      </w:pPr>
      <w:r w:rsidRPr="00B7686C">
        <w:rPr>
          <w:lang w:val="en-US"/>
        </w:rPr>
        <w:t>Real</w:t>
      </w:r>
      <w:ins w:id="734" w:author="Ole-Martin Hanstveit" w:date="2017-11-29T19:48:00Z">
        <w:r w:rsidR="001F12FC">
          <w:rPr>
            <w:lang w:val="en-US"/>
          </w:rPr>
          <w:t>-</w:t>
        </w:r>
      </w:ins>
      <w:r w:rsidRPr="00B7686C">
        <w:rPr>
          <w:lang w:val="en-US"/>
        </w:rPr>
        <w:t>time</w:t>
      </w:r>
      <w:r w:rsidRPr="00B7686C">
        <w:rPr>
          <w:lang w:val="en-US"/>
        </w:rPr>
        <w:tab/>
      </w:r>
      <w:r w:rsidRPr="00B7686C">
        <w:rPr>
          <w:lang w:val="en-US"/>
        </w:rPr>
        <w:tab/>
      </w:r>
      <w:ins w:id="735" w:author="Morten Lerstad Solli" w:date="2017-11-23T15:09:00Z">
        <w:r w:rsidR="005817A6" w:rsidRPr="00B7686C">
          <w:rPr>
            <w:lang w:val="en-US"/>
          </w:rPr>
          <w:tab/>
        </w:r>
      </w:ins>
      <w:r w:rsidRPr="00B7686C">
        <w:rPr>
          <w:lang w:val="en-US"/>
        </w:rPr>
        <w:t>-</w:t>
      </w:r>
      <w:ins w:id="736" w:author="Morten Lerstad Solli" w:date="2017-11-30T16:26:00Z">
        <w:r w:rsidR="00F1216B">
          <w:rPr>
            <w:lang w:val="en-US"/>
          </w:rPr>
          <w:t xml:space="preserve"> </w:t>
        </w:r>
        <w:r w:rsidR="001A528C">
          <w:rPr>
            <w:lang w:val="en-US"/>
          </w:rPr>
          <w:t>Real ti</w:t>
        </w:r>
      </w:ins>
      <w:ins w:id="737" w:author="Morten Lerstad Solli" w:date="2017-11-30T16:28:00Z">
        <w:r w:rsidR="00495A47">
          <w:rPr>
            <w:lang w:val="en-US"/>
          </w:rPr>
          <w:t xml:space="preserve">me programs </w:t>
        </w:r>
      </w:ins>
      <w:ins w:id="738" w:author="Morten Lerstad Solli" w:date="2017-11-30T16:30:00Z">
        <w:r w:rsidR="00DA50DA">
          <w:rPr>
            <w:lang w:val="en-US"/>
          </w:rPr>
          <w:t xml:space="preserve">shall </w:t>
        </w:r>
      </w:ins>
      <w:ins w:id="739" w:author="Morten Lerstad Solli" w:date="2017-11-30T16:28:00Z">
        <w:r w:rsidR="00C03B3F">
          <w:rPr>
            <w:lang w:val="en-US"/>
          </w:rPr>
          <w:t>guarantee</w:t>
        </w:r>
        <w:r w:rsidR="00495A47">
          <w:rPr>
            <w:lang w:val="en-US"/>
          </w:rPr>
          <w:t xml:space="preserve"> a response </w:t>
        </w:r>
        <w:r w:rsidR="00C03B3F">
          <w:rPr>
            <w:lang w:val="en-US"/>
          </w:rPr>
          <w:t>within a</w:t>
        </w:r>
      </w:ins>
    </w:p>
    <w:p w14:paraId="7558E267" w14:textId="3D2B5BEB" w:rsidR="00C03B3F" w:rsidRPr="00B7686C" w:rsidRDefault="00C03B3F" w:rsidP="002D3216">
      <w:pPr>
        <w:rPr>
          <w:ins w:id="740" w:author="Morten Lerstad Solli" w:date="2017-11-23T15:09:00Z"/>
          <w:lang w:val="en-US"/>
        </w:rPr>
      </w:pPr>
      <w:ins w:id="741" w:author="Morten Lerstad Solli" w:date="2017-11-30T16:29:00Z">
        <w:r>
          <w:rPr>
            <w:lang w:val="en-US"/>
          </w:rPr>
          <w:tab/>
        </w:r>
        <w:r>
          <w:rPr>
            <w:lang w:val="en-US"/>
          </w:rPr>
          <w:tab/>
        </w:r>
        <w:r>
          <w:rPr>
            <w:lang w:val="en-US"/>
          </w:rPr>
          <w:tab/>
        </w:r>
        <w:r>
          <w:rPr>
            <w:lang w:val="en-US"/>
          </w:rPr>
          <w:tab/>
        </w:r>
      </w:ins>
      <w:ins w:id="742" w:author="Morten Lerstad Solli" w:date="2017-11-30T16:30:00Z">
        <w:r w:rsidR="00DA50DA">
          <w:rPr>
            <w:lang w:val="en-US"/>
          </w:rPr>
          <w:t xml:space="preserve">pre-specified time </w:t>
        </w:r>
      </w:ins>
      <w:ins w:id="743" w:author="Morten Lerstad Solli" w:date="2017-11-30T16:29:00Z">
        <w:r w:rsidR="00DA50DA">
          <w:rPr>
            <w:lang w:val="en-US"/>
          </w:rPr>
          <w:t>constraint</w:t>
        </w:r>
      </w:ins>
    </w:p>
    <w:p w14:paraId="74A9C0DF" w14:textId="4C536B5E" w:rsidR="009D6110" w:rsidRDefault="00DD6DF5" w:rsidP="002D3216">
      <w:pPr>
        <w:rPr>
          <w:ins w:id="744" w:author="Morten Lerstad Solli" w:date="2017-11-30T16:34:00Z"/>
          <w:lang w:val="en-US"/>
        </w:rPr>
      </w:pPr>
      <w:ins w:id="745" w:author="Morten Lerstad Solli" w:date="2017-11-23T15:09:00Z">
        <w:r w:rsidRPr="00B7686C">
          <w:rPr>
            <w:lang w:val="en-US"/>
          </w:rPr>
          <w:t>Concurrent</w:t>
        </w:r>
        <w:r w:rsidRPr="00B7686C">
          <w:rPr>
            <w:lang w:val="en-US"/>
          </w:rPr>
          <w:tab/>
        </w:r>
        <w:r w:rsidRPr="00B7686C">
          <w:rPr>
            <w:lang w:val="en-US"/>
          </w:rPr>
          <w:tab/>
        </w:r>
        <w:r w:rsidRPr="00B7686C">
          <w:rPr>
            <w:lang w:val="en-US"/>
          </w:rPr>
          <w:tab/>
          <w:t>-</w:t>
        </w:r>
      </w:ins>
      <w:ins w:id="746" w:author="Morten Lerstad Solli" w:date="2017-11-30T16:32:00Z">
        <w:r w:rsidR="000A0549">
          <w:rPr>
            <w:lang w:val="en-US"/>
          </w:rPr>
          <w:t xml:space="preserve"> Concurrency is when </w:t>
        </w:r>
      </w:ins>
      <w:ins w:id="747" w:author="Morten Lerstad Solli" w:date="2017-11-30T16:33:00Z">
        <w:r w:rsidR="009D6110">
          <w:rPr>
            <w:lang w:val="en-US"/>
          </w:rPr>
          <w:t xml:space="preserve">several tasks will run </w:t>
        </w:r>
      </w:ins>
      <w:ins w:id="748" w:author="Morten Lerstad Solli" w:date="2017-11-30T16:34:00Z">
        <w:r w:rsidR="00CC5673">
          <w:rPr>
            <w:lang w:val="en-US"/>
          </w:rPr>
          <w:t>simultaneously</w:t>
        </w:r>
      </w:ins>
      <w:ins w:id="749" w:author="Morten Lerstad Solli" w:date="2017-11-30T16:36:00Z">
        <w:r w:rsidR="00B568C7">
          <w:rPr>
            <w:lang w:val="en-US"/>
          </w:rPr>
          <w:t>,</w:t>
        </w:r>
      </w:ins>
    </w:p>
    <w:p w14:paraId="3A90EDE7" w14:textId="36F85003" w:rsidR="00CC5673" w:rsidRDefault="00CC5673" w:rsidP="002D3216">
      <w:pPr>
        <w:rPr>
          <w:ins w:id="750" w:author="Morten Lerstad Solli" w:date="2017-11-30T16:06:00Z"/>
          <w:lang w:val="en-US"/>
        </w:rPr>
      </w:pPr>
      <w:ins w:id="751" w:author="Morten Lerstad Solli" w:date="2017-11-30T16:34:00Z">
        <w:r>
          <w:rPr>
            <w:lang w:val="en-US"/>
          </w:rPr>
          <w:tab/>
        </w:r>
        <w:r>
          <w:rPr>
            <w:lang w:val="en-US"/>
          </w:rPr>
          <w:tab/>
        </w:r>
        <w:r>
          <w:rPr>
            <w:lang w:val="en-US"/>
          </w:rPr>
          <w:tab/>
        </w:r>
        <w:r>
          <w:rPr>
            <w:lang w:val="en-US"/>
          </w:rPr>
          <w:tab/>
          <w:t xml:space="preserve">by </w:t>
        </w:r>
      </w:ins>
      <w:ins w:id="752" w:author="Morten Lerstad Solli" w:date="2017-11-30T16:35:00Z">
        <w:r w:rsidR="00B568C7">
          <w:rPr>
            <w:lang w:val="en-US"/>
          </w:rPr>
          <w:t xml:space="preserve">running them in </w:t>
        </w:r>
      </w:ins>
      <w:ins w:id="753" w:author="Morten Lerstad Solli" w:date="2017-11-30T16:36:00Z">
        <w:r w:rsidR="00B568C7">
          <w:rPr>
            <w:lang w:val="en-US"/>
          </w:rPr>
          <w:t>overlapping time periods.</w:t>
        </w:r>
      </w:ins>
    </w:p>
    <w:p w14:paraId="78B8982A" w14:textId="1C88139B" w:rsidR="005F6A6F" w:rsidRDefault="005F6A6F">
      <w:pPr>
        <w:ind w:left="2835" w:hanging="2835"/>
        <w:rPr>
          <w:ins w:id="754" w:author="Morten Lerstad Solli" w:date="2017-11-30T16:03:00Z"/>
          <w:lang w:val="en-US"/>
        </w:rPr>
        <w:pPrChange w:id="755" w:author="Ole-Martin Hanstveit" w:date="2017-11-30T17:09:00Z">
          <w:pPr/>
        </w:pPrChange>
      </w:pPr>
      <w:ins w:id="756" w:author="Morten Lerstad Solli" w:date="2017-11-30T16:06:00Z">
        <w:r w:rsidRPr="00B7686C">
          <w:rPr>
            <w:lang w:val="en-US"/>
          </w:rPr>
          <w:t>HSV</w:t>
        </w:r>
        <w:r w:rsidRPr="00B7686C">
          <w:rPr>
            <w:lang w:val="en-US"/>
          </w:rPr>
          <w:tab/>
        </w:r>
        <w:r w:rsidRPr="00B7686C">
          <w:rPr>
            <w:lang w:val="en-US"/>
          </w:rPr>
          <w:tab/>
        </w:r>
        <w:del w:id="757" w:author="Ole-Martin Hanstveit" w:date="2017-11-30T17:04:00Z">
          <w:r w:rsidRPr="00B7686C" w:rsidDel="00FA0810">
            <w:rPr>
              <w:lang w:val="en-US"/>
            </w:rPr>
            <w:tab/>
          </w:r>
          <w:r w:rsidRPr="00B7686C" w:rsidDel="00FA0810">
            <w:rPr>
              <w:lang w:val="en-US"/>
            </w:rPr>
            <w:tab/>
          </w:r>
        </w:del>
        <w:r w:rsidRPr="00B7686C">
          <w:rPr>
            <w:lang w:val="en-US"/>
          </w:rPr>
          <w:t>-</w:t>
        </w:r>
        <w:r>
          <w:rPr>
            <w:lang w:val="en-US"/>
          </w:rPr>
          <w:t xml:space="preserve"> </w:t>
        </w:r>
        <w:del w:id="758" w:author="Ole-Martin Hanstveit" w:date="2017-11-30T17:02:00Z">
          <w:r w:rsidDel="00FA0810">
            <w:rPr>
              <w:lang w:val="en-US"/>
            </w:rPr>
            <w:delText>Hue Saturation Value,</w:delText>
          </w:r>
        </w:del>
      </w:ins>
      <w:ins w:id="759" w:author="Ole-Martin Hanstveit" w:date="2017-11-30T17:07:00Z">
        <w:r w:rsidR="00E32B03">
          <w:rPr>
            <w:lang w:val="en-US"/>
          </w:rPr>
          <w:t>This is a</w:t>
        </w:r>
      </w:ins>
      <w:ins w:id="760" w:author="Ole-Martin Hanstveit" w:date="2017-11-30T17:03:00Z">
        <w:r w:rsidR="00FA0810">
          <w:rPr>
            <w:lang w:val="en-US"/>
          </w:rPr>
          <w:t xml:space="preserve"> color model which separates </w:t>
        </w:r>
      </w:ins>
      <w:ins w:id="761" w:author="Ole-Martin Hanstveit" w:date="2017-11-30T17:04:00Z">
        <w:r w:rsidR="00FA0810">
          <w:rPr>
            <w:lang w:val="en-US"/>
          </w:rPr>
          <w:t>true color from light   intensity</w:t>
        </w:r>
      </w:ins>
      <w:ins w:id="762" w:author="Ole-Martin Hanstveit" w:date="2017-11-30T17:05:00Z">
        <w:r w:rsidR="00FA0810">
          <w:rPr>
            <w:lang w:val="en-US"/>
          </w:rPr>
          <w:t xml:space="preserve">. Hue is the color, </w:t>
        </w:r>
      </w:ins>
      <w:ins w:id="763" w:author="Ole-Martin Hanstveit" w:date="2017-11-30T17:06:00Z">
        <w:r w:rsidR="00FA0810">
          <w:rPr>
            <w:lang w:val="en-US"/>
          </w:rPr>
          <w:t>Saturation is how dark it is, and Value is the lightness.</w:t>
        </w:r>
      </w:ins>
      <w:ins w:id="764" w:author="Morten Lerstad Solli" w:date="2017-11-30T16:06:00Z">
        <w:del w:id="765" w:author="Ole-Martin Hanstveit" w:date="2017-11-30T17:05:00Z">
          <w:r w:rsidDel="00FA0810">
            <w:rPr>
              <w:lang w:val="en-US"/>
            </w:rPr>
            <w:delText xml:space="preserve"> </w:delText>
          </w:r>
        </w:del>
      </w:ins>
    </w:p>
    <w:p w14:paraId="4F6D9E43" w14:textId="39C1E693" w:rsidR="00396425" w:rsidRDefault="00396425">
      <w:pPr>
        <w:ind w:left="2832" w:hanging="2832"/>
        <w:rPr>
          <w:ins w:id="766" w:author="Morten Lerstad Solli" w:date="2017-11-30T16:04:00Z"/>
          <w:lang w:val="en-US"/>
        </w:rPr>
        <w:pPrChange w:id="767" w:author="Ole-Martin Hanstveit" w:date="2017-11-30T17:09:00Z">
          <w:pPr/>
        </w:pPrChange>
      </w:pPr>
      <w:ins w:id="768" w:author="Morten Lerstad Solli" w:date="2017-11-30T16:04:00Z">
        <w:r>
          <w:rPr>
            <w:lang w:val="en-US"/>
          </w:rPr>
          <w:t>BGR</w:t>
        </w:r>
        <w:r>
          <w:rPr>
            <w:lang w:val="en-US"/>
          </w:rPr>
          <w:tab/>
        </w:r>
        <w:r>
          <w:rPr>
            <w:lang w:val="en-US"/>
          </w:rPr>
          <w:tab/>
        </w:r>
        <w:del w:id="769" w:author="Ole-Martin Hanstveit" w:date="2017-11-30T17:08:00Z">
          <w:r w:rsidDel="00E32B03">
            <w:rPr>
              <w:lang w:val="en-US"/>
            </w:rPr>
            <w:tab/>
          </w:r>
          <w:r w:rsidDel="00E32B03">
            <w:rPr>
              <w:lang w:val="en-US"/>
            </w:rPr>
            <w:tab/>
          </w:r>
        </w:del>
        <w:r>
          <w:rPr>
            <w:lang w:val="en-US"/>
          </w:rPr>
          <w:t>-</w:t>
        </w:r>
      </w:ins>
      <w:ins w:id="770" w:author="Ole-Martin Hanstveit" w:date="2017-11-30T17:07:00Z">
        <w:r w:rsidR="00E32B03">
          <w:rPr>
            <w:lang w:val="en-US"/>
          </w:rPr>
          <w:t xml:space="preserve"> </w:t>
        </w:r>
      </w:ins>
      <w:ins w:id="771" w:author="Ole-Martin Hanstveit" w:date="2017-11-30T17:08:00Z">
        <w:r w:rsidR="00E32B03">
          <w:rPr>
            <w:lang w:val="en-US"/>
          </w:rPr>
          <w:t>This is the same as the RGB color model, but in a reversed order.</w:t>
        </w:r>
      </w:ins>
    </w:p>
    <w:p w14:paraId="5FC542C0" w14:textId="71443F34" w:rsidR="00396425" w:rsidRDefault="00396425" w:rsidP="002D3216">
      <w:pPr>
        <w:rPr>
          <w:ins w:id="772" w:author="Morten Lerstad Solli" w:date="2017-11-30T16:04:00Z"/>
          <w:del w:id="773" w:author="Ole-Martin Hanstveit" w:date="2017-11-30T17:00:00Z"/>
          <w:lang w:val="en-US"/>
        </w:rPr>
      </w:pPr>
      <w:ins w:id="774" w:author="Morten Lerstad Solli" w:date="2017-11-30T16:04:00Z">
        <w:del w:id="775" w:author="Ole-Martin Hanstveit" w:date="2017-11-30T17:00:00Z">
          <w:r>
            <w:rPr>
              <w:lang w:val="en-US"/>
            </w:rPr>
            <w:delText>HUE</w:delText>
          </w:r>
          <w:r w:rsidR="004033A1">
            <w:rPr>
              <w:lang w:val="en-US"/>
            </w:rPr>
            <w:tab/>
          </w:r>
          <w:r w:rsidR="004033A1">
            <w:rPr>
              <w:lang w:val="en-US"/>
            </w:rPr>
            <w:tab/>
          </w:r>
          <w:r w:rsidR="004033A1">
            <w:rPr>
              <w:lang w:val="en-US"/>
            </w:rPr>
            <w:tab/>
          </w:r>
          <w:r w:rsidR="004033A1">
            <w:rPr>
              <w:lang w:val="en-US"/>
            </w:rPr>
            <w:tab/>
            <w:delText>-</w:delText>
          </w:r>
        </w:del>
      </w:ins>
    </w:p>
    <w:p w14:paraId="65A37E3B" w14:textId="16CA363C" w:rsidR="004033A1" w:rsidRDefault="00AB4554" w:rsidP="002D3216">
      <w:pPr>
        <w:rPr>
          <w:ins w:id="776" w:author="Morten Lerstad Solli" w:date="2017-11-30T16:05:00Z"/>
          <w:del w:id="777" w:author="Ole-Martin Hanstveit" w:date="2017-11-30T17:00:00Z"/>
          <w:lang w:val="en-US"/>
        </w:rPr>
      </w:pPr>
      <w:ins w:id="778" w:author="Morten Lerstad Solli" w:date="2017-11-30T16:05:00Z">
        <w:del w:id="779" w:author="Ole-Martin Hanstveit" w:date="2017-11-30T17:00:00Z">
          <w:r>
            <w:rPr>
              <w:lang w:val="en-US"/>
            </w:rPr>
            <w:delText>Saturation</w:delText>
          </w:r>
          <w:r w:rsidR="004033A1">
            <w:rPr>
              <w:lang w:val="en-US"/>
            </w:rPr>
            <w:tab/>
          </w:r>
          <w:r w:rsidR="004033A1">
            <w:rPr>
              <w:lang w:val="en-US"/>
            </w:rPr>
            <w:tab/>
          </w:r>
          <w:r w:rsidR="004033A1">
            <w:rPr>
              <w:lang w:val="en-US"/>
            </w:rPr>
            <w:tab/>
            <w:delText>-</w:delText>
          </w:r>
        </w:del>
      </w:ins>
    </w:p>
    <w:p w14:paraId="18BF1AC7" w14:textId="5CB809D2" w:rsidR="004033A1" w:rsidRPr="00B7686C" w:rsidRDefault="004033A1" w:rsidP="002D3216">
      <w:pPr>
        <w:rPr>
          <w:del w:id="780" w:author="Ole-Martin Hanstveit" w:date="2017-11-30T17:00:00Z"/>
          <w:lang w:val="en-US"/>
        </w:rPr>
      </w:pPr>
      <w:ins w:id="781" w:author="Morten Lerstad Solli" w:date="2017-11-30T16:05:00Z">
        <w:del w:id="782" w:author="Ole-Martin Hanstveit" w:date="2017-11-30T17:00:00Z">
          <w:r>
            <w:rPr>
              <w:lang w:val="en-US"/>
            </w:rPr>
            <w:delText>Value</w:delText>
          </w:r>
          <w:r w:rsidR="00AB4554">
            <w:rPr>
              <w:lang w:val="en-US"/>
            </w:rPr>
            <w:tab/>
          </w:r>
          <w:r w:rsidR="00AB4554">
            <w:rPr>
              <w:lang w:val="en-US"/>
            </w:rPr>
            <w:tab/>
          </w:r>
          <w:r w:rsidR="00AB4554">
            <w:rPr>
              <w:lang w:val="en-US"/>
            </w:rPr>
            <w:tab/>
          </w:r>
          <w:r w:rsidR="00AB4554">
            <w:rPr>
              <w:lang w:val="en-US"/>
            </w:rPr>
            <w:tab/>
            <w:delText>-</w:delText>
          </w:r>
        </w:del>
      </w:ins>
    </w:p>
    <w:p w14:paraId="503089DD" w14:textId="71BE3CBD" w:rsidR="004A72C8" w:rsidRPr="00B7686C" w:rsidRDefault="005817A6">
      <w:pPr>
        <w:ind w:left="2832" w:hanging="2832"/>
        <w:rPr>
          <w:ins w:id="783" w:author="Oscar Herman Kise" w:date="2017-11-28T16:59:00Z"/>
          <w:lang w:val="en-US"/>
        </w:rPr>
        <w:pPrChange w:id="784" w:author="Oscar Herman Kise" w:date="2017-11-28T17:00:00Z">
          <w:pPr/>
        </w:pPrChange>
      </w:pPr>
      <w:ins w:id="785" w:author="Morten Lerstad Solli" w:date="2017-11-23T15:08:00Z">
        <w:del w:id="786" w:author="Oscar Herman Kise" w:date="2017-11-30T18:43:00Z">
          <w:r w:rsidRPr="00B7686C" w:rsidDel="00C5193E">
            <w:rPr>
              <w:lang w:val="en-US"/>
            </w:rPr>
            <w:delText>Serial communication</w:delText>
          </w:r>
        </w:del>
      </w:ins>
      <w:ins w:id="787" w:author="Morten Lerstad Solli" w:date="2017-11-23T15:09:00Z">
        <w:del w:id="788" w:author="Oscar Herman Kise" w:date="2017-11-30T18:43:00Z">
          <w:r w:rsidRPr="00B7686C" w:rsidDel="00C5193E">
            <w:rPr>
              <w:lang w:val="en-US"/>
            </w:rPr>
            <w:tab/>
            <w:delText>-</w:delText>
          </w:r>
        </w:del>
      </w:ins>
      <w:ins w:id="789" w:author="Morten Lerstad Solli" w:date="2017-11-30T16:05:00Z">
        <w:del w:id="790" w:author="Oscar Herman Kise" w:date="2017-11-30T18:43:00Z">
          <w:r w:rsidR="00AB4554" w:rsidDel="00C5193E">
            <w:rPr>
              <w:lang w:val="en-US"/>
            </w:rPr>
            <w:delText xml:space="preserve"> </w:delText>
          </w:r>
        </w:del>
      </w:ins>
      <w:ins w:id="791" w:author="Oscar Herman Kise" w:date="2017-11-28T16:57:00Z">
        <w:r w:rsidR="004A72C8" w:rsidRPr="00B7686C">
          <w:rPr>
            <w:lang w:val="en-US"/>
          </w:rPr>
          <w:t>Stall current</w:t>
        </w:r>
        <w:r w:rsidR="004A72C8" w:rsidRPr="00B7686C">
          <w:rPr>
            <w:lang w:val="en-US"/>
          </w:rPr>
          <w:tab/>
        </w:r>
      </w:ins>
      <w:ins w:id="792" w:author="Oscar Herman Kise" w:date="2017-11-28T17:00:00Z">
        <w:r w:rsidR="00277D85" w:rsidRPr="00B7686C">
          <w:rPr>
            <w:lang w:val="en-US"/>
          </w:rPr>
          <w:tab/>
        </w:r>
      </w:ins>
      <w:ins w:id="793" w:author="Oscar Herman Kise" w:date="2017-11-28T16:58:00Z">
        <w:r w:rsidR="004A72C8" w:rsidRPr="00B7686C">
          <w:rPr>
            <w:lang w:val="en-US"/>
          </w:rPr>
          <w:t>- The</w:t>
        </w:r>
        <w:r w:rsidR="00301286" w:rsidRPr="00B7686C">
          <w:rPr>
            <w:lang w:val="en-US"/>
          </w:rPr>
          <w:t xml:space="preserve"> maximum</w:t>
        </w:r>
        <w:r w:rsidR="004A72C8" w:rsidRPr="00B7686C">
          <w:rPr>
            <w:lang w:val="en-US"/>
          </w:rPr>
          <w:t xml:space="preserve"> current</w:t>
        </w:r>
        <w:r w:rsidR="00301286" w:rsidRPr="00B7686C">
          <w:rPr>
            <w:lang w:val="en-US"/>
          </w:rPr>
          <w:t xml:space="preserve"> drawn when the motor is appl</w:t>
        </w:r>
      </w:ins>
      <w:ins w:id="794" w:author="Oscar Herman Kise" w:date="2017-11-28T16:59:00Z">
        <w:r w:rsidR="00277D85" w:rsidRPr="00B7686C">
          <w:rPr>
            <w:lang w:val="en-US"/>
          </w:rPr>
          <w:t>ying</w:t>
        </w:r>
        <w:r w:rsidR="00301286" w:rsidRPr="00B7686C">
          <w:rPr>
            <w:lang w:val="en-US"/>
          </w:rPr>
          <w:t xml:space="preserve"> </w:t>
        </w:r>
      </w:ins>
      <w:ins w:id="795" w:author="Morten Lerstad Solli" w:date="2017-11-30T16:36:00Z">
        <w:r w:rsidR="00B568C7">
          <w:rPr>
            <w:lang w:val="en-US"/>
          </w:rPr>
          <w:t xml:space="preserve">        </w:t>
        </w:r>
      </w:ins>
      <w:ins w:id="796" w:author="Oscar Herman Kise" w:date="2017-11-28T16:59:00Z">
        <w:r w:rsidR="00277D85" w:rsidRPr="00B7686C">
          <w:rPr>
            <w:lang w:val="en-US"/>
          </w:rPr>
          <w:t xml:space="preserve">its </w:t>
        </w:r>
      </w:ins>
      <w:ins w:id="797" w:author="Oscar Herman Kise" w:date="2017-11-28T16:58:00Z">
        <w:r w:rsidR="00301286" w:rsidRPr="00B7686C">
          <w:rPr>
            <w:lang w:val="en-US"/>
          </w:rPr>
          <w:t>maximum</w:t>
        </w:r>
      </w:ins>
      <w:ins w:id="798" w:author="Oscar Herman Kise" w:date="2017-11-28T16:59:00Z">
        <w:r w:rsidR="00277D85" w:rsidRPr="00B7686C">
          <w:rPr>
            <w:lang w:val="en-US"/>
          </w:rPr>
          <w:t xml:space="preserve"> torque.</w:t>
        </w:r>
      </w:ins>
    </w:p>
    <w:p w14:paraId="191F03DA" w14:textId="77777777" w:rsidR="00277D85" w:rsidRPr="00B7686C" w:rsidRDefault="00277D85">
      <w:pPr>
        <w:ind w:left="2836" w:hanging="2832"/>
        <w:rPr>
          <w:lang w:val="en-US"/>
        </w:rPr>
        <w:pPrChange w:id="799" w:author="Oscar Herman Kise" w:date="2017-11-28T16:59:00Z">
          <w:pPr/>
        </w:pPrChange>
      </w:pPr>
    </w:p>
    <w:p w14:paraId="73104FFE" w14:textId="77777777" w:rsidR="002D3216" w:rsidRPr="00B7686C" w:rsidRDefault="002D3216" w:rsidP="21142444">
      <w:pPr>
        <w:rPr>
          <w:rFonts w:ascii="Arial" w:hAnsi="Arial" w:cs="Arial"/>
          <w:b/>
          <w:bCs/>
          <w:sz w:val="28"/>
          <w:szCs w:val="28"/>
          <w:lang w:val="en-US"/>
        </w:rPr>
      </w:pPr>
    </w:p>
    <w:p w14:paraId="288B12F1" w14:textId="727514A5" w:rsidR="21142444" w:rsidRDefault="21142444" w:rsidP="21142444">
      <w:pPr>
        <w:rPr>
          <w:ins w:id="800" w:author="Oscar Herman Kise" w:date="2017-11-30T20:27:00Z"/>
          <w:rFonts w:ascii="Arial" w:hAnsi="Arial" w:cs="Arial"/>
          <w:b/>
          <w:bCs/>
          <w:sz w:val="28"/>
          <w:szCs w:val="28"/>
          <w:lang w:val="en-US"/>
        </w:rPr>
      </w:pPr>
      <w:r w:rsidRPr="00B7686C">
        <w:rPr>
          <w:rFonts w:ascii="Arial" w:hAnsi="Arial" w:cs="Arial"/>
          <w:b/>
          <w:bCs/>
          <w:sz w:val="28"/>
          <w:szCs w:val="28"/>
          <w:lang w:val="en-US"/>
        </w:rPr>
        <w:t>Notation</w:t>
      </w:r>
    </w:p>
    <w:p w14:paraId="14A6F656" w14:textId="77777777" w:rsidR="00A164EA" w:rsidRPr="00B7686C" w:rsidRDefault="00A164EA" w:rsidP="21142444">
      <w:pPr>
        <w:rPr>
          <w:rFonts w:ascii="Arial" w:hAnsi="Arial" w:cs="Arial"/>
          <w:b/>
          <w:bCs/>
          <w:sz w:val="28"/>
          <w:szCs w:val="28"/>
          <w:lang w:val="en-US"/>
        </w:rPr>
      </w:pPr>
    </w:p>
    <w:p w14:paraId="089FEC1E" w14:textId="77777777" w:rsidR="0040049D" w:rsidRDefault="00310A31" w:rsidP="12118F60">
      <w:pPr>
        <w:rPr>
          <w:ins w:id="801" w:author="Morten Lerstad Solli" w:date="2017-11-30T16:06:00Z"/>
          <w:rFonts w:eastAsia="Verdana" w:cs="Verdana"/>
          <w:sz w:val="22"/>
          <w:szCs w:val="22"/>
          <w:lang w:val="en-US"/>
        </w:rPr>
      </w:pPr>
      <w:r w:rsidRPr="00B7686C">
        <w:rPr>
          <w:rFonts w:eastAsia="Verdana" w:cs="Verdana"/>
          <w:sz w:val="22"/>
          <w:szCs w:val="22"/>
          <w:lang w:val="en-US"/>
        </w:rPr>
        <w:t>GUI</w:t>
      </w:r>
      <w:r w:rsidRPr="00B7686C">
        <w:rPr>
          <w:rFonts w:eastAsia="Verdana" w:cs="Verdana"/>
          <w:sz w:val="22"/>
          <w:szCs w:val="22"/>
          <w:lang w:val="en-US"/>
        </w:rPr>
        <w:tab/>
      </w:r>
      <w:r w:rsidRPr="00B7686C">
        <w:rPr>
          <w:rFonts w:eastAsia="Verdana" w:cs="Verdana"/>
          <w:sz w:val="22"/>
          <w:szCs w:val="22"/>
          <w:lang w:val="en-US"/>
        </w:rPr>
        <w:tab/>
      </w:r>
      <w:r w:rsidR="12118F60" w:rsidRPr="00B7686C">
        <w:rPr>
          <w:rFonts w:eastAsia="Verdana" w:cs="Verdana"/>
          <w:sz w:val="22"/>
          <w:szCs w:val="22"/>
          <w:lang w:val="en-US"/>
        </w:rPr>
        <w:t>- Graphical User Interface</w:t>
      </w:r>
    </w:p>
    <w:p w14:paraId="6B54399F" w14:textId="31051432" w:rsidR="0040049D" w:rsidRDefault="0040049D" w:rsidP="12118F60">
      <w:pPr>
        <w:rPr>
          <w:ins w:id="802" w:author="Morten Lerstad Solli" w:date="2017-11-30T16:06:00Z"/>
          <w:rFonts w:eastAsia="Verdana" w:cs="Verdana"/>
          <w:sz w:val="22"/>
          <w:szCs w:val="22"/>
          <w:lang w:val="en-US"/>
        </w:rPr>
      </w:pPr>
      <w:ins w:id="803" w:author="Morten Lerstad Solli" w:date="2017-11-30T16:06:00Z">
        <w:r>
          <w:rPr>
            <w:rFonts w:eastAsia="Verdana" w:cs="Verdana"/>
            <w:sz w:val="22"/>
            <w:szCs w:val="22"/>
            <w:lang w:val="en-US"/>
          </w:rPr>
          <w:t>BGR</w:t>
        </w:r>
        <w:r>
          <w:rPr>
            <w:rFonts w:eastAsia="Verdana" w:cs="Verdana"/>
            <w:sz w:val="22"/>
            <w:szCs w:val="22"/>
            <w:lang w:val="en-US"/>
          </w:rPr>
          <w:tab/>
        </w:r>
        <w:r>
          <w:rPr>
            <w:rFonts w:eastAsia="Verdana" w:cs="Verdana"/>
            <w:sz w:val="22"/>
            <w:szCs w:val="22"/>
            <w:lang w:val="en-US"/>
          </w:rPr>
          <w:tab/>
          <w:t>-</w:t>
        </w:r>
      </w:ins>
      <w:ins w:id="804" w:author="Ole-Martin Hanstveit" w:date="2017-11-30T16:59:00Z">
        <w:r w:rsidR="00FA0810">
          <w:rPr>
            <w:rFonts w:eastAsia="Verdana" w:cs="Verdana"/>
            <w:sz w:val="22"/>
            <w:szCs w:val="22"/>
            <w:lang w:val="en-US"/>
          </w:rPr>
          <w:t xml:space="preserve"> Blue, Green, Red</w:t>
        </w:r>
      </w:ins>
    </w:p>
    <w:p w14:paraId="709754E4" w14:textId="27D4A31C" w:rsidR="21142444" w:rsidRPr="00B7686C" w:rsidRDefault="0040049D" w:rsidP="12118F60">
      <w:pPr>
        <w:rPr>
          <w:rFonts w:eastAsia="Verdana" w:cs="Verdana"/>
          <w:sz w:val="22"/>
          <w:szCs w:val="22"/>
          <w:lang w:val="en-US"/>
        </w:rPr>
      </w:pPr>
      <w:ins w:id="805" w:author="Morten Lerstad Solli" w:date="2017-11-30T16:06:00Z">
        <w:r>
          <w:rPr>
            <w:rFonts w:eastAsia="Verdana" w:cs="Verdana"/>
            <w:sz w:val="22"/>
            <w:szCs w:val="22"/>
            <w:lang w:val="en-US"/>
          </w:rPr>
          <w:t>HSV</w:t>
        </w:r>
        <w:r>
          <w:rPr>
            <w:rFonts w:eastAsia="Verdana" w:cs="Verdana"/>
            <w:sz w:val="22"/>
            <w:szCs w:val="22"/>
            <w:lang w:val="en-US"/>
          </w:rPr>
          <w:tab/>
        </w:r>
        <w:r>
          <w:rPr>
            <w:rFonts w:eastAsia="Verdana" w:cs="Verdana"/>
            <w:sz w:val="22"/>
            <w:szCs w:val="22"/>
            <w:lang w:val="en-US"/>
          </w:rPr>
          <w:tab/>
        </w:r>
      </w:ins>
      <w:ins w:id="806" w:author="Morten Lerstad Solli" w:date="2017-11-30T16:07:00Z">
        <w:r>
          <w:rPr>
            <w:rFonts w:eastAsia="Verdana" w:cs="Verdana"/>
            <w:sz w:val="22"/>
            <w:szCs w:val="22"/>
            <w:lang w:val="en-US"/>
          </w:rPr>
          <w:t>-</w:t>
        </w:r>
      </w:ins>
      <w:ins w:id="807" w:author="Ole-Martin Hanstveit" w:date="2017-11-30T16:57:00Z">
        <w:r w:rsidR="00FA0810">
          <w:rPr>
            <w:rFonts w:eastAsia="Verdana" w:cs="Verdana"/>
            <w:sz w:val="22"/>
            <w:szCs w:val="22"/>
            <w:lang w:val="en-US"/>
          </w:rPr>
          <w:t xml:space="preserve"> </w:t>
        </w:r>
      </w:ins>
      <w:ins w:id="808" w:author="Ole-Martin Hanstveit" w:date="2017-11-30T16:59:00Z">
        <w:r w:rsidR="00FA0810">
          <w:rPr>
            <w:rFonts w:eastAsia="Verdana" w:cs="Verdana"/>
            <w:sz w:val="22"/>
            <w:szCs w:val="22"/>
            <w:lang w:val="en-US"/>
          </w:rPr>
          <w:t>Hue, Saturation, Value</w:t>
        </w:r>
      </w:ins>
      <w:del w:id="809" w:author="Morten Lerstad Solli" w:date="2017-11-30T16:06:00Z">
        <w:r w:rsidR="12118F60" w:rsidRPr="00B7686C" w:rsidDel="0040049D">
          <w:rPr>
            <w:rFonts w:eastAsia="Verdana" w:cs="Verdana"/>
            <w:sz w:val="22"/>
            <w:szCs w:val="22"/>
            <w:lang w:val="en-US"/>
          </w:rPr>
          <w:delText xml:space="preserve"> </w:delText>
        </w:r>
      </w:del>
    </w:p>
    <w:p w14:paraId="553E6255" w14:textId="79825D14" w:rsidR="21142444" w:rsidRPr="00B7686C" w:rsidRDefault="12118F60" w:rsidP="12118F60">
      <w:pPr>
        <w:rPr>
          <w:rFonts w:eastAsia="Verdana" w:cs="Verdana"/>
          <w:sz w:val="22"/>
          <w:szCs w:val="22"/>
          <w:lang w:val="en-US"/>
        </w:rPr>
      </w:pPr>
      <w:r w:rsidRPr="00B7686C">
        <w:rPr>
          <w:rFonts w:eastAsia="Verdana" w:cs="Verdana"/>
          <w:sz w:val="22"/>
          <w:szCs w:val="22"/>
          <w:lang w:val="en-US"/>
        </w:rPr>
        <w:t>I/O</w:t>
      </w:r>
      <w:r w:rsidR="00310A31" w:rsidRPr="00B7686C">
        <w:rPr>
          <w:rFonts w:eastAsia="Verdana" w:cs="Verdana"/>
          <w:sz w:val="22"/>
          <w:szCs w:val="22"/>
          <w:lang w:val="en-US"/>
        </w:rPr>
        <w:tab/>
      </w:r>
      <w:r w:rsidR="00310A31" w:rsidRPr="00B7686C">
        <w:rPr>
          <w:rFonts w:eastAsia="Verdana" w:cs="Verdana"/>
          <w:sz w:val="22"/>
          <w:szCs w:val="22"/>
          <w:lang w:val="en-US"/>
        </w:rPr>
        <w:tab/>
      </w:r>
      <w:r w:rsidRPr="00B7686C">
        <w:rPr>
          <w:rFonts w:eastAsia="Verdana" w:cs="Verdana"/>
          <w:sz w:val="22"/>
          <w:szCs w:val="22"/>
          <w:lang w:val="en-US"/>
        </w:rPr>
        <w:t>- Input/output</w:t>
      </w:r>
    </w:p>
    <w:p w14:paraId="185988F1" w14:textId="634EE1E1" w:rsidR="21142444" w:rsidRPr="00B7686C" w:rsidRDefault="00310A31" w:rsidP="12118F60">
      <w:pPr>
        <w:rPr>
          <w:rFonts w:eastAsia="Verdana" w:cs="Verdana"/>
          <w:sz w:val="22"/>
          <w:szCs w:val="22"/>
          <w:lang w:val="en-US"/>
        </w:rPr>
      </w:pPr>
      <w:r w:rsidRPr="00B7686C">
        <w:rPr>
          <w:rFonts w:eastAsia="Verdana" w:cs="Verdana"/>
          <w:sz w:val="22"/>
          <w:szCs w:val="22"/>
          <w:lang w:val="en-US"/>
        </w:rPr>
        <w:t xml:space="preserve">PWM </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Pulse Width Modulation</w:t>
      </w:r>
    </w:p>
    <w:p w14:paraId="0BAC6F78" w14:textId="28571F77" w:rsidR="21142444" w:rsidRPr="00B7686C" w:rsidRDefault="00310A31" w:rsidP="12118F60">
      <w:pPr>
        <w:rPr>
          <w:rFonts w:eastAsia="Verdana" w:cs="Verdana"/>
          <w:sz w:val="22"/>
          <w:szCs w:val="22"/>
          <w:lang w:val="en-US"/>
        </w:rPr>
      </w:pPr>
      <w:r w:rsidRPr="00B7686C">
        <w:rPr>
          <w:rFonts w:eastAsia="Verdana" w:cs="Verdana"/>
          <w:sz w:val="22"/>
          <w:szCs w:val="22"/>
          <w:lang w:val="en-US"/>
        </w:rPr>
        <w:t>SPI</w:t>
      </w:r>
      <w:r w:rsidRPr="00B7686C">
        <w:rPr>
          <w:rFonts w:eastAsia="Verdana" w:cs="Verdana"/>
          <w:sz w:val="22"/>
          <w:szCs w:val="22"/>
          <w:lang w:val="en-US"/>
        </w:rPr>
        <w:tab/>
      </w:r>
      <w:r w:rsidRPr="00B7686C">
        <w:rPr>
          <w:rFonts w:eastAsia="Verdana" w:cs="Verdana"/>
          <w:sz w:val="22"/>
          <w:szCs w:val="22"/>
          <w:lang w:val="en-US"/>
        </w:rPr>
        <w:tab/>
      </w:r>
      <w:r w:rsidR="12118F60" w:rsidRPr="00B7686C">
        <w:rPr>
          <w:rFonts w:eastAsia="Verdana" w:cs="Verdana"/>
          <w:sz w:val="22"/>
          <w:szCs w:val="22"/>
          <w:lang w:val="en-US"/>
        </w:rPr>
        <w:t xml:space="preserve">- Serial Peripheral Interface </w:t>
      </w:r>
    </w:p>
    <w:p w14:paraId="41D40E5B" w14:textId="154C822D" w:rsidR="21142444" w:rsidRPr="00B7686C" w:rsidRDefault="00310A31" w:rsidP="12118F60">
      <w:pPr>
        <w:rPr>
          <w:rFonts w:eastAsia="Verdana" w:cs="Verdana"/>
          <w:sz w:val="22"/>
          <w:szCs w:val="22"/>
          <w:lang w:val="en-US"/>
        </w:rPr>
      </w:pPr>
      <w:r w:rsidRPr="00B7686C">
        <w:rPr>
          <w:rFonts w:eastAsia="Verdana" w:cs="Verdana"/>
          <w:sz w:val="22"/>
          <w:szCs w:val="22"/>
          <w:lang w:val="en-US"/>
        </w:rPr>
        <w:t>USB</w:t>
      </w:r>
      <w:r w:rsidRPr="00B7686C">
        <w:rPr>
          <w:rFonts w:eastAsia="Verdana" w:cs="Verdana"/>
          <w:sz w:val="22"/>
          <w:szCs w:val="22"/>
          <w:lang w:val="en-US"/>
        </w:rPr>
        <w:tab/>
      </w:r>
      <w:r w:rsidRPr="00B7686C">
        <w:rPr>
          <w:rFonts w:eastAsia="Verdana" w:cs="Verdana"/>
          <w:sz w:val="22"/>
          <w:szCs w:val="22"/>
          <w:lang w:val="en-US"/>
        </w:rPr>
        <w:tab/>
      </w:r>
      <w:r w:rsidR="12118F60" w:rsidRPr="00B7686C">
        <w:rPr>
          <w:rFonts w:eastAsia="Verdana" w:cs="Verdana"/>
          <w:sz w:val="22"/>
          <w:szCs w:val="22"/>
          <w:lang w:val="en-US"/>
        </w:rPr>
        <w:t>- Universal Serial Bus</w:t>
      </w:r>
    </w:p>
    <w:p w14:paraId="5B150477" w14:textId="1E7F7D76" w:rsidR="00310A31" w:rsidRPr="00B7686C" w:rsidRDefault="00310A31" w:rsidP="12118F60">
      <w:pPr>
        <w:rPr>
          <w:rFonts w:eastAsia="Verdana" w:cs="Verdana"/>
          <w:sz w:val="22"/>
          <w:szCs w:val="22"/>
          <w:lang w:val="en-US"/>
        </w:rPr>
      </w:pPr>
      <w:r w:rsidRPr="00B7686C">
        <w:rPr>
          <w:rFonts w:eastAsia="Verdana" w:cs="Verdana"/>
          <w:sz w:val="22"/>
          <w:szCs w:val="22"/>
          <w:lang w:val="en-US"/>
        </w:rPr>
        <w:t>IDE</w:t>
      </w:r>
      <w:r w:rsidRPr="00B7686C">
        <w:rPr>
          <w:rFonts w:eastAsia="Verdana" w:cs="Verdana"/>
          <w:sz w:val="22"/>
          <w:szCs w:val="22"/>
          <w:lang w:val="en-US"/>
        </w:rPr>
        <w:tab/>
      </w:r>
      <w:r w:rsidRPr="00B7686C">
        <w:rPr>
          <w:rFonts w:eastAsia="Verdana" w:cs="Verdana"/>
          <w:sz w:val="22"/>
          <w:szCs w:val="22"/>
          <w:lang w:val="en-US"/>
        </w:rPr>
        <w:tab/>
        <w:t xml:space="preserve">- Integrated Development </w:t>
      </w:r>
      <w:r w:rsidR="006A07A5" w:rsidRPr="00B7686C">
        <w:rPr>
          <w:rFonts w:eastAsia="Verdana" w:cs="Verdana"/>
          <w:sz w:val="22"/>
          <w:szCs w:val="22"/>
          <w:lang w:val="en-US"/>
        </w:rPr>
        <w:t>Environment</w:t>
      </w:r>
      <w:r w:rsidRPr="00B7686C">
        <w:rPr>
          <w:rFonts w:eastAsia="Verdana" w:cs="Verdana"/>
          <w:sz w:val="22"/>
          <w:szCs w:val="22"/>
          <w:lang w:val="en-US"/>
        </w:rPr>
        <w:t xml:space="preserve"> </w:t>
      </w:r>
      <w:r w:rsidRPr="00B7686C">
        <w:rPr>
          <w:rFonts w:eastAsia="Verdana" w:cs="Verdana"/>
          <w:sz w:val="22"/>
          <w:szCs w:val="22"/>
          <w:lang w:val="en-US"/>
        </w:rPr>
        <w:tab/>
      </w:r>
      <w:r w:rsidRPr="00B7686C">
        <w:rPr>
          <w:rFonts w:eastAsia="Verdana" w:cs="Verdana"/>
          <w:sz w:val="22"/>
          <w:szCs w:val="22"/>
          <w:lang w:val="en-US"/>
        </w:rPr>
        <w:tab/>
      </w:r>
    </w:p>
    <w:p w14:paraId="1C7A1B26" w14:textId="4DC30F94" w:rsidR="21142444" w:rsidRPr="00B7686C" w:rsidRDefault="00310A31" w:rsidP="12118F60">
      <w:pPr>
        <w:rPr>
          <w:rFonts w:eastAsia="Verdana" w:cs="Verdana"/>
          <w:sz w:val="22"/>
          <w:szCs w:val="22"/>
          <w:lang w:val="en-US"/>
        </w:rPr>
      </w:pPr>
      <w:r w:rsidRPr="00B7686C">
        <w:rPr>
          <w:rFonts w:eastAsia="Verdana" w:cs="Verdana"/>
          <w:sz w:val="22"/>
          <w:szCs w:val="22"/>
          <w:lang w:val="en-US"/>
        </w:rPr>
        <w:t>V</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Voltage</w:t>
      </w:r>
    </w:p>
    <w:p w14:paraId="7E518F7E" w14:textId="7E00E40B" w:rsidR="21142444" w:rsidRPr="00B7686C" w:rsidRDefault="00310A31" w:rsidP="12118F60">
      <w:pPr>
        <w:rPr>
          <w:rFonts w:eastAsia="Verdana" w:cs="Verdana"/>
          <w:sz w:val="22"/>
          <w:szCs w:val="22"/>
          <w:lang w:val="en-US"/>
        </w:rPr>
      </w:pPr>
      <w:r w:rsidRPr="00B7686C">
        <w:rPr>
          <w:rFonts w:eastAsia="Verdana" w:cs="Verdana"/>
          <w:sz w:val="22"/>
          <w:szCs w:val="22"/>
          <w:lang w:val="en-US"/>
        </w:rPr>
        <w:t>A</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Ampere</w:t>
      </w:r>
    </w:p>
    <w:p w14:paraId="1D81E88F" w14:textId="12D9A6F4" w:rsidR="21142444" w:rsidRPr="00B7686C" w:rsidRDefault="00310A31" w:rsidP="12118F60">
      <w:pPr>
        <w:rPr>
          <w:rFonts w:eastAsia="Verdana" w:cs="Verdana"/>
          <w:sz w:val="22"/>
          <w:szCs w:val="22"/>
          <w:lang w:val="en-US"/>
        </w:rPr>
      </w:pPr>
      <w:r w:rsidRPr="00B7686C">
        <w:rPr>
          <w:rFonts w:eastAsia="Verdana" w:cs="Verdana"/>
          <w:sz w:val="22"/>
          <w:szCs w:val="22"/>
          <w:lang w:val="en-US"/>
        </w:rPr>
        <w:t>DC</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Direct Current</w:t>
      </w:r>
    </w:p>
    <w:p w14:paraId="30817FA9" w14:textId="473804B7" w:rsidR="21142444" w:rsidRPr="00B7686C" w:rsidRDefault="00310A31" w:rsidP="12118F60">
      <w:pPr>
        <w:rPr>
          <w:rFonts w:eastAsia="Verdana" w:cs="Verdana"/>
          <w:sz w:val="22"/>
          <w:szCs w:val="22"/>
          <w:lang w:val="en-US"/>
        </w:rPr>
      </w:pPr>
      <w:r w:rsidRPr="00B7686C">
        <w:rPr>
          <w:rFonts w:eastAsia="Verdana" w:cs="Verdana"/>
          <w:sz w:val="22"/>
          <w:szCs w:val="22"/>
          <w:lang w:val="en-US"/>
        </w:rPr>
        <w:t>HMP</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Heterogeneous Multi-Processing</w:t>
      </w:r>
    </w:p>
    <w:p w14:paraId="3D37BDFE" w14:textId="69A55A98" w:rsidR="21142444" w:rsidRPr="00B7686C" w:rsidRDefault="00310A31" w:rsidP="53BA8898">
      <w:pPr>
        <w:rPr>
          <w:rFonts w:eastAsia="Verdana" w:cs="Verdana"/>
          <w:sz w:val="22"/>
          <w:szCs w:val="22"/>
          <w:lang w:val="en-US"/>
        </w:rPr>
      </w:pPr>
      <w:r w:rsidRPr="00B7686C">
        <w:rPr>
          <w:rFonts w:eastAsia="Verdana" w:cs="Verdana"/>
          <w:sz w:val="22"/>
          <w:szCs w:val="22"/>
          <w:lang w:val="en-US"/>
        </w:rPr>
        <w:lastRenderedPageBreak/>
        <w:t>EMMC</w:t>
      </w:r>
      <w:r w:rsidRPr="00B7686C">
        <w:rPr>
          <w:rFonts w:eastAsia="Verdana" w:cs="Verdana"/>
          <w:sz w:val="22"/>
          <w:szCs w:val="22"/>
          <w:lang w:val="en-US"/>
        </w:rPr>
        <w:tab/>
      </w:r>
      <w:r w:rsidRPr="00B7686C">
        <w:rPr>
          <w:rFonts w:eastAsia="Verdana" w:cs="Verdana"/>
          <w:sz w:val="22"/>
          <w:szCs w:val="22"/>
          <w:lang w:val="en-US"/>
        </w:rPr>
        <w:tab/>
        <w:t>-</w:t>
      </w:r>
      <w:r w:rsidR="53BA8898" w:rsidRPr="00B7686C">
        <w:rPr>
          <w:rFonts w:eastAsia="Verdana" w:cs="Verdana"/>
          <w:sz w:val="22"/>
          <w:szCs w:val="22"/>
          <w:lang w:val="en-US"/>
        </w:rPr>
        <w:t xml:space="preserve"> </w:t>
      </w:r>
      <w:r w:rsidRPr="00B7686C">
        <w:rPr>
          <w:rFonts w:eastAsia="Verdana" w:cs="Verdana"/>
          <w:sz w:val="22"/>
          <w:szCs w:val="22"/>
          <w:lang w:val="en-US"/>
        </w:rPr>
        <w:t>E</w:t>
      </w:r>
      <w:r w:rsidR="53BA8898" w:rsidRPr="00B7686C">
        <w:rPr>
          <w:rFonts w:eastAsia="Verdana" w:cs="Verdana"/>
          <w:sz w:val="22"/>
          <w:szCs w:val="22"/>
          <w:lang w:val="en-US"/>
        </w:rPr>
        <w:t xml:space="preserve">mbedded </w:t>
      </w:r>
      <w:r w:rsidR="006A07A5" w:rsidRPr="00B7686C">
        <w:rPr>
          <w:rFonts w:eastAsia="Verdana" w:cs="Verdana"/>
          <w:sz w:val="22"/>
          <w:szCs w:val="22"/>
          <w:lang w:val="en-US"/>
        </w:rPr>
        <w:t>Multimedia Card</w:t>
      </w:r>
    </w:p>
    <w:p w14:paraId="2E0483C4" w14:textId="4706E897" w:rsidR="12118F60" w:rsidRPr="00B7686C" w:rsidRDefault="00310A31" w:rsidP="12118F60">
      <w:pPr>
        <w:rPr>
          <w:rFonts w:eastAsia="Verdana" w:cs="Verdana"/>
          <w:sz w:val="22"/>
          <w:szCs w:val="22"/>
          <w:lang w:val="en-US"/>
        </w:rPr>
      </w:pPr>
      <w:r w:rsidRPr="00B7686C">
        <w:rPr>
          <w:rFonts w:eastAsia="Verdana" w:cs="Verdana"/>
          <w:sz w:val="22"/>
          <w:szCs w:val="22"/>
          <w:lang w:val="en-US"/>
        </w:rPr>
        <w:t>UART</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Universal Asynchronous Receiver/Transmitter</w:t>
      </w:r>
    </w:p>
    <w:p w14:paraId="6112E802" w14:textId="7A6CFEC8" w:rsidR="12118F60" w:rsidRPr="00B7686C" w:rsidRDefault="00310A31" w:rsidP="12118F60">
      <w:pPr>
        <w:rPr>
          <w:rFonts w:eastAsia="Verdana" w:cs="Verdana"/>
          <w:sz w:val="22"/>
          <w:szCs w:val="22"/>
          <w:lang w:val="en-US"/>
        </w:rPr>
      </w:pPr>
      <w:r w:rsidRPr="00B7686C">
        <w:rPr>
          <w:rFonts w:eastAsia="Verdana" w:cs="Verdana"/>
          <w:sz w:val="22"/>
          <w:szCs w:val="22"/>
          <w:lang w:val="en-US"/>
        </w:rPr>
        <w:t>GPIO</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General purpose input/output</w:t>
      </w:r>
    </w:p>
    <w:p w14:paraId="3C7F1C96" w14:textId="587E92DE" w:rsidR="12118F60" w:rsidRPr="00B7686C" w:rsidRDefault="00310A31" w:rsidP="12118F60">
      <w:pPr>
        <w:rPr>
          <w:rFonts w:eastAsia="Verdana" w:cs="Verdana"/>
          <w:sz w:val="22"/>
          <w:szCs w:val="22"/>
          <w:lang w:val="en-US"/>
        </w:rPr>
      </w:pPr>
      <w:r w:rsidRPr="00B7686C">
        <w:rPr>
          <w:rFonts w:eastAsia="Verdana" w:cs="Verdana"/>
          <w:sz w:val="22"/>
          <w:szCs w:val="22"/>
          <w:lang w:val="en-US"/>
        </w:rPr>
        <w:t>IRQ</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Interrupt request</w:t>
      </w:r>
    </w:p>
    <w:p w14:paraId="0588EDBB" w14:textId="139EF1C5" w:rsidR="12118F60" w:rsidRPr="00B7686C" w:rsidRDefault="00310A31" w:rsidP="12118F60">
      <w:pPr>
        <w:rPr>
          <w:rFonts w:eastAsia="Verdana" w:cs="Verdana"/>
          <w:sz w:val="22"/>
          <w:szCs w:val="22"/>
          <w:lang w:val="en-US"/>
        </w:rPr>
      </w:pPr>
      <w:r w:rsidRPr="00B7686C">
        <w:rPr>
          <w:rFonts w:eastAsia="Verdana" w:cs="Verdana"/>
          <w:sz w:val="22"/>
          <w:szCs w:val="22"/>
          <w:lang w:val="en-US"/>
        </w:rPr>
        <w:t>ADC</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Analog-to-digital-converter</w:t>
      </w:r>
    </w:p>
    <w:p w14:paraId="2CA0743D" w14:textId="7C4AB302" w:rsidR="12118F60" w:rsidRPr="00B7686C" w:rsidRDefault="00310A31" w:rsidP="12118F60">
      <w:pPr>
        <w:rPr>
          <w:rFonts w:eastAsia="Verdana" w:cs="Verdana"/>
          <w:sz w:val="22"/>
          <w:szCs w:val="22"/>
          <w:lang w:val="en-US"/>
        </w:rPr>
      </w:pPr>
      <w:r w:rsidRPr="00B7686C">
        <w:rPr>
          <w:rFonts w:eastAsia="Verdana" w:cs="Verdana"/>
          <w:sz w:val="22"/>
          <w:szCs w:val="22"/>
          <w:lang w:val="en-US"/>
        </w:rPr>
        <w:t>I2S</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Inter-IC Sound</w:t>
      </w:r>
    </w:p>
    <w:p w14:paraId="726DAF7E" w14:textId="39D38222" w:rsidR="12118F60" w:rsidRPr="00B7686C" w:rsidRDefault="00310A31" w:rsidP="12118F60">
      <w:pPr>
        <w:rPr>
          <w:rFonts w:eastAsia="Verdana" w:cs="Verdana"/>
          <w:sz w:val="22"/>
          <w:szCs w:val="22"/>
          <w:lang w:val="en-US"/>
        </w:rPr>
      </w:pPr>
      <w:r w:rsidRPr="00B7686C">
        <w:rPr>
          <w:rFonts w:eastAsia="Verdana" w:cs="Verdana"/>
          <w:sz w:val="22"/>
          <w:szCs w:val="22"/>
          <w:lang w:val="en-US"/>
        </w:rPr>
        <w:t>I2C</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Inter-Integrated Circuit</w:t>
      </w:r>
    </w:p>
    <w:p w14:paraId="2BA2C812" w14:textId="30C8F0EF" w:rsidR="12118F60" w:rsidRPr="00B7686C" w:rsidRDefault="00310A31" w:rsidP="12118F60">
      <w:pPr>
        <w:rPr>
          <w:rFonts w:eastAsia="Verdana" w:cs="Verdana"/>
          <w:sz w:val="22"/>
          <w:szCs w:val="22"/>
          <w:lang w:val="en-US"/>
        </w:rPr>
      </w:pPr>
      <w:r w:rsidRPr="00B7686C">
        <w:rPr>
          <w:rFonts w:eastAsia="Verdana" w:cs="Verdana"/>
          <w:sz w:val="22"/>
          <w:szCs w:val="22"/>
          <w:lang w:val="en-US"/>
        </w:rPr>
        <w:t>RAM</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Random access memory</w:t>
      </w:r>
    </w:p>
    <w:p w14:paraId="7DDCD81B" w14:textId="08CAB4E4" w:rsidR="12118F60" w:rsidRPr="00B7686C" w:rsidRDefault="00310A31" w:rsidP="12118F60">
      <w:pPr>
        <w:rPr>
          <w:rFonts w:eastAsia="Verdana" w:cs="Verdana"/>
          <w:sz w:val="22"/>
          <w:szCs w:val="22"/>
          <w:lang w:val="en-US"/>
        </w:rPr>
      </w:pPr>
      <w:r w:rsidRPr="00B7686C">
        <w:rPr>
          <w:rFonts w:eastAsia="Verdana" w:cs="Verdana"/>
          <w:sz w:val="22"/>
          <w:szCs w:val="22"/>
          <w:lang w:val="en-US"/>
        </w:rPr>
        <w:t>GB</w:t>
      </w:r>
      <w:r w:rsidRPr="00B7686C">
        <w:rPr>
          <w:rFonts w:eastAsia="Verdana" w:cs="Verdana"/>
          <w:sz w:val="22"/>
          <w:szCs w:val="22"/>
          <w:lang w:val="en-US"/>
        </w:rPr>
        <w:tab/>
      </w:r>
      <w:r w:rsidRPr="00B7686C">
        <w:rPr>
          <w:rFonts w:eastAsia="Verdana" w:cs="Verdana"/>
          <w:sz w:val="22"/>
          <w:szCs w:val="22"/>
          <w:lang w:val="en-US"/>
        </w:rPr>
        <w:tab/>
        <w:t>-</w:t>
      </w:r>
      <w:r w:rsidR="12118F60" w:rsidRPr="00B7686C">
        <w:rPr>
          <w:rFonts w:eastAsia="Verdana" w:cs="Verdana"/>
          <w:sz w:val="22"/>
          <w:szCs w:val="22"/>
          <w:lang w:val="en-US"/>
        </w:rPr>
        <w:t xml:space="preserve"> Gigabyte</w:t>
      </w:r>
    </w:p>
    <w:p w14:paraId="70E08457" w14:textId="2B798FD8" w:rsidR="12118F60" w:rsidRPr="00B7686C" w:rsidRDefault="12118F60" w:rsidP="12118F60">
      <w:pPr>
        <w:rPr>
          <w:rFonts w:eastAsia="Verdana" w:cs="Verdana"/>
          <w:sz w:val="22"/>
          <w:szCs w:val="22"/>
          <w:lang w:val="en-US"/>
        </w:rPr>
      </w:pPr>
      <w:r w:rsidRPr="00B7686C">
        <w:rPr>
          <w:rFonts w:eastAsia="Verdana" w:cs="Verdana"/>
          <w:sz w:val="22"/>
          <w:szCs w:val="22"/>
          <w:lang w:val="en-US"/>
        </w:rPr>
        <w:t>L</w:t>
      </w:r>
      <w:r w:rsidR="00310A31" w:rsidRPr="00B7686C">
        <w:rPr>
          <w:rFonts w:eastAsia="Verdana" w:cs="Verdana"/>
          <w:sz w:val="22"/>
          <w:szCs w:val="22"/>
          <w:lang w:val="en-US"/>
        </w:rPr>
        <w:t>PDDR3</w:t>
      </w:r>
      <w:r w:rsidR="00310A31" w:rsidRPr="00B7686C">
        <w:rPr>
          <w:rFonts w:eastAsia="Verdana" w:cs="Verdana"/>
          <w:sz w:val="22"/>
          <w:szCs w:val="22"/>
          <w:lang w:val="en-US"/>
        </w:rPr>
        <w:tab/>
        <w:t>-</w:t>
      </w:r>
      <w:r w:rsidRPr="00B7686C">
        <w:rPr>
          <w:rFonts w:eastAsia="Verdana" w:cs="Verdana"/>
          <w:sz w:val="22"/>
          <w:szCs w:val="22"/>
          <w:lang w:val="en-US"/>
        </w:rPr>
        <w:t xml:space="preserve"> Low Power Double Data rate type three</w:t>
      </w:r>
    </w:p>
    <w:p w14:paraId="435784BF" w14:textId="6F894140" w:rsidR="12118F60" w:rsidRPr="00B7686C" w:rsidRDefault="12118F60" w:rsidP="12118F60">
      <w:pPr>
        <w:rPr>
          <w:rFonts w:eastAsia="Verdana" w:cs="Verdana"/>
          <w:sz w:val="22"/>
          <w:szCs w:val="22"/>
          <w:lang w:val="en-US"/>
        </w:rPr>
      </w:pPr>
      <w:r w:rsidRPr="00B7686C">
        <w:rPr>
          <w:rFonts w:eastAsia="Verdana" w:cs="Verdana"/>
          <w:sz w:val="22"/>
          <w:szCs w:val="22"/>
          <w:lang w:val="en-US"/>
        </w:rPr>
        <w:t xml:space="preserve">HD </w:t>
      </w:r>
      <w:r w:rsidR="00310A31" w:rsidRPr="00B7686C">
        <w:rPr>
          <w:rFonts w:eastAsia="Verdana" w:cs="Verdana"/>
          <w:sz w:val="22"/>
          <w:szCs w:val="22"/>
          <w:lang w:val="en-US"/>
        </w:rPr>
        <w:tab/>
      </w:r>
      <w:r w:rsidR="00310A31" w:rsidRPr="00B7686C">
        <w:rPr>
          <w:rFonts w:eastAsia="Verdana" w:cs="Verdana"/>
          <w:sz w:val="22"/>
          <w:szCs w:val="22"/>
          <w:lang w:val="en-US"/>
        </w:rPr>
        <w:tab/>
      </w:r>
      <w:r w:rsidRPr="00B7686C">
        <w:rPr>
          <w:rFonts w:eastAsia="Verdana" w:cs="Verdana"/>
          <w:sz w:val="22"/>
          <w:szCs w:val="22"/>
          <w:lang w:val="en-US"/>
        </w:rPr>
        <w:t>- High Definition</w:t>
      </w:r>
    </w:p>
    <w:p w14:paraId="05336BEB" w14:textId="0FE85277" w:rsidR="12118F60" w:rsidRPr="00B7686C" w:rsidRDefault="12118F60" w:rsidP="12118F60">
      <w:pPr>
        <w:rPr>
          <w:rFonts w:eastAsia="Verdana" w:cs="Verdana"/>
          <w:sz w:val="22"/>
          <w:szCs w:val="22"/>
          <w:lang w:val="en-US"/>
        </w:rPr>
      </w:pPr>
      <w:r w:rsidRPr="00B7686C">
        <w:rPr>
          <w:rFonts w:eastAsia="Verdana" w:cs="Verdana"/>
          <w:sz w:val="22"/>
          <w:szCs w:val="22"/>
          <w:lang w:val="en-US"/>
        </w:rPr>
        <w:t xml:space="preserve">RPM </w:t>
      </w:r>
      <w:r w:rsidR="00310A31" w:rsidRPr="00B7686C">
        <w:rPr>
          <w:rFonts w:eastAsia="Verdana" w:cs="Verdana"/>
          <w:sz w:val="22"/>
          <w:szCs w:val="22"/>
          <w:lang w:val="en-US"/>
        </w:rPr>
        <w:tab/>
      </w:r>
      <w:r w:rsidR="00310A31" w:rsidRPr="00B7686C">
        <w:rPr>
          <w:rFonts w:eastAsia="Verdana" w:cs="Verdana"/>
          <w:sz w:val="22"/>
          <w:szCs w:val="22"/>
          <w:lang w:val="en-US"/>
        </w:rPr>
        <w:tab/>
      </w:r>
      <w:r w:rsidRPr="00B7686C">
        <w:rPr>
          <w:rFonts w:eastAsia="Verdana" w:cs="Verdana"/>
          <w:sz w:val="22"/>
          <w:szCs w:val="22"/>
          <w:lang w:val="en-US"/>
        </w:rPr>
        <w:t>- Rounds per minute</w:t>
      </w:r>
    </w:p>
    <w:p w14:paraId="29FF8DC9" w14:textId="2F8441CF" w:rsidR="12118F60" w:rsidRPr="00B7686C" w:rsidRDefault="12118F60" w:rsidP="12118F60">
      <w:pPr>
        <w:rPr>
          <w:rFonts w:eastAsia="Verdana" w:cs="Verdana"/>
          <w:sz w:val="22"/>
          <w:szCs w:val="22"/>
          <w:lang w:val="en-US"/>
        </w:rPr>
      </w:pPr>
      <w:r w:rsidRPr="00B7686C">
        <w:rPr>
          <w:rFonts w:eastAsia="Verdana" w:cs="Verdana"/>
          <w:sz w:val="22"/>
          <w:szCs w:val="22"/>
          <w:lang w:val="en-US"/>
        </w:rPr>
        <w:t xml:space="preserve">Oz/in </w:t>
      </w:r>
      <w:r w:rsidR="00310A31" w:rsidRPr="00B7686C">
        <w:rPr>
          <w:rFonts w:eastAsia="Verdana" w:cs="Verdana"/>
          <w:sz w:val="22"/>
          <w:szCs w:val="22"/>
          <w:lang w:val="en-US"/>
        </w:rPr>
        <w:tab/>
      </w:r>
      <w:r w:rsidR="00310A31" w:rsidRPr="00B7686C">
        <w:rPr>
          <w:rFonts w:eastAsia="Verdana" w:cs="Verdana"/>
          <w:sz w:val="22"/>
          <w:szCs w:val="22"/>
          <w:lang w:val="en-US"/>
        </w:rPr>
        <w:tab/>
      </w:r>
      <w:r w:rsidRPr="00B7686C">
        <w:rPr>
          <w:rFonts w:eastAsia="Verdana" w:cs="Verdana"/>
          <w:sz w:val="22"/>
          <w:szCs w:val="22"/>
          <w:lang w:val="en-US"/>
        </w:rPr>
        <w:t>- Ounce per inch</w:t>
      </w:r>
    </w:p>
    <w:p w14:paraId="1CEEA9B6" w14:textId="75EAF48A" w:rsidR="12118F60" w:rsidRPr="00B7686C" w:rsidRDefault="12118F60" w:rsidP="12118F60">
      <w:pPr>
        <w:rPr>
          <w:rFonts w:eastAsia="Verdana" w:cs="Verdana"/>
          <w:sz w:val="22"/>
          <w:szCs w:val="22"/>
          <w:lang w:val="en-US"/>
        </w:rPr>
      </w:pPr>
      <w:r w:rsidRPr="00B7686C">
        <w:rPr>
          <w:rFonts w:eastAsia="Verdana" w:cs="Verdana"/>
          <w:sz w:val="22"/>
          <w:szCs w:val="22"/>
          <w:lang w:val="en-US"/>
        </w:rPr>
        <w:t>Kg/cm</w:t>
      </w:r>
      <w:r w:rsidR="00310A31" w:rsidRPr="00B7686C">
        <w:rPr>
          <w:rFonts w:eastAsia="Verdana" w:cs="Verdana"/>
          <w:sz w:val="22"/>
          <w:szCs w:val="22"/>
          <w:lang w:val="en-US"/>
        </w:rPr>
        <w:tab/>
      </w:r>
      <w:r w:rsidRPr="00B7686C">
        <w:rPr>
          <w:rFonts w:eastAsia="Verdana" w:cs="Verdana"/>
          <w:sz w:val="22"/>
          <w:szCs w:val="22"/>
          <w:lang w:val="en-US"/>
        </w:rPr>
        <w:t>- Kilogram per centimeter</w:t>
      </w:r>
    </w:p>
    <w:p w14:paraId="6CE117FF" w14:textId="2E07157B" w:rsidR="12118F60" w:rsidRPr="00B7686C" w:rsidRDefault="00310A31" w:rsidP="4CC4C960">
      <w:pPr>
        <w:rPr>
          <w:rFonts w:eastAsia="Verdana" w:cs="Verdana"/>
          <w:sz w:val="22"/>
          <w:szCs w:val="22"/>
          <w:lang w:val="en-US"/>
        </w:rPr>
      </w:pPr>
      <w:r w:rsidRPr="00B7686C">
        <w:rPr>
          <w:rFonts w:eastAsia="Verdana" w:cs="Verdana"/>
          <w:sz w:val="22"/>
          <w:szCs w:val="22"/>
          <w:lang w:val="en-US"/>
        </w:rPr>
        <w:t>IP</w:t>
      </w:r>
      <w:r w:rsidRPr="00B7686C">
        <w:rPr>
          <w:rFonts w:eastAsia="Verdana" w:cs="Verdana"/>
          <w:sz w:val="22"/>
          <w:szCs w:val="22"/>
          <w:lang w:val="en-US"/>
        </w:rPr>
        <w:tab/>
      </w:r>
      <w:r w:rsidRPr="00B7686C">
        <w:rPr>
          <w:rFonts w:eastAsia="Verdana" w:cs="Verdana"/>
          <w:sz w:val="22"/>
          <w:szCs w:val="22"/>
          <w:lang w:val="en-US"/>
        </w:rPr>
        <w:tab/>
        <w:t>-</w:t>
      </w:r>
      <w:r w:rsidR="4CC4C960" w:rsidRPr="00B7686C">
        <w:rPr>
          <w:rFonts w:eastAsia="Verdana" w:cs="Verdana"/>
          <w:sz w:val="22"/>
          <w:szCs w:val="22"/>
          <w:lang w:val="en-US"/>
        </w:rPr>
        <w:t xml:space="preserve"> Internet protocol</w:t>
      </w:r>
    </w:p>
    <w:p w14:paraId="10A3AEFB" w14:textId="6DEA944F" w:rsidR="4CC4C960" w:rsidRPr="00B7686C" w:rsidRDefault="00310A31" w:rsidP="53BA8898">
      <w:pPr>
        <w:rPr>
          <w:ins w:id="810" w:author="Ole-Martin Hanstveit" w:date="2017-11-30T16:52:00Z"/>
          <w:rFonts w:eastAsia="Verdana" w:cs="Verdana"/>
          <w:sz w:val="22"/>
          <w:szCs w:val="22"/>
          <w:lang w:val="en-US"/>
        </w:rPr>
      </w:pPr>
      <w:r w:rsidRPr="00B7686C">
        <w:rPr>
          <w:rFonts w:eastAsia="Verdana" w:cs="Verdana"/>
          <w:sz w:val="22"/>
          <w:szCs w:val="22"/>
          <w:lang w:val="en-US"/>
        </w:rPr>
        <w:t>mAh</w:t>
      </w:r>
      <w:r w:rsidRPr="00B7686C">
        <w:rPr>
          <w:rFonts w:eastAsia="Verdana" w:cs="Verdana"/>
          <w:sz w:val="22"/>
          <w:szCs w:val="22"/>
          <w:lang w:val="en-US"/>
        </w:rPr>
        <w:tab/>
      </w:r>
      <w:r w:rsidRPr="00B7686C">
        <w:rPr>
          <w:rFonts w:eastAsia="Verdana" w:cs="Verdana"/>
          <w:sz w:val="22"/>
          <w:szCs w:val="22"/>
          <w:lang w:val="en-US"/>
        </w:rPr>
        <w:tab/>
      </w:r>
      <w:r w:rsidR="53BA8898" w:rsidRPr="00B7686C">
        <w:rPr>
          <w:rFonts w:eastAsia="Verdana" w:cs="Verdana"/>
          <w:sz w:val="22"/>
          <w:szCs w:val="22"/>
          <w:lang w:val="en-US"/>
        </w:rPr>
        <w:t>- milliampere hour</w:t>
      </w:r>
    </w:p>
    <w:p w14:paraId="04617D11" w14:textId="365D105C" w:rsidR="00523F27" w:rsidRPr="00B7686C" w:rsidDel="00523F27" w:rsidRDefault="00523F27" w:rsidP="53BA8898">
      <w:pPr>
        <w:rPr>
          <w:del w:id="811" w:author="Ole-Martin Hanstveit" w:date="2017-11-30T16:52:00Z"/>
          <w:rFonts w:eastAsia="Verdana" w:cs="Verdana"/>
          <w:sz w:val="22"/>
          <w:szCs w:val="22"/>
          <w:lang w:val="en-US"/>
        </w:rPr>
      </w:pPr>
    </w:p>
    <w:p w14:paraId="61C190CD" w14:textId="21E20B51" w:rsidR="4CC4C960" w:rsidRPr="00B7686C" w:rsidRDefault="00310A31" w:rsidP="4CC4C960">
      <w:pPr>
        <w:rPr>
          <w:rFonts w:eastAsia="Verdana" w:cs="Verdana"/>
          <w:sz w:val="22"/>
          <w:szCs w:val="22"/>
          <w:lang w:val="en-US"/>
        </w:rPr>
      </w:pPr>
      <w:r w:rsidRPr="00B7686C">
        <w:rPr>
          <w:rFonts w:eastAsia="Verdana" w:cs="Verdana"/>
          <w:sz w:val="22"/>
          <w:szCs w:val="22"/>
          <w:lang w:val="en-US"/>
        </w:rPr>
        <w:t>g</w:t>
      </w:r>
      <w:r w:rsidRPr="00B7686C">
        <w:rPr>
          <w:rFonts w:eastAsia="Verdana" w:cs="Verdana"/>
          <w:sz w:val="22"/>
          <w:szCs w:val="22"/>
          <w:lang w:val="en-US"/>
        </w:rPr>
        <w:tab/>
      </w:r>
      <w:r w:rsidRPr="00B7686C">
        <w:rPr>
          <w:rFonts w:eastAsia="Verdana" w:cs="Verdana"/>
          <w:sz w:val="22"/>
          <w:szCs w:val="22"/>
          <w:lang w:val="en-US"/>
        </w:rPr>
        <w:tab/>
        <w:t>-</w:t>
      </w:r>
      <w:r w:rsidR="105559D5" w:rsidRPr="00B7686C">
        <w:rPr>
          <w:rFonts w:eastAsia="Verdana" w:cs="Verdana"/>
          <w:sz w:val="22"/>
          <w:szCs w:val="22"/>
          <w:lang w:val="en-US"/>
        </w:rPr>
        <w:t xml:space="preserve"> gram</w:t>
      </w:r>
    </w:p>
    <w:p w14:paraId="20F4FFB2" w14:textId="7B24F53F" w:rsidR="007A3298" w:rsidRPr="00B7686C" w:rsidRDefault="105559D5" w:rsidP="007A3298">
      <w:pPr>
        <w:rPr>
          <w:rFonts w:eastAsia="Verdana" w:cs="Verdana"/>
          <w:sz w:val="22"/>
          <w:szCs w:val="22"/>
          <w:lang w:val="en-US"/>
        </w:rPr>
      </w:pPr>
      <w:r w:rsidRPr="00B7686C">
        <w:rPr>
          <w:rFonts w:eastAsia="Verdana" w:cs="Verdana"/>
          <w:sz w:val="22"/>
          <w:szCs w:val="22"/>
          <w:lang w:val="en-US"/>
        </w:rPr>
        <w:t>CAD</w:t>
      </w:r>
      <w:r w:rsidR="00310A31" w:rsidRPr="00B7686C">
        <w:rPr>
          <w:rFonts w:eastAsia="Verdana" w:cs="Verdana"/>
          <w:sz w:val="22"/>
          <w:szCs w:val="22"/>
          <w:lang w:val="en-US"/>
        </w:rPr>
        <w:tab/>
      </w:r>
      <w:r w:rsidR="00310A31" w:rsidRPr="00B7686C">
        <w:rPr>
          <w:rFonts w:eastAsia="Verdana" w:cs="Verdana"/>
          <w:sz w:val="22"/>
          <w:szCs w:val="22"/>
          <w:lang w:val="en-US"/>
        </w:rPr>
        <w:tab/>
        <w:t>-</w:t>
      </w:r>
      <w:r w:rsidRPr="00B7686C">
        <w:rPr>
          <w:rFonts w:eastAsia="Verdana" w:cs="Verdana"/>
          <w:sz w:val="22"/>
          <w:szCs w:val="22"/>
          <w:lang w:val="en-US"/>
        </w:rPr>
        <w:t xml:space="preserve"> Computer Aided Design </w:t>
      </w:r>
    </w:p>
    <w:p w14:paraId="33AEC856" w14:textId="64102038" w:rsidR="003B3DFE" w:rsidRPr="00B7686C" w:rsidRDefault="00310A31" w:rsidP="105559D5">
      <w:pPr>
        <w:rPr>
          <w:rFonts w:eastAsia="Verdana" w:cs="Verdana"/>
          <w:sz w:val="22"/>
          <w:szCs w:val="22"/>
          <w:lang w:val="en-US"/>
        </w:rPr>
      </w:pPr>
      <w:r w:rsidRPr="00B7686C">
        <w:rPr>
          <w:rFonts w:eastAsia="Verdana" w:cs="Verdana"/>
          <w:sz w:val="22"/>
          <w:szCs w:val="22"/>
          <w:lang w:val="en-US"/>
        </w:rPr>
        <w:t>Ms</w:t>
      </w:r>
      <w:r w:rsidRPr="00B7686C">
        <w:rPr>
          <w:rFonts w:eastAsia="Verdana" w:cs="Verdana"/>
          <w:sz w:val="22"/>
          <w:szCs w:val="22"/>
          <w:lang w:val="en-US"/>
        </w:rPr>
        <w:tab/>
      </w:r>
      <w:r w:rsidRPr="00B7686C">
        <w:rPr>
          <w:rFonts w:eastAsia="Verdana" w:cs="Verdana"/>
          <w:sz w:val="22"/>
          <w:szCs w:val="22"/>
          <w:lang w:val="en-US"/>
        </w:rPr>
        <w:tab/>
        <w:t xml:space="preserve">- </w:t>
      </w:r>
      <w:r w:rsidR="003B3DFE" w:rsidRPr="00B7686C">
        <w:rPr>
          <w:rFonts w:eastAsia="Verdana" w:cs="Verdana"/>
          <w:sz w:val="22"/>
          <w:szCs w:val="22"/>
          <w:lang w:val="en-US"/>
        </w:rPr>
        <w:t>millisecond</w:t>
      </w:r>
    </w:p>
    <w:p w14:paraId="59B0F449" w14:textId="5BF4ADD0" w:rsidR="006A07A5" w:rsidRPr="00B7686C" w:rsidRDefault="006A07A5" w:rsidP="105559D5">
      <w:pPr>
        <w:rPr>
          <w:rFonts w:eastAsia="Verdana" w:cs="Verdana"/>
          <w:sz w:val="22"/>
          <w:szCs w:val="22"/>
          <w:lang w:val="en-US"/>
        </w:rPr>
      </w:pPr>
      <w:r w:rsidRPr="00B7686C">
        <w:rPr>
          <w:rFonts w:eastAsia="Verdana" w:cs="Verdana"/>
          <w:sz w:val="22"/>
          <w:szCs w:val="22"/>
          <w:lang w:val="en-US"/>
        </w:rPr>
        <w:t>Uart</w:t>
      </w:r>
      <w:r w:rsidRPr="00B7686C">
        <w:rPr>
          <w:rFonts w:eastAsia="Verdana" w:cs="Verdana"/>
          <w:sz w:val="22"/>
          <w:szCs w:val="22"/>
          <w:lang w:val="en-US"/>
        </w:rPr>
        <w:tab/>
      </w:r>
      <w:r w:rsidRPr="00B7686C">
        <w:rPr>
          <w:rFonts w:eastAsia="Verdana" w:cs="Verdana"/>
          <w:sz w:val="22"/>
          <w:szCs w:val="22"/>
          <w:lang w:val="en-US"/>
        </w:rPr>
        <w:tab/>
        <w:t>- Universal Asynchronous Receiver/Transmitter</w:t>
      </w:r>
    </w:p>
    <w:p w14:paraId="54BCF720" w14:textId="24287034" w:rsidR="007335CA" w:rsidRPr="00B7686C" w:rsidRDefault="006A07A5" w:rsidP="007335CA">
      <w:pPr>
        <w:rPr>
          <w:rFonts w:eastAsia="Verdana" w:cs="Verdana"/>
          <w:sz w:val="22"/>
          <w:szCs w:val="22"/>
          <w:lang w:val="en-US"/>
        </w:rPr>
      </w:pPr>
      <w:r w:rsidRPr="00B7686C">
        <w:rPr>
          <w:rFonts w:eastAsia="Verdana" w:cs="Verdana"/>
          <w:sz w:val="22"/>
          <w:szCs w:val="22"/>
          <w:lang w:val="en-US"/>
        </w:rPr>
        <w:t>kHz</w:t>
      </w:r>
      <w:r w:rsidRPr="00B7686C">
        <w:rPr>
          <w:rFonts w:eastAsia="Verdana" w:cs="Verdana"/>
          <w:sz w:val="22"/>
          <w:szCs w:val="22"/>
          <w:lang w:val="en-US"/>
        </w:rPr>
        <w:tab/>
      </w:r>
      <w:r w:rsidRPr="00B7686C">
        <w:rPr>
          <w:rFonts w:eastAsia="Verdana" w:cs="Verdana"/>
          <w:sz w:val="22"/>
          <w:szCs w:val="22"/>
          <w:lang w:val="en-US"/>
        </w:rPr>
        <w:tab/>
        <w:t>- kilohertz</w:t>
      </w:r>
    </w:p>
    <w:p w14:paraId="5C096EC9" w14:textId="3D6D79D0" w:rsidR="00301FC1" w:rsidRPr="00B7686C" w:rsidRDefault="00301FC1" w:rsidP="105559D5">
      <w:pPr>
        <w:rPr>
          <w:rFonts w:eastAsia="Verdana" w:cs="Verdana"/>
          <w:sz w:val="22"/>
          <w:szCs w:val="22"/>
          <w:lang w:val="en-US"/>
        </w:rPr>
      </w:pPr>
      <w:r w:rsidRPr="00B7686C">
        <w:rPr>
          <w:rFonts w:eastAsia="Verdana" w:cs="Verdana"/>
          <w:sz w:val="22"/>
          <w:szCs w:val="22"/>
          <w:lang w:val="en-US"/>
        </w:rPr>
        <w:t>MIMO</w:t>
      </w:r>
      <w:r w:rsidRPr="00B7686C">
        <w:rPr>
          <w:rFonts w:eastAsia="Verdana" w:cs="Verdana"/>
          <w:sz w:val="22"/>
          <w:szCs w:val="22"/>
          <w:lang w:val="en-US"/>
        </w:rPr>
        <w:tab/>
      </w:r>
      <w:r w:rsidRPr="00B7686C">
        <w:rPr>
          <w:rFonts w:eastAsia="Verdana" w:cs="Verdana"/>
          <w:sz w:val="22"/>
          <w:szCs w:val="22"/>
          <w:lang w:val="en-US"/>
        </w:rPr>
        <w:tab/>
        <w:t>- Multiple</w:t>
      </w:r>
      <w:r w:rsidR="00D16E52" w:rsidRPr="00B7686C">
        <w:rPr>
          <w:rFonts w:eastAsia="Verdana" w:cs="Verdana"/>
          <w:sz w:val="22"/>
          <w:szCs w:val="22"/>
          <w:lang w:val="en-US"/>
        </w:rPr>
        <w:t xml:space="preserve"> I</w:t>
      </w:r>
      <w:r w:rsidRPr="00B7686C">
        <w:rPr>
          <w:rFonts w:eastAsia="Verdana" w:cs="Verdana"/>
          <w:sz w:val="22"/>
          <w:szCs w:val="22"/>
          <w:lang w:val="en-US"/>
        </w:rPr>
        <w:t>np</w:t>
      </w:r>
      <w:r w:rsidR="00941642" w:rsidRPr="00B7686C">
        <w:rPr>
          <w:rFonts w:eastAsia="Verdana" w:cs="Verdana"/>
          <w:sz w:val="22"/>
          <w:szCs w:val="22"/>
          <w:lang w:val="en-US"/>
        </w:rPr>
        <w:t>ut</w:t>
      </w:r>
      <w:r w:rsidR="00D16E52" w:rsidRPr="00B7686C">
        <w:rPr>
          <w:rFonts w:eastAsia="Verdana" w:cs="Verdana"/>
          <w:sz w:val="22"/>
          <w:szCs w:val="22"/>
          <w:lang w:val="en-US"/>
        </w:rPr>
        <w:t xml:space="preserve"> M</w:t>
      </w:r>
      <w:r w:rsidR="00941642" w:rsidRPr="00B7686C">
        <w:rPr>
          <w:rFonts w:eastAsia="Verdana" w:cs="Verdana"/>
          <w:sz w:val="22"/>
          <w:szCs w:val="22"/>
          <w:lang w:val="en-US"/>
        </w:rPr>
        <w:t>ultiple</w:t>
      </w:r>
      <w:r w:rsidR="00D16E52" w:rsidRPr="00B7686C">
        <w:rPr>
          <w:rFonts w:eastAsia="Verdana" w:cs="Verdana"/>
          <w:sz w:val="22"/>
          <w:szCs w:val="22"/>
          <w:lang w:val="en-US"/>
        </w:rPr>
        <w:t xml:space="preserve"> O</w:t>
      </w:r>
      <w:r w:rsidRPr="00B7686C">
        <w:rPr>
          <w:rFonts w:eastAsia="Verdana" w:cs="Verdana"/>
          <w:sz w:val="22"/>
          <w:szCs w:val="22"/>
          <w:lang w:val="en-US"/>
        </w:rPr>
        <w:t>utput</w:t>
      </w:r>
    </w:p>
    <w:p w14:paraId="55CA698C" w14:textId="1A3FE4B4" w:rsidR="008B4736" w:rsidRPr="00B7686C" w:rsidRDefault="00C9358B" w:rsidP="008B4736">
      <w:pPr>
        <w:rPr>
          <w:rFonts w:eastAsia="Verdana" w:cs="Verdana"/>
          <w:sz w:val="22"/>
          <w:szCs w:val="22"/>
          <w:lang w:val="en-US"/>
        </w:rPr>
      </w:pPr>
      <w:r w:rsidRPr="00B7686C">
        <w:rPr>
          <w:rFonts w:eastAsia="Verdana" w:cs="Verdana"/>
          <w:sz w:val="22"/>
          <w:szCs w:val="22"/>
          <w:lang w:val="en-US"/>
        </w:rPr>
        <w:t>WEP</w:t>
      </w:r>
      <w:r w:rsidRPr="00B7686C">
        <w:rPr>
          <w:rFonts w:eastAsia="Verdana" w:cs="Verdana"/>
          <w:sz w:val="22"/>
          <w:szCs w:val="22"/>
          <w:lang w:val="en-US"/>
        </w:rPr>
        <w:tab/>
      </w:r>
      <w:r w:rsidRPr="00B7686C">
        <w:rPr>
          <w:rFonts w:eastAsia="Verdana" w:cs="Verdana"/>
          <w:sz w:val="22"/>
          <w:szCs w:val="22"/>
          <w:lang w:val="en-US"/>
        </w:rPr>
        <w:tab/>
        <w:t>- Wired Equivalent Privacy</w:t>
      </w:r>
    </w:p>
    <w:p w14:paraId="56FEAE3B" w14:textId="7EEA93DD" w:rsidR="00C9358B" w:rsidRPr="00B7686C" w:rsidRDefault="00C9358B" w:rsidP="105559D5">
      <w:pPr>
        <w:rPr>
          <w:rFonts w:eastAsia="Verdana" w:cs="Verdana"/>
          <w:sz w:val="22"/>
          <w:szCs w:val="22"/>
          <w:lang w:val="en-US"/>
        </w:rPr>
      </w:pPr>
      <w:r w:rsidRPr="00B7686C">
        <w:rPr>
          <w:rFonts w:eastAsia="Verdana" w:cs="Verdana"/>
          <w:sz w:val="22"/>
          <w:szCs w:val="22"/>
          <w:lang w:val="en-US"/>
        </w:rPr>
        <w:t>WPA</w:t>
      </w:r>
      <w:r w:rsidR="00B507C5" w:rsidRPr="00B7686C">
        <w:rPr>
          <w:rFonts w:eastAsia="Verdana" w:cs="Verdana"/>
          <w:sz w:val="22"/>
          <w:szCs w:val="22"/>
          <w:lang w:val="en-US"/>
        </w:rPr>
        <w:tab/>
      </w:r>
      <w:r w:rsidR="00B507C5" w:rsidRPr="00B7686C">
        <w:rPr>
          <w:rFonts w:eastAsia="Verdana" w:cs="Verdana"/>
          <w:sz w:val="22"/>
          <w:szCs w:val="22"/>
          <w:lang w:val="en-US"/>
        </w:rPr>
        <w:tab/>
        <w:t>- Wi-Fi Protected Access</w:t>
      </w:r>
    </w:p>
    <w:p w14:paraId="4A28DCE1" w14:textId="52DB0C89" w:rsidR="009829D0" w:rsidRPr="00CE0DE9" w:rsidRDefault="009829D0" w:rsidP="105559D5">
      <w:pPr>
        <w:rPr>
          <w:rFonts w:eastAsia="Verdana" w:cs="Verdana"/>
          <w:sz w:val="22"/>
          <w:szCs w:val="22"/>
          <w:rPrChange w:id="812" w:author="Morten Lerstad Solli" w:date="2017-11-29T14:41:00Z">
            <w:rPr>
              <w:rFonts w:eastAsia="Verdana" w:cs="Verdana"/>
              <w:sz w:val="22"/>
              <w:szCs w:val="22"/>
              <w:lang w:val="en-US"/>
            </w:rPr>
          </w:rPrChange>
        </w:rPr>
      </w:pPr>
      <w:r w:rsidRPr="00CE0DE9">
        <w:rPr>
          <w:rFonts w:eastAsia="Verdana" w:cs="Verdana"/>
          <w:sz w:val="22"/>
          <w:szCs w:val="22"/>
          <w:rPrChange w:id="813" w:author="Morten Lerstad Solli" w:date="2017-11-29T14:41:00Z">
            <w:rPr>
              <w:rFonts w:eastAsia="Verdana" w:cs="Verdana"/>
              <w:sz w:val="22"/>
              <w:szCs w:val="22"/>
              <w:lang w:val="en-US"/>
            </w:rPr>
          </w:rPrChange>
        </w:rPr>
        <w:t>CAD</w:t>
      </w:r>
      <w:r w:rsidRPr="00CE0DE9">
        <w:rPr>
          <w:rFonts w:eastAsia="Verdana" w:cs="Verdana"/>
          <w:sz w:val="22"/>
          <w:szCs w:val="22"/>
          <w:rPrChange w:id="814" w:author="Morten Lerstad Solli" w:date="2017-11-29T14:41:00Z">
            <w:rPr>
              <w:rFonts w:eastAsia="Verdana" w:cs="Verdana"/>
              <w:sz w:val="22"/>
              <w:szCs w:val="22"/>
              <w:lang w:val="en-US"/>
            </w:rPr>
          </w:rPrChange>
        </w:rPr>
        <w:tab/>
      </w:r>
      <w:r w:rsidRPr="00CE0DE9">
        <w:rPr>
          <w:rFonts w:eastAsia="Verdana" w:cs="Verdana"/>
          <w:sz w:val="22"/>
          <w:szCs w:val="22"/>
          <w:rPrChange w:id="815" w:author="Morten Lerstad Solli" w:date="2017-11-29T14:41:00Z">
            <w:rPr>
              <w:rFonts w:eastAsia="Verdana" w:cs="Verdana"/>
              <w:sz w:val="22"/>
              <w:szCs w:val="22"/>
              <w:lang w:val="en-US"/>
            </w:rPr>
          </w:rPrChange>
        </w:rPr>
        <w:tab/>
        <w:t>- Computer Aided Design</w:t>
      </w:r>
    </w:p>
    <w:p w14:paraId="38250AF0" w14:textId="66BCFD2D" w:rsidR="12118F60" w:rsidDel="001138AB" w:rsidRDefault="12118F60">
      <w:pPr>
        <w:rPr>
          <w:del w:id="816" w:author="Morten Lerstad Solli" w:date="2017-11-30T15:49:00Z"/>
          <w:rFonts w:eastAsia="Verdana" w:cs="Verdana"/>
          <w:sz w:val="22"/>
          <w:szCs w:val="22"/>
        </w:rPr>
      </w:pPr>
    </w:p>
    <w:p w14:paraId="7BFD1518" w14:textId="77777777" w:rsidR="001138AB" w:rsidRDefault="001138AB" w:rsidP="12118F60">
      <w:pPr>
        <w:rPr>
          <w:ins w:id="817" w:author="Oscar Herman Kise" w:date="2017-11-30T17:46:00Z"/>
          <w:rFonts w:eastAsia="Verdana" w:cs="Verdana"/>
          <w:sz w:val="22"/>
          <w:szCs w:val="22"/>
        </w:rPr>
      </w:pPr>
    </w:p>
    <w:p w14:paraId="54A90C2D" w14:textId="77777777" w:rsidR="001138AB" w:rsidRDefault="001138AB" w:rsidP="12118F60">
      <w:pPr>
        <w:rPr>
          <w:ins w:id="818" w:author="Oscar Herman Kise" w:date="2017-11-30T17:46:00Z"/>
          <w:rFonts w:eastAsia="Verdana" w:cs="Verdana"/>
          <w:sz w:val="22"/>
          <w:szCs w:val="22"/>
        </w:rPr>
      </w:pPr>
    </w:p>
    <w:p w14:paraId="2F103998" w14:textId="77777777" w:rsidR="001138AB" w:rsidRDefault="001138AB" w:rsidP="12118F60">
      <w:pPr>
        <w:rPr>
          <w:ins w:id="819" w:author="Oscar Herman Kise" w:date="2017-11-30T17:46:00Z"/>
          <w:rFonts w:eastAsia="Verdana" w:cs="Verdana"/>
          <w:sz w:val="22"/>
          <w:szCs w:val="22"/>
        </w:rPr>
      </w:pPr>
    </w:p>
    <w:p w14:paraId="759073CD" w14:textId="77777777" w:rsidR="001138AB" w:rsidRDefault="001138AB" w:rsidP="12118F60">
      <w:pPr>
        <w:rPr>
          <w:ins w:id="820" w:author="Oscar Herman Kise" w:date="2017-11-30T17:46:00Z"/>
          <w:rFonts w:eastAsia="Verdana" w:cs="Verdana"/>
          <w:sz w:val="22"/>
          <w:szCs w:val="22"/>
        </w:rPr>
      </w:pPr>
    </w:p>
    <w:p w14:paraId="301ACFE5" w14:textId="77777777" w:rsidR="001138AB" w:rsidRDefault="001138AB" w:rsidP="12118F60">
      <w:pPr>
        <w:rPr>
          <w:ins w:id="821" w:author="Oscar Herman Kise" w:date="2017-11-30T17:46:00Z"/>
          <w:rFonts w:eastAsia="Verdana" w:cs="Verdana"/>
          <w:sz w:val="22"/>
          <w:szCs w:val="22"/>
        </w:rPr>
      </w:pPr>
    </w:p>
    <w:p w14:paraId="0897BF88" w14:textId="77777777" w:rsidR="001138AB" w:rsidRDefault="001138AB" w:rsidP="12118F60">
      <w:pPr>
        <w:rPr>
          <w:ins w:id="822" w:author="Oscar Herman Kise" w:date="2017-11-30T17:46:00Z"/>
          <w:rFonts w:eastAsia="Verdana" w:cs="Verdana"/>
          <w:sz w:val="22"/>
          <w:szCs w:val="22"/>
        </w:rPr>
      </w:pPr>
    </w:p>
    <w:p w14:paraId="1222926D" w14:textId="77777777" w:rsidR="001138AB" w:rsidRDefault="001138AB" w:rsidP="12118F60">
      <w:pPr>
        <w:rPr>
          <w:ins w:id="823" w:author="Oscar Herman Kise" w:date="2017-11-30T17:46:00Z"/>
          <w:rFonts w:eastAsia="Verdana" w:cs="Verdana"/>
          <w:sz w:val="22"/>
          <w:szCs w:val="22"/>
        </w:rPr>
      </w:pPr>
    </w:p>
    <w:p w14:paraId="41A800FA" w14:textId="77777777" w:rsidR="001138AB" w:rsidRDefault="001138AB" w:rsidP="12118F60">
      <w:pPr>
        <w:rPr>
          <w:ins w:id="824" w:author="Oscar Herman Kise" w:date="2017-11-30T17:46:00Z"/>
          <w:rFonts w:eastAsia="Verdana" w:cs="Verdana"/>
          <w:sz w:val="22"/>
          <w:szCs w:val="22"/>
        </w:rPr>
      </w:pPr>
    </w:p>
    <w:p w14:paraId="6FE41C78" w14:textId="77777777" w:rsidR="001138AB" w:rsidRDefault="001138AB" w:rsidP="12118F60">
      <w:pPr>
        <w:rPr>
          <w:ins w:id="825" w:author="Oscar Herman Kise" w:date="2017-11-30T17:46:00Z"/>
          <w:rFonts w:eastAsia="Verdana" w:cs="Verdana"/>
          <w:sz w:val="22"/>
          <w:szCs w:val="22"/>
        </w:rPr>
      </w:pPr>
    </w:p>
    <w:p w14:paraId="1A66A63D" w14:textId="77777777" w:rsidR="001138AB" w:rsidRDefault="001138AB" w:rsidP="12118F60">
      <w:pPr>
        <w:rPr>
          <w:ins w:id="826" w:author="Oscar Herman Kise" w:date="2017-11-30T17:46:00Z"/>
          <w:rFonts w:eastAsia="Verdana" w:cs="Verdana"/>
          <w:sz w:val="22"/>
          <w:szCs w:val="22"/>
        </w:rPr>
      </w:pPr>
    </w:p>
    <w:p w14:paraId="6E13B5BA" w14:textId="77777777" w:rsidR="001138AB" w:rsidRDefault="001138AB" w:rsidP="12118F60">
      <w:pPr>
        <w:rPr>
          <w:ins w:id="827" w:author="Oscar Herman Kise" w:date="2017-11-30T17:46:00Z"/>
          <w:rFonts w:eastAsia="Verdana" w:cs="Verdana"/>
          <w:sz w:val="22"/>
          <w:szCs w:val="22"/>
        </w:rPr>
      </w:pPr>
    </w:p>
    <w:p w14:paraId="4EE0CCE2" w14:textId="77777777" w:rsidR="001138AB" w:rsidRDefault="001138AB" w:rsidP="12118F60">
      <w:pPr>
        <w:rPr>
          <w:ins w:id="828" w:author="Oscar Herman Kise" w:date="2017-11-30T17:46:00Z"/>
          <w:rFonts w:eastAsia="Verdana" w:cs="Verdana"/>
          <w:sz w:val="22"/>
          <w:szCs w:val="22"/>
        </w:rPr>
      </w:pPr>
    </w:p>
    <w:p w14:paraId="2C7D01E9" w14:textId="77777777" w:rsidR="001138AB" w:rsidRDefault="001138AB" w:rsidP="12118F60">
      <w:pPr>
        <w:rPr>
          <w:ins w:id="829" w:author="Oscar Herman Kise" w:date="2017-11-30T17:46:00Z"/>
          <w:rFonts w:eastAsia="Verdana" w:cs="Verdana"/>
          <w:sz w:val="22"/>
          <w:szCs w:val="22"/>
        </w:rPr>
      </w:pPr>
    </w:p>
    <w:p w14:paraId="71A12AA4" w14:textId="77777777" w:rsidR="001138AB" w:rsidRDefault="001138AB" w:rsidP="12118F60">
      <w:pPr>
        <w:rPr>
          <w:ins w:id="830" w:author="Oscar Herman Kise" w:date="2017-11-30T17:46:00Z"/>
          <w:rFonts w:eastAsia="Verdana" w:cs="Verdana"/>
          <w:sz w:val="22"/>
          <w:szCs w:val="22"/>
        </w:rPr>
      </w:pPr>
    </w:p>
    <w:p w14:paraId="7AD855EA" w14:textId="77777777" w:rsidR="001138AB" w:rsidRDefault="001138AB" w:rsidP="12118F60">
      <w:pPr>
        <w:rPr>
          <w:ins w:id="831" w:author="Oscar Herman Kise" w:date="2017-11-30T17:46:00Z"/>
          <w:rFonts w:eastAsia="Verdana" w:cs="Verdana"/>
          <w:sz w:val="22"/>
          <w:szCs w:val="22"/>
        </w:rPr>
      </w:pPr>
    </w:p>
    <w:p w14:paraId="32A8F7EF" w14:textId="77777777" w:rsidR="001138AB" w:rsidRDefault="001138AB" w:rsidP="12118F60">
      <w:pPr>
        <w:rPr>
          <w:ins w:id="832" w:author="Oscar Herman Kise" w:date="2017-11-30T17:46:00Z"/>
          <w:rFonts w:eastAsia="Verdana" w:cs="Verdana"/>
          <w:sz w:val="22"/>
          <w:szCs w:val="22"/>
        </w:rPr>
      </w:pPr>
    </w:p>
    <w:p w14:paraId="7AAEFF42" w14:textId="77777777" w:rsidR="001138AB" w:rsidRDefault="001138AB" w:rsidP="12118F60">
      <w:pPr>
        <w:rPr>
          <w:ins w:id="833" w:author="Oscar Herman Kise" w:date="2017-11-30T17:46:00Z"/>
          <w:rFonts w:eastAsia="Verdana" w:cs="Verdana"/>
          <w:sz w:val="22"/>
          <w:szCs w:val="22"/>
        </w:rPr>
      </w:pPr>
    </w:p>
    <w:p w14:paraId="6BD04CF4" w14:textId="77777777" w:rsidR="001138AB" w:rsidRDefault="001138AB" w:rsidP="12118F60">
      <w:pPr>
        <w:rPr>
          <w:ins w:id="834" w:author="Oscar Herman Kise" w:date="2017-11-30T17:46:00Z"/>
          <w:rFonts w:eastAsia="Verdana" w:cs="Verdana"/>
          <w:sz w:val="22"/>
          <w:szCs w:val="22"/>
        </w:rPr>
      </w:pPr>
    </w:p>
    <w:p w14:paraId="46BB0ED2" w14:textId="77777777" w:rsidR="001138AB" w:rsidRDefault="001138AB" w:rsidP="12118F60">
      <w:pPr>
        <w:rPr>
          <w:ins w:id="835" w:author="Oscar Herman Kise" w:date="2017-11-30T17:46:00Z"/>
          <w:rFonts w:eastAsia="Verdana" w:cs="Verdana"/>
          <w:sz w:val="22"/>
          <w:szCs w:val="22"/>
        </w:rPr>
      </w:pPr>
    </w:p>
    <w:p w14:paraId="6FE62F82" w14:textId="77777777" w:rsidR="001138AB" w:rsidRDefault="001138AB" w:rsidP="12118F60">
      <w:pPr>
        <w:rPr>
          <w:ins w:id="836" w:author="Oscar Herman Kise" w:date="2017-11-30T17:46:00Z"/>
          <w:rFonts w:eastAsia="Verdana" w:cs="Verdana"/>
          <w:sz w:val="22"/>
          <w:szCs w:val="22"/>
        </w:rPr>
      </w:pPr>
    </w:p>
    <w:p w14:paraId="0EA08E29" w14:textId="77777777" w:rsidR="001138AB" w:rsidRDefault="001138AB" w:rsidP="12118F60">
      <w:pPr>
        <w:rPr>
          <w:ins w:id="837" w:author="Oscar Herman Kise" w:date="2017-11-30T17:46:00Z"/>
          <w:rFonts w:eastAsia="Verdana" w:cs="Verdana"/>
          <w:sz w:val="22"/>
          <w:szCs w:val="22"/>
        </w:rPr>
      </w:pPr>
    </w:p>
    <w:p w14:paraId="101F0223" w14:textId="77777777" w:rsidR="001138AB" w:rsidRDefault="001138AB" w:rsidP="12118F60">
      <w:pPr>
        <w:rPr>
          <w:ins w:id="838" w:author="Oscar Herman Kise" w:date="2017-11-30T17:46:00Z"/>
          <w:rFonts w:eastAsia="Verdana" w:cs="Verdana"/>
          <w:sz w:val="22"/>
          <w:szCs w:val="22"/>
        </w:rPr>
      </w:pPr>
    </w:p>
    <w:p w14:paraId="51322932" w14:textId="77777777" w:rsidR="001138AB" w:rsidRDefault="001138AB" w:rsidP="12118F60">
      <w:pPr>
        <w:rPr>
          <w:ins w:id="839" w:author="Oscar Herman Kise" w:date="2017-11-30T17:46:00Z"/>
          <w:rFonts w:eastAsia="Verdana" w:cs="Verdana"/>
          <w:sz w:val="22"/>
          <w:szCs w:val="22"/>
        </w:rPr>
      </w:pPr>
    </w:p>
    <w:p w14:paraId="4C229C66" w14:textId="77777777" w:rsidR="001138AB" w:rsidRPr="00CE0DE9" w:rsidRDefault="001138AB" w:rsidP="12118F60">
      <w:pPr>
        <w:rPr>
          <w:ins w:id="840" w:author="Oscar Herman Kise" w:date="2017-11-30T17:46:00Z"/>
          <w:rFonts w:eastAsia="Verdana" w:cs="Verdana"/>
          <w:sz w:val="22"/>
          <w:szCs w:val="22"/>
          <w:rPrChange w:id="841" w:author="Morten Lerstad Solli" w:date="2017-11-29T14:41:00Z">
            <w:rPr>
              <w:ins w:id="842" w:author="Oscar Herman Kise" w:date="2017-11-30T17:46:00Z"/>
              <w:rFonts w:eastAsia="Verdana" w:cs="Verdana"/>
              <w:sz w:val="22"/>
              <w:szCs w:val="22"/>
              <w:lang w:val="en-US"/>
            </w:rPr>
          </w:rPrChange>
        </w:rPr>
      </w:pPr>
    </w:p>
    <w:p w14:paraId="4EA5CF81" w14:textId="77777777" w:rsidR="003D469A" w:rsidRDefault="003D469A">
      <w:pPr>
        <w:rPr>
          <w:ins w:id="843" w:author="Oscar Herman Kise" w:date="2017-11-30T18:43:00Z"/>
          <w:rFonts w:eastAsia="Verdana" w:cs="Verdana"/>
          <w:color w:val="FF0000"/>
          <w:sz w:val="22"/>
          <w:szCs w:val="22"/>
        </w:rPr>
        <w:pPrChange w:id="844" w:author="Morten Lerstad Solli" w:date="2017-11-30T14:51:00Z">
          <w:pPr>
            <w:pStyle w:val="Overskrift1"/>
            <w:numPr>
              <w:numId w:val="0"/>
            </w:numPr>
            <w:tabs>
              <w:tab w:val="clear" w:pos="432"/>
            </w:tabs>
            <w:ind w:left="0" w:firstLine="0"/>
          </w:pPr>
        </w:pPrChange>
      </w:pPr>
    </w:p>
    <w:p w14:paraId="55D7CD04" w14:textId="11B7AE49" w:rsidR="12118F60" w:rsidRPr="00CE0DE9" w:rsidDel="00A211E7" w:rsidRDefault="007A109D" w:rsidP="12118F60">
      <w:pPr>
        <w:rPr>
          <w:del w:id="845" w:author="Morten Lerstad Solli" w:date="2017-11-30T14:51:00Z"/>
          <w:rFonts w:eastAsia="Verdana" w:cs="Verdana"/>
          <w:color w:val="FF0000"/>
          <w:sz w:val="22"/>
          <w:szCs w:val="22"/>
          <w:rPrChange w:id="846" w:author="Oscar Herman Kise" w:date="2017-11-29T13:30:00Z">
            <w:rPr>
              <w:del w:id="847" w:author="Morten Lerstad Solli" w:date="2017-11-30T14:51:00Z"/>
              <w:rFonts w:eastAsia="Verdana" w:cs="Verdana"/>
              <w:sz w:val="22"/>
              <w:szCs w:val="22"/>
              <w:lang w:val="en-US"/>
            </w:rPr>
          </w:rPrChange>
        </w:rPr>
      </w:pPr>
      <w:ins w:id="848" w:author="Ole-Martin Hanstveit" w:date="2017-11-27T18:28:00Z">
        <w:del w:id="849" w:author="Morten Lerstad Solli" w:date="2017-11-30T15:49:00Z">
          <w:r w:rsidRPr="00CE0DE9" w:rsidDel="00143D77">
            <w:rPr>
              <w:rFonts w:eastAsia="Verdana" w:cs="Verdana"/>
              <w:color w:val="FF0000"/>
              <w:sz w:val="22"/>
              <w:szCs w:val="22"/>
              <w:rPrChange w:id="850" w:author="Morten Lerstad Solli" w:date="2017-11-29T14:41:00Z">
                <w:rPr>
                  <w:rFonts w:eastAsia="Verdana" w:cs="Verdana"/>
                  <w:color w:val="FF0000"/>
                  <w:sz w:val="22"/>
                  <w:szCs w:val="22"/>
                  <w:lang w:val="en-US"/>
                </w:rPr>
              </w:rPrChange>
            </w:rPr>
            <w:delText>Legge inn TCP og U</w:delText>
          </w:r>
          <w:r w:rsidRPr="00CD6AE6" w:rsidDel="00143D77">
            <w:rPr>
              <w:rFonts w:eastAsia="Verdana" w:cs="Verdana"/>
              <w:color w:val="FF0000"/>
              <w:sz w:val="22"/>
              <w:szCs w:val="22"/>
            </w:rPr>
            <w:delText>DP her?</w:delText>
          </w:r>
          <w:r w:rsidRPr="00CD6AE6" w:rsidDel="00143D77">
            <w:rPr>
              <w:rFonts w:eastAsia="Verdana" w:cs="Verdana"/>
              <w:color w:val="FF0000"/>
              <w:sz w:val="22"/>
              <w:szCs w:val="22"/>
            </w:rPr>
            <w:br/>
            <w:delText>Sorter terminologien alfabetisk</w:delText>
          </w:r>
        </w:del>
      </w:ins>
    </w:p>
    <w:p w14:paraId="46CED05B" w14:textId="790FCB28" w:rsidR="12118F60" w:rsidRPr="00CE0DE9" w:rsidDel="00A211E7" w:rsidRDefault="12118F60" w:rsidP="12118F60">
      <w:pPr>
        <w:rPr>
          <w:del w:id="851" w:author="Morten Lerstad Solli" w:date="2017-11-30T14:51:00Z"/>
          <w:rFonts w:eastAsia="Verdana" w:cs="Verdana"/>
          <w:sz w:val="22"/>
          <w:szCs w:val="22"/>
          <w:rPrChange w:id="852" w:author="Morten Lerstad Solli" w:date="2017-11-29T14:41:00Z">
            <w:rPr>
              <w:del w:id="853" w:author="Morten Lerstad Solli" w:date="2017-11-30T14:51:00Z"/>
              <w:rFonts w:eastAsia="Verdana" w:cs="Verdana"/>
              <w:sz w:val="22"/>
              <w:szCs w:val="22"/>
              <w:lang w:val="en-US"/>
            </w:rPr>
          </w:rPrChange>
        </w:rPr>
      </w:pPr>
    </w:p>
    <w:p w14:paraId="1D966A3E" w14:textId="5E082FB9" w:rsidR="12118F60" w:rsidRPr="00CE0DE9" w:rsidDel="00A211E7" w:rsidRDefault="12118F60" w:rsidP="12118F60">
      <w:pPr>
        <w:rPr>
          <w:del w:id="854" w:author="Morten Lerstad Solli" w:date="2017-11-30T14:51:00Z"/>
          <w:rFonts w:eastAsia="Verdana" w:cs="Verdana"/>
          <w:sz w:val="22"/>
          <w:szCs w:val="22"/>
          <w:rPrChange w:id="855" w:author="Morten Lerstad Solli" w:date="2017-11-29T14:41:00Z">
            <w:rPr>
              <w:del w:id="856" w:author="Morten Lerstad Solli" w:date="2017-11-30T14:51:00Z"/>
              <w:rFonts w:eastAsia="Verdana" w:cs="Verdana"/>
              <w:sz w:val="22"/>
              <w:szCs w:val="22"/>
              <w:lang w:val="en-US"/>
            </w:rPr>
          </w:rPrChange>
        </w:rPr>
      </w:pPr>
    </w:p>
    <w:p w14:paraId="69F9D74E" w14:textId="5E1D3DE3" w:rsidR="21142444" w:rsidRPr="00CE0DE9" w:rsidDel="00A211E7" w:rsidRDefault="21142444" w:rsidP="21142444">
      <w:pPr>
        <w:rPr>
          <w:del w:id="857" w:author="Morten Lerstad Solli" w:date="2017-11-30T14:51:00Z"/>
          <w:rFonts w:eastAsia="Verdana" w:cs="Verdana"/>
          <w:sz w:val="22"/>
          <w:szCs w:val="22"/>
          <w:rPrChange w:id="858" w:author="Morten Lerstad Solli" w:date="2017-11-29T14:41:00Z">
            <w:rPr>
              <w:del w:id="859" w:author="Morten Lerstad Solli" w:date="2017-11-30T14:51:00Z"/>
              <w:rFonts w:eastAsia="Verdana" w:cs="Verdana"/>
              <w:sz w:val="22"/>
              <w:szCs w:val="22"/>
              <w:lang w:val="en-US"/>
            </w:rPr>
          </w:rPrChange>
        </w:rPr>
      </w:pPr>
    </w:p>
    <w:p w14:paraId="41D27D16" w14:textId="6D3821FC" w:rsidR="21142444" w:rsidRPr="00CE0DE9" w:rsidDel="00A211E7" w:rsidRDefault="21142444" w:rsidP="21142444">
      <w:pPr>
        <w:rPr>
          <w:del w:id="860" w:author="Morten Lerstad Solli" w:date="2017-11-30T14:51:00Z"/>
          <w:rFonts w:ascii="Arial" w:hAnsi="Arial" w:cs="Arial"/>
          <w:b/>
          <w:sz w:val="28"/>
          <w:szCs w:val="28"/>
          <w:rPrChange w:id="861" w:author="Oscar Herman Kise" w:date="2017-11-29T13:30:00Z">
            <w:rPr>
              <w:del w:id="862" w:author="Morten Lerstad Solli" w:date="2017-11-30T14:51:00Z"/>
              <w:rFonts w:ascii="Arial" w:hAnsi="Arial" w:cs="Arial"/>
              <w:b/>
              <w:bCs/>
              <w:sz w:val="28"/>
              <w:szCs w:val="28"/>
              <w:lang w:val="en-US"/>
            </w:rPr>
          </w:rPrChange>
        </w:rPr>
      </w:pPr>
    </w:p>
    <w:p w14:paraId="22530DF7" w14:textId="142A318C" w:rsidR="21142444" w:rsidRPr="00A444FC" w:rsidDel="00A211E7" w:rsidRDefault="21142444" w:rsidP="21142444">
      <w:pPr>
        <w:rPr>
          <w:del w:id="863" w:author="Morten Lerstad Solli" w:date="2017-11-30T14:51:00Z"/>
          <w:rFonts w:ascii="Arial" w:hAnsi="Arial" w:cs="Arial"/>
          <w:b/>
          <w:sz w:val="28"/>
          <w:szCs w:val="28"/>
          <w:rPrChange w:id="864" w:author="Oscar Herman Kise" w:date="2017-11-30T16:21:00Z">
            <w:rPr>
              <w:del w:id="865" w:author="Morten Lerstad Solli" w:date="2017-11-30T14:51:00Z"/>
              <w:rFonts w:ascii="Arial" w:hAnsi="Arial" w:cs="Arial"/>
              <w:b/>
              <w:bCs/>
              <w:sz w:val="28"/>
              <w:szCs w:val="28"/>
              <w:lang w:val="en-US"/>
            </w:rPr>
          </w:rPrChange>
        </w:rPr>
      </w:pPr>
      <w:del w:id="866" w:author="Morten Lerstad Solli" w:date="2017-11-30T14:51:00Z">
        <w:r w:rsidRPr="00A444FC" w:rsidDel="00A211E7">
          <w:rPr>
            <w:rFonts w:ascii="Arial" w:hAnsi="Arial" w:cs="Arial"/>
            <w:b/>
            <w:sz w:val="28"/>
            <w:szCs w:val="28"/>
            <w:rPrChange w:id="867" w:author="Oscar Herman Kise" w:date="2017-11-30T16:21:00Z">
              <w:rPr>
                <w:rFonts w:ascii="Arial" w:hAnsi="Arial" w:cs="Arial"/>
                <w:b/>
                <w:bCs/>
                <w:sz w:val="28"/>
                <w:szCs w:val="28"/>
                <w:lang w:val="en-US"/>
              </w:rPr>
            </w:rPrChange>
          </w:rPr>
          <w:delText>Symbols</w:delText>
        </w:r>
      </w:del>
    </w:p>
    <w:p w14:paraId="7ED79B49" w14:textId="31BB80A8" w:rsidR="21142444" w:rsidRPr="00A444FC" w:rsidDel="00A211E7" w:rsidRDefault="21142444" w:rsidP="21142444">
      <w:pPr>
        <w:rPr>
          <w:del w:id="868" w:author="Morten Lerstad Solli" w:date="2017-11-30T14:51:00Z"/>
          <w:rFonts w:ascii="Arial" w:hAnsi="Arial" w:cs="Arial"/>
          <w:b/>
          <w:sz w:val="28"/>
          <w:szCs w:val="28"/>
          <w:rPrChange w:id="869" w:author="Oscar Herman Kise" w:date="2017-11-30T16:21:00Z">
            <w:rPr>
              <w:del w:id="870" w:author="Morten Lerstad Solli" w:date="2017-11-30T14:51:00Z"/>
              <w:rFonts w:ascii="Arial" w:hAnsi="Arial" w:cs="Arial"/>
              <w:b/>
              <w:bCs/>
              <w:sz w:val="28"/>
              <w:szCs w:val="28"/>
              <w:lang w:val="en-US"/>
            </w:rPr>
          </w:rPrChange>
        </w:rPr>
      </w:pPr>
    </w:p>
    <w:p w14:paraId="6A443EC3" w14:textId="01437ABC" w:rsidR="21142444" w:rsidRPr="00A444FC" w:rsidDel="00A211E7" w:rsidRDefault="21142444" w:rsidP="21142444">
      <w:pPr>
        <w:rPr>
          <w:del w:id="871" w:author="Morten Lerstad Solli" w:date="2017-11-30T14:51:00Z"/>
          <w:rFonts w:ascii="Arial" w:hAnsi="Arial" w:cs="Arial"/>
          <w:b/>
          <w:sz w:val="28"/>
          <w:szCs w:val="28"/>
          <w:rPrChange w:id="872" w:author="Oscar Herman Kise" w:date="2017-11-30T16:21:00Z">
            <w:rPr>
              <w:del w:id="873" w:author="Morten Lerstad Solli" w:date="2017-11-30T14:51:00Z"/>
              <w:rFonts w:ascii="Arial" w:hAnsi="Arial" w:cs="Arial"/>
              <w:b/>
              <w:bCs/>
              <w:sz w:val="28"/>
              <w:szCs w:val="28"/>
              <w:lang w:val="en-US"/>
            </w:rPr>
          </w:rPrChange>
        </w:rPr>
      </w:pPr>
      <w:del w:id="874" w:author="Morten Lerstad Solli" w:date="2017-11-30T14:51:00Z">
        <w:r w:rsidRPr="00A444FC" w:rsidDel="00A211E7">
          <w:rPr>
            <w:rFonts w:ascii="Arial" w:hAnsi="Arial" w:cs="Arial"/>
            <w:b/>
            <w:sz w:val="28"/>
            <w:szCs w:val="28"/>
            <w:rPrChange w:id="875" w:author="Oscar Herman Kise" w:date="2017-11-30T16:21:00Z">
              <w:rPr>
                <w:rFonts w:ascii="Arial" w:hAnsi="Arial" w:cs="Arial"/>
                <w:b/>
                <w:bCs/>
                <w:sz w:val="28"/>
                <w:szCs w:val="28"/>
                <w:lang w:val="en-US"/>
              </w:rPr>
            </w:rPrChange>
          </w:rPr>
          <w:delText>Abbreviations</w:delText>
        </w:r>
      </w:del>
    </w:p>
    <w:p w14:paraId="4CF13D1E" w14:textId="21E740EE" w:rsidR="00FA69EA" w:rsidRPr="00A444FC" w:rsidRDefault="00FA69EA">
      <w:pPr>
        <w:rPr>
          <w:rPrChange w:id="876" w:author="Oscar Herman Kise" w:date="2017-11-30T16:21:00Z">
            <w:rPr>
              <w:lang w:val="en-US"/>
            </w:rPr>
          </w:rPrChange>
        </w:rPr>
        <w:pPrChange w:id="877" w:author="Morten Lerstad Solli" w:date="2017-11-30T14:51:00Z">
          <w:pPr>
            <w:pStyle w:val="Overskrift1"/>
            <w:numPr>
              <w:numId w:val="0"/>
            </w:numPr>
            <w:tabs>
              <w:tab w:val="clear" w:pos="432"/>
            </w:tabs>
            <w:ind w:left="0" w:firstLine="0"/>
          </w:pPr>
        </w:pPrChange>
      </w:pPr>
      <w:bookmarkStart w:id="878" w:name="_Ref223505569"/>
      <w:bookmarkEnd w:id="878"/>
    </w:p>
    <w:p w14:paraId="60C9C039" w14:textId="1E483EC0" w:rsidR="00FA69EA" w:rsidRPr="00B7686C" w:rsidRDefault="21142444" w:rsidP="00FA69EA">
      <w:pPr>
        <w:pStyle w:val="Overskrift1"/>
        <w:rPr>
          <w:lang w:val="en-US"/>
        </w:rPr>
      </w:pPr>
      <w:bookmarkStart w:id="879" w:name="_Toc498948256"/>
      <w:bookmarkStart w:id="880" w:name="_Toc498963117"/>
      <w:bookmarkStart w:id="881" w:name="_Toc499034235"/>
      <w:bookmarkStart w:id="882" w:name="_Toc499047069"/>
      <w:bookmarkStart w:id="883" w:name="_Toc499129435"/>
      <w:bookmarkStart w:id="884" w:name="_Toc499197439"/>
      <w:bookmarkStart w:id="885" w:name="_Toc499231029"/>
      <w:bookmarkStart w:id="886" w:name="_Toc499394272"/>
      <w:bookmarkStart w:id="887" w:name="_Toc499485429"/>
      <w:bookmarkStart w:id="888" w:name="_Toc499485839"/>
      <w:bookmarkStart w:id="889" w:name="_Toc499485929"/>
      <w:bookmarkStart w:id="890" w:name="_Toc499500638"/>
      <w:bookmarkStart w:id="891" w:name="_Toc499567428"/>
      <w:bookmarkStart w:id="892" w:name="_Toc499568093"/>
      <w:bookmarkStart w:id="893" w:name="_Toc499584467"/>
      <w:bookmarkStart w:id="894" w:name="_Toc499584801"/>
      <w:bookmarkStart w:id="895" w:name="_Toc499631392"/>
      <w:bookmarkStart w:id="896" w:name="_Toc499646454"/>
      <w:bookmarkStart w:id="897" w:name="_Toc499654667"/>
      <w:bookmarkStart w:id="898" w:name="_Toc499722734"/>
      <w:bookmarkStart w:id="899" w:name="_Toc499731792"/>
      <w:bookmarkStart w:id="900" w:name="_Toc499733219"/>
      <w:bookmarkStart w:id="901" w:name="_Toc499737728"/>
      <w:bookmarkStart w:id="902" w:name="_Toc499753990"/>
      <w:bookmarkStart w:id="903" w:name="_Toc499757785"/>
      <w:bookmarkStart w:id="904" w:name="_Toc499757340"/>
      <w:bookmarkStart w:id="905" w:name="_Toc499806071"/>
      <w:bookmarkStart w:id="906" w:name="_Ref499822955"/>
      <w:bookmarkStart w:id="907" w:name="_Ref499823677"/>
      <w:bookmarkStart w:id="908" w:name="_Toc499828919"/>
      <w:bookmarkStart w:id="909" w:name="_Toc499829498"/>
      <w:bookmarkStart w:id="910" w:name="_Toc499835596"/>
      <w:bookmarkStart w:id="911" w:name="_Toc499843299"/>
      <w:r w:rsidRPr="00B7686C">
        <w:rPr>
          <w:lang w:val="en-US"/>
        </w:rPr>
        <w:lastRenderedPageBreak/>
        <w:t>introduction</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14:paraId="4F33BDF1" w14:textId="77777777" w:rsidR="001C341C" w:rsidRPr="00B7686C" w:rsidRDefault="001C341C">
      <w:pPr>
        <w:pStyle w:val="Brdtekst"/>
        <w:jc w:val="both"/>
        <w:rPr>
          <w:lang w:val="en-US"/>
        </w:rPr>
        <w:pPrChange w:id="912" w:author="Oscar Herman Kise" w:date="2017-11-28T10:41:00Z">
          <w:pPr>
            <w:pStyle w:val="Brdtekst"/>
          </w:pPr>
        </w:pPrChange>
      </w:pPr>
    </w:p>
    <w:p w14:paraId="45E60435" w14:textId="4E6BDA08" w:rsidR="21142444" w:rsidRPr="00B7686C" w:rsidRDefault="21142444">
      <w:pPr>
        <w:pStyle w:val="Brdtekst"/>
        <w:jc w:val="both"/>
        <w:rPr>
          <w:lang w:val="en-US"/>
        </w:rPr>
        <w:pPrChange w:id="913" w:author="Oscar Herman Kise" w:date="2017-11-28T10:41:00Z">
          <w:pPr>
            <w:pStyle w:val="Brdtekst"/>
          </w:pPr>
        </w:pPrChange>
      </w:pPr>
      <w:r w:rsidRPr="00B7686C">
        <w:rPr>
          <w:lang w:val="en-US"/>
        </w:rPr>
        <w:t>The objective of the following project is to get a better understanding about principles and methods of real time programming. The learning outcome of the course is to be able to develop real-time applications in object-oriented programming environments.</w:t>
      </w:r>
      <w:ins w:id="914" w:author="Oscar Herman Kise" w:date="2017-11-28T10:46:00Z">
        <w:r w:rsidR="00CC3896" w:rsidRPr="00B7686C">
          <w:rPr>
            <w:lang w:val="en-US"/>
          </w:rPr>
          <w:t xml:space="preserve"> </w:t>
        </w:r>
      </w:ins>
      <w:del w:id="915" w:author="Oscar Herman Kise" w:date="2017-11-28T10:46:00Z">
        <w:r w:rsidRPr="00B7686C" w:rsidDel="00CC3896">
          <w:rPr>
            <w:lang w:val="en-US"/>
          </w:rPr>
          <w:delText xml:space="preserve"> </w:delText>
        </w:r>
      </w:del>
      <w:r w:rsidRPr="00B7686C">
        <w:rPr>
          <w:lang w:val="en-US"/>
        </w:rPr>
        <w:t>This mandatory project is the basis for the evaluation of the course.</w:t>
      </w:r>
      <w:sdt>
        <w:sdtPr>
          <w:rPr>
            <w:lang w:val="en-US"/>
          </w:rPr>
          <w:id w:val="-377089195"/>
          <w:citation/>
        </w:sdtPr>
        <w:sdtContent>
          <w:r w:rsidR="000F2A5B" w:rsidRPr="00CD6AE6">
            <w:rPr>
              <w:lang w:val="en-US"/>
            </w:rPr>
            <w:fldChar w:fldCharType="begin"/>
          </w:r>
          <w:r w:rsidR="000F2A5B" w:rsidRPr="00B7686C">
            <w:rPr>
              <w:lang w:val="en-US"/>
            </w:rPr>
            <w:instrText xml:space="preserve"> CITATION NTN17 \l 1044 </w:instrText>
          </w:r>
          <w:r w:rsidR="000F2A5B" w:rsidRPr="00CD6AE6">
            <w:rPr>
              <w:lang w:val="en-US"/>
            </w:rPr>
            <w:fldChar w:fldCharType="separate"/>
          </w:r>
          <w:r w:rsidR="009C609D">
            <w:rPr>
              <w:noProof/>
              <w:lang w:val="en-US"/>
            </w:rPr>
            <w:t xml:space="preserve"> (NTNU u.d.)</w:t>
          </w:r>
          <w:r w:rsidR="000F2A5B" w:rsidRPr="00CD6AE6">
            <w:rPr>
              <w:lang w:val="en-US"/>
            </w:rPr>
            <w:fldChar w:fldCharType="end"/>
          </w:r>
        </w:sdtContent>
      </w:sdt>
    </w:p>
    <w:p w14:paraId="293F5B12" w14:textId="171407F9" w:rsidR="21142444" w:rsidRPr="00B7686C" w:rsidRDefault="21142444">
      <w:pPr>
        <w:pStyle w:val="Brdtekst"/>
        <w:jc w:val="both"/>
        <w:rPr>
          <w:lang w:val="en-US"/>
        </w:rPr>
        <w:pPrChange w:id="916" w:author="Oscar Herman Kise" w:date="2017-11-28T10:41:00Z">
          <w:pPr>
            <w:pStyle w:val="Brdtekst"/>
          </w:pPr>
        </w:pPrChange>
      </w:pPr>
      <w:r w:rsidRPr="00B7686C">
        <w:rPr>
          <w:lang w:val="en-US"/>
        </w:rPr>
        <w:t xml:space="preserve">The project, Portal Runner is a car driven </w:t>
      </w:r>
      <w:del w:id="917" w:author="Morten Lerstad Solli" w:date="2017-11-30T15:09:00Z">
        <w:r w:rsidRPr="00B7686C" w:rsidDel="00CA6345">
          <w:rPr>
            <w:lang w:val="en-US"/>
          </w:rPr>
          <w:delText xml:space="preserve">both </w:delText>
        </w:r>
      </w:del>
      <w:r w:rsidRPr="00B7686C">
        <w:rPr>
          <w:lang w:val="en-US"/>
        </w:rPr>
        <w:t>autonomously and</w:t>
      </w:r>
      <w:del w:id="918" w:author="Morten Lerstad Solli" w:date="2017-11-30T15:10:00Z">
        <w:r w:rsidRPr="00B7686C" w:rsidDel="00925128">
          <w:rPr>
            <w:lang w:val="en-US"/>
          </w:rPr>
          <w:delText xml:space="preserve"> </w:delText>
        </w:r>
      </w:del>
      <w:ins w:id="919" w:author="Morten Lerstad Solli" w:date="2017-11-30T15:09:00Z">
        <w:r w:rsidR="00CA6345">
          <w:rPr>
            <w:lang w:val="en-US"/>
          </w:rPr>
          <w:t xml:space="preserve"> </w:t>
        </w:r>
      </w:ins>
      <w:r w:rsidRPr="00B7686C">
        <w:rPr>
          <w:lang w:val="en-US"/>
        </w:rPr>
        <w:t>manually</w:t>
      </w:r>
      <w:ins w:id="920" w:author="Morten Lerstad Solli" w:date="2017-11-30T15:10:00Z">
        <w:r w:rsidR="00925128">
          <w:rPr>
            <w:lang w:val="en-US"/>
          </w:rPr>
          <w:t xml:space="preserve"> controlled</w:t>
        </w:r>
      </w:ins>
      <w:r w:rsidRPr="00B7686C">
        <w:rPr>
          <w:lang w:val="en-US"/>
        </w:rPr>
        <w:t xml:space="preserve">. The objective with the car is to maneuver through portals and pick up an object to be brought back to the starting position. A web camera is attached to the car to help the car to steer through the portals specified beforehand by color.  </w:t>
      </w:r>
    </w:p>
    <w:p w14:paraId="40FA7184" w14:textId="6A3E2589" w:rsidR="21142444" w:rsidRPr="00B7686C" w:rsidRDefault="21142444">
      <w:pPr>
        <w:pStyle w:val="Brdtekst"/>
        <w:jc w:val="both"/>
        <w:rPr>
          <w:lang w:val="en-US"/>
        </w:rPr>
        <w:pPrChange w:id="921" w:author="Oscar Herman Kise" w:date="2017-11-28T10:41:00Z">
          <w:pPr>
            <w:pStyle w:val="Brdtekst"/>
          </w:pPr>
        </w:pPrChange>
      </w:pPr>
      <w:r w:rsidRPr="00B7686C">
        <w:rPr>
          <w:lang w:val="en-US"/>
        </w:rPr>
        <w:t xml:space="preserve">After successfully maneuvering through the set of portals, the car will pick up a specific object detected by the camera and an IR sensor. The object is gripped using a set of grippers handled by a single servo motor and lifted using a more powerful servo motor. </w:t>
      </w:r>
    </w:p>
    <w:p w14:paraId="77BBE6CB" w14:textId="447233E5" w:rsidR="21142444" w:rsidRDefault="21142444">
      <w:pPr>
        <w:pStyle w:val="Brdtekst"/>
        <w:jc w:val="both"/>
        <w:rPr>
          <w:ins w:id="922" w:author="Morten Lerstad Solli" w:date="2017-11-30T16:27:00Z"/>
          <w:lang w:val="en-US"/>
        </w:rPr>
      </w:pPr>
      <w:r w:rsidRPr="00B7686C">
        <w:rPr>
          <w:lang w:val="en-US"/>
        </w:rPr>
        <w:t xml:space="preserve">The setup for the car is done by selecting different settings in a graphical user interface (GUI). The settings include which color of the portal the car should drive through and what kind of object to collect, specified by shape and color. </w:t>
      </w:r>
    </w:p>
    <w:p w14:paraId="4E2DC409" w14:textId="0B7C0EB1" w:rsidR="008A0C56" w:rsidRPr="00B7686C" w:rsidRDefault="008A0C56">
      <w:pPr>
        <w:pStyle w:val="Brdtekst"/>
        <w:jc w:val="both"/>
        <w:rPr>
          <w:del w:id="923" w:author="Ole-Martin Hanstveit" w:date="2017-11-30T16:40:00Z"/>
          <w:lang w:val="en-US"/>
        </w:rPr>
        <w:pPrChange w:id="924" w:author="Oscar Herman Kise" w:date="2017-11-28T10:41:00Z">
          <w:pPr>
            <w:pStyle w:val="Brdtekst"/>
          </w:pPr>
        </w:pPrChange>
      </w:pPr>
      <w:ins w:id="925" w:author="Morten Lerstad Solli" w:date="2017-11-30T16:27:00Z">
        <w:del w:id="926" w:author="Ole-Martin Hanstveit" w:date="2017-11-30T16:44:00Z">
          <w:r w:rsidDel="00340063">
            <w:rPr>
              <w:lang w:val="en-US"/>
            </w:rPr>
            <w:delText>HER!</w:delText>
          </w:r>
        </w:del>
      </w:ins>
      <w:ins w:id="927" w:author="Ole-Martin Hanstveit" w:date="2017-11-30T16:46:00Z">
        <w:r w:rsidR="00340063">
          <w:rPr>
            <w:lang w:val="en-US"/>
          </w:rPr>
          <w:t>Because</w:t>
        </w:r>
      </w:ins>
      <w:ins w:id="928" w:author="Ole-Martin Hanstveit" w:date="2017-11-30T16:44:00Z">
        <w:r w:rsidR="00340063">
          <w:rPr>
            <w:lang w:val="en-US"/>
          </w:rPr>
          <w:t xml:space="preserve"> this is a real-time project, </w:t>
        </w:r>
      </w:ins>
      <w:ins w:id="929" w:author="Ole-Martin Hanstveit" w:date="2017-11-30T16:56:00Z">
        <w:r w:rsidR="00523F27">
          <w:rPr>
            <w:lang w:val="en-US"/>
          </w:rPr>
          <w:t>a</w:t>
        </w:r>
      </w:ins>
      <w:ins w:id="930" w:author="Ole-Martin Hanstveit" w:date="2017-11-30T16:44:00Z">
        <w:r w:rsidR="00340063">
          <w:rPr>
            <w:lang w:val="en-US"/>
          </w:rPr>
          <w:t xml:space="preserve"> specification</w:t>
        </w:r>
      </w:ins>
      <w:ins w:id="931" w:author="Ole-Martin Hanstveit" w:date="2017-11-30T16:56:00Z">
        <w:r w:rsidR="00523F27">
          <w:rPr>
            <w:lang w:val="en-US"/>
          </w:rPr>
          <w:t xml:space="preserve"> is </w:t>
        </w:r>
      </w:ins>
      <w:ins w:id="932" w:author="Ole-Martin Hanstveit" w:date="2017-11-30T16:45:00Z">
        <w:r w:rsidR="00340063">
          <w:rPr>
            <w:lang w:val="en-US"/>
          </w:rPr>
          <w:t xml:space="preserve">set for the system. </w:t>
        </w:r>
      </w:ins>
      <w:ins w:id="933" w:author="Ole-Martin Hanstveit" w:date="2017-11-30T16:46:00Z">
        <w:r w:rsidR="00340063">
          <w:rPr>
            <w:lang w:val="en-US"/>
          </w:rPr>
          <w:t xml:space="preserve">The </w:t>
        </w:r>
      </w:ins>
      <w:ins w:id="934" w:author="Ole-Martin Hanstveit" w:date="2017-11-30T16:50:00Z">
        <w:r w:rsidR="00340063">
          <w:rPr>
            <w:lang w:val="en-US"/>
          </w:rPr>
          <w:t>system</w:t>
        </w:r>
      </w:ins>
      <w:ins w:id="935" w:author="Ole-Martin Hanstveit" w:date="2017-11-30T16:49:00Z">
        <w:r w:rsidR="00340063">
          <w:rPr>
            <w:lang w:val="en-US"/>
          </w:rPr>
          <w:t xml:space="preserve"> must be able to process at least 10 images per second</w:t>
        </w:r>
      </w:ins>
      <w:ins w:id="936" w:author="Ole-Martin Hanstveit" w:date="2017-11-30T16:54:00Z">
        <w:r w:rsidR="00523F27">
          <w:rPr>
            <w:lang w:val="en-US"/>
          </w:rPr>
          <w:t>. This means that the process of one image must be completed within 100ms.</w:t>
        </w:r>
      </w:ins>
    </w:p>
    <w:p w14:paraId="1B688689" w14:textId="77777777" w:rsidR="002133A9" w:rsidRDefault="002133A9">
      <w:pPr>
        <w:pStyle w:val="Brdtekst"/>
        <w:jc w:val="both"/>
        <w:rPr>
          <w:ins w:id="937" w:author="Ole-Martin Hanstveit" w:date="2017-11-30T16:40:00Z"/>
          <w:lang w:val="en-US"/>
        </w:rPr>
      </w:pPr>
    </w:p>
    <w:p w14:paraId="7A798920" w14:textId="0680D68F" w:rsidR="21142444" w:rsidRPr="00B7686C" w:rsidRDefault="21142444">
      <w:pPr>
        <w:pStyle w:val="Brdtekst"/>
        <w:jc w:val="both"/>
        <w:rPr>
          <w:color w:val="FF0000"/>
          <w:lang w:val="en-US"/>
          <w:rPrChange w:id="938" w:author="Morten Lerstad Solli" w:date="2017-11-29T12:21:00Z">
            <w:rPr>
              <w:lang w:val="en-US"/>
            </w:rPr>
          </w:rPrChange>
        </w:rPr>
        <w:pPrChange w:id="939" w:author="Oscar Herman Kise" w:date="2017-11-28T10:41:00Z">
          <w:pPr>
            <w:pStyle w:val="Brdtekst"/>
          </w:pPr>
        </w:pPrChange>
      </w:pPr>
      <w:r w:rsidRPr="00B7686C">
        <w:rPr>
          <w:lang w:val="en-US"/>
        </w:rPr>
        <w:t>This report will include a description over components used and explain the methods of the project.</w:t>
      </w:r>
      <w:ins w:id="940" w:author="Oscar Herman Kise" w:date="2017-11-28T10:50:00Z">
        <w:r w:rsidR="00E8363D" w:rsidRPr="00B7686C">
          <w:rPr>
            <w:lang w:val="en-US"/>
          </w:rPr>
          <w:t xml:space="preserve"> The </w:t>
        </w:r>
        <w:r w:rsidR="0081756C" w:rsidRPr="00B7686C">
          <w:rPr>
            <w:lang w:val="en-US"/>
          </w:rPr>
          <w:t xml:space="preserve">chapter about the methods will explain </w:t>
        </w:r>
      </w:ins>
      <w:ins w:id="941" w:author="Oscar Herman Kise" w:date="2017-11-28T10:51:00Z">
        <w:r w:rsidR="00EE0FDD" w:rsidRPr="00B7686C">
          <w:rPr>
            <w:lang w:val="en-US"/>
          </w:rPr>
          <w:t>more thorough about what the objective of the v</w:t>
        </w:r>
      </w:ins>
      <w:ins w:id="942" w:author="Oscar Herman Kise" w:date="2017-11-28T10:52:00Z">
        <w:r w:rsidR="004E1F70" w:rsidRPr="00B7686C">
          <w:rPr>
            <w:lang w:val="en-US"/>
          </w:rPr>
          <w:t>ehicle is</w:t>
        </w:r>
      </w:ins>
      <w:ins w:id="943" w:author="Oscar Herman Kise" w:date="2017-11-28T10:53:00Z">
        <w:r w:rsidR="00DE0357" w:rsidRPr="00B7686C">
          <w:rPr>
            <w:lang w:val="en-US"/>
          </w:rPr>
          <w:t>,</w:t>
        </w:r>
      </w:ins>
      <w:ins w:id="944" w:author="Oscar Herman Kise" w:date="2017-11-28T10:52:00Z">
        <w:r w:rsidR="004E1F70" w:rsidRPr="00B7686C">
          <w:rPr>
            <w:lang w:val="en-US"/>
          </w:rPr>
          <w:t xml:space="preserve"> and </w:t>
        </w:r>
        <w:r w:rsidR="00E164C5" w:rsidRPr="00B7686C">
          <w:rPr>
            <w:lang w:val="en-US"/>
          </w:rPr>
          <w:t xml:space="preserve">how </w:t>
        </w:r>
      </w:ins>
      <w:ins w:id="945" w:author="Oscar Herman Kise" w:date="2017-11-28T10:53:00Z">
        <w:r w:rsidR="00DE0357" w:rsidRPr="00B7686C">
          <w:rPr>
            <w:lang w:val="en-US"/>
          </w:rPr>
          <w:t>the different tasks are being solved.</w:t>
        </w:r>
      </w:ins>
      <w:ins w:id="946" w:author="Oscar Herman Kise" w:date="2017-11-28T10:51:00Z">
        <w:r w:rsidR="00EE0FDD" w:rsidRPr="00B7686C">
          <w:rPr>
            <w:lang w:val="en-US"/>
          </w:rPr>
          <w:t xml:space="preserve"> </w:t>
        </w:r>
      </w:ins>
      <w:r w:rsidRPr="00B7686C">
        <w:rPr>
          <w:lang w:val="en-US"/>
        </w:rPr>
        <w:t xml:space="preserve"> The results </w:t>
      </w:r>
      <w:ins w:id="947" w:author="Oscar Herman Kise" w:date="2017-11-28T10:54:00Z">
        <w:r w:rsidR="00DE0357" w:rsidRPr="00B7686C">
          <w:rPr>
            <w:lang w:val="en-US"/>
          </w:rPr>
          <w:t>of the methods will be displayed</w:t>
        </w:r>
      </w:ins>
      <w:del w:id="948" w:author="Oscar Herman Kise" w:date="2017-11-28T10:54:00Z">
        <w:r w:rsidRPr="00B7686C" w:rsidDel="00DE0357">
          <w:rPr>
            <w:lang w:val="en-US"/>
          </w:rPr>
          <w:delText>will be displayed</w:delText>
        </w:r>
      </w:del>
      <w:ins w:id="949" w:author="Oscar Herman Kise" w:date="2017-11-28T10:53:00Z">
        <w:r w:rsidR="00DE0357" w:rsidRPr="00B7686C">
          <w:rPr>
            <w:lang w:val="en-US"/>
          </w:rPr>
          <w:t xml:space="preserve">, </w:t>
        </w:r>
      </w:ins>
      <w:r w:rsidRPr="00B7686C">
        <w:rPr>
          <w:lang w:val="en-US"/>
        </w:rPr>
        <w:t xml:space="preserve"> and discussions about accomplishments, troubleshooting, room for improvement, etc. will occur.</w:t>
      </w:r>
      <w:ins w:id="950" w:author="Oscar Herman Kise" w:date="2017-11-28T09:58:00Z">
        <w:r w:rsidR="0007605F" w:rsidRPr="00B7686C">
          <w:rPr>
            <w:lang w:val="en-US"/>
          </w:rPr>
          <w:t xml:space="preserve"> </w:t>
        </w:r>
        <w:r w:rsidR="00F30723" w:rsidRPr="00B7686C">
          <w:rPr>
            <w:lang w:val="en-US"/>
          </w:rPr>
          <w:t>The discussion will</w:t>
        </w:r>
        <w:r w:rsidR="00FB7254" w:rsidRPr="00B7686C">
          <w:rPr>
            <w:lang w:val="en-US"/>
          </w:rPr>
          <w:t xml:space="preserve"> </w:t>
        </w:r>
      </w:ins>
      <w:ins w:id="951" w:author="Oscar Herman Kise" w:date="2017-11-28T10:00:00Z">
        <w:r w:rsidR="00921173" w:rsidRPr="00B7686C">
          <w:rPr>
            <w:lang w:val="en-US"/>
          </w:rPr>
          <w:t xml:space="preserve">argue about the </w:t>
        </w:r>
        <w:r w:rsidR="00065160" w:rsidRPr="00B7686C">
          <w:rPr>
            <w:lang w:val="en-US"/>
          </w:rPr>
          <w:t xml:space="preserve">use of some methods over others and </w:t>
        </w:r>
      </w:ins>
      <w:ins w:id="952" w:author="Oscar Herman Kise" w:date="2017-11-28T10:01:00Z">
        <w:r w:rsidR="00CB77B2" w:rsidRPr="00B7686C">
          <w:rPr>
            <w:lang w:val="en-US"/>
          </w:rPr>
          <w:t xml:space="preserve">consider </w:t>
        </w:r>
        <w:r w:rsidR="00F70235" w:rsidRPr="00B7686C">
          <w:rPr>
            <w:lang w:val="en-US"/>
          </w:rPr>
          <w:t>possibilities for improvements about the project.</w:t>
        </w:r>
      </w:ins>
      <w:r w:rsidRPr="00B7686C">
        <w:rPr>
          <w:lang w:val="en-US"/>
        </w:rPr>
        <w:t xml:space="preserve"> </w:t>
      </w:r>
      <w:ins w:id="953" w:author="Ole-Martin Hanstveit" w:date="2017-11-27T18:18:00Z">
        <w:del w:id="954" w:author="Oscar Herman Kise" w:date="2017-11-28T10:02:00Z">
          <w:r w:rsidR="00BD3C6C" w:rsidRPr="00B7686C" w:rsidDel="009C2C0B">
            <w:rPr>
              <w:color w:val="FF0000"/>
              <w:lang w:val="en-US"/>
            </w:rPr>
            <w:delText>Skriv noes om f eks “</w:delText>
          </w:r>
        </w:del>
      </w:ins>
      <w:ins w:id="955" w:author="Ole-Martin Hanstveit" w:date="2017-11-27T18:20:00Z">
        <w:del w:id="956" w:author="Oscar Herman Kise" w:date="2017-11-28T10:02:00Z">
          <w:r w:rsidR="00BD3C6C" w:rsidRPr="00B7686C" w:rsidDel="009C2C0B">
            <w:rPr>
              <w:color w:val="FF0000"/>
              <w:lang w:val="en-US"/>
            </w:rPr>
            <w:delText>T</w:delText>
          </w:r>
        </w:del>
      </w:ins>
      <w:ins w:id="957" w:author="Ole-Martin Hanstveit" w:date="2017-11-27T18:18:00Z">
        <w:del w:id="958" w:author="Oscar Herman Kise" w:date="2017-11-28T10:02:00Z">
          <w:r w:rsidR="00BD3C6C" w:rsidRPr="00B7686C" w:rsidDel="009C2C0B">
            <w:rPr>
              <w:color w:val="FF0000"/>
              <w:lang w:val="en-US"/>
            </w:rPr>
            <w:delText xml:space="preserve">he argumentation for each decision compared to other </w:delText>
          </w:r>
        </w:del>
      </w:ins>
      <w:ins w:id="959" w:author="Ole-Martin Hanstveit" w:date="2017-11-27T18:20:00Z">
        <w:del w:id="960" w:author="Oscar Herman Kise" w:date="2017-11-28T10:02:00Z">
          <w:r w:rsidR="00231A36" w:rsidRPr="00B7686C" w:rsidDel="009C2C0B">
            <w:rPr>
              <w:color w:val="FF0000"/>
              <w:lang w:val="en-US"/>
            </w:rPr>
            <w:delText xml:space="preserve">viable </w:delText>
          </w:r>
        </w:del>
      </w:ins>
      <w:ins w:id="961" w:author="Ole-Martin Hanstveit" w:date="2017-11-27T18:18:00Z">
        <w:del w:id="962" w:author="Oscar Herman Kise" w:date="2017-11-28T10:02:00Z">
          <w:r w:rsidR="00BD3C6C" w:rsidRPr="00B7686C" w:rsidDel="009C2C0B">
            <w:rPr>
              <w:color w:val="FF0000"/>
              <w:lang w:val="en-US"/>
            </w:rPr>
            <w:delText>solutions will be presented in the discussion part.”</w:delText>
          </w:r>
        </w:del>
      </w:ins>
    </w:p>
    <w:p w14:paraId="092AABAE" w14:textId="7AB9541D" w:rsidR="21142444" w:rsidRPr="00B7686C" w:rsidRDefault="21142444" w:rsidP="21142444">
      <w:pPr>
        <w:pStyle w:val="Brdtekst"/>
        <w:rPr>
          <w:lang w:val="en-US"/>
        </w:rPr>
      </w:pPr>
    </w:p>
    <w:p w14:paraId="7B6B65D8" w14:textId="5D500761" w:rsidR="21142444" w:rsidRPr="00B7686C" w:rsidRDefault="21142444" w:rsidP="21142444">
      <w:pPr>
        <w:pStyle w:val="Brdtekst"/>
        <w:rPr>
          <w:lang w:val="en-US"/>
        </w:rPr>
      </w:pPr>
    </w:p>
    <w:p w14:paraId="7F786ADA" w14:textId="3CCA0ED3" w:rsidR="21142444" w:rsidRPr="00B7686C" w:rsidRDefault="21142444" w:rsidP="21142444">
      <w:pPr>
        <w:pStyle w:val="Brdtekst"/>
        <w:rPr>
          <w:lang w:val="en-US"/>
        </w:rPr>
      </w:pPr>
    </w:p>
    <w:p w14:paraId="616B944F" w14:textId="77777777" w:rsidR="001138AB" w:rsidRDefault="001138AB" w:rsidP="21142444">
      <w:pPr>
        <w:pStyle w:val="Brdtekst"/>
        <w:rPr>
          <w:ins w:id="963" w:author="Oscar Herman Kise" w:date="2017-11-30T17:46:00Z"/>
          <w:rFonts w:cs="Arial"/>
          <w:i/>
          <w:iCs/>
          <w:color w:val="0000FF"/>
          <w:lang w:val="en-US"/>
        </w:rPr>
      </w:pPr>
    </w:p>
    <w:p w14:paraId="7AD737AA" w14:textId="77777777" w:rsidR="001138AB" w:rsidRDefault="001138AB" w:rsidP="21142444">
      <w:pPr>
        <w:pStyle w:val="Brdtekst"/>
        <w:rPr>
          <w:ins w:id="964" w:author="Oscar Herman Kise" w:date="2017-11-30T17:46:00Z"/>
          <w:rFonts w:cs="Arial"/>
          <w:i/>
          <w:iCs/>
          <w:color w:val="0000FF"/>
          <w:lang w:val="en-US"/>
        </w:rPr>
      </w:pPr>
    </w:p>
    <w:p w14:paraId="152804BE" w14:textId="77777777" w:rsidR="001138AB" w:rsidRDefault="001138AB" w:rsidP="21142444">
      <w:pPr>
        <w:pStyle w:val="Brdtekst"/>
        <w:rPr>
          <w:ins w:id="965" w:author="Oscar Herman Kise" w:date="2017-11-30T17:46:00Z"/>
          <w:rFonts w:cs="Arial"/>
          <w:i/>
          <w:iCs/>
          <w:color w:val="0000FF"/>
          <w:lang w:val="en-US"/>
        </w:rPr>
      </w:pPr>
    </w:p>
    <w:p w14:paraId="53A0BAE6" w14:textId="77777777" w:rsidR="001138AB" w:rsidRDefault="001138AB" w:rsidP="21142444">
      <w:pPr>
        <w:pStyle w:val="Brdtekst"/>
        <w:rPr>
          <w:ins w:id="966" w:author="Oscar Herman Kise" w:date="2017-11-30T17:46:00Z"/>
          <w:rFonts w:cs="Arial"/>
          <w:i/>
          <w:iCs/>
          <w:color w:val="0000FF"/>
          <w:lang w:val="en-US"/>
        </w:rPr>
      </w:pPr>
    </w:p>
    <w:p w14:paraId="01AD0913" w14:textId="77777777" w:rsidR="001138AB" w:rsidRDefault="001138AB" w:rsidP="21142444">
      <w:pPr>
        <w:pStyle w:val="Brdtekst"/>
        <w:rPr>
          <w:ins w:id="967" w:author="Oscar Herman Kise" w:date="2017-11-30T17:46:00Z"/>
          <w:rFonts w:cs="Arial"/>
          <w:i/>
          <w:iCs/>
          <w:color w:val="0000FF"/>
          <w:lang w:val="en-US"/>
        </w:rPr>
      </w:pPr>
    </w:p>
    <w:p w14:paraId="406D117D" w14:textId="77777777" w:rsidR="001138AB" w:rsidRDefault="001138AB" w:rsidP="21142444">
      <w:pPr>
        <w:pStyle w:val="Brdtekst"/>
        <w:rPr>
          <w:ins w:id="968" w:author="Oscar Herman Kise" w:date="2017-11-30T17:46:00Z"/>
          <w:rFonts w:cs="Arial"/>
          <w:i/>
          <w:iCs/>
          <w:color w:val="0000FF"/>
          <w:lang w:val="en-US"/>
        </w:rPr>
      </w:pPr>
    </w:p>
    <w:p w14:paraId="572446F5" w14:textId="77777777" w:rsidR="001138AB" w:rsidRDefault="001138AB" w:rsidP="21142444">
      <w:pPr>
        <w:pStyle w:val="Brdtekst"/>
        <w:rPr>
          <w:ins w:id="969" w:author="Oscar Herman Kise" w:date="2017-11-30T17:46:00Z"/>
          <w:rFonts w:cs="Arial"/>
          <w:i/>
          <w:iCs/>
          <w:color w:val="0000FF"/>
          <w:lang w:val="en-US"/>
        </w:rPr>
      </w:pPr>
    </w:p>
    <w:p w14:paraId="15DE83BD" w14:textId="77777777" w:rsidR="001138AB" w:rsidRDefault="001138AB" w:rsidP="21142444">
      <w:pPr>
        <w:pStyle w:val="Brdtekst"/>
        <w:rPr>
          <w:ins w:id="970" w:author="Oscar Herman Kise" w:date="2017-11-30T17:46:00Z"/>
          <w:rFonts w:cs="Arial"/>
          <w:i/>
          <w:iCs/>
          <w:color w:val="0000FF"/>
          <w:lang w:val="en-US"/>
        </w:rPr>
      </w:pPr>
    </w:p>
    <w:p w14:paraId="10D9603D" w14:textId="77777777" w:rsidR="001138AB" w:rsidRDefault="001138AB" w:rsidP="21142444">
      <w:pPr>
        <w:pStyle w:val="Brdtekst"/>
        <w:rPr>
          <w:ins w:id="971" w:author="Oscar Herman Kise" w:date="2017-11-30T17:46:00Z"/>
          <w:rFonts w:cs="Arial"/>
          <w:i/>
          <w:iCs/>
          <w:color w:val="0000FF"/>
          <w:lang w:val="en-US"/>
        </w:rPr>
      </w:pPr>
    </w:p>
    <w:p w14:paraId="2A146A9B" w14:textId="77777777" w:rsidR="001138AB" w:rsidRDefault="001138AB" w:rsidP="21142444">
      <w:pPr>
        <w:pStyle w:val="Brdtekst"/>
        <w:rPr>
          <w:ins w:id="972" w:author="Oscar Herman Kise" w:date="2017-11-30T17:46:00Z"/>
          <w:rFonts w:cs="Arial"/>
          <w:i/>
          <w:iCs/>
          <w:color w:val="0000FF"/>
          <w:lang w:val="en-US"/>
        </w:rPr>
      </w:pPr>
    </w:p>
    <w:p w14:paraId="2FD7C2B0" w14:textId="77777777" w:rsidR="001138AB" w:rsidRDefault="001138AB" w:rsidP="21142444">
      <w:pPr>
        <w:pStyle w:val="Brdtekst"/>
        <w:rPr>
          <w:ins w:id="973" w:author="Oscar Herman Kise" w:date="2017-11-30T17:46:00Z"/>
          <w:rFonts w:cs="Arial"/>
          <w:i/>
          <w:iCs/>
          <w:color w:val="0000FF"/>
          <w:lang w:val="en-US"/>
        </w:rPr>
      </w:pPr>
    </w:p>
    <w:p w14:paraId="16E39479" w14:textId="77777777" w:rsidR="003D469A" w:rsidRDefault="003D469A" w:rsidP="21142444">
      <w:pPr>
        <w:pStyle w:val="Brdtekst"/>
        <w:rPr>
          <w:ins w:id="974" w:author="Oscar Herman Kise" w:date="2017-11-30T18:43:00Z"/>
          <w:rFonts w:cs="Arial"/>
          <w:i/>
          <w:iCs/>
          <w:color w:val="0000FF"/>
          <w:lang w:val="en-US"/>
        </w:rPr>
      </w:pPr>
    </w:p>
    <w:p w14:paraId="45611EDD" w14:textId="27CA4C73" w:rsidR="00C75EA2" w:rsidRPr="00B7686C" w:rsidDel="001138AB" w:rsidRDefault="21142444" w:rsidP="21142444">
      <w:pPr>
        <w:rPr>
          <w:del w:id="975" w:author="Oscar Herman Kise" w:date="2017-11-30T17:46:00Z"/>
          <w:rFonts w:cs="Arial"/>
          <w:i/>
          <w:iCs/>
          <w:color w:val="0000FF"/>
          <w:lang w:val="en-US"/>
        </w:rPr>
      </w:pPr>
      <w:del w:id="976" w:author="Oscar Herman Kise" w:date="2017-11-30T17:46:00Z">
        <w:r w:rsidRPr="00B7686C" w:rsidDel="001138AB">
          <w:rPr>
            <w:rFonts w:cs="Arial"/>
            <w:i/>
            <w:iCs/>
            <w:color w:val="0000FF"/>
            <w:lang w:val="en-US"/>
          </w:rPr>
          <w:delText>[This is the first chapter in the scientific report. It should treat the background for the project, the contractor, the problem / problem history and / or task to be solved. Here you should also say something about the scope or boundaries of the project.</w:delText>
        </w:r>
      </w:del>
    </w:p>
    <w:p w14:paraId="3647581E" w14:textId="29DEC5D7" w:rsidR="00C75EA2" w:rsidRPr="00B7686C" w:rsidDel="001138AB" w:rsidRDefault="28E8C15E" w:rsidP="28E8C15E">
      <w:pPr>
        <w:rPr>
          <w:del w:id="977" w:author="Oscar Herman Kise" w:date="2017-11-30T17:46:00Z"/>
          <w:rFonts w:cs="Arial"/>
          <w:i/>
          <w:iCs/>
          <w:color w:val="0000FF"/>
          <w:lang w:val="en-US"/>
        </w:rPr>
      </w:pPr>
      <w:del w:id="978" w:author="Oscar Herman Kise" w:date="2017-11-30T17:46:00Z">
        <w:r w:rsidRPr="00B7686C" w:rsidDel="001138AB">
          <w:rPr>
            <w:rFonts w:cs="Arial"/>
            <w:i/>
            <w:iCs/>
            <w:color w:val="0000FF"/>
            <w:lang w:val="en-US"/>
          </w:rPr>
          <w:delText xml:space="preserve"> </w:delText>
        </w:r>
        <w:r w:rsidR="00C75EA2" w:rsidRPr="00B7686C" w:rsidDel="001138AB">
          <w:rPr>
            <w:lang w:val="en-US"/>
          </w:rPr>
          <w:br/>
        </w:r>
        <w:r w:rsidRPr="00B7686C" w:rsidDel="001138AB">
          <w:rPr>
            <w:rFonts w:cs="Arial"/>
            <w:i/>
            <w:iCs/>
            <w:color w:val="0000FF"/>
            <w:lang w:val="en-US"/>
          </w:rPr>
          <w:delText xml:space="preserve">Finally, you should briefly describe what the report further includes, amongst other things, what can the reader expect to find in </w:delText>
        </w:r>
      </w:del>
      <w:del w:id="979" w:author="Oscar Herman Kise" w:date="2017-11-28T10:02:00Z">
        <w:r w:rsidRPr="00B7686C" w:rsidDel="009C2C0B">
          <w:rPr>
            <w:rFonts w:cs="Arial"/>
            <w:i/>
            <w:iCs/>
            <w:color w:val="0000FF"/>
            <w:lang w:val="en-US"/>
          </w:rPr>
          <w:delText xml:space="preserve"> </w:delText>
        </w:r>
      </w:del>
      <w:del w:id="980" w:author="Oscar Herman Kise" w:date="2017-11-30T17:46:00Z">
        <w:r w:rsidRPr="00B7686C" w:rsidDel="001138AB">
          <w:rPr>
            <w:rFonts w:cs="Arial"/>
            <w:i/>
            <w:iCs/>
            <w:color w:val="0000FF"/>
            <w:lang w:val="en-US"/>
          </w:rPr>
          <w:delText xml:space="preserve">the report. </w:delText>
        </w:r>
        <w:r w:rsidR="00C75EA2" w:rsidRPr="00B7686C" w:rsidDel="001138AB">
          <w:rPr>
            <w:lang w:val="en-US"/>
          </w:rPr>
          <w:br/>
        </w:r>
      </w:del>
    </w:p>
    <w:p w14:paraId="00968139" w14:textId="7C507C84" w:rsidR="00C75EA2" w:rsidRPr="00B7686C" w:rsidDel="001138AB" w:rsidRDefault="21142444" w:rsidP="21142444">
      <w:pPr>
        <w:rPr>
          <w:del w:id="981" w:author="Oscar Herman Kise" w:date="2017-11-30T17:46:00Z"/>
          <w:rFonts w:cs="Arial"/>
          <w:i/>
          <w:iCs/>
          <w:color w:val="0000FF"/>
          <w:lang w:val="en-US"/>
        </w:rPr>
      </w:pPr>
      <w:del w:id="982" w:author="Oscar Herman Kise" w:date="2017-11-30T17:46:00Z">
        <w:r w:rsidRPr="00B7686C" w:rsidDel="001138AB">
          <w:rPr>
            <w:rFonts w:cs="Arial"/>
            <w:i/>
            <w:iCs/>
            <w:color w:val="0000FF"/>
            <w:lang w:val="en-US"/>
          </w:rPr>
          <w:delText xml:space="preserve">Comment: This is where you will provide an introduction or a kind of presentation of the whole assignment. And it is also where you are going to present the issue to be resolved and any refinements made. </w:delText>
        </w:r>
      </w:del>
    </w:p>
    <w:p w14:paraId="2490E20B" w14:textId="36C5C9D1" w:rsidR="00C75EA2" w:rsidRPr="00B7686C" w:rsidDel="001138AB" w:rsidRDefault="00C75EA2" w:rsidP="21142444">
      <w:pPr>
        <w:rPr>
          <w:del w:id="983" w:author="Oscar Herman Kise" w:date="2017-11-30T17:46:00Z"/>
          <w:rFonts w:cs="Arial"/>
          <w:i/>
          <w:iCs/>
          <w:color w:val="0000FF"/>
          <w:lang w:val="en-US"/>
        </w:rPr>
      </w:pPr>
    </w:p>
    <w:p w14:paraId="37714DEA" w14:textId="59E4CE4A" w:rsidR="00C75EA2" w:rsidRPr="00B7686C" w:rsidDel="001138AB" w:rsidRDefault="21142444" w:rsidP="21142444">
      <w:pPr>
        <w:rPr>
          <w:del w:id="984" w:author="Oscar Herman Kise" w:date="2017-11-30T17:46:00Z"/>
          <w:rFonts w:cs="Arial"/>
          <w:i/>
          <w:iCs/>
          <w:color w:val="0000FF"/>
          <w:lang w:val="en-US"/>
        </w:rPr>
      </w:pPr>
      <w:del w:id="985" w:author="Oscar Herman Kise" w:date="2017-11-30T17:46:00Z">
        <w:r w:rsidRPr="00B7686C" w:rsidDel="001138AB">
          <w:rPr>
            <w:rFonts w:cs="Arial"/>
            <w:i/>
            <w:iCs/>
            <w:color w:val="0000FF"/>
            <w:lang w:val="en-US"/>
          </w:rPr>
          <w:delText>If the task has been dealt a specification of requirements, the main features from the requirements should be outlined here, with reference to the full requirements.]</w:delText>
        </w:r>
      </w:del>
    </w:p>
    <w:p w14:paraId="030758F8" w14:textId="77777777" w:rsidR="00417B4E" w:rsidRPr="00B7686C" w:rsidRDefault="00417B4E" w:rsidP="21142444">
      <w:pPr>
        <w:pStyle w:val="Brdtekst"/>
        <w:rPr>
          <w:rFonts w:ascii="Arial" w:hAnsi="Arial" w:cs="Arial"/>
          <w:i/>
          <w:iCs/>
          <w:color w:val="0000FF"/>
          <w:lang w:val="en-US"/>
        </w:rPr>
      </w:pPr>
    </w:p>
    <w:p w14:paraId="5B9BB972" w14:textId="77777777" w:rsidR="00B7494B" w:rsidRPr="00B7686C" w:rsidRDefault="21142444" w:rsidP="00B7494B">
      <w:pPr>
        <w:pStyle w:val="Overskrift1"/>
        <w:rPr>
          <w:lang w:val="en-US"/>
        </w:rPr>
      </w:pPr>
      <w:bookmarkStart w:id="986" w:name="_Toc133835290"/>
      <w:bookmarkStart w:id="987" w:name="_Toc498948257"/>
      <w:bookmarkStart w:id="988" w:name="_Toc498963118"/>
      <w:bookmarkStart w:id="989" w:name="_Toc499034236"/>
      <w:bookmarkStart w:id="990" w:name="_Toc499047070"/>
      <w:bookmarkStart w:id="991" w:name="_Toc499129436"/>
      <w:bookmarkStart w:id="992" w:name="_Toc499197440"/>
      <w:bookmarkStart w:id="993" w:name="_Toc499231030"/>
      <w:bookmarkStart w:id="994" w:name="_Toc499394273"/>
      <w:bookmarkStart w:id="995" w:name="_Toc499485430"/>
      <w:bookmarkStart w:id="996" w:name="_Toc499485840"/>
      <w:bookmarkStart w:id="997" w:name="_Toc499485930"/>
      <w:bookmarkStart w:id="998" w:name="_Toc499500639"/>
      <w:bookmarkStart w:id="999" w:name="_Toc499567429"/>
      <w:bookmarkStart w:id="1000" w:name="_Toc499568094"/>
      <w:bookmarkStart w:id="1001" w:name="_Toc499584468"/>
      <w:bookmarkStart w:id="1002" w:name="_Toc499584802"/>
      <w:bookmarkStart w:id="1003" w:name="_Toc499631393"/>
      <w:bookmarkStart w:id="1004" w:name="_Toc499646455"/>
      <w:bookmarkStart w:id="1005" w:name="_Toc499654668"/>
      <w:bookmarkStart w:id="1006" w:name="_Toc499722735"/>
      <w:bookmarkStart w:id="1007" w:name="_Toc499731793"/>
      <w:bookmarkStart w:id="1008" w:name="_Toc499733220"/>
      <w:bookmarkStart w:id="1009" w:name="_Toc499737729"/>
      <w:bookmarkStart w:id="1010" w:name="_Toc499753991"/>
      <w:bookmarkStart w:id="1011" w:name="_Toc499757786"/>
      <w:bookmarkStart w:id="1012" w:name="_Toc499757341"/>
      <w:bookmarkStart w:id="1013" w:name="_Toc499806072"/>
      <w:bookmarkStart w:id="1014" w:name="_Toc499828920"/>
      <w:bookmarkStart w:id="1015" w:name="_Toc499829499"/>
      <w:bookmarkStart w:id="1016" w:name="_Toc499835597"/>
      <w:bookmarkStart w:id="1017" w:name="_Toc499843300"/>
      <w:r w:rsidRPr="00B7686C">
        <w:rPr>
          <w:lang w:val="en-US"/>
        </w:rPr>
        <w:lastRenderedPageBreak/>
        <w:t>theoretical basis and Background</w:t>
      </w:r>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14:paraId="38C236D9" w14:textId="370ABB78" w:rsidR="007A4EAE" w:rsidRPr="00B7686C" w:rsidDel="003D469A" w:rsidRDefault="007A4EAE" w:rsidP="007A4EAE">
      <w:pPr>
        <w:pStyle w:val="Comment"/>
        <w:rPr>
          <w:del w:id="1018" w:author="Oscar Herman Kise" w:date="2017-11-30T18:43:00Z"/>
          <w:moveTo w:id="1019" w:author="Oscar Herman Kise" w:date="2017-11-28T10:40:00Z"/>
          <w:lang w:val="en-US"/>
        </w:rPr>
      </w:pPr>
      <w:moveToRangeStart w:id="1020" w:author="Oscar Herman Kise" w:date="2017-11-28T10:40:00Z" w:name="move499628980"/>
      <w:moveTo w:id="1021" w:author="Oscar Herman Kise" w:date="2017-11-28T10:40:00Z">
        <w:del w:id="1022" w:author="Oscar Herman Kise" w:date="2017-11-30T18:43:00Z">
          <w:r w:rsidRPr="00B7686C" w:rsidDel="003D469A">
            <w:rPr>
              <w:lang w:val="en-US"/>
            </w:rPr>
            <w:delText>[Second chapter in the scientific report. It should present the academic fundament for your project, with references to literature and other sources of information.</w:delText>
          </w:r>
          <w:r w:rsidRPr="00B7686C" w:rsidDel="003D469A">
            <w:rPr>
              <w:lang w:val="en-US"/>
            </w:rPr>
            <w:br/>
          </w:r>
          <w:r w:rsidRPr="00B7686C" w:rsidDel="003D469A">
            <w:rPr>
              <w:lang w:val="en-US"/>
            </w:rPr>
            <w:br/>
          </w:r>
          <w:r w:rsidRPr="00B7686C" w:rsidDel="003D469A">
            <w:rPr>
              <w:rStyle w:val="hps"/>
              <w:lang w:val="en-US"/>
            </w:rPr>
            <w:delText>The main purpose of</w:delText>
          </w:r>
          <w:r w:rsidRPr="00B7686C" w:rsidDel="003D469A">
            <w:rPr>
              <w:lang w:val="en-US"/>
            </w:rPr>
            <w:delText xml:space="preserve"> </w:delText>
          </w:r>
          <w:r w:rsidRPr="00B7686C" w:rsidDel="003D469A">
            <w:rPr>
              <w:rStyle w:val="hps"/>
              <w:lang w:val="en-US"/>
            </w:rPr>
            <w:delText>this chapter</w:delText>
          </w:r>
          <w:r w:rsidRPr="00B7686C" w:rsidDel="003D469A">
            <w:rPr>
              <w:lang w:val="en-US"/>
            </w:rPr>
            <w:delText xml:space="preserve"> </w:delText>
          </w:r>
          <w:r w:rsidRPr="00B7686C" w:rsidDel="003D469A">
            <w:rPr>
              <w:rStyle w:val="hps"/>
              <w:lang w:val="en-US"/>
            </w:rPr>
            <w:delText>is to demonstrate</w:delText>
          </w:r>
          <w:r w:rsidRPr="00B7686C" w:rsidDel="003D469A">
            <w:rPr>
              <w:lang w:val="en-US"/>
            </w:rPr>
            <w:delText xml:space="preserve"> </w:delText>
          </w:r>
          <w:r w:rsidRPr="00B7686C" w:rsidDel="003D469A">
            <w:rPr>
              <w:rStyle w:val="hps"/>
              <w:lang w:val="en-US"/>
            </w:rPr>
            <w:delText>and document that</w:delText>
          </w:r>
          <w:r w:rsidRPr="00B7686C" w:rsidDel="003D469A">
            <w:rPr>
              <w:lang w:val="en-US"/>
            </w:rPr>
            <w:delText xml:space="preserve"> this project </w:delText>
          </w:r>
          <w:r w:rsidRPr="00B7686C" w:rsidDel="003D469A">
            <w:rPr>
              <w:rStyle w:val="hps"/>
              <w:lang w:val="en-US"/>
            </w:rPr>
            <w:delText>is</w:delText>
          </w:r>
          <w:r w:rsidRPr="00B7686C" w:rsidDel="003D469A">
            <w:rPr>
              <w:lang w:val="en-US"/>
            </w:rPr>
            <w:delText xml:space="preserve"> </w:delText>
          </w:r>
          <w:r w:rsidRPr="00B7686C" w:rsidDel="003D469A">
            <w:rPr>
              <w:rStyle w:val="hps"/>
              <w:lang w:val="en-US"/>
            </w:rPr>
            <w:delText>supported by</w:delText>
          </w:r>
          <w:r w:rsidRPr="00B7686C" w:rsidDel="003D469A">
            <w:rPr>
              <w:lang w:val="en-US"/>
            </w:rPr>
            <w:delText xml:space="preserve"> </w:delText>
          </w:r>
          <w:r w:rsidRPr="00B7686C" w:rsidDel="003D469A">
            <w:rPr>
              <w:rStyle w:val="hps"/>
              <w:lang w:val="en-US"/>
            </w:rPr>
            <w:delText>similar or</w:delText>
          </w:r>
          <w:r w:rsidRPr="00B7686C" w:rsidDel="003D469A">
            <w:rPr>
              <w:lang w:val="en-US"/>
            </w:rPr>
            <w:delText xml:space="preserve"> </w:delText>
          </w:r>
          <w:r w:rsidRPr="00B7686C" w:rsidDel="003D469A">
            <w:rPr>
              <w:rStyle w:val="hps"/>
              <w:lang w:val="en-US"/>
            </w:rPr>
            <w:delText>related research</w:delText>
          </w:r>
        </w:del>
      </w:moveTo>
    </w:p>
    <w:p w14:paraId="0DBEF183" w14:textId="1B5B1FA1" w:rsidR="007A4EAE" w:rsidRPr="00B7686C" w:rsidDel="003D469A" w:rsidRDefault="007A4EAE" w:rsidP="007A4EAE">
      <w:pPr>
        <w:pStyle w:val="Comment"/>
        <w:rPr>
          <w:del w:id="1023" w:author="Oscar Herman Kise" w:date="2017-11-30T18:43:00Z"/>
          <w:moveTo w:id="1024" w:author="Oscar Herman Kise" w:date="2017-11-28T10:40:00Z"/>
          <w:rStyle w:val="hps"/>
          <w:lang w:val="en-US"/>
        </w:rPr>
      </w:pPr>
      <w:moveTo w:id="1025" w:author="Oscar Herman Kise" w:date="2017-11-28T10:40:00Z">
        <w:del w:id="1026" w:author="Oscar Herman Kise" w:date="2017-11-30T18:43:00Z">
          <w:r w:rsidRPr="00B7686C" w:rsidDel="003D469A">
            <w:rPr>
              <w:rStyle w:val="hps"/>
              <w:lang w:val="en-US"/>
            </w:rPr>
            <w:delText>In general it may</w:delText>
          </w:r>
          <w:r w:rsidRPr="00B7686C" w:rsidDel="003D469A">
            <w:rPr>
              <w:lang w:val="en-US"/>
            </w:rPr>
            <w:delText xml:space="preserve"> </w:delText>
          </w:r>
          <w:r w:rsidRPr="00B7686C" w:rsidDel="003D469A">
            <w:rPr>
              <w:rStyle w:val="hps"/>
              <w:lang w:val="en-US"/>
            </w:rPr>
            <w:delText>be natural</w:delText>
          </w:r>
          <w:r w:rsidRPr="00B7686C" w:rsidDel="003D469A">
            <w:rPr>
              <w:lang w:val="en-US"/>
            </w:rPr>
            <w:delText xml:space="preserve"> </w:delText>
          </w:r>
          <w:r w:rsidRPr="00B7686C" w:rsidDel="003D469A">
            <w:rPr>
              <w:rStyle w:val="hps"/>
              <w:lang w:val="en-US"/>
            </w:rPr>
            <w:delText>to present</w:delText>
          </w:r>
          <w:r w:rsidRPr="00B7686C" w:rsidDel="003D469A">
            <w:rPr>
              <w:lang w:val="en-US"/>
            </w:rPr>
            <w:delText xml:space="preserve"> </w:delText>
          </w:r>
          <w:r w:rsidRPr="00B7686C" w:rsidDel="003D469A">
            <w:rPr>
              <w:rStyle w:val="hps"/>
              <w:lang w:val="en-US"/>
            </w:rPr>
            <w:delText>the</w:delText>
          </w:r>
          <w:r w:rsidRPr="00B7686C" w:rsidDel="003D469A">
            <w:rPr>
              <w:lang w:val="en-US"/>
            </w:rPr>
            <w:delText xml:space="preserve"> </w:delText>
          </w:r>
          <w:r w:rsidRPr="00B7686C" w:rsidDel="003D469A">
            <w:rPr>
              <w:rStyle w:val="hps"/>
              <w:lang w:val="en-US"/>
            </w:rPr>
            <w:delText>theory that</w:delText>
          </w:r>
          <w:r w:rsidRPr="00B7686C" w:rsidDel="003D469A">
            <w:rPr>
              <w:lang w:val="en-US"/>
            </w:rPr>
            <w:delText xml:space="preserve"> </w:delText>
          </w:r>
          <w:r w:rsidRPr="00B7686C" w:rsidDel="003D469A">
            <w:rPr>
              <w:rStyle w:val="hps"/>
              <w:lang w:val="en-US"/>
            </w:rPr>
            <w:delText>is</w:delText>
          </w:r>
          <w:r w:rsidRPr="00B7686C" w:rsidDel="003D469A">
            <w:rPr>
              <w:lang w:val="en-US"/>
            </w:rPr>
            <w:delText xml:space="preserve"> </w:delText>
          </w:r>
          <w:r w:rsidRPr="00B7686C" w:rsidDel="003D469A">
            <w:rPr>
              <w:rStyle w:val="hps"/>
              <w:lang w:val="en-US"/>
            </w:rPr>
            <w:delText>relevant</w:delText>
          </w:r>
          <w:r w:rsidRPr="00B7686C" w:rsidDel="003D469A">
            <w:rPr>
              <w:lang w:val="en-US"/>
            </w:rPr>
            <w:delText xml:space="preserve"> </w:delText>
          </w:r>
          <w:r w:rsidRPr="00B7686C" w:rsidDel="003D469A">
            <w:rPr>
              <w:rStyle w:val="hps"/>
              <w:lang w:val="en-US"/>
            </w:rPr>
            <w:delText>for</w:delText>
          </w:r>
          <w:r w:rsidRPr="00B7686C" w:rsidDel="003D469A">
            <w:rPr>
              <w:lang w:val="en-US"/>
            </w:rPr>
            <w:delText xml:space="preserve"> </w:delText>
          </w:r>
          <w:r w:rsidRPr="00B7686C" w:rsidDel="003D469A">
            <w:rPr>
              <w:rStyle w:val="hps"/>
              <w:lang w:val="en-US"/>
            </w:rPr>
            <w:delText>solution</w:delText>
          </w:r>
          <w:r w:rsidRPr="00B7686C" w:rsidDel="003D469A">
            <w:rPr>
              <w:lang w:val="en-US"/>
            </w:rPr>
            <w:delText xml:space="preserve"> </w:delText>
          </w:r>
          <w:r w:rsidRPr="00B7686C" w:rsidDel="003D469A">
            <w:rPr>
              <w:rStyle w:val="hps"/>
              <w:lang w:val="en-US"/>
            </w:rPr>
            <w:delText>to the problem</w:delText>
          </w:r>
          <w:r w:rsidRPr="00B7686C" w:rsidDel="003D469A">
            <w:rPr>
              <w:lang w:val="en-US"/>
            </w:rPr>
            <w:delText xml:space="preserve"> </w:delText>
          </w:r>
          <w:r w:rsidRPr="00B7686C" w:rsidDel="003D469A">
            <w:rPr>
              <w:rStyle w:val="hps"/>
              <w:lang w:val="en-US"/>
            </w:rPr>
            <w:delText>The important thing here</w:delText>
          </w:r>
          <w:r w:rsidRPr="00B7686C" w:rsidDel="003D469A">
            <w:rPr>
              <w:lang w:val="en-US"/>
            </w:rPr>
            <w:delText xml:space="preserve"> </w:delText>
          </w:r>
          <w:r w:rsidRPr="00B7686C" w:rsidDel="003D469A">
            <w:rPr>
              <w:rStyle w:val="hps"/>
              <w:lang w:val="en-US"/>
            </w:rPr>
            <w:delText>is to</w:delText>
          </w:r>
          <w:r w:rsidRPr="00B7686C" w:rsidDel="003D469A">
            <w:rPr>
              <w:lang w:val="en-US"/>
            </w:rPr>
            <w:delText xml:space="preserve"> </w:delText>
          </w:r>
          <w:r w:rsidRPr="00B7686C" w:rsidDel="003D469A">
            <w:rPr>
              <w:rStyle w:val="hps"/>
              <w:lang w:val="en-US"/>
            </w:rPr>
            <w:delText>bring out</w:delText>
          </w:r>
          <w:r w:rsidRPr="00B7686C" w:rsidDel="003D469A">
            <w:rPr>
              <w:lang w:val="en-US"/>
            </w:rPr>
            <w:delText xml:space="preserve"> </w:delText>
          </w:r>
          <w:r w:rsidRPr="00B7686C" w:rsidDel="003D469A">
            <w:rPr>
              <w:rStyle w:val="hps"/>
              <w:lang w:val="en-US"/>
            </w:rPr>
            <w:delText>the theoretical basis</w:delText>
          </w:r>
          <w:r w:rsidRPr="00B7686C" w:rsidDel="003D469A">
            <w:rPr>
              <w:lang w:val="en-US"/>
            </w:rPr>
            <w:delText xml:space="preserve"> </w:delText>
          </w:r>
          <w:r w:rsidRPr="00B7686C" w:rsidDel="003D469A">
            <w:rPr>
              <w:rStyle w:val="hps"/>
              <w:lang w:val="en-US"/>
            </w:rPr>
            <w:delText>you</w:delText>
          </w:r>
          <w:r w:rsidRPr="00B7686C" w:rsidDel="003D469A">
            <w:rPr>
              <w:lang w:val="en-US"/>
            </w:rPr>
            <w:delText xml:space="preserve"> </w:delText>
          </w:r>
          <w:r w:rsidRPr="00B7686C" w:rsidDel="003D469A">
            <w:rPr>
              <w:rStyle w:val="hps"/>
              <w:lang w:val="en-US"/>
            </w:rPr>
            <w:delText>will later</w:delText>
          </w:r>
          <w:r w:rsidRPr="00B7686C" w:rsidDel="003D469A">
            <w:rPr>
              <w:lang w:val="en-US"/>
            </w:rPr>
            <w:delText xml:space="preserve"> </w:delText>
          </w:r>
          <w:r w:rsidRPr="00B7686C" w:rsidDel="003D469A">
            <w:rPr>
              <w:rStyle w:val="hps"/>
              <w:lang w:val="en-US"/>
            </w:rPr>
            <w:delText>use to</w:delText>
          </w:r>
          <w:r w:rsidRPr="00B7686C" w:rsidDel="003D469A">
            <w:rPr>
              <w:lang w:val="en-US"/>
            </w:rPr>
            <w:delText xml:space="preserve"> </w:delText>
          </w:r>
          <w:r w:rsidRPr="00B7686C" w:rsidDel="003D469A">
            <w:rPr>
              <w:rStyle w:val="hps"/>
              <w:lang w:val="en-US"/>
            </w:rPr>
            <w:delText>assess and</w:delText>
          </w:r>
          <w:r w:rsidRPr="00B7686C" w:rsidDel="003D469A">
            <w:rPr>
              <w:lang w:val="en-US"/>
            </w:rPr>
            <w:delText xml:space="preserve"> </w:delText>
          </w:r>
          <w:r w:rsidRPr="00B7686C" w:rsidDel="003D469A">
            <w:rPr>
              <w:rStyle w:val="hps"/>
              <w:lang w:val="en-US"/>
            </w:rPr>
            <w:delText>advocate</w:delText>
          </w:r>
          <w:r w:rsidRPr="00B7686C" w:rsidDel="003D469A">
            <w:rPr>
              <w:lang w:val="en-US"/>
            </w:rPr>
            <w:delText xml:space="preserve"> </w:delText>
          </w:r>
          <w:r w:rsidRPr="00B7686C" w:rsidDel="003D469A">
            <w:rPr>
              <w:rStyle w:val="hps"/>
              <w:lang w:val="en-US"/>
            </w:rPr>
            <w:delText>for</w:delText>
          </w:r>
          <w:r w:rsidRPr="00B7686C" w:rsidDel="003D469A">
            <w:rPr>
              <w:lang w:val="en-US"/>
            </w:rPr>
            <w:delText xml:space="preserve"> </w:delText>
          </w:r>
          <w:r w:rsidRPr="00B7686C" w:rsidDel="003D469A">
            <w:rPr>
              <w:rStyle w:val="hps"/>
              <w:lang w:val="en-US"/>
            </w:rPr>
            <w:delText>a proposed</w:delText>
          </w:r>
          <w:r w:rsidRPr="00B7686C" w:rsidDel="003D469A">
            <w:rPr>
              <w:lang w:val="en-US"/>
            </w:rPr>
            <w:delText xml:space="preserve"> </w:delText>
          </w:r>
          <w:r w:rsidRPr="00B7686C" w:rsidDel="003D469A">
            <w:rPr>
              <w:rStyle w:val="hps"/>
              <w:lang w:val="en-US"/>
            </w:rPr>
            <w:delText>solution.</w:delText>
          </w:r>
          <w:r w:rsidRPr="00B7686C" w:rsidDel="003D469A">
            <w:rPr>
              <w:lang w:val="en-US"/>
            </w:rPr>
            <w:br/>
            <w:delText xml:space="preserve"> </w:delText>
          </w:r>
          <w:r w:rsidRPr="00B7686C" w:rsidDel="003D469A">
            <w:rPr>
              <w:lang w:val="en-US"/>
            </w:rPr>
            <w:br/>
          </w:r>
          <w:r w:rsidRPr="00B7686C" w:rsidDel="003D469A">
            <w:rPr>
              <w:rStyle w:val="hps"/>
              <w:lang w:val="en-US"/>
            </w:rPr>
            <w:delText>All the reviews</w:delText>
          </w:r>
          <w:r w:rsidRPr="00B7686C" w:rsidDel="003D469A">
            <w:rPr>
              <w:lang w:val="en-US"/>
            </w:rPr>
            <w:delText xml:space="preserve"> </w:delText>
          </w:r>
          <w:r w:rsidRPr="00B7686C" w:rsidDel="003D469A">
            <w:rPr>
              <w:rStyle w:val="hps"/>
              <w:lang w:val="en-US"/>
            </w:rPr>
            <w:delText>you do</w:delText>
          </w:r>
          <w:r w:rsidRPr="00B7686C" w:rsidDel="003D469A">
            <w:rPr>
              <w:lang w:val="en-US"/>
            </w:rPr>
            <w:delText xml:space="preserve"> </w:delText>
          </w:r>
          <w:r w:rsidRPr="00B7686C" w:rsidDel="003D469A">
            <w:rPr>
              <w:rStyle w:val="hps"/>
              <w:lang w:val="en-US"/>
            </w:rPr>
            <w:delText>later</w:delText>
          </w:r>
          <w:r w:rsidRPr="00B7686C" w:rsidDel="003D469A">
            <w:rPr>
              <w:lang w:val="en-US"/>
            </w:rPr>
            <w:delText xml:space="preserve"> </w:delText>
          </w:r>
          <w:r w:rsidRPr="00B7686C" w:rsidDel="003D469A">
            <w:rPr>
              <w:rStyle w:val="hps"/>
              <w:lang w:val="en-US"/>
            </w:rPr>
            <w:delText>in the report should be referenced to</w:delText>
          </w:r>
          <w:r w:rsidRPr="00B7686C" w:rsidDel="003D469A">
            <w:rPr>
              <w:lang w:val="en-US"/>
            </w:rPr>
            <w:delText xml:space="preserve"> </w:delText>
          </w:r>
          <w:r w:rsidRPr="00B7686C" w:rsidDel="003D469A">
            <w:rPr>
              <w:rStyle w:val="hps"/>
              <w:lang w:val="en-US"/>
            </w:rPr>
            <w:delText>this chapter.</w:delText>
          </w:r>
          <w:r w:rsidRPr="00B7686C" w:rsidDel="003D469A">
            <w:rPr>
              <w:lang w:val="en-US"/>
            </w:rPr>
            <w:delText xml:space="preserve"> </w:delText>
          </w:r>
          <w:r w:rsidRPr="00B7686C" w:rsidDel="003D469A">
            <w:rPr>
              <w:rStyle w:val="hps"/>
              <w:lang w:val="en-US"/>
            </w:rPr>
            <w:delText>It</w:delText>
          </w:r>
          <w:r w:rsidRPr="00B7686C" w:rsidDel="003D469A">
            <w:rPr>
              <w:lang w:val="en-US"/>
            </w:rPr>
            <w:delText xml:space="preserve"> </w:delText>
          </w:r>
          <w:r w:rsidRPr="00B7686C" w:rsidDel="003D469A">
            <w:rPr>
              <w:rStyle w:val="hps"/>
              <w:lang w:val="en-US"/>
            </w:rPr>
            <w:delText>is</w:delText>
          </w:r>
          <w:r w:rsidRPr="00B7686C" w:rsidDel="003D469A">
            <w:rPr>
              <w:lang w:val="en-US"/>
            </w:rPr>
            <w:delText xml:space="preserve"> </w:delText>
          </w:r>
          <w:r w:rsidRPr="00B7686C" w:rsidDel="003D469A">
            <w:rPr>
              <w:rStyle w:val="hps"/>
              <w:lang w:val="en-US"/>
            </w:rPr>
            <w:delText>important</w:delText>
          </w:r>
          <w:r w:rsidRPr="00B7686C" w:rsidDel="003D469A">
            <w:rPr>
              <w:lang w:val="en-US"/>
            </w:rPr>
            <w:delText xml:space="preserve"> </w:delText>
          </w:r>
          <w:r w:rsidRPr="00B7686C" w:rsidDel="003D469A">
            <w:rPr>
              <w:rStyle w:val="hps"/>
              <w:lang w:val="en-US"/>
            </w:rPr>
            <w:delText>to have</w:delText>
          </w:r>
          <w:r w:rsidRPr="00B7686C" w:rsidDel="003D469A">
            <w:rPr>
              <w:lang w:val="en-US"/>
            </w:rPr>
            <w:delText xml:space="preserve"> </w:delText>
          </w:r>
          <w:r w:rsidRPr="00B7686C" w:rsidDel="003D469A">
            <w:rPr>
              <w:rStyle w:val="hps"/>
              <w:lang w:val="en-US"/>
            </w:rPr>
            <w:delText>clear references to</w:delText>
          </w:r>
          <w:r w:rsidRPr="00B7686C" w:rsidDel="003D469A">
            <w:rPr>
              <w:lang w:val="en-US"/>
            </w:rPr>
            <w:delText xml:space="preserve"> </w:delText>
          </w:r>
          <w:r w:rsidRPr="00B7686C" w:rsidDel="003D469A">
            <w:rPr>
              <w:rStyle w:val="hps"/>
              <w:lang w:val="en-US"/>
            </w:rPr>
            <w:delText>the sources</w:delText>
          </w:r>
          <w:r w:rsidRPr="00B7686C" w:rsidDel="003D469A">
            <w:rPr>
              <w:lang w:val="en-US"/>
            </w:rPr>
            <w:delText xml:space="preserve"> </w:delText>
          </w:r>
          <w:r w:rsidRPr="00B7686C" w:rsidDel="003D469A">
            <w:rPr>
              <w:rStyle w:val="hps"/>
              <w:lang w:val="en-US"/>
            </w:rPr>
            <w:delText>you</w:delText>
          </w:r>
          <w:r w:rsidRPr="00B7686C" w:rsidDel="003D469A">
            <w:rPr>
              <w:lang w:val="en-US"/>
            </w:rPr>
            <w:delText xml:space="preserve"> </w:delText>
          </w:r>
          <w:r w:rsidRPr="00B7686C" w:rsidDel="003D469A">
            <w:rPr>
              <w:rStyle w:val="hps"/>
              <w:lang w:val="en-US"/>
            </w:rPr>
            <w:delText>use when</w:delText>
          </w:r>
          <w:r w:rsidRPr="00B7686C" w:rsidDel="003D469A">
            <w:rPr>
              <w:lang w:val="en-US"/>
            </w:rPr>
            <w:delText xml:space="preserve"> </w:delText>
          </w:r>
          <w:r w:rsidRPr="00B7686C" w:rsidDel="003D469A">
            <w:rPr>
              <w:rStyle w:val="hps"/>
              <w:lang w:val="en-US"/>
            </w:rPr>
            <w:delText>you</w:delText>
          </w:r>
          <w:r w:rsidRPr="00B7686C" w:rsidDel="003D469A">
            <w:rPr>
              <w:lang w:val="en-US"/>
            </w:rPr>
            <w:delText xml:space="preserve"> </w:delText>
          </w:r>
          <w:r w:rsidRPr="00B7686C" w:rsidDel="003D469A">
            <w:rPr>
              <w:rStyle w:val="hps"/>
              <w:lang w:val="en-US"/>
            </w:rPr>
            <w:delText>write this</w:delText>
          </w:r>
          <w:r w:rsidRPr="00B7686C" w:rsidDel="003D469A">
            <w:rPr>
              <w:lang w:val="en-US"/>
            </w:rPr>
            <w:delText xml:space="preserve"> </w:delText>
          </w:r>
          <w:r w:rsidRPr="00B7686C" w:rsidDel="003D469A">
            <w:rPr>
              <w:rStyle w:val="hps"/>
              <w:lang w:val="en-US"/>
            </w:rPr>
            <w:delText>chapter.</w:delText>
          </w:r>
          <w:r w:rsidRPr="00B7686C" w:rsidDel="003D469A">
            <w:rPr>
              <w:lang w:val="en-US"/>
            </w:rPr>
            <w:delText xml:space="preserve"> T</w:delText>
          </w:r>
          <w:r w:rsidRPr="00B7686C" w:rsidDel="003D469A">
            <w:rPr>
              <w:rStyle w:val="hps"/>
              <w:lang w:val="en-US"/>
            </w:rPr>
            <w:delText>he theory</w:delText>
          </w:r>
          <w:r w:rsidRPr="00B7686C" w:rsidDel="003D469A">
            <w:rPr>
              <w:lang w:val="en-US"/>
            </w:rPr>
            <w:delText xml:space="preserve"> </w:delText>
          </w:r>
          <w:r w:rsidRPr="00B7686C" w:rsidDel="003D469A">
            <w:rPr>
              <w:rStyle w:val="hps"/>
              <w:lang w:val="en-US"/>
            </w:rPr>
            <w:delText>described in this chapter</w:delText>
          </w:r>
          <w:r w:rsidRPr="00B7686C" w:rsidDel="003D469A">
            <w:rPr>
              <w:lang w:val="en-US"/>
            </w:rPr>
            <w:delText xml:space="preserve"> </w:delText>
          </w:r>
          <w:r w:rsidRPr="00B7686C" w:rsidDel="003D469A">
            <w:rPr>
              <w:rStyle w:val="hps"/>
              <w:lang w:val="en-US"/>
            </w:rPr>
            <w:delText>should</w:delText>
          </w:r>
          <w:r w:rsidRPr="00B7686C" w:rsidDel="003D469A">
            <w:rPr>
              <w:lang w:val="en-US"/>
            </w:rPr>
            <w:delText xml:space="preserve"> </w:delText>
          </w:r>
          <w:r w:rsidRPr="00B7686C" w:rsidDel="003D469A">
            <w:rPr>
              <w:rStyle w:val="hps"/>
              <w:lang w:val="en-US"/>
            </w:rPr>
            <w:delText>therefore have</w:delText>
          </w:r>
          <w:r w:rsidRPr="00B7686C" w:rsidDel="003D469A">
            <w:rPr>
              <w:lang w:val="en-US"/>
            </w:rPr>
            <w:delText xml:space="preserve"> clear </w:delText>
          </w:r>
          <w:r w:rsidRPr="00B7686C" w:rsidDel="003D469A">
            <w:rPr>
              <w:rStyle w:val="hps"/>
              <w:lang w:val="en-US"/>
            </w:rPr>
            <w:delText>references to</w:delText>
          </w:r>
          <w:r w:rsidRPr="00B7686C" w:rsidDel="003D469A">
            <w:rPr>
              <w:lang w:val="en-US"/>
            </w:rPr>
            <w:delText xml:space="preserve"> </w:delText>
          </w:r>
          <w:r w:rsidRPr="00B7686C" w:rsidDel="003D469A">
            <w:rPr>
              <w:rStyle w:val="hps"/>
              <w:lang w:val="en-US"/>
            </w:rPr>
            <w:delText>the sources</w:delText>
          </w:r>
          <w:r w:rsidRPr="00B7686C" w:rsidDel="003D469A">
            <w:rPr>
              <w:lang w:val="en-US"/>
            </w:rPr>
            <w:delText xml:space="preserve">, </w:delText>
          </w:r>
          <w:r w:rsidRPr="00B7686C" w:rsidDel="003D469A">
            <w:rPr>
              <w:rStyle w:val="hps"/>
              <w:lang w:val="en-US"/>
            </w:rPr>
            <w:delText>and</w:delText>
          </w:r>
          <w:r w:rsidRPr="00B7686C" w:rsidDel="003D469A">
            <w:rPr>
              <w:lang w:val="en-US"/>
            </w:rPr>
            <w:delText xml:space="preserve"> </w:delText>
          </w:r>
          <w:r w:rsidRPr="00B7686C" w:rsidDel="003D469A">
            <w:rPr>
              <w:rStyle w:val="hps"/>
              <w:lang w:val="en-US"/>
            </w:rPr>
            <w:delText>this</w:delText>
          </w:r>
          <w:r w:rsidRPr="00B7686C" w:rsidDel="003D469A">
            <w:rPr>
              <w:lang w:val="en-US"/>
            </w:rPr>
            <w:delText xml:space="preserve"> </w:delText>
          </w:r>
          <w:r w:rsidRPr="00B7686C" w:rsidDel="003D469A">
            <w:rPr>
              <w:rStyle w:val="hps"/>
              <w:lang w:val="en-US"/>
            </w:rPr>
            <w:delText>should be entered</w:delText>
          </w:r>
          <w:r w:rsidRPr="00B7686C" w:rsidDel="003D469A">
            <w:rPr>
              <w:lang w:val="en-US"/>
            </w:rPr>
            <w:delText xml:space="preserve"> </w:delText>
          </w:r>
          <w:r w:rsidRPr="00B7686C" w:rsidDel="003D469A">
            <w:rPr>
              <w:rStyle w:val="hps"/>
              <w:lang w:val="en-US"/>
            </w:rPr>
            <w:delText>in the text.</w:delText>
          </w:r>
          <w:r w:rsidRPr="00B7686C" w:rsidDel="003D469A">
            <w:rPr>
              <w:lang w:val="en-US"/>
            </w:rPr>
            <w:br/>
          </w:r>
          <w:r w:rsidRPr="00B7686C" w:rsidDel="003D469A">
            <w:rPr>
              <w:lang w:val="en-US"/>
            </w:rPr>
            <w:br/>
          </w:r>
          <w:r w:rsidRPr="00B7686C" w:rsidDel="003D469A">
            <w:rPr>
              <w:rStyle w:val="hps"/>
              <w:lang w:val="en-US"/>
            </w:rPr>
            <w:delText>Example</w:delText>
          </w:r>
          <w:r w:rsidRPr="00B7686C" w:rsidDel="003D469A">
            <w:rPr>
              <w:lang w:val="en-US"/>
            </w:rPr>
            <w:delText xml:space="preserve">: </w:delText>
          </w:r>
          <w:r w:rsidRPr="00B7686C" w:rsidDel="003D469A">
            <w:rPr>
              <w:lang w:val="en-US"/>
            </w:rPr>
            <w:br/>
          </w:r>
          <w:r w:rsidRPr="00B7686C" w:rsidDel="003D469A">
            <w:rPr>
              <w:rStyle w:val="hps"/>
              <w:lang w:val="en-US"/>
            </w:rPr>
            <w:delText>"</w:delText>
          </w:r>
          <w:r w:rsidRPr="00B7686C" w:rsidDel="003D469A">
            <w:rPr>
              <w:lang w:val="en-US"/>
            </w:rPr>
            <w:delText xml:space="preserve">... </w:delText>
          </w:r>
          <w:r w:rsidRPr="00B7686C" w:rsidDel="003D469A">
            <w:rPr>
              <w:rStyle w:val="hps"/>
              <w:lang w:val="en-US"/>
            </w:rPr>
            <w:delText>A widely</w:delText>
          </w:r>
          <w:r w:rsidRPr="00B7686C" w:rsidDel="003D469A">
            <w:rPr>
              <w:lang w:val="en-US"/>
            </w:rPr>
            <w:delText xml:space="preserve"> </w:delText>
          </w:r>
          <w:r w:rsidRPr="00B7686C" w:rsidDel="003D469A">
            <w:rPr>
              <w:rStyle w:val="hps"/>
              <w:lang w:val="en-US"/>
            </w:rPr>
            <w:delText>used</w:delText>
          </w:r>
          <w:r w:rsidRPr="00B7686C" w:rsidDel="003D469A">
            <w:rPr>
              <w:lang w:val="en-US"/>
            </w:rPr>
            <w:delText xml:space="preserve"> </w:delText>
          </w:r>
          <w:r w:rsidRPr="00B7686C" w:rsidDel="003D469A">
            <w:rPr>
              <w:rStyle w:val="hps"/>
              <w:lang w:val="en-US"/>
            </w:rPr>
            <w:delText>method of the</w:delText>
          </w:r>
          <w:r w:rsidRPr="00B7686C" w:rsidDel="003D469A">
            <w:rPr>
              <w:lang w:val="en-US"/>
            </w:rPr>
            <w:delText xml:space="preserve"> </w:delText>
          </w:r>
          <w:r w:rsidRPr="00B7686C" w:rsidDel="003D469A">
            <w:rPr>
              <w:rStyle w:val="hps"/>
              <w:lang w:val="en-US"/>
            </w:rPr>
            <w:delText>textbook</w:delText>
          </w:r>
          <w:r w:rsidRPr="00B7686C" w:rsidDel="003D469A">
            <w:rPr>
              <w:lang w:val="en-US"/>
            </w:rPr>
            <w:delText xml:space="preserve"> </w:delText>
          </w:r>
          <w:r w:rsidRPr="00B7686C" w:rsidDel="003D469A">
            <w:rPr>
              <w:rStyle w:val="hps"/>
              <w:lang w:val="en-US"/>
            </w:rPr>
            <w:delText>[</w:delText>
          </w:r>
          <w:r w:rsidRPr="00B7686C" w:rsidDel="003D469A">
            <w:rPr>
              <w:lang w:val="en-US"/>
            </w:rPr>
            <w:delText xml:space="preserve">1] </w:delText>
          </w:r>
          <w:r w:rsidRPr="00B7686C" w:rsidDel="003D469A">
            <w:rPr>
              <w:rStyle w:val="hps"/>
              <w:lang w:val="en-US"/>
            </w:rPr>
            <w:delText>...</w:delText>
          </w:r>
          <w:r w:rsidRPr="00B7686C" w:rsidDel="003D469A">
            <w:rPr>
              <w:lang w:val="en-US"/>
            </w:rPr>
            <w:delText xml:space="preserve"> </w:delText>
          </w:r>
          <w:r w:rsidRPr="00B7686C" w:rsidDel="003D469A">
            <w:rPr>
              <w:rStyle w:val="hps"/>
              <w:lang w:val="en-US"/>
            </w:rPr>
            <w:delText>"]</w:delText>
          </w:r>
        </w:del>
      </w:moveTo>
    </w:p>
    <w:moveToRangeEnd w:id="1020"/>
    <w:p w14:paraId="77E4A4C2" w14:textId="77777777" w:rsidR="007A4EAE" w:rsidRPr="00B7686C" w:rsidRDefault="007A4EAE" w:rsidP="21142444">
      <w:pPr>
        <w:pStyle w:val="Brdtekst"/>
        <w:rPr>
          <w:ins w:id="1027" w:author="Oscar Herman Kise" w:date="2017-11-28T10:40:00Z"/>
          <w:lang w:val="en-US"/>
        </w:rPr>
      </w:pPr>
    </w:p>
    <w:p w14:paraId="0EF0CA3D" w14:textId="5DB15A5E" w:rsidR="00B7494B" w:rsidRPr="00B7686C" w:rsidRDefault="0099070A">
      <w:pPr>
        <w:pStyle w:val="Brdtekst"/>
        <w:jc w:val="both"/>
        <w:rPr>
          <w:lang w:val="en-US"/>
        </w:rPr>
        <w:pPrChange w:id="1028" w:author="Oscar Herman Kise" w:date="2017-11-28T11:05:00Z">
          <w:pPr>
            <w:pStyle w:val="Brdtekst"/>
          </w:pPr>
        </w:pPrChange>
      </w:pPr>
      <w:ins w:id="1029" w:author="Oscar Herman Kise" w:date="2017-11-28T10:03:00Z">
        <w:r w:rsidRPr="00B7686C">
          <w:rPr>
            <w:lang w:val="en-US"/>
          </w:rPr>
          <w:t xml:space="preserve">This chapter will document </w:t>
        </w:r>
        <w:r w:rsidR="00112BA7" w:rsidRPr="00B7686C">
          <w:rPr>
            <w:lang w:val="en-US"/>
          </w:rPr>
          <w:t>theoretic</w:t>
        </w:r>
      </w:ins>
      <w:ins w:id="1030" w:author="Oscar Herman Kise" w:date="2017-11-28T10:04:00Z">
        <w:r w:rsidR="00112BA7" w:rsidRPr="00B7686C">
          <w:rPr>
            <w:lang w:val="en-US"/>
          </w:rPr>
          <w:t xml:space="preserve">al background about </w:t>
        </w:r>
        <w:r w:rsidR="00312975" w:rsidRPr="00B7686C">
          <w:rPr>
            <w:lang w:val="en-US"/>
          </w:rPr>
          <w:t xml:space="preserve">software, hardware and methods </w:t>
        </w:r>
        <w:r w:rsidR="00261BBB" w:rsidRPr="00B7686C">
          <w:rPr>
            <w:lang w:val="en-US"/>
          </w:rPr>
          <w:t xml:space="preserve">used in </w:t>
        </w:r>
      </w:ins>
      <w:ins w:id="1031" w:author="Oscar Herman Kise" w:date="2017-11-28T10:05:00Z">
        <w:r w:rsidR="00261BBB" w:rsidRPr="00B7686C">
          <w:rPr>
            <w:lang w:val="en-US"/>
          </w:rPr>
          <w:t xml:space="preserve">the project. </w:t>
        </w:r>
      </w:ins>
      <w:ins w:id="1032" w:author="Oscar Herman Kise" w:date="2017-11-28T10:10:00Z">
        <w:r w:rsidR="006C7E2F" w:rsidRPr="00B7686C">
          <w:rPr>
            <w:lang w:val="en-US"/>
          </w:rPr>
          <w:t xml:space="preserve">The </w:t>
        </w:r>
        <w:r w:rsidR="00E07714" w:rsidRPr="00B7686C">
          <w:rPr>
            <w:lang w:val="en-US"/>
          </w:rPr>
          <w:t>documentation presents what ki</w:t>
        </w:r>
      </w:ins>
      <w:ins w:id="1033" w:author="Oscar Herman Kise" w:date="2017-11-28T10:11:00Z">
        <w:r w:rsidR="00E07714" w:rsidRPr="00B7686C">
          <w:rPr>
            <w:lang w:val="en-US"/>
          </w:rPr>
          <w:t>nd of program</w:t>
        </w:r>
        <w:r w:rsidR="004A5BDB" w:rsidRPr="00B7686C">
          <w:rPr>
            <w:lang w:val="en-US"/>
          </w:rPr>
          <w:t xml:space="preserve"> and language that were used for</w:t>
        </w:r>
        <w:r w:rsidR="00B77E9F" w:rsidRPr="00B7686C">
          <w:rPr>
            <w:lang w:val="en-US"/>
          </w:rPr>
          <w:t xml:space="preserve"> the</w:t>
        </w:r>
      </w:ins>
      <w:ins w:id="1034" w:author="Oscar Herman Kise" w:date="2017-11-28T10:36:00Z">
        <w:r w:rsidR="00151DB1" w:rsidRPr="00B7686C">
          <w:rPr>
            <w:lang w:val="en-US"/>
          </w:rPr>
          <w:t xml:space="preserve"> object orientated</w:t>
        </w:r>
      </w:ins>
      <w:ins w:id="1035" w:author="Oscar Herman Kise" w:date="2017-11-28T10:11:00Z">
        <w:r w:rsidR="00B77E9F" w:rsidRPr="00B7686C">
          <w:rPr>
            <w:lang w:val="en-US"/>
          </w:rPr>
          <w:t xml:space="preserve"> programming</w:t>
        </w:r>
      </w:ins>
      <w:ins w:id="1036" w:author="Oscar Herman Kise" w:date="2017-11-28T10:12:00Z">
        <w:r w:rsidR="00196D48" w:rsidRPr="00B7686C">
          <w:rPr>
            <w:lang w:val="en-US"/>
          </w:rPr>
          <w:t xml:space="preserve">, and necessary libraries used </w:t>
        </w:r>
        <w:r w:rsidR="009056EC" w:rsidRPr="00B7686C">
          <w:rPr>
            <w:lang w:val="en-US"/>
          </w:rPr>
          <w:t xml:space="preserve">that was relevant for the </w:t>
        </w:r>
      </w:ins>
      <w:ins w:id="1037" w:author="Oscar Herman Kise" w:date="2017-11-28T10:13:00Z">
        <w:r w:rsidR="009056EC" w:rsidRPr="00B7686C">
          <w:rPr>
            <w:lang w:val="en-US"/>
          </w:rPr>
          <w:t xml:space="preserve">project. </w:t>
        </w:r>
      </w:ins>
      <w:ins w:id="1038" w:author="Oscar Herman Kise" w:date="2017-11-28T10:34:00Z">
        <w:r w:rsidR="00527108" w:rsidRPr="00B7686C">
          <w:rPr>
            <w:lang w:val="en-US"/>
          </w:rPr>
          <w:t>T</w:t>
        </w:r>
        <w:r w:rsidR="004B5FE4" w:rsidRPr="00B7686C">
          <w:rPr>
            <w:lang w:val="en-US"/>
          </w:rPr>
          <w:t xml:space="preserve">he different principles and </w:t>
        </w:r>
      </w:ins>
      <w:ins w:id="1039" w:author="Oscar Herman Kise" w:date="2017-11-28T10:35:00Z">
        <w:r w:rsidR="004B5FE4" w:rsidRPr="00B7686C">
          <w:rPr>
            <w:lang w:val="en-US"/>
          </w:rPr>
          <w:t xml:space="preserve">methods </w:t>
        </w:r>
        <w:r w:rsidR="000D5B60" w:rsidRPr="00B7686C">
          <w:rPr>
            <w:lang w:val="en-US"/>
          </w:rPr>
          <w:t>about real-time programming is explained</w:t>
        </w:r>
      </w:ins>
      <w:ins w:id="1040" w:author="Oscar Herman Kise" w:date="2017-11-28T10:36:00Z">
        <w:r w:rsidR="00315902" w:rsidRPr="00B7686C">
          <w:rPr>
            <w:lang w:val="en-US"/>
          </w:rPr>
          <w:t>.</w:t>
        </w:r>
      </w:ins>
    </w:p>
    <w:p w14:paraId="3F6712AC" w14:textId="6FF4CBAB" w:rsidR="00956122" w:rsidRPr="00B7686C" w:rsidDel="007A4EAE" w:rsidRDefault="53BA8898">
      <w:pPr>
        <w:pStyle w:val="Comment"/>
        <w:rPr>
          <w:moveFrom w:id="1041" w:author="Oscar Herman Kise" w:date="2017-11-28T10:40:00Z"/>
          <w:lang w:val="en-US"/>
        </w:rPr>
      </w:pPr>
      <w:moveFromRangeStart w:id="1042" w:author="Oscar Herman Kise" w:date="2017-11-28T10:40:00Z" w:name="move499628980"/>
      <w:moveFrom w:id="1043" w:author="Oscar Herman Kise" w:date="2017-11-28T10:40:00Z">
        <w:r w:rsidRPr="00F11BCB" w:rsidDel="007A4EAE">
          <w:rPr>
            <w:i w:val="0"/>
            <w:lang w:val="en-US"/>
          </w:rPr>
          <w:t>[Second chapter in the scientific report.</w:t>
        </w:r>
        <w:ins w:id="1044" w:author="Morten Lerstad Solli" w:date="2017-11-28T09:53:00Z">
          <w:r w:rsidR="00F862AF" w:rsidRPr="00F11BCB" w:rsidDel="007A4EAE">
            <w:rPr>
              <w:i w:val="0"/>
              <w:lang w:val="en-US"/>
            </w:rPr>
            <w:t xml:space="preserve"> </w:t>
          </w:r>
        </w:ins>
        <w:r w:rsidRPr="00F11BCB" w:rsidDel="007A4EAE">
          <w:rPr>
            <w:i w:val="0"/>
            <w:lang w:val="en-US"/>
          </w:rPr>
          <w:t>It should present the academic fundament for your project, with references to literature and other sources of information.</w:t>
        </w:r>
        <w:r w:rsidR="00B7494B" w:rsidRPr="00F11BCB" w:rsidDel="007A4EAE">
          <w:rPr>
            <w:i w:val="0"/>
            <w:lang w:val="en-US"/>
          </w:rPr>
          <w:br/>
        </w:r>
        <w:r w:rsidR="00B7494B" w:rsidRPr="00F11BCB" w:rsidDel="007A4EAE">
          <w:rPr>
            <w:i w:val="0"/>
            <w:lang w:val="en-US"/>
          </w:rPr>
          <w:br/>
        </w:r>
        <w:r w:rsidRPr="00F11BCB" w:rsidDel="007A4EAE">
          <w:rPr>
            <w:rStyle w:val="hps"/>
            <w:i w:val="0"/>
            <w:lang w:val="en-US"/>
          </w:rPr>
          <w:t>The main purpose of</w:t>
        </w:r>
        <w:r w:rsidRPr="00F11BCB" w:rsidDel="007A4EAE">
          <w:rPr>
            <w:i w:val="0"/>
            <w:lang w:val="en-US"/>
          </w:rPr>
          <w:t xml:space="preserve"> </w:t>
        </w:r>
        <w:r w:rsidRPr="00F11BCB" w:rsidDel="007A4EAE">
          <w:rPr>
            <w:rStyle w:val="hps"/>
            <w:i w:val="0"/>
            <w:lang w:val="en-US"/>
          </w:rPr>
          <w:t>this chapter</w:t>
        </w:r>
        <w:r w:rsidRPr="00F11BCB" w:rsidDel="007A4EAE">
          <w:rPr>
            <w:i w:val="0"/>
            <w:lang w:val="en-US"/>
          </w:rPr>
          <w:t xml:space="preserve"> </w:t>
        </w:r>
        <w:r w:rsidRPr="00F11BCB" w:rsidDel="007A4EAE">
          <w:rPr>
            <w:rStyle w:val="hps"/>
            <w:i w:val="0"/>
            <w:lang w:val="en-US"/>
          </w:rPr>
          <w:t>is to demonstrate</w:t>
        </w:r>
        <w:r w:rsidRPr="00F11BCB" w:rsidDel="007A4EAE">
          <w:rPr>
            <w:i w:val="0"/>
            <w:lang w:val="en-US"/>
          </w:rPr>
          <w:t xml:space="preserve"> </w:t>
        </w:r>
        <w:r w:rsidRPr="00F11BCB" w:rsidDel="007A4EAE">
          <w:rPr>
            <w:rStyle w:val="hps"/>
            <w:i w:val="0"/>
            <w:lang w:val="en-US"/>
          </w:rPr>
          <w:t>and document that</w:t>
        </w:r>
        <w:r w:rsidRPr="00F11BCB" w:rsidDel="007A4EAE">
          <w:rPr>
            <w:i w:val="0"/>
            <w:lang w:val="en-US"/>
          </w:rPr>
          <w:t xml:space="preserve"> this project </w:t>
        </w:r>
        <w:r w:rsidRPr="00F11BCB" w:rsidDel="007A4EAE">
          <w:rPr>
            <w:rStyle w:val="hps"/>
            <w:i w:val="0"/>
            <w:lang w:val="en-US"/>
          </w:rPr>
          <w:t>is</w:t>
        </w:r>
        <w:r w:rsidRPr="00F11BCB" w:rsidDel="007A4EAE">
          <w:rPr>
            <w:i w:val="0"/>
            <w:lang w:val="en-US"/>
          </w:rPr>
          <w:t xml:space="preserve"> </w:t>
        </w:r>
        <w:r w:rsidRPr="00F11BCB" w:rsidDel="007A4EAE">
          <w:rPr>
            <w:rStyle w:val="hps"/>
            <w:i w:val="0"/>
            <w:lang w:val="en-US"/>
          </w:rPr>
          <w:t>supported by</w:t>
        </w:r>
        <w:r w:rsidRPr="00F11BCB" w:rsidDel="007A4EAE">
          <w:rPr>
            <w:i w:val="0"/>
            <w:lang w:val="en-US"/>
          </w:rPr>
          <w:t xml:space="preserve"> </w:t>
        </w:r>
        <w:r w:rsidRPr="00F11BCB" w:rsidDel="007A4EAE">
          <w:rPr>
            <w:rStyle w:val="hps"/>
            <w:i w:val="0"/>
            <w:lang w:val="en-US"/>
          </w:rPr>
          <w:t>similar or</w:t>
        </w:r>
        <w:r w:rsidRPr="00F11BCB" w:rsidDel="007A4EAE">
          <w:rPr>
            <w:i w:val="0"/>
            <w:lang w:val="en-US"/>
          </w:rPr>
          <w:t xml:space="preserve"> </w:t>
        </w:r>
        <w:r w:rsidRPr="00F11BCB" w:rsidDel="007A4EAE">
          <w:rPr>
            <w:rStyle w:val="hps"/>
            <w:i w:val="0"/>
            <w:lang w:val="en-US"/>
          </w:rPr>
          <w:t>related research</w:t>
        </w:r>
        <w:bookmarkStart w:id="1045" w:name="_Toc499629002"/>
        <w:bookmarkStart w:id="1046" w:name="_Toc499629095"/>
        <w:bookmarkStart w:id="1047" w:name="_Toc499629188"/>
        <w:bookmarkStart w:id="1048" w:name="_Toc499630691"/>
        <w:bookmarkStart w:id="1049" w:name="_Toc499630784"/>
        <w:bookmarkStart w:id="1050" w:name="_Toc499631208"/>
        <w:bookmarkStart w:id="1051" w:name="_Toc499631301"/>
        <w:bookmarkStart w:id="1052" w:name="_Toc499631394"/>
        <w:bookmarkStart w:id="1053" w:name="_Toc499631487"/>
        <w:bookmarkStart w:id="1054" w:name="_Toc499631697"/>
        <w:bookmarkStart w:id="1055" w:name="_Toc499631790"/>
        <w:bookmarkStart w:id="1056" w:name="_Toc499633088"/>
        <w:bookmarkStart w:id="1057" w:name="_Toc499633658"/>
        <w:bookmarkStart w:id="1058" w:name="_Toc499634094"/>
        <w:bookmarkStart w:id="1059" w:name="_Toc499634187"/>
        <w:bookmarkStart w:id="1060" w:name="_Toc499637271"/>
        <w:bookmarkStart w:id="1061" w:name="_Toc499637364"/>
        <w:bookmarkStart w:id="1062" w:name="_Toc499637457"/>
        <w:bookmarkStart w:id="1063" w:name="_Toc499638280"/>
        <w:bookmarkStart w:id="1064" w:name="_Toc499638485"/>
        <w:bookmarkStart w:id="1065" w:name="_Toc499638781"/>
        <w:bookmarkStart w:id="1066" w:name="_Toc499639615"/>
        <w:bookmarkStart w:id="1067" w:name="_Toc499639708"/>
        <w:bookmarkStart w:id="1068" w:name="_Toc499639813"/>
        <w:bookmarkStart w:id="1069" w:name="_Toc499640437"/>
        <w:bookmarkStart w:id="1070" w:name="_Toc499640530"/>
        <w:bookmarkStart w:id="1071" w:name="_Toc499640641"/>
        <w:bookmarkStart w:id="1072" w:name="_Toc499640862"/>
        <w:bookmarkStart w:id="1073" w:name="_Toc499640957"/>
        <w:bookmarkStart w:id="1074" w:name="_Toc499641752"/>
        <w:bookmarkStart w:id="1075" w:name="_Toc499641847"/>
        <w:bookmarkStart w:id="1076" w:name="_Toc499642062"/>
        <w:bookmarkStart w:id="1077" w:name="_Toc499642157"/>
        <w:bookmarkStart w:id="1078" w:name="_Toc499642870"/>
        <w:bookmarkStart w:id="1079" w:name="_Toc499643042"/>
        <w:bookmarkStart w:id="1080" w:name="_Toc499643151"/>
        <w:bookmarkStart w:id="1081" w:name="_Toc499643246"/>
        <w:bookmarkStart w:id="1082" w:name="_Toc499643704"/>
        <w:bookmarkStart w:id="1083" w:name="_Toc499643799"/>
        <w:bookmarkStart w:id="1084" w:name="_Toc499644255"/>
        <w:bookmarkStart w:id="1085" w:name="_Toc499644383"/>
        <w:bookmarkStart w:id="1086" w:name="_Toc499644478"/>
        <w:bookmarkStart w:id="1087" w:name="_Toc499646456"/>
        <w:bookmarkStart w:id="1088" w:name="_Toc499646551"/>
        <w:bookmarkStart w:id="1089" w:name="_Toc499647684"/>
        <w:bookmarkStart w:id="1090" w:name="_Toc499647779"/>
        <w:bookmarkStart w:id="1091" w:name="_Toc499651360"/>
        <w:bookmarkStart w:id="1092" w:name="_Toc499654669"/>
        <w:bookmarkStart w:id="1093" w:name="_Toc499654764"/>
        <w:bookmarkStart w:id="1094" w:name="_Toc499721775"/>
        <w:bookmarkStart w:id="1095" w:name="_Toc499721870"/>
        <w:bookmarkStart w:id="1096" w:name="_Toc499721965"/>
        <w:bookmarkStart w:id="1097" w:name="_Toc499722060"/>
        <w:bookmarkStart w:id="1098" w:name="_Toc499722155"/>
        <w:bookmarkStart w:id="1099" w:name="_Toc499722250"/>
        <w:bookmarkStart w:id="1100" w:name="_Toc499722345"/>
        <w:bookmarkStart w:id="1101" w:name="_Toc499722440"/>
        <w:bookmarkStart w:id="1102" w:name="_Toc499722535"/>
        <w:bookmarkStart w:id="1103" w:name="_Toc499722630"/>
        <w:bookmarkStart w:id="1104" w:name="_Toc499722725"/>
        <w:bookmarkStart w:id="1105" w:name="_Toc499722820"/>
        <w:bookmarkStart w:id="1106" w:name="_Toc499722344"/>
        <w:bookmarkStart w:id="1107" w:name="_Toc499722915"/>
        <w:bookmarkStart w:id="1108" w:name="_Toc499722439"/>
        <w:bookmarkStart w:id="1109" w:name="_Toc499723010"/>
        <w:bookmarkStart w:id="1110" w:name="_Toc499722627"/>
        <w:bookmarkStart w:id="1111" w:name="_Toc499723105"/>
        <w:bookmarkStart w:id="1112" w:name="_Toc499722737"/>
        <w:bookmarkStart w:id="1113" w:name="_Toc499723200"/>
        <w:bookmarkStart w:id="1114" w:name="_Toc499723295"/>
        <w:bookmarkStart w:id="1115" w:name="_Toc499723390"/>
        <w:bookmarkStart w:id="1116" w:name="_Toc499723015"/>
        <w:bookmarkStart w:id="1117" w:name="_Toc499723485"/>
        <w:bookmarkStart w:id="1118" w:name="_Toc499723345"/>
        <w:bookmarkStart w:id="1119" w:name="_Toc499723581"/>
        <w:bookmarkStart w:id="1120" w:name="_Toc499723677"/>
        <w:bookmarkStart w:id="1121" w:name="_Toc499723494"/>
        <w:bookmarkStart w:id="1122" w:name="_Toc499725029"/>
        <w:bookmarkStart w:id="1123" w:name="_Toc499725125"/>
        <w:bookmarkStart w:id="1124" w:name="_Toc499725243"/>
        <w:bookmarkStart w:id="1125" w:name="_Toc499725339"/>
        <w:bookmarkStart w:id="1126" w:name="_Toc499725435"/>
        <w:bookmarkStart w:id="1127" w:name="_Toc499725666"/>
        <w:bookmarkStart w:id="1128" w:name="_Toc499725762"/>
        <w:bookmarkStart w:id="1129" w:name="_Toc499725858"/>
        <w:bookmarkStart w:id="1130" w:name="_Toc499725954"/>
        <w:bookmarkStart w:id="1131" w:name="_Toc499726050"/>
        <w:bookmarkStart w:id="1132" w:name="_Toc499725725"/>
        <w:bookmarkStart w:id="1133" w:name="_Toc499726146"/>
        <w:bookmarkStart w:id="1134" w:name="_Toc499726242"/>
        <w:bookmarkStart w:id="1135" w:name="_Toc499726338"/>
        <w:bookmarkStart w:id="1136" w:name="_Toc499726434"/>
        <w:bookmarkStart w:id="1137" w:name="_Toc499726041"/>
        <w:bookmarkStart w:id="1138" w:name="_Toc499726530"/>
        <w:bookmarkStart w:id="1139" w:name="_Toc499726173"/>
        <w:bookmarkStart w:id="1140" w:name="_Toc499726281"/>
        <w:bookmarkStart w:id="1141" w:name="_Toc499726392"/>
        <w:bookmarkStart w:id="1142" w:name="_Toc499726626"/>
        <w:bookmarkStart w:id="1143" w:name="_Toc499726500"/>
        <w:bookmarkStart w:id="1144" w:name="_Toc499726608"/>
        <w:bookmarkStart w:id="1145" w:name="_Toc499726800"/>
        <w:bookmarkStart w:id="1146" w:name="_Toc499726896"/>
        <w:bookmarkStart w:id="1147" w:name="_Toc499726802"/>
        <w:bookmarkStart w:id="1148" w:name="_Toc499727004"/>
        <w:bookmarkStart w:id="1149" w:name="_Toc499727100"/>
        <w:bookmarkStart w:id="1150" w:name="_Toc499727196"/>
        <w:bookmarkStart w:id="1151" w:name="_Toc499727292"/>
        <w:bookmarkStart w:id="1152" w:name="_Toc499726984"/>
        <w:bookmarkStart w:id="1153" w:name="_Toc499727388"/>
        <w:bookmarkStart w:id="1154" w:name="_Toc499727275"/>
        <w:bookmarkStart w:id="1155" w:name="_Toc499727572"/>
        <w:bookmarkStart w:id="1156" w:name="_Toc499727488"/>
        <w:bookmarkStart w:id="1157" w:name="_Toc499727695"/>
        <w:bookmarkStart w:id="1158" w:name="_Toc499727671"/>
        <w:bookmarkStart w:id="1159" w:name="_Toc499727869"/>
        <w:bookmarkStart w:id="1160" w:name="_Toc499727968"/>
        <w:bookmarkStart w:id="1161" w:name="_Toc499728067"/>
        <w:bookmarkStart w:id="1162" w:name="_Toc499728166"/>
        <w:bookmarkStart w:id="1163" w:name="_Toc499728265"/>
        <w:bookmarkStart w:id="1164" w:name="_Toc499728364"/>
        <w:bookmarkStart w:id="1165" w:name="_Toc499728463"/>
        <w:bookmarkStart w:id="1166" w:name="_Toc499728562"/>
        <w:bookmarkStart w:id="1167" w:name="_Toc499728267"/>
        <w:bookmarkStart w:id="1168" w:name="_Toc499728661"/>
        <w:bookmarkStart w:id="1169" w:name="_Toc499728379"/>
        <w:bookmarkStart w:id="1170" w:name="_Toc499728760"/>
        <w:bookmarkStart w:id="1171" w:name="_Toc499728859"/>
        <w:bookmarkStart w:id="1172" w:name="_Toc499728496"/>
        <w:bookmarkStart w:id="1173" w:name="_Toc499728958"/>
        <w:bookmarkStart w:id="1174" w:name="_Toc499729057"/>
        <w:bookmarkStart w:id="1175" w:name="_Toc499729156"/>
        <w:bookmarkStart w:id="1176" w:name="_Toc499729255"/>
        <w:bookmarkStart w:id="1177" w:name="_Toc499729354"/>
        <w:bookmarkStart w:id="1178" w:name="_Toc499729708"/>
        <w:bookmarkStart w:id="1179" w:name="_Toc499729644"/>
        <w:bookmarkStart w:id="1180" w:name="_Toc499729843"/>
        <w:bookmarkStart w:id="1181" w:name="_Toc499729942"/>
        <w:bookmarkStart w:id="1182" w:name="_Toc499729845"/>
        <w:bookmarkStart w:id="1183" w:name="_Toc499730053"/>
        <w:bookmarkStart w:id="1184" w:name="_Toc499730152"/>
        <w:bookmarkStart w:id="1185" w:name="_Toc499730251"/>
        <w:bookmarkStart w:id="1186" w:name="_Toc499730350"/>
        <w:bookmarkStart w:id="1187" w:name="_Toc499730055"/>
        <w:bookmarkStart w:id="1188" w:name="_Toc499730449"/>
        <w:bookmarkStart w:id="1189" w:name="_Toc499730548"/>
        <w:bookmarkStart w:id="1190" w:name="_Toc499730647"/>
        <w:bookmarkStart w:id="1191" w:name="_Toc499730746"/>
        <w:bookmarkStart w:id="1192" w:name="_Toc499730845"/>
        <w:bookmarkStart w:id="1193" w:name="_Toc499730944"/>
        <w:bookmarkStart w:id="1194" w:name="_Toc499731043"/>
        <w:bookmarkStart w:id="1195" w:name="_Toc499731142"/>
        <w:bookmarkStart w:id="1196" w:name="_Toc499731241"/>
        <w:bookmarkStart w:id="1197" w:name="_Toc499731340"/>
        <w:bookmarkStart w:id="1198" w:name="_Toc499731439"/>
        <w:bookmarkStart w:id="1199" w:name="_Toc499731538"/>
        <w:bookmarkStart w:id="1200" w:name="_Toc499731637"/>
        <w:bookmarkStart w:id="1201" w:name="_Toc499732021"/>
        <w:bookmarkStart w:id="1202" w:name="_Toc499732120"/>
        <w:bookmarkStart w:id="1203" w:name="_Toc499732219"/>
        <w:bookmarkStart w:id="1204" w:name="_Toc499732318"/>
        <w:bookmarkStart w:id="1205" w:name="_Toc499731687"/>
        <w:bookmarkStart w:id="1206" w:name="_Toc499732417"/>
        <w:bookmarkStart w:id="1207" w:name="_Toc499731794"/>
        <w:bookmarkStart w:id="1208" w:name="_Toc499732516"/>
        <w:bookmarkStart w:id="1209" w:name="_Toc499732616"/>
        <w:bookmarkStart w:id="1210" w:name="_Toc499731661"/>
        <w:bookmarkStart w:id="1211" w:name="_Toc499731901"/>
        <w:bookmarkStart w:id="1212" w:name="_Toc499732773"/>
        <w:bookmarkStart w:id="1213" w:name="_Toc499732078"/>
        <w:bookmarkStart w:id="1214" w:name="_Toc499732257"/>
        <w:bookmarkStart w:id="1215" w:name="_Toc499732433"/>
        <w:bookmarkStart w:id="1216" w:name="_Toc499732611"/>
        <w:bookmarkStart w:id="1217" w:name="_Toc499732907"/>
        <w:bookmarkStart w:id="1218" w:name="_Toc499733064"/>
        <w:bookmarkStart w:id="1219" w:name="_Toc499733221"/>
        <w:bookmarkStart w:id="1220" w:name="_Toc499733378"/>
        <w:bookmarkStart w:id="1221" w:name="_Toc499733029"/>
        <w:bookmarkStart w:id="1222" w:name="_Toc499733570"/>
        <w:bookmarkStart w:id="1223" w:name="_Toc499733727"/>
        <w:bookmarkStart w:id="1224" w:name="_Toc499733884"/>
        <w:bookmarkStart w:id="1225" w:name="_Toc499737730"/>
        <w:bookmarkStart w:id="1226" w:name="_Toc499738028"/>
        <w:bookmarkStart w:id="1227" w:name="_Toc499739415"/>
        <w:bookmarkStart w:id="1228" w:name="_Toc499743743"/>
        <w:bookmarkStart w:id="1229" w:name="_Toc499748329"/>
        <w:bookmarkStart w:id="1230" w:name="_Toc499749043"/>
        <w:bookmarkStart w:id="1231" w:name="_Toc499749201"/>
        <w:bookmarkStart w:id="1232" w:name="_Toc499749359"/>
        <w:bookmarkStart w:id="1233" w:name="_Toc499749517"/>
        <w:bookmarkStart w:id="1234" w:name="_Toc499750078"/>
        <w:bookmarkStart w:id="1235" w:name="_Toc499750502"/>
        <w:bookmarkStart w:id="1236" w:name="_Toc499748489"/>
        <w:bookmarkStart w:id="1237" w:name="_Toc499749959"/>
        <w:bookmarkStart w:id="1238" w:name="_Toc499750487"/>
        <w:bookmarkStart w:id="1239" w:name="_Toc499750537"/>
        <w:bookmarkStart w:id="1240" w:name="_Toc499750964"/>
        <w:bookmarkStart w:id="1241" w:name="_Toc499751123"/>
        <w:bookmarkStart w:id="1242" w:name="_Toc499751282"/>
        <w:bookmarkStart w:id="1243" w:name="_Toc499751441"/>
        <w:bookmarkStart w:id="1244" w:name="_Toc499751600"/>
        <w:bookmarkStart w:id="1245" w:name="_Toc499751759"/>
        <w:bookmarkStart w:id="1246" w:name="_Toc499751918"/>
        <w:bookmarkStart w:id="1247" w:name="_Toc499752175"/>
        <w:bookmarkStart w:id="1248" w:name="_Toc499752334"/>
        <w:bookmarkStart w:id="1249" w:name="_Toc499752493"/>
        <w:bookmarkStart w:id="1250" w:name="_Toc499752652"/>
        <w:bookmarkStart w:id="1251" w:name="_Toc499752909"/>
        <w:bookmarkStart w:id="1252" w:name="_Toc499753068"/>
        <w:bookmarkStart w:id="1253" w:name="_Toc499753227"/>
        <w:bookmarkStart w:id="1254" w:name="_Toc499753386"/>
        <w:bookmarkStart w:id="1255" w:name="_Toc499753839"/>
        <w:bookmarkStart w:id="1256" w:name="_Toc499753998"/>
        <w:bookmarkStart w:id="1257" w:name="_Toc499754843"/>
        <w:bookmarkStart w:id="1258" w:name="_Toc499755002"/>
        <w:bookmarkStart w:id="1259" w:name="_Toc499755161"/>
        <w:bookmarkStart w:id="1260" w:name="_Toc499755320"/>
        <w:bookmarkStart w:id="1261" w:name="_Toc499755675"/>
        <w:bookmarkStart w:id="1262" w:name="_Toc499755834"/>
        <w:bookmarkStart w:id="1263" w:name="_Toc499755992"/>
        <w:bookmarkStart w:id="1264" w:name="_Toc499756150"/>
        <w:bookmarkStart w:id="1265" w:name="_Toc499756308"/>
        <w:bookmarkStart w:id="1266" w:name="_Toc499756466"/>
        <w:bookmarkStart w:id="1267" w:name="_Toc499755125"/>
        <w:bookmarkStart w:id="1268" w:name="_Toc499755366"/>
        <w:bookmarkStart w:id="1269" w:name="_Toc499755600"/>
        <w:bookmarkStart w:id="1270" w:name="_Toc499756721"/>
        <w:bookmarkStart w:id="1271" w:name="_Toc499755832"/>
        <w:bookmarkStart w:id="1272" w:name="_Toc499756132"/>
        <w:bookmarkStart w:id="1273" w:name="_Toc499756432"/>
        <w:bookmarkStart w:id="1274" w:name="_Toc499756669"/>
        <w:bookmarkStart w:id="1275" w:name="_Toc499756997"/>
        <w:bookmarkStart w:id="1276" w:name="_Toc499757155"/>
        <w:bookmarkStart w:id="1277" w:name="_Toc499757313"/>
        <w:bookmarkStart w:id="1278" w:name="_Toc499757471"/>
        <w:bookmarkStart w:id="1279" w:name="_Toc499757629"/>
        <w:bookmarkStart w:id="1280" w:name="_Toc499757787"/>
        <w:bookmarkStart w:id="1281" w:name="_Toc499757631"/>
        <w:bookmarkStart w:id="1282" w:name="_Toc499758016"/>
        <w:bookmarkStart w:id="1283" w:name="_Toc499756335"/>
        <w:bookmarkStart w:id="1284" w:name="_Toc499758174"/>
        <w:bookmarkStart w:id="1285" w:name="_Toc499758332"/>
        <w:bookmarkStart w:id="1286" w:name="_Toc499758490"/>
        <w:bookmarkStart w:id="1287" w:name="_Toc499758648"/>
        <w:bookmarkStart w:id="1288" w:name="_Toc499758806"/>
        <w:bookmarkStart w:id="1289" w:name="_Toc499758964"/>
        <w:bookmarkStart w:id="1290" w:name="_Toc499759122"/>
        <w:bookmarkStart w:id="1291" w:name="_Toc499759280"/>
        <w:bookmarkStart w:id="1292" w:name="_Toc499759438"/>
        <w:bookmarkStart w:id="1293" w:name="_Toc499759596"/>
        <w:bookmarkStart w:id="1294" w:name="_Toc499759754"/>
        <w:bookmarkStart w:id="1295" w:name="_Toc499759912"/>
        <w:bookmarkStart w:id="1296" w:name="_Toc499760070"/>
        <w:bookmarkStart w:id="1297" w:name="_Toc499756865"/>
        <w:bookmarkStart w:id="1298" w:name="_Toc499757045"/>
        <w:bookmarkStart w:id="1299" w:name="_Toc499760228"/>
        <w:bookmarkStart w:id="1300" w:name="_Toc499757342"/>
        <w:bookmarkStart w:id="1301" w:name="_Toc499760386"/>
        <w:bookmarkStart w:id="1302" w:name="_Toc499760544"/>
        <w:bookmarkStart w:id="1303" w:name="_Toc499760799"/>
        <w:bookmarkStart w:id="1304" w:name="_Toc499760957"/>
        <w:bookmarkStart w:id="1305" w:name="_Toc499761115"/>
        <w:bookmarkStart w:id="1306" w:name="_Toc499761273"/>
        <w:bookmarkStart w:id="1307" w:name="_Toc499801821"/>
        <w:bookmarkStart w:id="1308" w:name="_Toc499801980"/>
        <w:bookmarkStart w:id="1309" w:name="_Toc499802139"/>
        <w:bookmarkStart w:id="1310" w:name="_Toc499802298"/>
        <w:bookmarkStart w:id="1311" w:name="_Toc499802104"/>
        <w:bookmarkStart w:id="1312" w:name="_Toc499802494"/>
        <w:bookmarkStart w:id="1313" w:name="_Toc499802653"/>
        <w:bookmarkStart w:id="1314" w:name="_Toc499802812"/>
        <w:bookmarkStart w:id="1315" w:name="_Toc499802496"/>
        <w:bookmarkStart w:id="1316" w:name="_Toc499802971"/>
        <w:bookmarkStart w:id="1317" w:name="_Toc499803130"/>
        <w:bookmarkStart w:id="1318" w:name="_Toc499803289"/>
        <w:bookmarkStart w:id="1319" w:name="_Toc499803448"/>
        <w:bookmarkStart w:id="1320" w:name="_Toc499803608"/>
        <w:bookmarkStart w:id="1321" w:name="_Toc499803768"/>
        <w:bookmarkStart w:id="1322" w:name="_Toc499803928"/>
        <w:bookmarkStart w:id="1323" w:name="_Toc499804088"/>
        <w:bookmarkStart w:id="1324" w:name="_Toc499804248"/>
        <w:bookmarkStart w:id="1325" w:name="_Toc499804408"/>
        <w:bookmarkStart w:id="1326" w:name="_Toc499802968"/>
        <w:bookmarkStart w:id="1327" w:name="_Toc499804569"/>
        <w:bookmarkStart w:id="1328" w:name="_Toc499803273"/>
        <w:bookmarkStart w:id="1329" w:name="_Toc499803578"/>
        <w:bookmarkStart w:id="1330" w:name="_Toc499803825"/>
        <w:bookmarkStart w:id="1331" w:name="_Toc499804730"/>
        <w:bookmarkStart w:id="1332" w:name="_Toc499804124"/>
        <w:bookmarkStart w:id="1333" w:name="_Toc499804890"/>
        <w:bookmarkStart w:id="1334" w:name="_Toc499805050"/>
        <w:bookmarkStart w:id="1335" w:name="_Toc499804422"/>
        <w:bookmarkStart w:id="1336" w:name="_Toc499805210"/>
        <w:bookmarkStart w:id="1337" w:name="_Toc499803803"/>
        <w:bookmarkStart w:id="1338" w:name="_Toc499804860"/>
        <w:bookmarkStart w:id="1339" w:name="_Toc499805106"/>
        <w:bookmarkStart w:id="1340" w:name="_Toc499805484"/>
        <w:bookmarkStart w:id="1341" w:name="_Toc499805374"/>
        <w:bookmarkStart w:id="1342" w:name="_Toc499805753"/>
        <w:bookmarkStart w:id="1343" w:name="_Toc499805913"/>
        <w:bookmarkStart w:id="1344" w:name="_Toc499806073"/>
        <w:bookmarkStart w:id="1345" w:name="_Toc499806619"/>
        <w:bookmarkStart w:id="1346" w:name="_Toc499822088"/>
        <w:bookmarkStart w:id="1347" w:name="_Toc499822249"/>
        <w:bookmarkStart w:id="1348" w:name="_Toc499804723"/>
        <w:bookmarkStart w:id="1349" w:name="_Toc499806379"/>
        <w:bookmarkStart w:id="1350" w:name="_Toc499806539"/>
        <w:bookmarkStart w:id="1351" w:name="_Toc499806859"/>
        <w:bookmarkStart w:id="1352" w:name="_Toc499807019"/>
        <w:bookmarkStart w:id="1353" w:name="_Toc499807179"/>
        <w:bookmarkStart w:id="1354" w:name="_Toc499807339"/>
        <w:bookmarkStart w:id="1355" w:name="_Toc499807499"/>
        <w:bookmarkStart w:id="1356" w:name="_Toc499807659"/>
        <w:bookmarkStart w:id="1357" w:name="_Toc499807819"/>
        <w:bookmarkStart w:id="1358" w:name="_Toc499807979"/>
        <w:bookmarkStart w:id="1359" w:name="_Toc499808139"/>
        <w:bookmarkStart w:id="1360" w:name="_Toc499808299"/>
        <w:bookmarkStart w:id="1361" w:name="_Toc499808459"/>
        <w:bookmarkStart w:id="1362" w:name="_Toc499808619"/>
        <w:bookmarkStart w:id="1363" w:name="_Toc499808779"/>
        <w:bookmarkStart w:id="1364" w:name="_Toc499808939"/>
        <w:bookmarkStart w:id="1365" w:name="_Toc499809099"/>
        <w:bookmarkStart w:id="1366" w:name="_Toc499809259"/>
        <w:bookmarkStart w:id="1367" w:name="_Toc499809419"/>
        <w:bookmarkStart w:id="1368" w:name="_Toc499809579"/>
        <w:bookmarkStart w:id="1369" w:name="_Toc499809739"/>
        <w:bookmarkStart w:id="1370" w:name="_Toc499809899"/>
        <w:bookmarkStart w:id="1371" w:name="_Toc499810059"/>
        <w:bookmarkStart w:id="1372" w:name="_Toc499810219"/>
        <w:bookmarkStart w:id="1373" w:name="_Toc499810379"/>
        <w:bookmarkStart w:id="1374" w:name="_Toc499810539"/>
        <w:bookmarkStart w:id="1375" w:name="_Toc499810699"/>
        <w:bookmarkStart w:id="1376" w:name="_Toc499810859"/>
        <w:bookmarkStart w:id="1377" w:name="_Toc499811019"/>
        <w:bookmarkStart w:id="1378" w:name="_Toc499811179"/>
        <w:bookmarkStart w:id="1379" w:name="_Toc499811339"/>
        <w:bookmarkStart w:id="1380" w:name="_Toc499811499"/>
        <w:bookmarkStart w:id="1381" w:name="_Toc499811757"/>
        <w:bookmarkStart w:id="1382" w:name="_Toc499811917"/>
        <w:bookmarkStart w:id="1383" w:name="_Toc499812567"/>
        <w:bookmarkStart w:id="1384" w:name="_Toc499812727"/>
        <w:bookmarkStart w:id="1385" w:name="_Toc499812887"/>
        <w:bookmarkStart w:id="1386" w:name="_Toc499813047"/>
        <w:bookmarkStart w:id="1387" w:name="_Toc499813207"/>
        <w:bookmarkStart w:id="1388" w:name="_Toc499813367"/>
        <w:bookmarkStart w:id="1389" w:name="_Toc499813527"/>
        <w:bookmarkStart w:id="1390" w:name="_Toc499813687"/>
        <w:bookmarkStart w:id="1391" w:name="_Toc499813847"/>
        <w:bookmarkStart w:id="1392" w:name="_Toc499814007"/>
        <w:bookmarkStart w:id="1393" w:name="_Toc499814167"/>
        <w:bookmarkStart w:id="1394" w:name="_Toc499814327"/>
        <w:bookmarkStart w:id="1395" w:name="_Toc499814487"/>
        <w:bookmarkStart w:id="1396" w:name="_Toc499814647"/>
        <w:bookmarkStart w:id="1397" w:name="_Toc499814807"/>
        <w:bookmarkStart w:id="1398" w:name="_Toc499814967"/>
        <w:bookmarkStart w:id="1399" w:name="_Toc499815127"/>
        <w:bookmarkStart w:id="1400" w:name="_Toc499815287"/>
        <w:bookmarkStart w:id="1401" w:name="_Toc499815447"/>
        <w:bookmarkStart w:id="1402" w:name="_Toc499815705"/>
        <w:bookmarkStart w:id="1403" w:name="_Toc499816159"/>
        <w:bookmarkStart w:id="1404" w:name="_Toc499816613"/>
        <w:bookmarkStart w:id="1405" w:name="_Toc499817851"/>
        <w:bookmarkStart w:id="1406" w:name="_Toc499818109"/>
        <w:bookmarkStart w:id="1407" w:name="_Toc499818269"/>
        <w:bookmarkStart w:id="1408" w:name="_Toc499818429"/>
        <w:bookmarkStart w:id="1409" w:name="_Toc499818589"/>
        <w:bookmarkStart w:id="1410" w:name="_Toc499818749"/>
        <w:bookmarkStart w:id="1411" w:name="_Toc499818909"/>
        <w:bookmarkStart w:id="1412" w:name="_Toc499819069"/>
        <w:bookmarkStart w:id="1413" w:name="_Toc499819229"/>
        <w:bookmarkStart w:id="1414" w:name="_Toc499819389"/>
        <w:bookmarkStart w:id="1415" w:name="_Toc499819549"/>
        <w:bookmarkStart w:id="1416" w:name="_Toc499819709"/>
        <w:bookmarkStart w:id="1417" w:name="_Toc499819869"/>
        <w:bookmarkStart w:id="1418" w:name="_Toc499820029"/>
        <w:bookmarkStart w:id="1419" w:name="_Toc499820189"/>
        <w:bookmarkStart w:id="1420" w:name="_Toc499820349"/>
        <w:bookmarkStart w:id="1421" w:name="_Toc499820509"/>
        <w:bookmarkStart w:id="1422" w:name="_Toc499820669"/>
        <w:bookmarkStart w:id="1423" w:name="_Toc499820829"/>
        <w:bookmarkStart w:id="1424" w:name="_Toc499821087"/>
        <w:bookmarkStart w:id="1425" w:name="_Toc499821247"/>
        <w:bookmarkStart w:id="1426" w:name="_Toc499821407"/>
        <w:bookmarkStart w:id="1427" w:name="_Toc499821567"/>
        <w:bookmarkStart w:id="1428" w:name="_Toc499821727"/>
        <w:bookmarkStart w:id="1429" w:name="_Toc499821887"/>
        <w:bookmarkStart w:id="1430" w:name="_Toc499822047"/>
        <w:bookmarkStart w:id="1431" w:name="_Toc499822527"/>
        <w:bookmarkStart w:id="1432" w:name="_Toc499822687"/>
        <w:bookmarkStart w:id="1433" w:name="_Toc499822847"/>
        <w:bookmarkStart w:id="1434" w:name="_Toc499823007"/>
        <w:bookmarkStart w:id="1435" w:name="_Toc499823167"/>
        <w:bookmarkStart w:id="1436" w:name="_Toc499823327"/>
        <w:bookmarkStart w:id="1437" w:name="_Toc499823487"/>
        <w:bookmarkStart w:id="1438" w:name="_Toc499823647"/>
        <w:bookmarkStart w:id="1439" w:name="_Toc499823807"/>
        <w:bookmarkStart w:id="1440" w:name="_Toc499823967"/>
        <w:bookmarkStart w:id="1441" w:name="_Toc499824127"/>
        <w:bookmarkStart w:id="1442" w:name="_Toc499824287"/>
        <w:bookmarkStart w:id="1443" w:name="_Toc499824447"/>
        <w:bookmarkStart w:id="1444" w:name="_Toc499824607"/>
        <w:bookmarkStart w:id="1445" w:name="_Toc499824767"/>
        <w:bookmarkStart w:id="1446" w:name="_Toc499824927"/>
        <w:bookmarkStart w:id="1447" w:name="_Toc499825087"/>
        <w:bookmarkStart w:id="1448" w:name="_Toc499825345"/>
        <w:bookmarkStart w:id="1449" w:name="_Toc499825505"/>
        <w:bookmarkStart w:id="1450" w:name="_Toc499825763"/>
        <w:bookmarkStart w:id="1451" w:name="_Toc499825923"/>
        <w:bookmarkStart w:id="1452" w:name="_Toc499826083"/>
        <w:bookmarkStart w:id="1453" w:name="_Toc499826341"/>
        <w:bookmarkStart w:id="1454" w:name="_Toc499826501"/>
        <w:bookmarkStart w:id="1455" w:name="_Toc499827543"/>
        <w:bookmarkStart w:id="1456" w:name="_Toc499827899"/>
        <w:bookmarkStart w:id="1457" w:name="_Toc499828059"/>
        <w:bookmarkStart w:id="1458" w:name="_Toc499828415"/>
        <w:bookmarkStart w:id="1459" w:name="_Toc499828575"/>
        <w:bookmarkStart w:id="1460" w:name="_Toc499828735"/>
        <w:bookmarkStart w:id="1461" w:name="_Toc499828895"/>
        <w:bookmarkStart w:id="1462" w:name="_Toc499829055"/>
        <w:bookmarkStart w:id="1463" w:name="_Toc499829215"/>
        <w:bookmarkStart w:id="1464" w:name="_Toc499829375"/>
        <w:bookmarkStart w:id="1465" w:name="_Toc499829535"/>
        <w:bookmarkStart w:id="1466" w:name="_Toc499829695"/>
        <w:bookmarkStart w:id="1467" w:name="_Toc499829855"/>
        <w:bookmarkStart w:id="1468" w:name="_Toc499830015"/>
        <w:bookmarkStart w:id="1469" w:name="_Toc499830175"/>
        <w:bookmarkStart w:id="1470" w:name="_Toc499830335"/>
        <w:bookmarkStart w:id="1471" w:name="_Toc499830495"/>
        <w:bookmarkStart w:id="1472" w:name="_Toc499830655"/>
        <w:bookmarkStart w:id="1473" w:name="_Toc499830815"/>
        <w:bookmarkStart w:id="1474" w:name="_Toc499830975"/>
        <w:bookmarkStart w:id="1475" w:name="_Toc499831135"/>
        <w:bookmarkStart w:id="1476" w:name="_Toc499831295"/>
        <w:bookmarkStart w:id="1477" w:name="_Toc499831455"/>
        <w:bookmarkStart w:id="1478" w:name="_Toc499831615"/>
        <w:bookmarkStart w:id="1479" w:name="_Toc499831775"/>
        <w:bookmarkStart w:id="1480" w:name="_Toc499831935"/>
        <w:bookmarkStart w:id="1481" w:name="_Toc499832095"/>
        <w:bookmarkStart w:id="1482" w:name="_Toc499832255"/>
        <w:bookmarkStart w:id="1483" w:name="_Toc499832415"/>
        <w:bookmarkStart w:id="1484" w:name="_Toc499832575"/>
        <w:bookmarkStart w:id="1485" w:name="_Toc499832735"/>
        <w:bookmarkStart w:id="1486" w:name="_Toc499832895"/>
        <w:bookmarkStart w:id="1487" w:name="_Toc499833055"/>
        <w:bookmarkStart w:id="1488" w:name="_Toc499833215"/>
        <w:bookmarkStart w:id="1489" w:name="_Toc499833375"/>
        <w:bookmarkStart w:id="1490" w:name="_Toc499833535"/>
        <w:bookmarkStart w:id="1491" w:name="_Toc499833695"/>
        <w:bookmarkStart w:id="1492" w:name="_Toc499833855"/>
        <w:bookmarkStart w:id="1493" w:name="_Toc499834015"/>
        <w:bookmarkStart w:id="1494" w:name="_Toc499834175"/>
        <w:bookmarkStart w:id="1495" w:name="_Toc499834335"/>
        <w:bookmarkStart w:id="1496" w:name="_Toc499834495"/>
        <w:bookmarkStart w:id="1497" w:name="_Toc499834655"/>
        <w:bookmarkStart w:id="1498" w:name="_Toc499834815"/>
        <w:bookmarkStart w:id="1499" w:name="_Toc499834975"/>
        <w:bookmarkStart w:id="1500" w:name="_Toc499835135"/>
        <w:bookmarkStart w:id="1501" w:name="_Toc499835295"/>
        <w:bookmarkStart w:id="1502" w:name="_Toc499835455"/>
        <w:bookmarkStart w:id="1503" w:name="_Toc499835615"/>
        <w:bookmarkStart w:id="1504" w:name="_Toc499835775"/>
        <w:bookmarkStart w:id="1505" w:name="_Toc499835935"/>
        <w:bookmarkStart w:id="1506" w:name="_Toc499836095"/>
        <w:bookmarkStart w:id="1507" w:name="_Toc499836255"/>
        <w:bookmarkStart w:id="1508" w:name="_Toc499836415"/>
        <w:bookmarkStart w:id="1509" w:name="_Toc499836576"/>
        <w:bookmarkStart w:id="1510" w:name="_Toc499836737"/>
        <w:bookmarkStart w:id="1511" w:name="_Toc499836898"/>
        <w:bookmarkStart w:id="1512" w:name="_Toc499837059"/>
        <w:bookmarkStart w:id="1513" w:name="_Toc499837220"/>
        <w:bookmarkStart w:id="1514" w:name="_Toc499822413"/>
        <w:bookmarkStart w:id="1515" w:name="_Toc499822715"/>
        <w:bookmarkStart w:id="1516" w:name="_Toc499823131"/>
        <w:bookmarkStart w:id="1517" w:name="_Toc499837381"/>
        <w:bookmarkStart w:id="1518" w:name="_Toc499837542"/>
        <w:bookmarkStart w:id="1519" w:name="_Toc499837703"/>
        <w:bookmarkStart w:id="1520" w:name="_Toc499837864"/>
        <w:bookmarkStart w:id="1521" w:name="_Toc499838025"/>
        <w:bookmarkStart w:id="1522" w:name="_Toc499838186"/>
        <w:bookmarkStart w:id="1523" w:name="_Toc499838347"/>
        <w:bookmarkStart w:id="1524" w:name="_Toc499838508"/>
        <w:bookmarkStart w:id="1525" w:name="_Toc499838669"/>
        <w:bookmarkStart w:id="1526" w:name="_Toc499838830"/>
        <w:bookmarkStart w:id="1527" w:name="_Toc499838991"/>
        <w:bookmarkStart w:id="1528" w:name="_Toc499839152"/>
        <w:bookmarkStart w:id="1529" w:name="_Toc499839313"/>
        <w:bookmarkStart w:id="1530" w:name="_Toc499839573"/>
        <w:bookmarkStart w:id="1531" w:name="_Toc499823681"/>
        <w:bookmarkStart w:id="1532" w:name="_Toc499839734"/>
        <w:bookmarkStart w:id="1533" w:name="_Toc499823980"/>
        <w:bookmarkStart w:id="1534" w:name="_Toc499824282"/>
        <w:bookmarkStart w:id="1535" w:name="_Toc499824587"/>
        <w:bookmarkStart w:id="1536" w:name="_Toc499824411"/>
        <w:bookmarkStart w:id="1537" w:name="_Toc499824892"/>
        <w:bookmarkStart w:id="1538" w:name="_Toc499839895"/>
        <w:bookmarkStart w:id="1539" w:name="_Toc499840056"/>
        <w:bookmarkStart w:id="1540" w:name="_Toc499825138"/>
        <w:bookmarkStart w:id="1541" w:name="_Toc499840217"/>
        <w:bookmarkStart w:id="1542" w:name="_Toc499825377"/>
        <w:bookmarkStart w:id="1543" w:name="_Toc499840378"/>
        <w:bookmarkStart w:id="1544" w:name="_Toc499840539"/>
        <w:bookmarkStart w:id="1545" w:name="_Toc499840700"/>
        <w:bookmarkStart w:id="1546" w:name="_Toc499840861"/>
        <w:bookmarkStart w:id="1547" w:name="_Toc499825673"/>
        <w:bookmarkStart w:id="1548" w:name="_Toc499825916"/>
        <w:bookmarkStart w:id="1549" w:name="_Toc499826221"/>
        <w:bookmarkStart w:id="1550" w:name="_Toc499826464"/>
        <w:bookmarkStart w:id="1551" w:name="_Toc499826705"/>
        <w:bookmarkStart w:id="1552" w:name="_Toc499841022"/>
        <w:bookmarkStart w:id="1553" w:name="_Toc499826885"/>
        <w:bookmarkStart w:id="1554" w:name="_Toc499825093"/>
        <w:bookmarkStart w:id="1555" w:name="_Toc499827059"/>
        <w:bookmarkStart w:id="1556" w:name="_Toc499825491"/>
        <w:bookmarkStart w:id="1557" w:name="_Toc499825955"/>
        <w:bookmarkStart w:id="1558" w:name="_Toc499826470"/>
        <w:bookmarkStart w:id="1559" w:name="_Toc499827240"/>
        <w:bookmarkStart w:id="1560" w:name="_Toc499827421"/>
        <w:bookmarkStart w:id="1561" w:name="_Toc499826865"/>
        <w:bookmarkStart w:id="1562" w:name="_Toc499827210"/>
        <w:bookmarkStart w:id="1563" w:name="_Toc499827706"/>
        <w:bookmarkStart w:id="1564" w:name="_Toc499827887"/>
        <w:bookmarkStart w:id="1565" w:name="_Toc499828193"/>
        <w:bookmarkStart w:id="1566" w:name="_Toc499828372"/>
        <w:bookmarkStart w:id="1567" w:name="_Toc499828616"/>
        <w:bookmarkStart w:id="1568" w:name="_Toc499828921"/>
        <w:bookmarkStart w:id="1569" w:name="_Toc499827889"/>
        <w:bookmarkStart w:id="1570" w:name="_Toc499826125"/>
        <w:bookmarkStart w:id="1571" w:name="_Toc499826884"/>
        <w:bookmarkStart w:id="1572" w:name="_Toc499827459"/>
        <w:bookmarkStart w:id="1573" w:name="_Toc499826209"/>
        <w:bookmarkStart w:id="1574" w:name="_Toc499828353"/>
        <w:bookmarkStart w:id="1575" w:name="_Toc499828878"/>
        <w:bookmarkStart w:id="1576" w:name="_Toc499827856"/>
        <w:bookmarkStart w:id="1577" w:name="_Toc499828430"/>
        <w:bookmarkStart w:id="1578" w:name="_Toc499829514"/>
        <w:bookmarkStart w:id="1579" w:name="_Toc499829819"/>
        <w:bookmarkStart w:id="1580" w:name="_Toc499827864"/>
        <w:bookmarkStart w:id="1581" w:name="_Toc499829500"/>
        <w:bookmarkStart w:id="1582" w:name="_Toc499830184"/>
        <w:bookmarkStart w:id="1583" w:name="_Toc499830487"/>
        <w:bookmarkStart w:id="1584" w:name="_Toc499830394"/>
        <w:bookmarkStart w:id="1585" w:name="_Toc499830999"/>
        <w:bookmarkStart w:id="1586" w:name="_Toc499831469"/>
        <w:bookmarkStart w:id="1587" w:name="_Toc499831944"/>
        <w:bookmarkStart w:id="1588" w:name="_Toc499832868"/>
        <w:bookmarkStart w:id="1589" w:name="_Toc499833081"/>
        <w:bookmarkStart w:id="1590" w:name="_Toc499833564"/>
        <w:bookmarkStart w:id="1591" w:name="_Toc499833869"/>
        <w:bookmarkStart w:id="1592" w:name="_Toc499834207"/>
        <w:bookmarkStart w:id="1593" w:name="_Toc499834543"/>
        <w:bookmarkStart w:id="1594" w:name="_Toc499834876"/>
        <w:bookmarkStart w:id="1595" w:name="_Toc499833881"/>
        <w:bookmarkStart w:id="1596" w:name="_Toc499835266"/>
        <w:bookmarkStart w:id="1597" w:name="_Toc499835598"/>
        <w:bookmarkStart w:id="1598" w:name="_Toc499834619"/>
        <w:bookmarkStart w:id="1599" w:name="_Toc499835301"/>
        <w:bookmarkStart w:id="1600" w:name="_Toc499836923"/>
        <w:bookmarkStart w:id="1601" w:name="_Toc499837256"/>
        <w:bookmarkStart w:id="1602" w:name="_Toc499837593"/>
        <w:bookmarkStart w:id="1603" w:name="_Toc499837986"/>
        <w:bookmarkStart w:id="1604" w:name="_Toc499842636"/>
        <w:bookmarkStart w:id="1605" w:name="_Toc499843301"/>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moveFrom>
    </w:p>
    <w:p w14:paraId="64AB79DC" w14:textId="560314A3" w:rsidR="00B7494B" w:rsidRPr="00B7686C" w:rsidDel="007A4EAE" w:rsidRDefault="28E8C15E">
      <w:pPr>
        <w:pStyle w:val="Comment"/>
        <w:rPr>
          <w:moveFrom w:id="1606" w:author="Oscar Herman Kise" w:date="2017-11-28T10:40:00Z"/>
          <w:rStyle w:val="hps"/>
          <w:i w:val="0"/>
          <w:color w:val="auto"/>
          <w:lang w:val="en-US"/>
        </w:rPr>
      </w:pPr>
      <w:moveFrom w:id="1607" w:author="Oscar Herman Kise" w:date="2017-11-28T10:40:00Z">
        <w:r w:rsidRPr="00F11BCB" w:rsidDel="007A4EAE">
          <w:rPr>
            <w:rStyle w:val="hps"/>
            <w:i w:val="0"/>
            <w:lang w:val="en-US"/>
          </w:rPr>
          <w:t>In general it may</w:t>
        </w:r>
        <w:r w:rsidRPr="00F11BCB" w:rsidDel="007A4EAE">
          <w:rPr>
            <w:i w:val="0"/>
            <w:lang w:val="en-US"/>
          </w:rPr>
          <w:t xml:space="preserve"> </w:t>
        </w:r>
        <w:r w:rsidRPr="00F11BCB" w:rsidDel="007A4EAE">
          <w:rPr>
            <w:rStyle w:val="hps"/>
            <w:i w:val="0"/>
            <w:lang w:val="en-US"/>
          </w:rPr>
          <w:t>be natural</w:t>
        </w:r>
        <w:r w:rsidRPr="00F11BCB" w:rsidDel="007A4EAE">
          <w:rPr>
            <w:i w:val="0"/>
            <w:lang w:val="en-US"/>
          </w:rPr>
          <w:t xml:space="preserve"> </w:t>
        </w:r>
        <w:r w:rsidRPr="00F11BCB" w:rsidDel="007A4EAE">
          <w:rPr>
            <w:rStyle w:val="hps"/>
            <w:i w:val="0"/>
            <w:lang w:val="en-US"/>
          </w:rPr>
          <w:t>to present</w:t>
        </w:r>
        <w:r w:rsidRPr="00F11BCB" w:rsidDel="007A4EAE">
          <w:rPr>
            <w:i w:val="0"/>
            <w:lang w:val="en-US"/>
          </w:rPr>
          <w:t xml:space="preserve"> </w:t>
        </w:r>
        <w:r w:rsidRPr="00F11BCB" w:rsidDel="007A4EAE">
          <w:rPr>
            <w:rStyle w:val="hps"/>
            <w:i w:val="0"/>
            <w:lang w:val="en-US"/>
          </w:rPr>
          <w:t>the</w:t>
        </w:r>
        <w:r w:rsidRPr="00F11BCB" w:rsidDel="007A4EAE">
          <w:rPr>
            <w:i w:val="0"/>
            <w:lang w:val="en-US"/>
          </w:rPr>
          <w:t xml:space="preserve"> </w:t>
        </w:r>
        <w:r w:rsidRPr="00F11BCB" w:rsidDel="007A4EAE">
          <w:rPr>
            <w:rStyle w:val="hps"/>
            <w:i w:val="0"/>
            <w:lang w:val="en-US"/>
          </w:rPr>
          <w:t>theory that</w:t>
        </w:r>
        <w:r w:rsidRPr="00F11BCB" w:rsidDel="007A4EAE">
          <w:rPr>
            <w:i w:val="0"/>
            <w:lang w:val="en-US"/>
          </w:rPr>
          <w:t xml:space="preserve"> </w:t>
        </w:r>
        <w:r w:rsidRPr="00F11BCB" w:rsidDel="007A4EAE">
          <w:rPr>
            <w:rStyle w:val="hps"/>
            <w:i w:val="0"/>
            <w:lang w:val="en-US"/>
          </w:rPr>
          <w:t>is</w:t>
        </w:r>
        <w:r w:rsidRPr="00F11BCB" w:rsidDel="007A4EAE">
          <w:rPr>
            <w:i w:val="0"/>
            <w:lang w:val="en-US"/>
          </w:rPr>
          <w:t xml:space="preserve"> </w:t>
        </w:r>
        <w:r w:rsidRPr="00F11BCB" w:rsidDel="007A4EAE">
          <w:rPr>
            <w:rStyle w:val="hps"/>
            <w:i w:val="0"/>
            <w:lang w:val="en-US"/>
          </w:rPr>
          <w:t>relevant</w:t>
        </w:r>
        <w:r w:rsidRPr="00F11BCB" w:rsidDel="007A4EAE">
          <w:rPr>
            <w:i w:val="0"/>
            <w:lang w:val="en-US"/>
          </w:rPr>
          <w:t xml:space="preserve"> </w:t>
        </w:r>
        <w:r w:rsidRPr="00F11BCB" w:rsidDel="007A4EAE">
          <w:rPr>
            <w:rStyle w:val="hps"/>
            <w:i w:val="0"/>
            <w:lang w:val="en-US"/>
          </w:rPr>
          <w:t>for</w:t>
        </w:r>
        <w:r w:rsidRPr="00F11BCB" w:rsidDel="007A4EAE">
          <w:rPr>
            <w:i w:val="0"/>
            <w:lang w:val="en-US"/>
          </w:rPr>
          <w:t xml:space="preserve"> </w:t>
        </w:r>
        <w:r w:rsidRPr="00F11BCB" w:rsidDel="007A4EAE">
          <w:rPr>
            <w:rStyle w:val="hps"/>
            <w:i w:val="0"/>
            <w:lang w:val="en-US"/>
          </w:rPr>
          <w:t>solution</w:t>
        </w:r>
        <w:r w:rsidRPr="00F11BCB" w:rsidDel="007A4EAE">
          <w:rPr>
            <w:i w:val="0"/>
            <w:lang w:val="en-US"/>
          </w:rPr>
          <w:t xml:space="preserve"> </w:t>
        </w:r>
        <w:r w:rsidRPr="00F11BCB" w:rsidDel="007A4EAE">
          <w:rPr>
            <w:rStyle w:val="hps"/>
            <w:i w:val="0"/>
            <w:lang w:val="en-US"/>
          </w:rPr>
          <w:t>to the problem</w:t>
        </w:r>
        <w:r w:rsidRPr="00F11BCB" w:rsidDel="007A4EAE">
          <w:rPr>
            <w:i w:val="0"/>
            <w:lang w:val="en-US"/>
          </w:rPr>
          <w:t xml:space="preserve"> </w:t>
        </w:r>
        <w:r w:rsidRPr="00F11BCB" w:rsidDel="007A4EAE">
          <w:rPr>
            <w:rStyle w:val="hps"/>
            <w:i w:val="0"/>
            <w:lang w:val="en-US"/>
          </w:rPr>
          <w:t>The important thing here</w:t>
        </w:r>
        <w:r w:rsidRPr="00F11BCB" w:rsidDel="007A4EAE">
          <w:rPr>
            <w:i w:val="0"/>
            <w:lang w:val="en-US"/>
          </w:rPr>
          <w:t xml:space="preserve"> </w:t>
        </w:r>
        <w:r w:rsidRPr="00F11BCB" w:rsidDel="007A4EAE">
          <w:rPr>
            <w:rStyle w:val="hps"/>
            <w:i w:val="0"/>
            <w:lang w:val="en-US"/>
          </w:rPr>
          <w:t>is to</w:t>
        </w:r>
        <w:r w:rsidRPr="00F11BCB" w:rsidDel="007A4EAE">
          <w:rPr>
            <w:i w:val="0"/>
            <w:lang w:val="en-US"/>
          </w:rPr>
          <w:t xml:space="preserve"> </w:t>
        </w:r>
        <w:r w:rsidRPr="00F11BCB" w:rsidDel="007A4EAE">
          <w:rPr>
            <w:rStyle w:val="hps"/>
            <w:i w:val="0"/>
            <w:lang w:val="en-US"/>
          </w:rPr>
          <w:t>bring out</w:t>
        </w:r>
        <w:r w:rsidRPr="00F11BCB" w:rsidDel="007A4EAE">
          <w:rPr>
            <w:i w:val="0"/>
            <w:lang w:val="en-US"/>
          </w:rPr>
          <w:t xml:space="preserve"> </w:t>
        </w:r>
        <w:r w:rsidRPr="00F11BCB" w:rsidDel="007A4EAE">
          <w:rPr>
            <w:rStyle w:val="hps"/>
            <w:i w:val="0"/>
            <w:lang w:val="en-US"/>
          </w:rPr>
          <w:t>the theoretical basis</w:t>
        </w:r>
        <w:r w:rsidRPr="00F11BCB" w:rsidDel="007A4EAE">
          <w:rPr>
            <w:i w:val="0"/>
            <w:lang w:val="en-US"/>
          </w:rPr>
          <w:t xml:space="preserve"> </w:t>
        </w:r>
        <w:r w:rsidRPr="00F11BCB" w:rsidDel="007A4EAE">
          <w:rPr>
            <w:rStyle w:val="hps"/>
            <w:i w:val="0"/>
            <w:lang w:val="en-US"/>
          </w:rPr>
          <w:t>you</w:t>
        </w:r>
        <w:r w:rsidRPr="00F11BCB" w:rsidDel="007A4EAE">
          <w:rPr>
            <w:i w:val="0"/>
            <w:lang w:val="en-US"/>
          </w:rPr>
          <w:t xml:space="preserve"> </w:t>
        </w:r>
        <w:r w:rsidRPr="00F11BCB" w:rsidDel="007A4EAE">
          <w:rPr>
            <w:rStyle w:val="hps"/>
            <w:i w:val="0"/>
            <w:lang w:val="en-US"/>
          </w:rPr>
          <w:t>will later</w:t>
        </w:r>
        <w:r w:rsidRPr="00F11BCB" w:rsidDel="007A4EAE">
          <w:rPr>
            <w:i w:val="0"/>
            <w:lang w:val="en-US"/>
          </w:rPr>
          <w:t xml:space="preserve"> </w:t>
        </w:r>
        <w:r w:rsidRPr="00F11BCB" w:rsidDel="007A4EAE">
          <w:rPr>
            <w:rStyle w:val="hps"/>
            <w:i w:val="0"/>
            <w:lang w:val="en-US"/>
          </w:rPr>
          <w:t>use to</w:t>
        </w:r>
        <w:r w:rsidRPr="00F11BCB" w:rsidDel="007A4EAE">
          <w:rPr>
            <w:i w:val="0"/>
            <w:lang w:val="en-US"/>
          </w:rPr>
          <w:t xml:space="preserve"> </w:t>
        </w:r>
        <w:r w:rsidRPr="00F11BCB" w:rsidDel="007A4EAE">
          <w:rPr>
            <w:rStyle w:val="hps"/>
            <w:i w:val="0"/>
            <w:lang w:val="en-US"/>
          </w:rPr>
          <w:t>assess and</w:t>
        </w:r>
        <w:r w:rsidRPr="00F11BCB" w:rsidDel="007A4EAE">
          <w:rPr>
            <w:i w:val="0"/>
            <w:lang w:val="en-US"/>
          </w:rPr>
          <w:t xml:space="preserve"> </w:t>
        </w:r>
        <w:r w:rsidRPr="00F11BCB" w:rsidDel="007A4EAE">
          <w:rPr>
            <w:rStyle w:val="hps"/>
            <w:i w:val="0"/>
            <w:lang w:val="en-US"/>
          </w:rPr>
          <w:t>advocate</w:t>
        </w:r>
        <w:r w:rsidRPr="00F11BCB" w:rsidDel="007A4EAE">
          <w:rPr>
            <w:i w:val="0"/>
            <w:lang w:val="en-US"/>
          </w:rPr>
          <w:t xml:space="preserve"> </w:t>
        </w:r>
        <w:r w:rsidRPr="00F11BCB" w:rsidDel="007A4EAE">
          <w:rPr>
            <w:rStyle w:val="hps"/>
            <w:i w:val="0"/>
            <w:lang w:val="en-US"/>
          </w:rPr>
          <w:t>for</w:t>
        </w:r>
        <w:r w:rsidRPr="00F11BCB" w:rsidDel="007A4EAE">
          <w:rPr>
            <w:i w:val="0"/>
            <w:lang w:val="en-US"/>
          </w:rPr>
          <w:t xml:space="preserve"> </w:t>
        </w:r>
        <w:r w:rsidRPr="00F11BCB" w:rsidDel="007A4EAE">
          <w:rPr>
            <w:rStyle w:val="hps"/>
            <w:i w:val="0"/>
            <w:lang w:val="en-US"/>
          </w:rPr>
          <w:t>a proposed</w:t>
        </w:r>
        <w:r w:rsidRPr="00F11BCB" w:rsidDel="007A4EAE">
          <w:rPr>
            <w:i w:val="0"/>
            <w:lang w:val="en-US"/>
          </w:rPr>
          <w:t xml:space="preserve"> </w:t>
        </w:r>
        <w:r w:rsidRPr="00F11BCB" w:rsidDel="007A4EAE">
          <w:rPr>
            <w:rStyle w:val="hps"/>
            <w:i w:val="0"/>
            <w:lang w:val="en-US"/>
          </w:rPr>
          <w:t>solution.</w:t>
        </w:r>
        <w:r w:rsidR="00956122" w:rsidRPr="00F11BCB" w:rsidDel="007A4EAE">
          <w:rPr>
            <w:i w:val="0"/>
            <w:lang w:val="en-US"/>
          </w:rPr>
          <w:br/>
        </w:r>
        <w:r w:rsidRPr="00F11BCB" w:rsidDel="007A4EAE">
          <w:rPr>
            <w:i w:val="0"/>
            <w:lang w:val="en-US"/>
          </w:rPr>
          <w:t xml:space="preserve"> </w:t>
        </w:r>
        <w:r w:rsidR="00956122" w:rsidRPr="00F11BCB" w:rsidDel="007A4EAE">
          <w:rPr>
            <w:i w:val="0"/>
            <w:lang w:val="en-US"/>
          </w:rPr>
          <w:br/>
        </w:r>
        <w:r w:rsidRPr="00F11BCB" w:rsidDel="007A4EAE">
          <w:rPr>
            <w:rStyle w:val="hps"/>
            <w:i w:val="0"/>
            <w:lang w:val="en-US"/>
          </w:rPr>
          <w:t>All the reviews</w:t>
        </w:r>
        <w:r w:rsidRPr="00F11BCB" w:rsidDel="007A4EAE">
          <w:rPr>
            <w:i w:val="0"/>
            <w:lang w:val="en-US"/>
          </w:rPr>
          <w:t xml:space="preserve"> </w:t>
        </w:r>
        <w:r w:rsidRPr="00F11BCB" w:rsidDel="007A4EAE">
          <w:rPr>
            <w:rStyle w:val="hps"/>
            <w:i w:val="0"/>
            <w:lang w:val="en-US"/>
          </w:rPr>
          <w:t>you do</w:t>
        </w:r>
        <w:r w:rsidRPr="00F11BCB" w:rsidDel="007A4EAE">
          <w:rPr>
            <w:i w:val="0"/>
            <w:lang w:val="en-US"/>
          </w:rPr>
          <w:t xml:space="preserve"> </w:t>
        </w:r>
        <w:r w:rsidRPr="00F11BCB" w:rsidDel="007A4EAE">
          <w:rPr>
            <w:rStyle w:val="hps"/>
            <w:i w:val="0"/>
            <w:lang w:val="en-US"/>
          </w:rPr>
          <w:t>later</w:t>
        </w:r>
        <w:r w:rsidRPr="00F11BCB" w:rsidDel="007A4EAE">
          <w:rPr>
            <w:i w:val="0"/>
            <w:lang w:val="en-US"/>
          </w:rPr>
          <w:t xml:space="preserve"> </w:t>
        </w:r>
        <w:r w:rsidRPr="00F11BCB" w:rsidDel="007A4EAE">
          <w:rPr>
            <w:rStyle w:val="hps"/>
            <w:i w:val="0"/>
            <w:lang w:val="en-US"/>
          </w:rPr>
          <w:t>in the report should be referenced to</w:t>
        </w:r>
        <w:r w:rsidRPr="00F11BCB" w:rsidDel="007A4EAE">
          <w:rPr>
            <w:i w:val="0"/>
            <w:lang w:val="en-US"/>
          </w:rPr>
          <w:t xml:space="preserve"> </w:t>
        </w:r>
        <w:r w:rsidRPr="00F11BCB" w:rsidDel="007A4EAE">
          <w:rPr>
            <w:rStyle w:val="hps"/>
            <w:i w:val="0"/>
            <w:lang w:val="en-US"/>
          </w:rPr>
          <w:t>this chapter.</w:t>
        </w:r>
        <w:r w:rsidRPr="00F11BCB" w:rsidDel="007A4EAE">
          <w:rPr>
            <w:i w:val="0"/>
            <w:lang w:val="en-US"/>
          </w:rPr>
          <w:t xml:space="preserve"> </w:t>
        </w:r>
        <w:r w:rsidRPr="00F11BCB" w:rsidDel="007A4EAE">
          <w:rPr>
            <w:rStyle w:val="hps"/>
            <w:i w:val="0"/>
            <w:lang w:val="en-US"/>
          </w:rPr>
          <w:t>It</w:t>
        </w:r>
        <w:r w:rsidRPr="00F11BCB" w:rsidDel="007A4EAE">
          <w:rPr>
            <w:i w:val="0"/>
            <w:lang w:val="en-US"/>
          </w:rPr>
          <w:t xml:space="preserve"> </w:t>
        </w:r>
        <w:r w:rsidRPr="00F11BCB" w:rsidDel="007A4EAE">
          <w:rPr>
            <w:rStyle w:val="hps"/>
            <w:i w:val="0"/>
            <w:lang w:val="en-US"/>
          </w:rPr>
          <w:t>is</w:t>
        </w:r>
        <w:r w:rsidRPr="00F11BCB" w:rsidDel="007A4EAE">
          <w:rPr>
            <w:i w:val="0"/>
            <w:lang w:val="en-US"/>
          </w:rPr>
          <w:t xml:space="preserve"> </w:t>
        </w:r>
        <w:r w:rsidRPr="00F11BCB" w:rsidDel="007A4EAE">
          <w:rPr>
            <w:rStyle w:val="hps"/>
            <w:i w:val="0"/>
            <w:lang w:val="en-US"/>
          </w:rPr>
          <w:t>important</w:t>
        </w:r>
        <w:r w:rsidRPr="00F11BCB" w:rsidDel="007A4EAE">
          <w:rPr>
            <w:i w:val="0"/>
            <w:lang w:val="en-US"/>
          </w:rPr>
          <w:t xml:space="preserve"> </w:t>
        </w:r>
        <w:r w:rsidRPr="00F11BCB" w:rsidDel="007A4EAE">
          <w:rPr>
            <w:rStyle w:val="hps"/>
            <w:i w:val="0"/>
            <w:lang w:val="en-US"/>
          </w:rPr>
          <w:t>to have</w:t>
        </w:r>
        <w:r w:rsidRPr="00F11BCB" w:rsidDel="007A4EAE">
          <w:rPr>
            <w:i w:val="0"/>
            <w:lang w:val="en-US"/>
          </w:rPr>
          <w:t xml:space="preserve"> </w:t>
        </w:r>
        <w:r w:rsidRPr="00F11BCB" w:rsidDel="007A4EAE">
          <w:rPr>
            <w:rStyle w:val="hps"/>
            <w:i w:val="0"/>
            <w:lang w:val="en-US"/>
          </w:rPr>
          <w:t>clear references to</w:t>
        </w:r>
        <w:r w:rsidRPr="00F11BCB" w:rsidDel="007A4EAE">
          <w:rPr>
            <w:i w:val="0"/>
            <w:lang w:val="en-US"/>
          </w:rPr>
          <w:t xml:space="preserve"> </w:t>
        </w:r>
        <w:r w:rsidRPr="00F11BCB" w:rsidDel="007A4EAE">
          <w:rPr>
            <w:rStyle w:val="hps"/>
            <w:i w:val="0"/>
            <w:lang w:val="en-US"/>
          </w:rPr>
          <w:t>the sources</w:t>
        </w:r>
        <w:r w:rsidRPr="00F11BCB" w:rsidDel="007A4EAE">
          <w:rPr>
            <w:i w:val="0"/>
            <w:lang w:val="en-US"/>
          </w:rPr>
          <w:t xml:space="preserve"> </w:t>
        </w:r>
        <w:r w:rsidRPr="00F11BCB" w:rsidDel="007A4EAE">
          <w:rPr>
            <w:rStyle w:val="hps"/>
            <w:i w:val="0"/>
            <w:lang w:val="en-US"/>
          </w:rPr>
          <w:t>you</w:t>
        </w:r>
        <w:r w:rsidRPr="00F11BCB" w:rsidDel="007A4EAE">
          <w:rPr>
            <w:i w:val="0"/>
            <w:lang w:val="en-US"/>
          </w:rPr>
          <w:t xml:space="preserve"> </w:t>
        </w:r>
        <w:r w:rsidRPr="00F11BCB" w:rsidDel="007A4EAE">
          <w:rPr>
            <w:rStyle w:val="hps"/>
            <w:i w:val="0"/>
            <w:lang w:val="en-US"/>
          </w:rPr>
          <w:t>use when</w:t>
        </w:r>
        <w:r w:rsidRPr="00F11BCB" w:rsidDel="007A4EAE">
          <w:rPr>
            <w:i w:val="0"/>
            <w:lang w:val="en-US"/>
          </w:rPr>
          <w:t xml:space="preserve"> </w:t>
        </w:r>
        <w:r w:rsidRPr="00F11BCB" w:rsidDel="007A4EAE">
          <w:rPr>
            <w:rStyle w:val="hps"/>
            <w:i w:val="0"/>
            <w:lang w:val="en-US"/>
          </w:rPr>
          <w:t>you</w:t>
        </w:r>
        <w:r w:rsidRPr="00F11BCB" w:rsidDel="007A4EAE">
          <w:rPr>
            <w:i w:val="0"/>
            <w:lang w:val="en-US"/>
          </w:rPr>
          <w:t xml:space="preserve"> </w:t>
        </w:r>
        <w:r w:rsidRPr="00F11BCB" w:rsidDel="007A4EAE">
          <w:rPr>
            <w:rStyle w:val="hps"/>
            <w:i w:val="0"/>
            <w:lang w:val="en-US"/>
          </w:rPr>
          <w:t>write this</w:t>
        </w:r>
        <w:r w:rsidRPr="00F11BCB" w:rsidDel="007A4EAE">
          <w:rPr>
            <w:i w:val="0"/>
            <w:lang w:val="en-US"/>
          </w:rPr>
          <w:t xml:space="preserve"> </w:t>
        </w:r>
        <w:r w:rsidRPr="00F11BCB" w:rsidDel="007A4EAE">
          <w:rPr>
            <w:rStyle w:val="hps"/>
            <w:i w:val="0"/>
            <w:lang w:val="en-US"/>
          </w:rPr>
          <w:t>chapter.</w:t>
        </w:r>
        <w:r w:rsidRPr="00F11BCB" w:rsidDel="007A4EAE">
          <w:rPr>
            <w:i w:val="0"/>
            <w:lang w:val="en-US"/>
          </w:rPr>
          <w:t xml:space="preserve"> T</w:t>
        </w:r>
        <w:r w:rsidRPr="00F11BCB" w:rsidDel="007A4EAE">
          <w:rPr>
            <w:rStyle w:val="hps"/>
            <w:i w:val="0"/>
            <w:lang w:val="en-US"/>
          </w:rPr>
          <w:t>he theory</w:t>
        </w:r>
        <w:r w:rsidRPr="00F11BCB" w:rsidDel="007A4EAE">
          <w:rPr>
            <w:i w:val="0"/>
            <w:lang w:val="en-US"/>
          </w:rPr>
          <w:t xml:space="preserve"> </w:t>
        </w:r>
        <w:r w:rsidRPr="00F11BCB" w:rsidDel="007A4EAE">
          <w:rPr>
            <w:rStyle w:val="hps"/>
            <w:i w:val="0"/>
            <w:lang w:val="en-US"/>
          </w:rPr>
          <w:t>described in this chapter</w:t>
        </w:r>
        <w:r w:rsidRPr="00F11BCB" w:rsidDel="007A4EAE">
          <w:rPr>
            <w:i w:val="0"/>
            <w:lang w:val="en-US"/>
          </w:rPr>
          <w:t xml:space="preserve"> </w:t>
        </w:r>
        <w:r w:rsidRPr="00F11BCB" w:rsidDel="007A4EAE">
          <w:rPr>
            <w:rStyle w:val="hps"/>
            <w:i w:val="0"/>
            <w:lang w:val="en-US"/>
          </w:rPr>
          <w:t>should</w:t>
        </w:r>
        <w:r w:rsidRPr="00F11BCB" w:rsidDel="007A4EAE">
          <w:rPr>
            <w:i w:val="0"/>
            <w:lang w:val="en-US"/>
          </w:rPr>
          <w:t xml:space="preserve"> </w:t>
        </w:r>
        <w:r w:rsidRPr="00F11BCB" w:rsidDel="007A4EAE">
          <w:rPr>
            <w:rStyle w:val="hps"/>
            <w:i w:val="0"/>
            <w:lang w:val="en-US"/>
          </w:rPr>
          <w:t>therefore have</w:t>
        </w:r>
        <w:r w:rsidRPr="00F11BCB" w:rsidDel="007A4EAE">
          <w:rPr>
            <w:i w:val="0"/>
            <w:lang w:val="en-US"/>
          </w:rPr>
          <w:t xml:space="preserve"> clear </w:t>
        </w:r>
        <w:r w:rsidRPr="00F11BCB" w:rsidDel="007A4EAE">
          <w:rPr>
            <w:rStyle w:val="hps"/>
            <w:i w:val="0"/>
            <w:lang w:val="en-US"/>
          </w:rPr>
          <w:t>references to</w:t>
        </w:r>
        <w:r w:rsidRPr="00F11BCB" w:rsidDel="007A4EAE">
          <w:rPr>
            <w:i w:val="0"/>
            <w:lang w:val="en-US"/>
          </w:rPr>
          <w:t xml:space="preserve"> </w:t>
        </w:r>
        <w:r w:rsidRPr="00F11BCB" w:rsidDel="007A4EAE">
          <w:rPr>
            <w:rStyle w:val="hps"/>
            <w:i w:val="0"/>
            <w:lang w:val="en-US"/>
          </w:rPr>
          <w:t>the sources</w:t>
        </w:r>
        <w:r w:rsidRPr="00F11BCB" w:rsidDel="007A4EAE">
          <w:rPr>
            <w:i w:val="0"/>
            <w:lang w:val="en-US"/>
          </w:rPr>
          <w:t xml:space="preserve">, </w:t>
        </w:r>
        <w:r w:rsidRPr="00F11BCB" w:rsidDel="007A4EAE">
          <w:rPr>
            <w:rStyle w:val="hps"/>
            <w:i w:val="0"/>
            <w:lang w:val="en-US"/>
          </w:rPr>
          <w:t>and</w:t>
        </w:r>
        <w:r w:rsidRPr="00F11BCB" w:rsidDel="007A4EAE">
          <w:rPr>
            <w:i w:val="0"/>
            <w:lang w:val="en-US"/>
          </w:rPr>
          <w:t xml:space="preserve"> </w:t>
        </w:r>
        <w:r w:rsidRPr="00F11BCB" w:rsidDel="007A4EAE">
          <w:rPr>
            <w:rStyle w:val="hps"/>
            <w:i w:val="0"/>
            <w:lang w:val="en-US"/>
          </w:rPr>
          <w:t>this</w:t>
        </w:r>
        <w:r w:rsidRPr="00F11BCB" w:rsidDel="007A4EAE">
          <w:rPr>
            <w:i w:val="0"/>
            <w:lang w:val="en-US"/>
          </w:rPr>
          <w:t xml:space="preserve"> </w:t>
        </w:r>
        <w:r w:rsidRPr="00F11BCB" w:rsidDel="007A4EAE">
          <w:rPr>
            <w:rStyle w:val="hps"/>
            <w:i w:val="0"/>
            <w:lang w:val="en-US"/>
          </w:rPr>
          <w:t>should be entered</w:t>
        </w:r>
        <w:r w:rsidRPr="00F11BCB" w:rsidDel="007A4EAE">
          <w:rPr>
            <w:i w:val="0"/>
            <w:lang w:val="en-US"/>
          </w:rPr>
          <w:t xml:space="preserve"> </w:t>
        </w:r>
        <w:r w:rsidRPr="00F11BCB" w:rsidDel="007A4EAE">
          <w:rPr>
            <w:rStyle w:val="hps"/>
            <w:i w:val="0"/>
            <w:lang w:val="en-US"/>
          </w:rPr>
          <w:t>in the text.</w:t>
        </w:r>
        <w:r w:rsidR="00956122" w:rsidRPr="00F11BCB" w:rsidDel="007A4EAE">
          <w:rPr>
            <w:i w:val="0"/>
            <w:lang w:val="en-US"/>
          </w:rPr>
          <w:br/>
        </w:r>
        <w:r w:rsidR="00956122" w:rsidRPr="00F11BCB" w:rsidDel="007A4EAE">
          <w:rPr>
            <w:i w:val="0"/>
            <w:lang w:val="en-US"/>
          </w:rPr>
          <w:br/>
        </w:r>
        <w:r w:rsidRPr="00F11BCB" w:rsidDel="007A4EAE">
          <w:rPr>
            <w:rStyle w:val="hps"/>
            <w:i w:val="0"/>
            <w:lang w:val="en-US"/>
          </w:rPr>
          <w:t>Example</w:t>
        </w:r>
        <w:r w:rsidRPr="00F11BCB" w:rsidDel="007A4EAE">
          <w:rPr>
            <w:i w:val="0"/>
            <w:lang w:val="en-US"/>
          </w:rPr>
          <w:t xml:space="preserve">: </w:t>
        </w:r>
        <w:r w:rsidR="00956122" w:rsidRPr="00F11BCB" w:rsidDel="007A4EAE">
          <w:rPr>
            <w:i w:val="0"/>
            <w:lang w:val="en-US"/>
          </w:rPr>
          <w:br/>
        </w:r>
        <w:r w:rsidRPr="00F11BCB" w:rsidDel="007A4EAE">
          <w:rPr>
            <w:rStyle w:val="hps"/>
            <w:i w:val="0"/>
            <w:lang w:val="en-US"/>
          </w:rPr>
          <w:t>"</w:t>
        </w:r>
        <w:r w:rsidRPr="00F11BCB" w:rsidDel="007A4EAE">
          <w:rPr>
            <w:i w:val="0"/>
            <w:lang w:val="en-US"/>
          </w:rPr>
          <w:t xml:space="preserve">... </w:t>
        </w:r>
        <w:r w:rsidRPr="00F11BCB" w:rsidDel="007A4EAE">
          <w:rPr>
            <w:rStyle w:val="hps"/>
            <w:i w:val="0"/>
            <w:lang w:val="en-US"/>
          </w:rPr>
          <w:t>A widely</w:t>
        </w:r>
        <w:r w:rsidRPr="00F11BCB" w:rsidDel="007A4EAE">
          <w:rPr>
            <w:i w:val="0"/>
            <w:lang w:val="en-US"/>
          </w:rPr>
          <w:t xml:space="preserve"> </w:t>
        </w:r>
        <w:r w:rsidRPr="00F11BCB" w:rsidDel="007A4EAE">
          <w:rPr>
            <w:rStyle w:val="hps"/>
            <w:i w:val="0"/>
            <w:lang w:val="en-US"/>
          </w:rPr>
          <w:t>used</w:t>
        </w:r>
        <w:r w:rsidRPr="00F11BCB" w:rsidDel="007A4EAE">
          <w:rPr>
            <w:i w:val="0"/>
            <w:lang w:val="en-US"/>
          </w:rPr>
          <w:t xml:space="preserve"> </w:t>
        </w:r>
        <w:r w:rsidRPr="00F11BCB" w:rsidDel="007A4EAE">
          <w:rPr>
            <w:rStyle w:val="hps"/>
            <w:i w:val="0"/>
            <w:lang w:val="en-US"/>
          </w:rPr>
          <w:t>method of the</w:t>
        </w:r>
        <w:r w:rsidRPr="00F11BCB" w:rsidDel="007A4EAE">
          <w:rPr>
            <w:i w:val="0"/>
            <w:lang w:val="en-US"/>
          </w:rPr>
          <w:t xml:space="preserve"> </w:t>
        </w:r>
        <w:r w:rsidRPr="00F11BCB" w:rsidDel="007A4EAE">
          <w:rPr>
            <w:rStyle w:val="hps"/>
            <w:i w:val="0"/>
            <w:lang w:val="en-US"/>
          </w:rPr>
          <w:t>textbook</w:t>
        </w:r>
        <w:r w:rsidRPr="00F11BCB" w:rsidDel="007A4EAE">
          <w:rPr>
            <w:i w:val="0"/>
            <w:lang w:val="en-US"/>
          </w:rPr>
          <w:t xml:space="preserve"> </w:t>
        </w:r>
        <w:r w:rsidRPr="00F11BCB" w:rsidDel="007A4EAE">
          <w:rPr>
            <w:rStyle w:val="hps"/>
            <w:i w:val="0"/>
            <w:lang w:val="en-US"/>
          </w:rPr>
          <w:t>[</w:t>
        </w:r>
        <w:r w:rsidRPr="00F11BCB" w:rsidDel="007A4EAE">
          <w:rPr>
            <w:i w:val="0"/>
            <w:lang w:val="en-US"/>
          </w:rPr>
          <w:t xml:space="preserve">1] </w:t>
        </w:r>
        <w:r w:rsidRPr="00F11BCB" w:rsidDel="007A4EAE">
          <w:rPr>
            <w:rStyle w:val="hps"/>
            <w:i w:val="0"/>
            <w:lang w:val="en-US"/>
          </w:rPr>
          <w:t>...</w:t>
        </w:r>
        <w:r w:rsidRPr="00F11BCB" w:rsidDel="007A4EAE">
          <w:rPr>
            <w:i w:val="0"/>
            <w:lang w:val="en-US"/>
          </w:rPr>
          <w:t xml:space="preserve"> </w:t>
        </w:r>
        <w:r w:rsidRPr="00F11BCB" w:rsidDel="007A4EAE">
          <w:rPr>
            <w:rStyle w:val="hps"/>
            <w:i w:val="0"/>
            <w:lang w:val="en-US"/>
          </w:rPr>
          <w:t>"]</w:t>
        </w:r>
        <w:bookmarkStart w:id="1608" w:name="_Toc499629003"/>
        <w:bookmarkStart w:id="1609" w:name="_Toc499629096"/>
        <w:bookmarkStart w:id="1610" w:name="_Toc499629189"/>
        <w:bookmarkStart w:id="1611" w:name="_Toc499630692"/>
        <w:bookmarkStart w:id="1612" w:name="_Toc499630785"/>
        <w:bookmarkStart w:id="1613" w:name="_Toc499631209"/>
        <w:bookmarkStart w:id="1614" w:name="_Toc499631302"/>
        <w:bookmarkStart w:id="1615" w:name="_Toc499631395"/>
        <w:bookmarkStart w:id="1616" w:name="_Toc499631488"/>
        <w:bookmarkStart w:id="1617" w:name="_Toc499631698"/>
        <w:bookmarkStart w:id="1618" w:name="_Toc499631791"/>
        <w:bookmarkStart w:id="1619" w:name="_Toc499633089"/>
        <w:bookmarkStart w:id="1620" w:name="_Toc499633659"/>
        <w:bookmarkStart w:id="1621" w:name="_Toc499634095"/>
        <w:bookmarkStart w:id="1622" w:name="_Toc499634188"/>
        <w:bookmarkStart w:id="1623" w:name="_Toc499637272"/>
        <w:bookmarkStart w:id="1624" w:name="_Toc499637365"/>
        <w:bookmarkStart w:id="1625" w:name="_Toc499637458"/>
        <w:bookmarkStart w:id="1626" w:name="_Toc499638187"/>
        <w:bookmarkStart w:id="1627" w:name="_Toc499638281"/>
        <w:bookmarkStart w:id="1628" w:name="_Toc499638486"/>
        <w:bookmarkStart w:id="1629" w:name="_Toc499638782"/>
        <w:bookmarkStart w:id="1630" w:name="_Toc499639616"/>
        <w:bookmarkStart w:id="1631" w:name="_Toc499639709"/>
        <w:bookmarkStart w:id="1632" w:name="_Toc499639814"/>
        <w:bookmarkStart w:id="1633" w:name="_Toc499640438"/>
        <w:bookmarkStart w:id="1634" w:name="_Toc499640531"/>
        <w:bookmarkStart w:id="1635" w:name="_Toc499640642"/>
        <w:bookmarkStart w:id="1636" w:name="_Toc499640863"/>
        <w:bookmarkStart w:id="1637" w:name="_Toc499640958"/>
        <w:bookmarkStart w:id="1638" w:name="_Toc499641753"/>
        <w:bookmarkStart w:id="1639" w:name="_Toc499641848"/>
        <w:bookmarkStart w:id="1640" w:name="_Toc499642063"/>
        <w:bookmarkStart w:id="1641" w:name="_Toc499642158"/>
        <w:bookmarkStart w:id="1642" w:name="_Toc499642871"/>
        <w:bookmarkStart w:id="1643" w:name="_Toc499643043"/>
        <w:bookmarkStart w:id="1644" w:name="_Toc499643152"/>
        <w:bookmarkStart w:id="1645" w:name="_Toc499643247"/>
        <w:bookmarkStart w:id="1646" w:name="_Toc499643705"/>
        <w:bookmarkStart w:id="1647" w:name="_Toc499643800"/>
        <w:bookmarkStart w:id="1648" w:name="_Toc499644256"/>
        <w:bookmarkStart w:id="1649" w:name="_Toc499644384"/>
        <w:bookmarkStart w:id="1650" w:name="_Toc499644479"/>
        <w:bookmarkStart w:id="1651" w:name="_Toc499646457"/>
        <w:bookmarkStart w:id="1652" w:name="_Toc499646552"/>
        <w:bookmarkStart w:id="1653" w:name="_Toc499647685"/>
        <w:bookmarkStart w:id="1654" w:name="_Toc499647780"/>
        <w:bookmarkStart w:id="1655" w:name="_Toc499651361"/>
        <w:bookmarkStart w:id="1656" w:name="_Toc499654670"/>
        <w:bookmarkStart w:id="1657" w:name="_Toc499654765"/>
        <w:bookmarkStart w:id="1658" w:name="_Toc499721776"/>
        <w:bookmarkStart w:id="1659" w:name="_Toc499721871"/>
        <w:bookmarkStart w:id="1660" w:name="_Toc499721966"/>
        <w:bookmarkStart w:id="1661" w:name="_Toc499722061"/>
        <w:bookmarkStart w:id="1662" w:name="_Toc499722156"/>
        <w:bookmarkStart w:id="1663" w:name="_Toc499722251"/>
        <w:bookmarkStart w:id="1664" w:name="_Toc499722536"/>
        <w:bookmarkStart w:id="1665" w:name="_Toc499722631"/>
        <w:bookmarkStart w:id="1666" w:name="_Toc499722726"/>
        <w:bookmarkStart w:id="1667" w:name="_Toc499722821"/>
        <w:bookmarkStart w:id="1668" w:name="_Toc499722916"/>
        <w:bookmarkStart w:id="1669" w:name="_Toc499723011"/>
        <w:bookmarkStart w:id="1670" w:name="_Toc499722628"/>
        <w:bookmarkStart w:id="1671" w:name="_Toc499723106"/>
        <w:bookmarkStart w:id="1672" w:name="_Toc499722738"/>
        <w:bookmarkStart w:id="1673" w:name="_Toc499723201"/>
        <w:bookmarkStart w:id="1674" w:name="_Toc499723296"/>
        <w:bookmarkStart w:id="1675" w:name="_Toc499723391"/>
        <w:bookmarkStart w:id="1676" w:name="_Toc499723016"/>
        <w:bookmarkStart w:id="1677" w:name="_Toc499723486"/>
        <w:bookmarkStart w:id="1678" w:name="_Toc499723346"/>
        <w:bookmarkStart w:id="1679" w:name="_Toc499723582"/>
        <w:bookmarkStart w:id="1680" w:name="_Toc499723678"/>
        <w:bookmarkStart w:id="1681" w:name="_Toc499723495"/>
        <w:bookmarkStart w:id="1682" w:name="_Toc499725030"/>
        <w:bookmarkStart w:id="1683" w:name="_Toc499725126"/>
        <w:bookmarkStart w:id="1684" w:name="_Toc499725244"/>
        <w:bookmarkStart w:id="1685" w:name="_Toc499725340"/>
        <w:bookmarkStart w:id="1686" w:name="_Toc499725436"/>
        <w:bookmarkStart w:id="1687" w:name="_Toc499725667"/>
        <w:bookmarkStart w:id="1688" w:name="_Toc499725763"/>
        <w:bookmarkStart w:id="1689" w:name="_Toc499725859"/>
        <w:bookmarkStart w:id="1690" w:name="_Toc499725955"/>
        <w:bookmarkStart w:id="1691" w:name="_Toc499726051"/>
        <w:bookmarkStart w:id="1692" w:name="_Toc499725726"/>
        <w:bookmarkStart w:id="1693" w:name="_Toc499726147"/>
        <w:bookmarkStart w:id="1694" w:name="_Toc499726243"/>
        <w:bookmarkStart w:id="1695" w:name="_Toc499726339"/>
        <w:bookmarkStart w:id="1696" w:name="_Toc499726435"/>
        <w:bookmarkStart w:id="1697" w:name="_Toc499726042"/>
        <w:bookmarkStart w:id="1698" w:name="_Toc499726531"/>
        <w:bookmarkStart w:id="1699" w:name="_Toc499726174"/>
        <w:bookmarkStart w:id="1700" w:name="_Toc499726282"/>
        <w:bookmarkStart w:id="1701" w:name="_Toc499726393"/>
        <w:bookmarkStart w:id="1702" w:name="_Toc499726627"/>
        <w:bookmarkStart w:id="1703" w:name="_Toc499726501"/>
        <w:bookmarkStart w:id="1704" w:name="_Toc499726609"/>
        <w:bookmarkStart w:id="1705" w:name="_Toc499726801"/>
        <w:bookmarkStart w:id="1706" w:name="_Toc499726897"/>
        <w:bookmarkStart w:id="1707" w:name="_Toc499726803"/>
        <w:bookmarkStart w:id="1708" w:name="_Toc499727005"/>
        <w:bookmarkStart w:id="1709" w:name="_Toc499727101"/>
        <w:bookmarkStart w:id="1710" w:name="_Toc499727197"/>
        <w:bookmarkStart w:id="1711" w:name="_Toc499727293"/>
        <w:bookmarkStart w:id="1712" w:name="_Toc499726985"/>
        <w:bookmarkStart w:id="1713" w:name="_Toc499727389"/>
        <w:bookmarkStart w:id="1714" w:name="_Toc499727276"/>
        <w:bookmarkStart w:id="1715" w:name="_Toc499727573"/>
        <w:bookmarkStart w:id="1716" w:name="_Toc499727489"/>
        <w:bookmarkStart w:id="1717" w:name="_Toc499727696"/>
        <w:bookmarkStart w:id="1718" w:name="_Toc499727672"/>
        <w:bookmarkStart w:id="1719" w:name="_Toc499727870"/>
        <w:bookmarkStart w:id="1720" w:name="_Toc499727969"/>
        <w:bookmarkStart w:id="1721" w:name="_Toc499728068"/>
        <w:bookmarkStart w:id="1722" w:name="_Toc499728167"/>
        <w:bookmarkStart w:id="1723" w:name="_Toc499728266"/>
        <w:bookmarkStart w:id="1724" w:name="_Toc499728365"/>
        <w:bookmarkStart w:id="1725" w:name="_Toc499728464"/>
        <w:bookmarkStart w:id="1726" w:name="_Toc499728563"/>
        <w:bookmarkStart w:id="1727" w:name="_Toc499728268"/>
        <w:bookmarkStart w:id="1728" w:name="_Toc499728662"/>
        <w:bookmarkStart w:id="1729" w:name="_Toc499728380"/>
        <w:bookmarkStart w:id="1730" w:name="_Toc499728761"/>
        <w:bookmarkStart w:id="1731" w:name="_Toc499728860"/>
        <w:bookmarkStart w:id="1732" w:name="_Toc499728497"/>
        <w:bookmarkStart w:id="1733" w:name="_Toc499728959"/>
        <w:bookmarkStart w:id="1734" w:name="_Toc499729058"/>
        <w:bookmarkStart w:id="1735" w:name="_Toc499729157"/>
        <w:bookmarkStart w:id="1736" w:name="_Toc499729256"/>
        <w:bookmarkStart w:id="1737" w:name="_Toc499729355"/>
        <w:bookmarkStart w:id="1738" w:name="_Toc499729709"/>
        <w:bookmarkStart w:id="1739" w:name="_Toc499729645"/>
        <w:bookmarkStart w:id="1740" w:name="_Toc499729844"/>
        <w:bookmarkStart w:id="1741" w:name="_Toc499729943"/>
        <w:bookmarkStart w:id="1742" w:name="_Toc499729846"/>
        <w:bookmarkStart w:id="1743" w:name="_Toc499730054"/>
        <w:bookmarkStart w:id="1744" w:name="_Toc499730153"/>
        <w:bookmarkStart w:id="1745" w:name="_Toc499730252"/>
        <w:bookmarkStart w:id="1746" w:name="_Toc499730351"/>
        <w:bookmarkStart w:id="1747" w:name="_Toc499730056"/>
        <w:bookmarkStart w:id="1748" w:name="_Toc499730450"/>
        <w:bookmarkStart w:id="1749" w:name="_Toc499730549"/>
        <w:bookmarkStart w:id="1750" w:name="_Toc499730648"/>
        <w:bookmarkStart w:id="1751" w:name="_Toc499730747"/>
        <w:bookmarkStart w:id="1752" w:name="_Toc499730846"/>
        <w:bookmarkStart w:id="1753" w:name="_Toc499730945"/>
        <w:bookmarkStart w:id="1754" w:name="_Toc499731044"/>
        <w:bookmarkStart w:id="1755" w:name="_Toc499731143"/>
        <w:bookmarkStart w:id="1756" w:name="_Toc499731242"/>
        <w:bookmarkStart w:id="1757" w:name="_Toc499731341"/>
        <w:bookmarkStart w:id="1758" w:name="_Toc499731440"/>
        <w:bookmarkStart w:id="1759" w:name="_Toc499731539"/>
        <w:bookmarkStart w:id="1760" w:name="_Toc499731638"/>
        <w:bookmarkStart w:id="1761" w:name="_Toc499732022"/>
        <w:bookmarkStart w:id="1762" w:name="_Toc499732121"/>
        <w:bookmarkStart w:id="1763" w:name="_Toc499732220"/>
        <w:bookmarkStart w:id="1764" w:name="_Toc499732319"/>
        <w:bookmarkStart w:id="1765" w:name="_Toc499731688"/>
        <w:bookmarkStart w:id="1766" w:name="_Toc499732418"/>
        <w:bookmarkStart w:id="1767" w:name="_Toc499732517"/>
        <w:bookmarkStart w:id="1768" w:name="_Toc499732617"/>
        <w:bookmarkStart w:id="1769" w:name="_Toc499731662"/>
        <w:bookmarkStart w:id="1770" w:name="_Toc499731902"/>
        <w:bookmarkStart w:id="1771" w:name="_Toc499732774"/>
        <w:bookmarkStart w:id="1772" w:name="_Toc499732079"/>
        <w:bookmarkStart w:id="1773" w:name="_Toc499732258"/>
        <w:bookmarkStart w:id="1774" w:name="_Toc499732440"/>
        <w:bookmarkStart w:id="1775" w:name="_Toc499732612"/>
        <w:bookmarkStart w:id="1776" w:name="_Toc499732908"/>
        <w:bookmarkStart w:id="1777" w:name="_Toc499733065"/>
        <w:bookmarkStart w:id="1778" w:name="_Toc499733222"/>
        <w:bookmarkStart w:id="1779" w:name="_Toc499733379"/>
        <w:bookmarkStart w:id="1780" w:name="_Toc499733030"/>
        <w:bookmarkStart w:id="1781" w:name="_Toc499733571"/>
        <w:bookmarkStart w:id="1782" w:name="_Toc499733728"/>
        <w:bookmarkStart w:id="1783" w:name="_Toc499733885"/>
        <w:bookmarkStart w:id="1784" w:name="_Toc499737731"/>
        <w:bookmarkStart w:id="1785" w:name="_Toc499738029"/>
        <w:bookmarkStart w:id="1786" w:name="_Toc499739416"/>
        <w:bookmarkStart w:id="1787" w:name="_Toc499743744"/>
        <w:bookmarkStart w:id="1788" w:name="_Toc499748330"/>
        <w:bookmarkStart w:id="1789" w:name="_Toc499749044"/>
        <w:bookmarkStart w:id="1790" w:name="_Toc499749202"/>
        <w:bookmarkStart w:id="1791" w:name="_Toc499749360"/>
        <w:bookmarkStart w:id="1792" w:name="_Toc499749518"/>
        <w:bookmarkStart w:id="1793" w:name="_Toc499750079"/>
        <w:bookmarkStart w:id="1794" w:name="_Toc499750503"/>
        <w:bookmarkStart w:id="1795" w:name="_Toc499748490"/>
        <w:bookmarkStart w:id="1796" w:name="_Toc499749960"/>
        <w:bookmarkStart w:id="1797" w:name="_Toc499750488"/>
        <w:bookmarkStart w:id="1798" w:name="_Toc499750538"/>
        <w:bookmarkStart w:id="1799" w:name="_Toc499750965"/>
        <w:bookmarkStart w:id="1800" w:name="_Toc499751124"/>
        <w:bookmarkStart w:id="1801" w:name="_Toc499751283"/>
        <w:bookmarkStart w:id="1802" w:name="_Toc499751442"/>
        <w:bookmarkStart w:id="1803" w:name="_Toc499751601"/>
        <w:bookmarkStart w:id="1804" w:name="_Toc499751760"/>
        <w:bookmarkStart w:id="1805" w:name="_Toc499751919"/>
        <w:bookmarkStart w:id="1806" w:name="_Toc499752176"/>
        <w:bookmarkStart w:id="1807" w:name="_Toc499752335"/>
        <w:bookmarkStart w:id="1808" w:name="_Toc499752494"/>
        <w:bookmarkStart w:id="1809" w:name="_Toc499752653"/>
        <w:bookmarkStart w:id="1810" w:name="_Toc499752910"/>
        <w:bookmarkStart w:id="1811" w:name="_Toc499753069"/>
        <w:bookmarkStart w:id="1812" w:name="_Toc499753228"/>
        <w:bookmarkStart w:id="1813" w:name="_Toc499753387"/>
        <w:bookmarkStart w:id="1814" w:name="_Toc499753840"/>
        <w:bookmarkStart w:id="1815" w:name="_Toc499753999"/>
        <w:bookmarkStart w:id="1816" w:name="_Toc499754844"/>
        <w:bookmarkStart w:id="1817" w:name="_Toc499755003"/>
        <w:bookmarkStart w:id="1818" w:name="_Toc499755162"/>
        <w:bookmarkStart w:id="1819" w:name="_Toc499755321"/>
        <w:bookmarkStart w:id="1820" w:name="_Toc499755676"/>
        <w:bookmarkStart w:id="1821" w:name="_Toc499755835"/>
        <w:bookmarkStart w:id="1822" w:name="_Toc499755993"/>
        <w:bookmarkStart w:id="1823" w:name="_Toc499756151"/>
        <w:bookmarkStart w:id="1824" w:name="_Toc499756309"/>
        <w:bookmarkStart w:id="1825" w:name="_Toc499756467"/>
        <w:bookmarkStart w:id="1826" w:name="_Toc499755126"/>
        <w:bookmarkStart w:id="1827" w:name="_Toc499755367"/>
        <w:bookmarkStart w:id="1828" w:name="_Toc499755601"/>
        <w:bookmarkStart w:id="1829" w:name="_Toc499756722"/>
        <w:bookmarkStart w:id="1830" w:name="_Toc499755833"/>
        <w:bookmarkStart w:id="1831" w:name="_Toc499756133"/>
        <w:bookmarkStart w:id="1832" w:name="_Toc499756433"/>
        <w:bookmarkStart w:id="1833" w:name="_Toc499756670"/>
        <w:bookmarkStart w:id="1834" w:name="_Toc499756998"/>
        <w:bookmarkStart w:id="1835" w:name="_Toc499757156"/>
        <w:bookmarkStart w:id="1836" w:name="_Toc499757314"/>
        <w:bookmarkStart w:id="1837" w:name="_Toc499757472"/>
        <w:bookmarkStart w:id="1838" w:name="_Toc499757630"/>
        <w:bookmarkStart w:id="1839" w:name="_Toc499757788"/>
        <w:bookmarkStart w:id="1840" w:name="_Toc499757632"/>
        <w:bookmarkStart w:id="1841" w:name="_Toc499758017"/>
        <w:bookmarkStart w:id="1842" w:name="_Toc499756336"/>
        <w:bookmarkStart w:id="1843" w:name="_Toc499758175"/>
        <w:bookmarkStart w:id="1844" w:name="_Toc499758333"/>
        <w:bookmarkStart w:id="1845" w:name="_Toc499758491"/>
        <w:bookmarkStart w:id="1846" w:name="_Toc499758649"/>
        <w:bookmarkStart w:id="1847" w:name="_Toc499758807"/>
        <w:bookmarkStart w:id="1848" w:name="_Toc499758965"/>
        <w:bookmarkStart w:id="1849" w:name="_Toc499759123"/>
        <w:bookmarkStart w:id="1850" w:name="_Toc499759281"/>
        <w:bookmarkStart w:id="1851" w:name="_Toc499759439"/>
        <w:bookmarkStart w:id="1852" w:name="_Toc499759597"/>
        <w:bookmarkStart w:id="1853" w:name="_Toc499759755"/>
        <w:bookmarkStart w:id="1854" w:name="_Toc499759913"/>
        <w:bookmarkStart w:id="1855" w:name="_Toc499760071"/>
        <w:bookmarkStart w:id="1856" w:name="_Toc499756866"/>
        <w:bookmarkStart w:id="1857" w:name="_Toc499757046"/>
        <w:bookmarkStart w:id="1858" w:name="_Toc499760229"/>
        <w:bookmarkStart w:id="1859" w:name="_Toc499757343"/>
        <w:bookmarkStart w:id="1860" w:name="_Toc499760387"/>
        <w:bookmarkStart w:id="1861" w:name="_Toc499760545"/>
        <w:bookmarkStart w:id="1862" w:name="_Toc499760800"/>
        <w:bookmarkStart w:id="1863" w:name="_Toc499760958"/>
        <w:bookmarkStart w:id="1864" w:name="_Toc499761116"/>
        <w:bookmarkStart w:id="1865" w:name="_Toc499761274"/>
        <w:bookmarkStart w:id="1866" w:name="_Toc499801822"/>
        <w:bookmarkStart w:id="1867" w:name="_Toc499801981"/>
        <w:bookmarkStart w:id="1868" w:name="_Toc499802140"/>
        <w:bookmarkStart w:id="1869" w:name="_Toc499802299"/>
        <w:bookmarkStart w:id="1870" w:name="_Toc499802105"/>
        <w:bookmarkStart w:id="1871" w:name="_Toc499802495"/>
        <w:bookmarkStart w:id="1872" w:name="_Toc499802654"/>
        <w:bookmarkStart w:id="1873" w:name="_Toc499802813"/>
        <w:bookmarkStart w:id="1874" w:name="_Toc499802497"/>
        <w:bookmarkStart w:id="1875" w:name="_Toc499802972"/>
        <w:bookmarkStart w:id="1876" w:name="_Toc499803131"/>
        <w:bookmarkStart w:id="1877" w:name="_Toc499803290"/>
        <w:bookmarkStart w:id="1878" w:name="_Toc499803449"/>
        <w:bookmarkStart w:id="1879" w:name="_Toc499803609"/>
        <w:bookmarkStart w:id="1880" w:name="_Toc499803769"/>
        <w:bookmarkStart w:id="1881" w:name="_Toc499803929"/>
        <w:bookmarkStart w:id="1882" w:name="_Toc499804089"/>
        <w:bookmarkStart w:id="1883" w:name="_Toc499804249"/>
        <w:bookmarkStart w:id="1884" w:name="_Toc499804409"/>
        <w:bookmarkStart w:id="1885" w:name="_Toc499802969"/>
        <w:bookmarkStart w:id="1886" w:name="_Toc499804570"/>
        <w:bookmarkStart w:id="1887" w:name="_Toc499803274"/>
        <w:bookmarkStart w:id="1888" w:name="_Toc499803579"/>
        <w:bookmarkStart w:id="1889" w:name="_Toc499803826"/>
        <w:bookmarkStart w:id="1890" w:name="_Toc499804731"/>
        <w:bookmarkStart w:id="1891" w:name="_Toc499804125"/>
        <w:bookmarkStart w:id="1892" w:name="_Toc499804891"/>
        <w:bookmarkStart w:id="1893" w:name="_Toc499805051"/>
        <w:bookmarkStart w:id="1894" w:name="_Toc499804423"/>
        <w:bookmarkStart w:id="1895" w:name="_Toc499805211"/>
        <w:bookmarkStart w:id="1896" w:name="_Toc499803804"/>
        <w:bookmarkStart w:id="1897" w:name="_Toc499804861"/>
        <w:bookmarkStart w:id="1898" w:name="_Toc499805107"/>
        <w:bookmarkStart w:id="1899" w:name="_Toc499805485"/>
        <w:bookmarkStart w:id="1900" w:name="_Toc499805375"/>
        <w:bookmarkStart w:id="1901" w:name="_Toc499805754"/>
        <w:bookmarkStart w:id="1902" w:name="_Toc499805914"/>
        <w:bookmarkStart w:id="1903" w:name="_Toc499806074"/>
        <w:bookmarkStart w:id="1904" w:name="_Toc499806620"/>
        <w:bookmarkStart w:id="1905" w:name="_Toc499822089"/>
        <w:bookmarkStart w:id="1906" w:name="_Toc499822250"/>
        <w:bookmarkStart w:id="1907" w:name="_Toc499804724"/>
        <w:bookmarkStart w:id="1908" w:name="_Toc499806380"/>
        <w:bookmarkStart w:id="1909" w:name="_Toc499806540"/>
        <w:bookmarkStart w:id="1910" w:name="_Toc499806860"/>
        <w:bookmarkStart w:id="1911" w:name="_Toc499807020"/>
        <w:bookmarkStart w:id="1912" w:name="_Toc499807180"/>
        <w:bookmarkStart w:id="1913" w:name="_Toc499807340"/>
        <w:bookmarkStart w:id="1914" w:name="_Toc499807500"/>
        <w:bookmarkStart w:id="1915" w:name="_Toc499807660"/>
        <w:bookmarkStart w:id="1916" w:name="_Toc499807820"/>
        <w:bookmarkStart w:id="1917" w:name="_Toc499807980"/>
        <w:bookmarkStart w:id="1918" w:name="_Toc499808140"/>
        <w:bookmarkStart w:id="1919" w:name="_Toc499808300"/>
        <w:bookmarkStart w:id="1920" w:name="_Toc499808460"/>
        <w:bookmarkStart w:id="1921" w:name="_Toc499808620"/>
        <w:bookmarkStart w:id="1922" w:name="_Toc499808780"/>
        <w:bookmarkStart w:id="1923" w:name="_Toc499808940"/>
        <w:bookmarkStart w:id="1924" w:name="_Toc499809100"/>
        <w:bookmarkStart w:id="1925" w:name="_Toc499809260"/>
        <w:bookmarkStart w:id="1926" w:name="_Toc499809420"/>
        <w:bookmarkStart w:id="1927" w:name="_Toc499809580"/>
        <w:bookmarkStart w:id="1928" w:name="_Toc499809740"/>
        <w:bookmarkStart w:id="1929" w:name="_Toc499809900"/>
        <w:bookmarkStart w:id="1930" w:name="_Toc499810060"/>
        <w:bookmarkStart w:id="1931" w:name="_Toc499810220"/>
        <w:bookmarkStart w:id="1932" w:name="_Toc499810380"/>
        <w:bookmarkStart w:id="1933" w:name="_Toc499810540"/>
        <w:bookmarkStart w:id="1934" w:name="_Toc499810700"/>
        <w:bookmarkStart w:id="1935" w:name="_Toc499810860"/>
        <w:bookmarkStart w:id="1936" w:name="_Toc499811020"/>
        <w:bookmarkStart w:id="1937" w:name="_Toc499811180"/>
        <w:bookmarkStart w:id="1938" w:name="_Toc499811340"/>
        <w:bookmarkStart w:id="1939" w:name="_Toc499811500"/>
        <w:bookmarkStart w:id="1940" w:name="_Toc499811758"/>
        <w:bookmarkStart w:id="1941" w:name="_Toc499811918"/>
        <w:bookmarkStart w:id="1942" w:name="_Toc499812568"/>
        <w:bookmarkStart w:id="1943" w:name="_Toc499812728"/>
        <w:bookmarkStart w:id="1944" w:name="_Toc499812888"/>
        <w:bookmarkStart w:id="1945" w:name="_Toc499813048"/>
        <w:bookmarkStart w:id="1946" w:name="_Toc499813208"/>
        <w:bookmarkStart w:id="1947" w:name="_Toc499813368"/>
        <w:bookmarkStart w:id="1948" w:name="_Toc499813528"/>
        <w:bookmarkStart w:id="1949" w:name="_Toc499813688"/>
        <w:bookmarkStart w:id="1950" w:name="_Toc499813848"/>
        <w:bookmarkStart w:id="1951" w:name="_Toc499814008"/>
        <w:bookmarkStart w:id="1952" w:name="_Toc499814168"/>
        <w:bookmarkStart w:id="1953" w:name="_Toc499814328"/>
        <w:bookmarkStart w:id="1954" w:name="_Toc499814488"/>
        <w:bookmarkStart w:id="1955" w:name="_Toc499814648"/>
        <w:bookmarkStart w:id="1956" w:name="_Toc499814808"/>
        <w:bookmarkStart w:id="1957" w:name="_Toc499814968"/>
        <w:bookmarkStart w:id="1958" w:name="_Toc499815128"/>
        <w:bookmarkStart w:id="1959" w:name="_Toc499815288"/>
        <w:bookmarkStart w:id="1960" w:name="_Toc499815448"/>
        <w:bookmarkStart w:id="1961" w:name="_Toc499815706"/>
        <w:bookmarkStart w:id="1962" w:name="_Toc499816160"/>
        <w:bookmarkStart w:id="1963" w:name="_Toc499816614"/>
        <w:bookmarkStart w:id="1964" w:name="_Toc499817852"/>
        <w:bookmarkStart w:id="1965" w:name="_Toc499818110"/>
        <w:bookmarkStart w:id="1966" w:name="_Toc499818270"/>
        <w:bookmarkStart w:id="1967" w:name="_Toc499818430"/>
        <w:bookmarkStart w:id="1968" w:name="_Toc499818590"/>
        <w:bookmarkStart w:id="1969" w:name="_Toc499818750"/>
        <w:bookmarkStart w:id="1970" w:name="_Toc499818910"/>
        <w:bookmarkStart w:id="1971" w:name="_Toc499819070"/>
        <w:bookmarkStart w:id="1972" w:name="_Toc499819230"/>
        <w:bookmarkStart w:id="1973" w:name="_Toc499819390"/>
        <w:bookmarkStart w:id="1974" w:name="_Toc499819550"/>
        <w:bookmarkStart w:id="1975" w:name="_Toc499819710"/>
        <w:bookmarkStart w:id="1976" w:name="_Toc499819870"/>
        <w:bookmarkStart w:id="1977" w:name="_Toc499820030"/>
        <w:bookmarkStart w:id="1978" w:name="_Toc499820190"/>
        <w:bookmarkStart w:id="1979" w:name="_Toc499820350"/>
        <w:bookmarkStart w:id="1980" w:name="_Toc499820510"/>
        <w:bookmarkStart w:id="1981" w:name="_Toc499820670"/>
        <w:bookmarkStart w:id="1982" w:name="_Toc499820830"/>
        <w:bookmarkStart w:id="1983" w:name="_Toc499821088"/>
        <w:bookmarkStart w:id="1984" w:name="_Toc499821248"/>
        <w:bookmarkStart w:id="1985" w:name="_Toc499821408"/>
        <w:bookmarkStart w:id="1986" w:name="_Toc499821568"/>
        <w:bookmarkStart w:id="1987" w:name="_Toc499821728"/>
        <w:bookmarkStart w:id="1988" w:name="_Toc499821888"/>
        <w:bookmarkStart w:id="1989" w:name="_Toc499822048"/>
        <w:bookmarkStart w:id="1990" w:name="_Toc499822528"/>
        <w:bookmarkStart w:id="1991" w:name="_Toc499822688"/>
        <w:bookmarkStart w:id="1992" w:name="_Toc499822848"/>
        <w:bookmarkStart w:id="1993" w:name="_Toc499823008"/>
        <w:bookmarkStart w:id="1994" w:name="_Toc499823168"/>
        <w:bookmarkStart w:id="1995" w:name="_Toc499823328"/>
        <w:bookmarkStart w:id="1996" w:name="_Toc499823488"/>
        <w:bookmarkStart w:id="1997" w:name="_Toc499823648"/>
        <w:bookmarkStart w:id="1998" w:name="_Toc499823808"/>
        <w:bookmarkStart w:id="1999" w:name="_Toc499823968"/>
        <w:bookmarkStart w:id="2000" w:name="_Toc499824128"/>
        <w:bookmarkStart w:id="2001" w:name="_Toc499824288"/>
        <w:bookmarkStart w:id="2002" w:name="_Toc499824448"/>
        <w:bookmarkStart w:id="2003" w:name="_Toc499824608"/>
        <w:bookmarkStart w:id="2004" w:name="_Toc499824768"/>
        <w:bookmarkStart w:id="2005" w:name="_Toc499824928"/>
        <w:bookmarkStart w:id="2006" w:name="_Toc499825088"/>
        <w:bookmarkStart w:id="2007" w:name="_Toc499825346"/>
        <w:bookmarkStart w:id="2008" w:name="_Toc499825506"/>
        <w:bookmarkStart w:id="2009" w:name="_Toc499825764"/>
        <w:bookmarkStart w:id="2010" w:name="_Toc499825924"/>
        <w:bookmarkStart w:id="2011" w:name="_Toc499826084"/>
        <w:bookmarkStart w:id="2012" w:name="_Toc499826342"/>
        <w:bookmarkStart w:id="2013" w:name="_Toc499826502"/>
        <w:bookmarkStart w:id="2014" w:name="_Toc499827544"/>
        <w:bookmarkStart w:id="2015" w:name="_Toc499827900"/>
        <w:bookmarkStart w:id="2016" w:name="_Toc499828060"/>
        <w:bookmarkStart w:id="2017" w:name="_Toc499828416"/>
        <w:bookmarkStart w:id="2018" w:name="_Toc499828576"/>
        <w:bookmarkStart w:id="2019" w:name="_Toc499828736"/>
        <w:bookmarkStart w:id="2020" w:name="_Toc499828896"/>
        <w:bookmarkStart w:id="2021" w:name="_Toc499829056"/>
        <w:bookmarkStart w:id="2022" w:name="_Toc499829216"/>
        <w:bookmarkStart w:id="2023" w:name="_Toc499829376"/>
        <w:bookmarkStart w:id="2024" w:name="_Toc499829536"/>
        <w:bookmarkStart w:id="2025" w:name="_Toc499829696"/>
        <w:bookmarkStart w:id="2026" w:name="_Toc499829856"/>
        <w:bookmarkStart w:id="2027" w:name="_Toc499830016"/>
        <w:bookmarkStart w:id="2028" w:name="_Toc499830176"/>
        <w:bookmarkStart w:id="2029" w:name="_Toc499830336"/>
        <w:bookmarkStart w:id="2030" w:name="_Toc499830496"/>
        <w:bookmarkStart w:id="2031" w:name="_Toc499830656"/>
        <w:bookmarkStart w:id="2032" w:name="_Toc499830816"/>
        <w:bookmarkStart w:id="2033" w:name="_Toc499830976"/>
        <w:bookmarkStart w:id="2034" w:name="_Toc499831136"/>
        <w:bookmarkStart w:id="2035" w:name="_Toc499831296"/>
        <w:bookmarkStart w:id="2036" w:name="_Toc499831456"/>
        <w:bookmarkStart w:id="2037" w:name="_Toc499831616"/>
        <w:bookmarkStart w:id="2038" w:name="_Toc499831776"/>
        <w:bookmarkStart w:id="2039" w:name="_Toc499831936"/>
        <w:bookmarkStart w:id="2040" w:name="_Toc499832096"/>
        <w:bookmarkStart w:id="2041" w:name="_Toc499832256"/>
        <w:bookmarkStart w:id="2042" w:name="_Toc499832416"/>
        <w:bookmarkStart w:id="2043" w:name="_Toc499832576"/>
        <w:bookmarkStart w:id="2044" w:name="_Toc499832736"/>
        <w:bookmarkStart w:id="2045" w:name="_Toc499832896"/>
        <w:bookmarkStart w:id="2046" w:name="_Toc499833056"/>
        <w:bookmarkStart w:id="2047" w:name="_Toc499833216"/>
        <w:bookmarkStart w:id="2048" w:name="_Toc499833376"/>
        <w:bookmarkStart w:id="2049" w:name="_Toc499833536"/>
        <w:bookmarkStart w:id="2050" w:name="_Toc499833696"/>
        <w:bookmarkStart w:id="2051" w:name="_Toc499833856"/>
        <w:bookmarkStart w:id="2052" w:name="_Toc499834016"/>
        <w:bookmarkStart w:id="2053" w:name="_Toc499834176"/>
        <w:bookmarkStart w:id="2054" w:name="_Toc499834336"/>
        <w:bookmarkStart w:id="2055" w:name="_Toc499834496"/>
        <w:bookmarkStart w:id="2056" w:name="_Toc499834656"/>
        <w:bookmarkStart w:id="2057" w:name="_Toc499834816"/>
        <w:bookmarkStart w:id="2058" w:name="_Toc499834976"/>
        <w:bookmarkStart w:id="2059" w:name="_Toc499835136"/>
        <w:bookmarkStart w:id="2060" w:name="_Toc499835296"/>
        <w:bookmarkStart w:id="2061" w:name="_Toc499835456"/>
        <w:bookmarkStart w:id="2062" w:name="_Toc499835616"/>
        <w:bookmarkStart w:id="2063" w:name="_Toc499835776"/>
        <w:bookmarkStart w:id="2064" w:name="_Toc499835936"/>
        <w:bookmarkStart w:id="2065" w:name="_Toc499836096"/>
        <w:bookmarkStart w:id="2066" w:name="_Toc499836256"/>
        <w:bookmarkStart w:id="2067" w:name="_Toc499836416"/>
        <w:bookmarkStart w:id="2068" w:name="_Toc499836577"/>
        <w:bookmarkStart w:id="2069" w:name="_Toc499836738"/>
        <w:bookmarkStart w:id="2070" w:name="_Toc499836899"/>
        <w:bookmarkStart w:id="2071" w:name="_Toc499837060"/>
        <w:bookmarkStart w:id="2072" w:name="_Toc499837221"/>
        <w:bookmarkStart w:id="2073" w:name="_Toc499822415"/>
        <w:bookmarkStart w:id="2074" w:name="_Toc499822716"/>
        <w:bookmarkStart w:id="2075" w:name="_Toc499823132"/>
        <w:bookmarkStart w:id="2076" w:name="_Toc499837382"/>
        <w:bookmarkStart w:id="2077" w:name="_Toc499837543"/>
        <w:bookmarkStart w:id="2078" w:name="_Toc499837704"/>
        <w:bookmarkStart w:id="2079" w:name="_Toc499837865"/>
        <w:bookmarkStart w:id="2080" w:name="_Toc499838026"/>
        <w:bookmarkStart w:id="2081" w:name="_Toc499838187"/>
        <w:bookmarkStart w:id="2082" w:name="_Toc499838348"/>
        <w:bookmarkStart w:id="2083" w:name="_Toc499838509"/>
        <w:bookmarkStart w:id="2084" w:name="_Toc499838670"/>
        <w:bookmarkStart w:id="2085" w:name="_Toc499838831"/>
        <w:bookmarkStart w:id="2086" w:name="_Toc499838992"/>
        <w:bookmarkStart w:id="2087" w:name="_Toc499839153"/>
        <w:bookmarkStart w:id="2088" w:name="_Toc499839314"/>
        <w:bookmarkStart w:id="2089" w:name="_Toc499839574"/>
        <w:bookmarkStart w:id="2090" w:name="_Toc499823682"/>
        <w:bookmarkStart w:id="2091" w:name="_Toc499839735"/>
        <w:bookmarkStart w:id="2092" w:name="_Toc499823981"/>
        <w:bookmarkStart w:id="2093" w:name="_Toc499824283"/>
        <w:bookmarkStart w:id="2094" w:name="_Toc499824588"/>
        <w:bookmarkStart w:id="2095" w:name="_Toc499824412"/>
        <w:bookmarkStart w:id="2096" w:name="_Toc499824893"/>
        <w:bookmarkStart w:id="2097" w:name="_Toc499839896"/>
        <w:bookmarkStart w:id="2098" w:name="_Toc499840057"/>
        <w:bookmarkStart w:id="2099" w:name="_Toc499825139"/>
        <w:bookmarkStart w:id="2100" w:name="_Toc499840218"/>
        <w:bookmarkStart w:id="2101" w:name="_Toc499825378"/>
        <w:bookmarkStart w:id="2102" w:name="_Toc499840379"/>
        <w:bookmarkStart w:id="2103" w:name="_Toc499840540"/>
        <w:bookmarkStart w:id="2104" w:name="_Toc499840701"/>
        <w:bookmarkStart w:id="2105" w:name="_Toc499840862"/>
        <w:bookmarkStart w:id="2106" w:name="_Toc499825675"/>
        <w:bookmarkStart w:id="2107" w:name="_Toc499825917"/>
        <w:bookmarkStart w:id="2108" w:name="_Toc499826222"/>
        <w:bookmarkStart w:id="2109" w:name="_Toc499826465"/>
        <w:bookmarkStart w:id="2110" w:name="_Toc499826706"/>
        <w:bookmarkStart w:id="2111" w:name="_Toc499841023"/>
        <w:bookmarkStart w:id="2112" w:name="_Toc499826886"/>
        <w:bookmarkStart w:id="2113" w:name="_Toc499825094"/>
        <w:bookmarkStart w:id="2114" w:name="_Toc499827060"/>
        <w:bookmarkStart w:id="2115" w:name="_Toc499825492"/>
        <w:bookmarkStart w:id="2116" w:name="_Toc499825956"/>
        <w:bookmarkStart w:id="2117" w:name="_Toc499826471"/>
        <w:bookmarkStart w:id="2118" w:name="_Toc499827241"/>
        <w:bookmarkStart w:id="2119" w:name="_Toc499827422"/>
        <w:bookmarkStart w:id="2120" w:name="_Toc499826867"/>
        <w:bookmarkStart w:id="2121" w:name="_Toc499827211"/>
        <w:bookmarkStart w:id="2122" w:name="_Toc499827707"/>
        <w:bookmarkStart w:id="2123" w:name="_Toc499827888"/>
        <w:bookmarkStart w:id="2124" w:name="_Toc499828194"/>
        <w:bookmarkStart w:id="2125" w:name="_Toc499828375"/>
        <w:bookmarkStart w:id="2126" w:name="_Toc499828617"/>
        <w:bookmarkStart w:id="2127" w:name="_Toc499828922"/>
        <w:bookmarkStart w:id="2128" w:name="_Toc499827890"/>
        <w:bookmarkStart w:id="2129" w:name="_Toc499826129"/>
        <w:bookmarkStart w:id="2130" w:name="_Toc499826887"/>
        <w:bookmarkStart w:id="2131" w:name="_Toc499827466"/>
        <w:bookmarkStart w:id="2132" w:name="_Toc499826365"/>
        <w:bookmarkStart w:id="2133" w:name="_Toc499828354"/>
        <w:bookmarkStart w:id="2134" w:name="_Toc499828879"/>
        <w:bookmarkStart w:id="2135" w:name="_Toc499827859"/>
        <w:bookmarkStart w:id="2136" w:name="_Toc499828438"/>
        <w:bookmarkStart w:id="2137" w:name="_Toc499829515"/>
        <w:bookmarkStart w:id="2138" w:name="_Toc499829820"/>
        <w:bookmarkStart w:id="2139" w:name="_Toc499827865"/>
        <w:bookmarkStart w:id="2140" w:name="_Toc499829501"/>
        <w:bookmarkStart w:id="2141" w:name="_Toc499830185"/>
        <w:bookmarkStart w:id="2142" w:name="_Toc499830488"/>
        <w:bookmarkStart w:id="2143" w:name="_Toc499830395"/>
        <w:bookmarkStart w:id="2144" w:name="_Toc499831000"/>
        <w:bookmarkStart w:id="2145" w:name="_Toc499831470"/>
        <w:bookmarkStart w:id="2146" w:name="_Toc499831945"/>
        <w:bookmarkStart w:id="2147" w:name="_Toc499832869"/>
        <w:bookmarkStart w:id="2148" w:name="_Toc499833082"/>
        <w:bookmarkStart w:id="2149" w:name="_Toc499833565"/>
        <w:bookmarkStart w:id="2150" w:name="_Toc499833870"/>
        <w:bookmarkStart w:id="2151" w:name="_Toc499834208"/>
        <w:bookmarkStart w:id="2152" w:name="_Toc499834544"/>
        <w:bookmarkStart w:id="2153" w:name="_Toc499834935"/>
        <w:bookmarkStart w:id="2154" w:name="_Toc499833882"/>
        <w:bookmarkStart w:id="2155" w:name="_Toc499835267"/>
        <w:bookmarkStart w:id="2156" w:name="_Toc499835599"/>
        <w:bookmarkStart w:id="2157" w:name="_Toc499834620"/>
        <w:bookmarkStart w:id="2158" w:name="_Toc499835302"/>
        <w:bookmarkStart w:id="2159" w:name="_Toc499836924"/>
        <w:bookmarkStart w:id="2160" w:name="_Toc499837257"/>
        <w:bookmarkStart w:id="2161" w:name="_Toc499837594"/>
        <w:bookmarkStart w:id="2162" w:name="_Toc499837987"/>
        <w:bookmarkStart w:id="2163" w:name="_Toc499842637"/>
        <w:bookmarkStart w:id="2164" w:name="_Toc499843302"/>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moveFrom>
    </w:p>
    <w:p w14:paraId="04EE1AF2" w14:textId="2F657346" w:rsidR="21142444" w:rsidRPr="00B7686C" w:rsidRDefault="003B19F4">
      <w:pPr>
        <w:pStyle w:val="Overskrift2"/>
        <w:rPr>
          <w:rStyle w:val="hps"/>
          <w:rFonts w:ascii="Verdana" w:hAnsi="Verdana" w:cs="Times New Roman"/>
          <w:b w:val="0"/>
          <w:bCs w:val="0"/>
          <w:i w:val="0"/>
          <w:iCs w:val="0"/>
          <w:sz w:val="20"/>
          <w:szCs w:val="20"/>
          <w:lang w:val="en-US"/>
          <w:rPrChange w:id="2165" w:author="Morten Lerstad Solli" w:date="2017-11-29T12:21:00Z">
            <w:rPr>
              <w:rStyle w:val="hps"/>
              <w:rFonts w:ascii="Verdana" w:hAnsi="Verdana" w:cs="Times New Roman"/>
              <w:b w:val="0"/>
              <w:bCs w:val="0"/>
              <w:i w:val="0"/>
              <w:iCs w:val="0"/>
              <w:sz w:val="20"/>
              <w:szCs w:val="20"/>
            </w:rPr>
          </w:rPrChange>
        </w:rPr>
      </w:pPr>
      <w:bookmarkStart w:id="2166" w:name="_Toc499034237"/>
      <w:bookmarkStart w:id="2167" w:name="_Toc499047071"/>
      <w:bookmarkStart w:id="2168" w:name="_Toc499129437"/>
      <w:bookmarkStart w:id="2169" w:name="_Toc499197441"/>
      <w:bookmarkStart w:id="2170" w:name="_Toc499231031"/>
      <w:bookmarkStart w:id="2171" w:name="_Toc499394274"/>
      <w:bookmarkStart w:id="2172" w:name="_Toc499485431"/>
      <w:bookmarkStart w:id="2173" w:name="_Toc499485841"/>
      <w:bookmarkStart w:id="2174" w:name="_Toc499485931"/>
      <w:bookmarkStart w:id="2175" w:name="_Toc499500640"/>
      <w:bookmarkStart w:id="2176" w:name="_Toc499567430"/>
      <w:bookmarkStart w:id="2177" w:name="_Toc499568095"/>
      <w:bookmarkStart w:id="2178" w:name="_Toc499584469"/>
      <w:bookmarkStart w:id="2179" w:name="_Toc499584803"/>
      <w:bookmarkStart w:id="2180" w:name="_Toc499631396"/>
      <w:bookmarkStart w:id="2181" w:name="_Toc499646458"/>
      <w:bookmarkStart w:id="2182" w:name="_Toc499654671"/>
      <w:bookmarkStart w:id="2183" w:name="_Toc499722739"/>
      <w:bookmarkStart w:id="2184" w:name="_Toc499733223"/>
      <w:bookmarkStart w:id="2185" w:name="_Toc499737732"/>
      <w:bookmarkStart w:id="2186" w:name="_Toc499753992"/>
      <w:bookmarkStart w:id="2187" w:name="_Toc499757789"/>
      <w:bookmarkStart w:id="2188" w:name="_Toc499757344"/>
      <w:bookmarkStart w:id="2189" w:name="_Toc499806075"/>
      <w:bookmarkStart w:id="2190" w:name="_Toc499828923"/>
      <w:bookmarkStart w:id="2191" w:name="_Toc499829502"/>
      <w:bookmarkStart w:id="2192" w:name="_Toc499835600"/>
      <w:bookmarkStart w:id="2193" w:name="_Toc499843303"/>
      <w:moveFromRangeEnd w:id="1042"/>
      <w:r w:rsidRPr="00B7686C">
        <w:rPr>
          <w:rStyle w:val="hps"/>
          <w:lang w:val="en-US"/>
          <w:rPrChange w:id="2194" w:author="Morten Lerstad Solli" w:date="2017-11-29T12:21:00Z">
            <w:rPr>
              <w:rStyle w:val="hps"/>
            </w:rPr>
          </w:rPrChange>
        </w:rPr>
        <w:t>Java</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14:paraId="4952701C" w14:textId="57BF40B4" w:rsidR="00310A31" w:rsidRPr="00B7686C" w:rsidRDefault="00655D0E">
      <w:pPr>
        <w:pStyle w:val="Brdtekst"/>
        <w:jc w:val="both"/>
        <w:rPr>
          <w:lang w:val="en-US"/>
        </w:rPr>
        <w:pPrChange w:id="2195" w:author="Oscar Herman Kise" w:date="2017-11-28T11:05:00Z">
          <w:pPr>
            <w:pStyle w:val="Brdtekst"/>
          </w:pPr>
        </w:pPrChange>
      </w:pPr>
      <w:r w:rsidRPr="00B7686C">
        <w:rPr>
          <w:lang w:val="en-US"/>
        </w:rPr>
        <w:t xml:space="preserve">Java is </w:t>
      </w:r>
      <w:r w:rsidR="00095C68" w:rsidRPr="00B7686C">
        <w:rPr>
          <w:lang w:val="en-US"/>
        </w:rPr>
        <w:t>a</w:t>
      </w:r>
      <w:r w:rsidRPr="00B7686C">
        <w:rPr>
          <w:lang w:val="en-US"/>
        </w:rPr>
        <w:t xml:space="preserve"> </w:t>
      </w:r>
      <w:r w:rsidR="00095C68" w:rsidRPr="00B7686C">
        <w:rPr>
          <w:lang w:val="en-US"/>
        </w:rPr>
        <w:t xml:space="preserve">concurrent and </w:t>
      </w:r>
      <w:r w:rsidR="002429F4" w:rsidRPr="00B7686C">
        <w:rPr>
          <w:lang w:val="en-US"/>
        </w:rPr>
        <w:t>object-oriented programming language that is widely used for creating computer programs and industrial applications. One of the big advantages with java is that code which is written in java an</w:t>
      </w:r>
      <w:r w:rsidR="00095C68" w:rsidRPr="00B7686C">
        <w:rPr>
          <w:lang w:val="en-US"/>
        </w:rPr>
        <w:t>d</w:t>
      </w:r>
      <w:r w:rsidR="002429F4" w:rsidRPr="00B7686C">
        <w:rPr>
          <w:lang w:val="en-US"/>
        </w:rPr>
        <w:t xml:space="preserve"> compiled can run on any computer running Windows, Linux, and MacOS. </w:t>
      </w:r>
    </w:p>
    <w:p w14:paraId="08D3FA09" w14:textId="77777777" w:rsidR="002D62DF" w:rsidRPr="00B7686C" w:rsidRDefault="002D62DF">
      <w:pPr>
        <w:pStyle w:val="Brdtekst"/>
        <w:jc w:val="both"/>
        <w:rPr>
          <w:lang w:val="en-US"/>
        </w:rPr>
        <w:pPrChange w:id="2196" w:author="Oscar Herman Kise" w:date="2017-11-28T11:05:00Z">
          <w:pPr>
            <w:pStyle w:val="Brdtekst"/>
          </w:pPr>
        </w:pPrChange>
      </w:pPr>
      <w:bookmarkStart w:id="2197" w:name="_Toc498948264"/>
      <w:bookmarkStart w:id="2198" w:name="_Toc498963125"/>
      <w:bookmarkStart w:id="2199" w:name="_Toc499034238"/>
      <w:bookmarkStart w:id="2200" w:name="_Toc499047072"/>
    </w:p>
    <w:p w14:paraId="4845ED34" w14:textId="77777777" w:rsidR="002D62DF" w:rsidRPr="00B7686C" w:rsidRDefault="002D62DF">
      <w:pPr>
        <w:pStyle w:val="Overskrift2"/>
        <w:rPr>
          <w:lang w:val="en-US"/>
        </w:rPr>
      </w:pPr>
      <w:bookmarkStart w:id="2201" w:name="_Toc499129438"/>
      <w:bookmarkStart w:id="2202" w:name="_Toc499197442"/>
      <w:bookmarkStart w:id="2203" w:name="_Toc499231032"/>
      <w:bookmarkStart w:id="2204" w:name="_Toc499394275"/>
      <w:bookmarkStart w:id="2205" w:name="_Toc499485432"/>
      <w:bookmarkStart w:id="2206" w:name="_Toc499485842"/>
      <w:bookmarkStart w:id="2207" w:name="_Toc499485932"/>
      <w:bookmarkStart w:id="2208" w:name="_Toc499500641"/>
      <w:bookmarkStart w:id="2209" w:name="_Toc499567431"/>
      <w:bookmarkStart w:id="2210" w:name="_Toc499568096"/>
      <w:bookmarkStart w:id="2211" w:name="_Toc499584470"/>
      <w:bookmarkStart w:id="2212" w:name="_Toc499584804"/>
      <w:bookmarkStart w:id="2213" w:name="_Toc499631397"/>
      <w:bookmarkStart w:id="2214" w:name="_Toc499646459"/>
      <w:bookmarkStart w:id="2215" w:name="_Toc499654672"/>
      <w:bookmarkStart w:id="2216" w:name="_Toc499722740"/>
      <w:bookmarkStart w:id="2217" w:name="_Toc499733224"/>
      <w:bookmarkStart w:id="2218" w:name="_Toc499737733"/>
      <w:bookmarkStart w:id="2219" w:name="_Toc499753993"/>
      <w:bookmarkStart w:id="2220" w:name="_Toc499757790"/>
      <w:bookmarkStart w:id="2221" w:name="_Toc499757345"/>
      <w:bookmarkStart w:id="2222" w:name="_Toc499806076"/>
      <w:bookmarkStart w:id="2223" w:name="_Toc499828924"/>
      <w:bookmarkStart w:id="2224" w:name="_Toc499829503"/>
      <w:bookmarkStart w:id="2225" w:name="_Toc499835601"/>
      <w:bookmarkStart w:id="2226" w:name="_Toc499843304"/>
      <w:r w:rsidRPr="00B7686C">
        <w:rPr>
          <w:lang w:val="en-US"/>
        </w:rPr>
        <w:t>NetBeans</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14:paraId="3DA9BBDB" w14:textId="77777777" w:rsidR="002D62DF" w:rsidRPr="00B7686C" w:rsidRDefault="002D62DF">
      <w:pPr>
        <w:pStyle w:val="Brdtekst"/>
        <w:jc w:val="both"/>
        <w:rPr>
          <w:lang w:val="en-US"/>
        </w:rPr>
        <w:pPrChange w:id="2227" w:author="Oscar Herman Kise" w:date="2017-11-28T11:05:00Z">
          <w:pPr>
            <w:pStyle w:val="Brdtekst"/>
          </w:pPr>
        </w:pPrChange>
      </w:pPr>
      <w:r w:rsidRPr="00B7686C">
        <w:rPr>
          <w:lang w:val="en-US"/>
        </w:rPr>
        <w:t>NetBeans is an IDE for creating computers program and applications in different programing languages. It supports programing language such as Java, PHP, C/C++ and several others. NetBeans IDE is a cross-platform IDE, which means it can run on several Operating systems.</w:t>
      </w:r>
    </w:p>
    <w:p w14:paraId="7878D98D" w14:textId="77777777" w:rsidR="00CA0C6E" w:rsidRPr="00B7686C" w:rsidRDefault="00CA0C6E">
      <w:pPr>
        <w:pStyle w:val="Brdtekst"/>
        <w:jc w:val="both"/>
        <w:rPr>
          <w:lang w:val="en-US"/>
        </w:rPr>
        <w:pPrChange w:id="2228" w:author="Oscar Herman Kise" w:date="2017-11-28T11:05:00Z">
          <w:pPr>
            <w:pStyle w:val="Brdtekst"/>
          </w:pPr>
        </w:pPrChange>
      </w:pPr>
    </w:p>
    <w:p w14:paraId="3D9D5590" w14:textId="55FA841E" w:rsidR="00CA0C6E" w:rsidRPr="00B7686C" w:rsidRDefault="00CA0C6E">
      <w:pPr>
        <w:pStyle w:val="Overskrift2"/>
        <w:rPr>
          <w:lang w:val="en-US"/>
        </w:rPr>
      </w:pPr>
      <w:bookmarkStart w:id="2229" w:name="_Toc499129439"/>
      <w:bookmarkStart w:id="2230" w:name="_Toc499197443"/>
      <w:bookmarkStart w:id="2231" w:name="_Toc499231033"/>
      <w:bookmarkStart w:id="2232" w:name="_Toc499394276"/>
      <w:bookmarkStart w:id="2233" w:name="_Toc499485433"/>
      <w:bookmarkStart w:id="2234" w:name="_Toc499485843"/>
      <w:bookmarkStart w:id="2235" w:name="_Toc499485933"/>
      <w:bookmarkStart w:id="2236" w:name="_Toc499500642"/>
      <w:bookmarkStart w:id="2237" w:name="_Toc499567432"/>
      <w:bookmarkStart w:id="2238" w:name="_Toc499568097"/>
      <w:bookmarkStart w:id="2239" w:name="_Toc499584471"/>
      <w:bookmarkStart w:id="2240" w:name="_Toc499584805"/>
      <w:bookmarkStart w:id="2241" w:name="_Toc499631398"/>
      <w:bookmarkStart w:id="2242" w:name="_Toc499646460"/>
      <w:bookmarkStart w:id="2243" w:name="_Toc499654673"/>
      <w:bookmarkStart w:id="2244" w:name="_Toc499722741"/>
      <w:bookmarkStart w:id="2245" w:name="_Toc499733225"/>
      <w:bookmarkStart w:id="2246" w:name="_Toc499737734"/>
      <w:bookmarkStart w:id="2247" w:name="_Toc499753994"/>
      <w:bookmarkStart w:id="2248" w:name="_Toc499757791"/>
      <w:bookmarkStart w:id="2249" w:name="_Toc499757346"/>
      <w:bookmarkStart w:id="2250" w:name="_Toc499806077"/>
      <w:bookmarkStart w:id="2251" w:name="_Toc499828925"/>
      <w:bookmarkStart w:id="2252" w:name="_Toc499829504"/>
      <w:bookmarkStart w:id="2253" w:name="_Toc499835602"/>
      <w:bookmarkStart w:id="2254" w:name="_Toc499843305"/>
      <w:r w:rsidRPr="00B7686C">
        <w:rPr>
          <w:lang w:val="en-US"/>
        </w:rPr>
        <w:t>OpenCV</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14:paraId="57E8451C" w14:textId="375F6D90" w:rsidR="00CA0C6E" w:rsidRPr="00B7686C" w:rsidRDefault="00CA0C6E">
      <w:pPr>
        <w:pStyle w:val="Brdtekst"/>
        <w:jc w:val="both"/>
        <w:rPr>
          <w:lang w:val="en-US"/>
          <w:rPrChange w:id="2255" w:author="Morten Lerstad Solli" w:date="2017-11-29T12:21:00Z">
            <w:rPr>
              <w:lang w:val="en-GB"/>
            </w:rPr>
          </w:rPrChange>
        </w:rPr>
        <w:pPrChange w:id="2256" w:author="Oscar Herman Kise" w:date="2017-11-28T11:05:00Z">
          <w:pPr>
            <w:pStyle w:val="Brdtekst"/>
          </w:pPr>
        </w:pPrChange>
      </w:pPr>
      <w:r w:rsidRPr="00B7686C">
        <w:rPr>
          <w:lang w:val="en-US"/>
          <w:rPrChange w:id="2257" w:author="Morten Lerstad Solli" w:date="2017-11-29T12:21:00Z">
            <w:rPr>
              <w:lang w:val="en-GB"/>
            </w:rPr>
          </w:rPrChange>
        </w:rPr>
        <w:t>OpenCV is a library of programming functions mainly aimed at real-time computer vision. It is free for both academic and commercial use, and can be used by C++, C, Python and Java</w:t>
      </w:r>
      <w:sdt>
        <w:sdtPr>
          <w:rPr>
            <w:lang w:val="en-US"/>
          </w:rPr>
          <w:id w:val="1847898540"/>
          <w:citation/>
        </w:sdtPr>
        <w:sdtContent>
          <w:r w:rsidRPr="00B7686C">
            <w:rPr>
              <w:lang w:val="en-US"/>
              <w:rPrChange w:id="2258" w:author="Morten Lerstad Solli" w:date="2017-11-29T12:21:00Z">
                <w:rPr>
                  <w:lang w:val="en-GB"/>
                </w:rPr>
              </w:rPrChange>
            </w:rPr>
            <w:fldChar w:fldCharType="begin"/>
          </w:r>
          <w:r w:rsidRPr="00B7686C">
            <w:rPr>
              <w:lang w:val="en-US"/>
              <w:rPrChange w:id="2259" w:author="Morten Lerstad Solli" w:date="2017-11-29T12:21:00Z">
                <w:rPr>
                  <w:lang w:val="en-GB"/>
                </w:rPr>
              </w:rPrChange>
            </w:rPr>
            <w:instrText xml:space="preserve"> CITATION Ope17 \l 1044 </w:instrText>
          </w:r>
          <w:r w:rsidRPr="00B7686C">
            <w:rPr>
              <w:lang w:val="en-US"/>
              <w:rPrChange w:id="2260" w:author="Morten Lerstad Solli" w:date="2017-11-29T12:21:00Z">
                <w:rPr>
                  <w:lang w:val="en-GB"/>
                </w:rPr>
              </w:rPrChange>
            </w:rPr>
            <w:fldChar w:fldCharType="separate"/>
          </w:r>
          <w:r w:rsidR="009C609D">
            <w:rPr>
              <w:noProof/>
              <w:lang w:val="en-US"/>
            </w:rPr>
            <w:t xml:space="preserve"> (OpenCV u.d.)</w:t>
          </w:r>
          <w:r w:rsidRPr="00B7686C">
            <w:rPr>
              <w:lang w:val="en-US"/>
              <w:rPrChange w:id="2261" w:author="Morten Lerstad Solli" w:date="2017-11-29T12:21:00Z">
                <w:rPr>
                  <w:lang w:val="en-GB"/>
                </w:rPr>
              </w:rPrChange>
            </w:rPr>
            <w:fldChar w:fldCharType="end"/>
          </w:r>
        </w:sdtContent>
      </w:sdt>
      <w:r w:rsidRPr="00B7686C">
        <w:rPr>
          <w:lang w:val="en-US"/>
          <w:rPrChange w:id="2262" w:author="Morten Lerstad Solli" w:date="2017-11-29T12:21:00Z">
            <w:rPr>
              <w:lang w:val="en-GB"/>
            </w:rPr>
          </w:rPrChange>
        </w:rPr>
        <w:t>.</w:t>
      </w:r>
    </w:p>
    <w:p w14:paraId="04B02E2C" w14:textId="5E339938" w:rsidR="00CA0C6E" w:rsidRPr="00B7686C" w:rsidRDefault="00CA0C6E">
      <w:pPr>
        <w:pStyle w:val="Brdtekst"/>
        <w:jc w:val="both"/>
        <w:rPr>
          <w:lang w:val="en-US"/>
          <w:rPrChange w:id="2263" w:author="Morten Lerstad Solli" w:date="2017-11-29T12:21:00Z">
            <w:rPr>
              <w:lang w:val="en-GB"/>
            </w:rPr>
          </w:rPrChange>
        </w:rPr>
        <w:pPrChange w:id="2264" w:author="Oscar Herman Kise" w:date="2017-11-28T11:05:00Z">
          <w:pPr>
            <w:pStyle w:val="Brdtekst"/>
          </w:pPr>
        </w:pPrChange>
      </w:pPr>
      <w:r w:rsidRPr="00B7686C">
        <w:rPr>
          <w:lang w:val="en-US"/>
          <w:rPrChange w:id="2265" w:author="Morten Lerstad Solli" w:date="2017-11-29T12:21:00Z">
            <w:rPr>
              <w:lang w:val="en-GB"/>
            </w:rPr>
          </w:rPrChange>
        </w:rPr>
        <w:t>According to Nvidia, “OpenCV is the leading open source library for computer vision, image processing and machine learning, and now features GPU acceleration for real-time operation”</w:t>
      </w:r>
      <w:sdt>
        <w:sdtPr>
          <w:rPr>
            <w:lang w:val="en-US"/>
          </w:rPr>
          <w:id w:val="1959756063"/>
          <w:citation/>
        </w:sdtPr>
        <w:sdtContent>
          <w:r w:rsidRPr="00B7686C">
            <w:rPr>
              <w:lang w:val="en-US"/>
              <w:rPrChange w:id="2266" w:author="Morten Lerstad Solli" w:date="2017-11-29T12:21:00Z">
                <w:rPr>
                  <w:lang w:val="en-GB"/>
                </w:rPr>
              </w:rPrChange>
            </w:rPr>
            <w:fldChar w:fldCharType="begin"/>
          </w:r>
          <w:r w:rsidRPr="00B7686C">
            <w:rPr>
              <w:lang w:val="en-US"/>
              <w:rPrChange w:id="2267" w:author="Morten Lerstad Solli" w:date="2017-11-29T12:21:00Z">
                <w:rPr>
                  <w:lang w:val="en-GB"/>
                </w:rPr>
              </w:rPrChange>
            </w:rPr>
            <w:instrText xml:space="preserve">CITATION Nvi17 \l 1044 </w:instrText>
          </w:r>
          <w:r w:rsidRPr="00B7686C">
            <w:rPr>
              <w:lang w:val="en-US"/>
              <w:rPrChange w:id="2268" w:author="Morten Lerstad Solli" w:date="2017-11-29T12:21:00Z">
                <w:rPr>
                  <w:lang w:val="en-GB"/>
                </w:rPr>
              </w:rPrChange>
            </w:rPr>
            <w:fldChar w:fldCharType="separate"/>
          </w:r>
          <w:r w:rsidR="009C609D">
            <w:rPr>
              <w:noProof/>
              <w:lang w:val="en-US"/>
            </w:rPr>
            <w:t xml:space="preserve"> (Nvidia u.d.)</w:t>
          </w:r>
          <w:r w:rsidRPr="00B7686C">
            <w:rPr>
              <w:lang w:val="en-US"/>
              <w:rPrChange w:id="2269" w:author="Morten Lerstad Solli" w:date="2017-11-29T12:21:00Z">
                <w:rPr>
                  <w:lang w:val="en-GB"/>
                </w:rPr>
              </w:rPrChange>
            </w:rPr>
            <w:fldChar w:fldCharType="end"/>
          </w:r>
        </w:sdtContent>
      </w:sdt>
      <w:r w:rsidRPr="00B7686C">
        <w:rPr>
          <w:lang w:val="en-US"/>
          <w:rPrChange w:id="2270" w:author="Morten Lerstad Solli" w:date="2017-11-29T12:21:00Z">
            <w:rPr>
              <w:lang w:val="en-GB"/>
            </w:rPr>
          </w:rPrChange>
        </w:rPr>
        <w:t>.</w:t>
      </w:r>
    </w:p>
    <w:p w14:paraId="75E81025" w14:textId="77777777" w:rsidR="00CA0C6E" w:rsidRPr="00B7686C" w:rsidRDefault="00CA0C6E">
      <w:pPr>
        <w:pStyle w:val="Brdtekst"/>
        <w:jc w:val="both"/>
        <w:rPr>
          <w:lang w:val="en-US"/>
          <w:rPrChange w:id="2271" w:author="Morten Lerstad Solli" w:date="2017-11-29T12:21:00Z">
            <w:rPr>
              <w:lang w:val="en-GB"/>
            </w:rPr>
          </w:rPrChange>
        </w:rPr>
        <w:pPrChange w:id="2272" w:author="Oscar Herman Kise" w:date="2017-11-28T11:05:00Z">
          <w:pPr>
            <w:pStyle w:val="Brdtekst"/>
          </w:pPr>
        </w:pPrChange>
      </w:pPr>
      <w:r w:rsidRPr="00B7686C">
        <w:rPr>
          <w:lang w:val="en-US"/>
          <w:rPrChange w:id="2273" w:author="Morten Lerstad Solli" w:date="2017-11-29T12:21:00Z">
            <w:rPr>
              <w:lang w:val="en-GB"/>
            </w:rPr>
          </w:rPrChange>
        </w:rPr>
        <w:t>Originally developed by Intel, it was later supported by Willow Garage and is now maintained by Itseez.</w:t>
      </w:r>
    </w:p>
    <w:p w14:paraId="55EBBE20" w14:textId="77777777" w:rsidR="002D5215" w:rsidRPr="00B7686C" w:rsidRDefault="002D5215">
      <w:pPr>
        <w:pStyle w:val="Brdtekst"/>
        <w:jc w:val="both"/>
        <w:rPr>
          <w:lang w:val="en-US"/>
          <w:rPrChange w:id="2274" w:author="Morten Lerstad Solli" w:date="2017-11-29T12:21:00Z">
            <w:rPr>
              <w:lang w:val="en-GB"/>
            </w:rPr>
          </w:rPrChange>
        </w:rPr>
        <w:pPrChange w:id="2275" w:author="Oscar Herman Kise" w:date="2017-11-28T11:05:00Z">
          <w:pPr>
            <w:pStyle w:val="Brdtekst"/>
          </w:pPr>
        </w:pPrChange>
      </w:pPr>
    </w:p>
    <w:p w14:paraId="63123CD8" w14:textId="70AF074B" w:rsidR="002D5215" w:rsidRPr="00B7686C" w:rsidRDefault="002D5215">
      <w:pPr>
        <w:pStyle w:val="Overskrift2"/>
        <w:rPr>
          <w:lang w:val="en-US"/>
        </w:rPr>
      </w:pPr>
      <w:bookmarkStart w:id="2276" w:name="_Toc499197444"/>
      <w:bookmarkStart w:id="2277" w:name="_Toc499231034"/>
      <w:bookmarkStart w:id="2278" w:name="_Toc499394277"/>
      <w:bookmarkStart w:id="2279" w:name="_Toc499485434"/>
      <w:bookmarkStart w:id="2280" w:name="_Toc499485844"/>
      <w:bookmarkStart w:id="2281" w:name="_Toc499485934"/>
      <w:bookmarkStart w:id="2282" w:name="_Toc499500643"/>
      <w:bookmarkStart w:id="2283" w:name="_Toc499567433"/>
      <w:bookmarkStart w:id="2284" w:name="_Toc499568098"/>
      <w:bookmarkStart w:id="2285" w:name="_Toc499584472"/>
      <w:bookmarkStart w:id="2286" w:name="_Toc499584806"/>
      <w:bookmarkStart w:id="2287" w:name="_Toc499631399"/>
      <w:bookmarkStart w:id="2288" w:name="_Toc499646461"/>
      <w:bookmarkStart w:id="2289" w:name="_Toc499654674"/>
      <w:bookmarkStart w:id="2290" w:name="_Toc499722748"/>
      <w:bookmarkStart w:id="2291" w:name="_Toc499733226"/>
      <w:bookmarkStart w:id="2292" w:name="_Toc499737735"/>
      <w:bookmarkStart w:id="2293" w:name="_Toc499753995"/>
      <w:bookmarkStart w:id="2294" w:name="_Toc499757792"/>
      <w:bookmarkStart w:id="2295" w:name="_Toc499757347"/>
      <w:bookmarkStart w:id="2296" w:name="_Toc499806078"/>
      <w:bookmarkStart w:id="2297" w:name="_Toc499828926"/>
      <w:bookmarkStart w:id="2298" w:name="_Toc499829505"/>
      <w:bookmarkStart w:id="2299" w:name="_Toc499835603"/>
      <w:bookmarkStart w:id="2300" w:name="_Toc499843306"/>
      <w:r w:rsidRPr="00B7686C">
        <w:rPr>
          <w:lang w:val="en-US"/>
        </w:rPr>
        <w:t>jSerialComm</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p>
    <w:p w14:paraId="209DF62B" w14:textId="5BD6214A" w:rsidR="00AD585A" w:rsidRPr="00B7686C" w:rsidRDefault="00AD585A">
      <w:pPr>
        <w:pStyle w:val="Brdtekst"/>
        <w:jc w:val="both"/>
        <w:rPr>
          <w:ins w:id="2301" w:author="Morten Lerstad Solli" w:date="2017-11-27T13:29:00Z"/>
          <w:lang w:val="en-US"/>
        </w:rPr>
        <w:pPrChange w:id="2302" w:author="Oscar Herman Kise" w:date="2017-11-28T11:05:00Z">
          <w:pPr>
            <w:pStyle w:val="Brdtekst"/>
          </w:pPr>
        </w:pPrChange>
      </w:pPr>
      <w:r w:rsidRPr="00B7686C">
        <w:rPr>
          <w:lang w:val="en-US"/>
        </w:rPr>
        <w:t>jSerialComm is a</w:t>
      </w:r>
      <w:r w:rsidR="0049783B" w:rsidRPr="00B7686C">
        <w:rPr>
          <w:lang w:val="en-US"/>
        </w:rPr>
        <w:t xml:space="preserve"> </w:t>
      </w:r>
      <w:r w:rsidR="00ED7579" w:rsidRPr="00B7686C">
        <w:rPr>
          <w:lang w:val="en-US"/>
        </w:rPr>
        <w:t>communication library for Java</w:t>
      </w:r>
      <w:r w:rsidR="0049783B" w:rsidRPr="00B7686C">
        <w:rPr>
          <w:lang w:val="en-US"/>
        </w:rPr>
        <w:t>. The lib</w:t>
      </w:r>
      <w:r w:rsidR="00E96FAF" w:rsidRPr="00B7686C">
        <w:rPr>
          <w:lang w:val="en-US"/>
        </w:rPr>
        <w:t>rary is</w:t>
      </w:r>
      <w:r w:rsidR="00CD3CE6" w:rsidRPr="00B7686C">
        <w:rPr>
          <w:lang w:val="en-US"/>
        </w:rPr>
        <w:t xml:space="preserve"> made </w:t>
      </w:r>
      <w:r w:rsidR="00287887" w:rsidRPr="00B7686C">
        <w:rPr>
          <w:lang w:val="en-US"/>
        </w:rPr>
        <w:t xml:space="preserve">with the intention of </w:t>
      </w:r>
      <w:del w:id="2303" w:author="Oscar Herman Kise" w:date="2017-11-28T11:15:00Z">
        <w:r w:rsidR="00E26C2D" w:rsidRPr="00B7686C" w:rsidDel="00117E67">
          <w:rPr>
            <w:lang w:val="en-US"/>
          </w:rPr>
          <w:delText>an easy way</w:delText>
        </w:r>
      </w:del>
      <w:ins w:id="2304" w:author="Oscar Herman Kise" w:date="2017-11-28T11:15:00Z">
        <w:r w:rsidR="00117E67" w:rsidRPr="00B7686C">
          <w:rPr>
            <w:lang w:val="en-US"/>
          </w:rPr>
          <w:t>a straightforward way</w:t>
        </w:r>
      </w:ins>
      <w:r w:rsidR="00334E6D" w:rsidRPr="00B7686C">
        <w:rPr>
          <w:lang w:val="en-US"/>
        </w:rPr>
        <w:t xml:space="preserve"> to </w:t>
      </w:r>
      <w:r w:rsidR="00E26C2D" w:rsidRPr="00B7686C">
        <w:rPr>
          <w:lang w:val="en-US"/>
        </w:rPr>
        <w:t xml:space="preserve">connect to </w:t>
      </w:r>
      <w:r w:rsidR="007B3D15" w:rsidRPr="00B7686C">
        <w:rPr>
          <w:lang w:val="en-US"/>
        </w:rPr>
        <w:t>and use</w:t>
      </w:r>
      <w:r w:rsidR="00E26C2D" w:rsidRPr="00B7686C">
        <w:rPr>
          <w:lang w:val="en-US"/>
        </w:rPr>
        <w:t xml:space="preserve"> the serial ports on a computer</w:t>
      </w:r>
      <w:r w:rsidR="00FD0FE4" w:rsidRPr="00B7686C">
        <w:rPr>
          <w:lang w:val="en-US"/>
        </w:rPr>
        <w:t>, independent of what operating system that is used.</w:t>
      </w:r>
      <w:r w:rsidR="0097622D" w:rsidRPr="00B7686C">
        <w:rPr>
          <w:lang w:val="en-US"/>
        </w:rPr>
        <w:t xml:space="preserve"> </w:t>
      </w:r>
      <w:sdt>
        <w:sdtPr>
          <w:rPr>
            <w:lang w:val="en-US"/>
          </w:rPr>
          <w:id w:val="-1423717945"/>
          <w:citation/>
        </w:sdtPr>
        <w:sdtContent>
          <w:r w:rsidR="002E1D1B" w:rsidRPr="00CD6AE6">
            <w:rPr>
              <w:lang w:val="en-US"/>
            </w:rPr>
            <w:fldChar w:fldCharType="begin"/>
          </w:r>
          <w:ins w:id="2305" w:author="Morten Lerstad Solli" w:date="2017-11-27T14:45:00Z">
            <w:r w:rsidR="00847BA7" w:rsidRPr="00B7686C">
              <w:rPr>
                <w:lang w:val="en-US"/>
              </w:rPr>
              <w:instrText xml:space="preserve">CITATION Faz16 \l 1044 </w:instrText>
            </w:r>
          </w:ins>
          <w:del w:id="2306" w:author="Morten Lerstad Solli" w:date="2017-11-27T14:45:00Z">
            <w:r w:rsidR="002E1D1B" w:rsidRPr="00B7686C" w:rsidDel="00847BA7">
              <w:rPr>
                <w:lang w:val="en-US"/>
              </w:rPr>
              <w:delInstrText xml:space="preserve"> CITATION Faz16 \l 1044 </w:delInstrText>
            </w:r>
          </w:del>
          <w:r w:rsidR="002E1D1B" w:rsidRPr="00CD6AE6">
            <w:rPr>
              <w:lang w:val="en-US"/>
            </w:rPr>
            <w:fldChar w:fldCharType="separate"/>
          </w:r>
          <w:r w:rsidR="009C609D">
            <w:rPr>
              <w:noProof/>
              <w:lang w:val="en-US"/>
            </w:rPr>
            <w:t>(Fazecast 2016)</w:t>
          </w:r>
          <w:r w:rsidR="002E1D1B" w:rsidRPr="00CD6AE6">
            <w:rPr>
              <w:lang w:val="en-US"/>
            </w:rPr>
            <w:fldChar w:fldCharType="end"/>
          </w:r>
        </w:sdtContent>
      </w:sdt>
    </w:p>
    <w:p w14:paraId="6E3B62AC" w14:textId="77777777" w:rsidR="00AA2271" w:rsidRPr="00B7686C" w:rsidRDefault="00AA2271">
      <w:pPr>
        <w:pStyle w:val="Brdtekst"/>
        <w:jc w:val="both"/>
        <w:rPr>
          <w:lang w:val="en-US"/>
        </w:rPr>
        <w:pPrChange w:id="2307" w:author="Oscar Herman Kise" w:date="2017-11-28T11:05:00Z">
          <w:pPr>
            <w:pStyle w:val="Brdtekst"/>
          </w:pPr>
        </w:pPrChange>
      </w:pPr>
      <w:bookmarkStart w:id="2308" w:name="_Toc499129440"/>
      <w:bookmarkStart w:id="2309" w:name="_Toc499197445"/>
      <w:bookmarkStart w:id="2310" w:name="_Toc499231035"/>
      <w:bookmarkStart w:id="2311" w:name="_Toc499394278"/>
      <w:bookmarkStart w:id="2312" w:name="_Toc499485435"/>
      <w:bookmarkStart w:id="2313" w:name="_Toc499485845"/>
      <w:bookmarkStart w:id="2314" w:name="_Toc499485935"/>
      <w:bookmarkStart w:id="2315" w:name="_Toc499500644"/>
    </w:p>
    <w:p w14:paraId="69A08373" w14:textId="1F24DC53" w:rsidR="00243ADB" w:rsidRPr="00B7686C" w:rsidRDefault="00243ADB">
      <w:pPr>
        <w:pStyle w:val="Overskrift2"/>
        <w:rPr>
          <w:lang w:val="en-US"/>
        </w:rPr>
      </w:pPr>
      <w:bookmarkStart w:id="2316" w:name="_Toc499567434"/>
      <w:bookmarkStart w:id="2317" w:name="_Toc499568099"/>
      <w:bookmarkStart w:id="2318" w:name="_Toc499584473"/>
      <w:bookmarkStart w:id="2319" w:name="_Toc499584807"/>
      <w:bookmarkStart w:id="2320" w:name="_Toc499631400"/>
      <w:bookmarkStart w:id="2321" w:name="_Toc499646462"/>
      <w:bookmarkStart w:id="2322" w:name="_Toc499654675"/>
      <w:bookmarkStart w:id="2323" w:name="_Toc499722749"/>
      <w:bookmarkStart w:id="2324" w:name="_Toc499733227"/>
      <w:bookmarkStart w:id="2325" w:name="_Toc499737736"/>
      <w:bookmarkStart w:id="2326" w:name="_Toc499753996"/>
      <w:bookmarkStart w:id="2327" w:name="_Toc499757793"/>
      <w:bookmarkStart w:id="2328" w:name="_Toc499757348"/>
      <w:bookmarkStart w:id="2329" w:name="_Toc499806079"/>
      <w:bookmarkStart w:id="2330" w:name="_Toc499828927"/>
      <w:bookmarkStart w:id="2331" w:name="_Toc499829506"/>
      <w:bookmarkStart w:id="2332" w:name="_Toc499835604"/>
      <w:bookmarkStart w:id="2333" w:name="_Toc499843307"/>
      <w:r w:rsidRPr="00B7686C">
        <w:rPr>
          <w:lang w:val="en-US"/>
        </w:rPr>
        <w:t>Arduin</w:t>
      </w:r>
      <w:bookmarkEnd w:id="2197"/>
      <w:bookmarkEnd w:id="2198"/>
      <w:r w:rsidR="00095C68" w:rsidRPr="00B7686C">
        <w:rPr>
          <w:lang w:val="en-US"/>
        </w:rPr>
        <w:t>o</w:t>
      </w:r>
      <w:bookmarkEnd w:id="2199"/>
      <w:bookmarkEnd w:id="2200"/>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14:paraId="436B7BF7" w14:textId="519AA765" w:rsidR="00243ADB" w:rsidRPr="00B7686C" w:rsidRDefault="00EF7C63">
      <w:pPr>
        <w:pStyle w:val="Brdtekst"/>
        <w:jc w:val="both"/>
        <w:rPr>
          <w:lang w:val="en-US"/>
        </w:rPr>
        <w:pPrChange w:id="2334" w:author="Oscar Herman Kise" w:date="2017-11-28T11:05:00Z">
          <w:pPr>
            <w:pStyle w:val="Brdtekst"/>
          </w:pPr>
        </w:pPrChange>
      </w:pPr>
      <w:r w:rsidRPr="00B7686C">
        <w:rPr>
          <w:lang w:val="en-US"/>
        </w:rPr>
        <w:t>The Arduino is a microcontroller with different type of analog and digital outputs, there are also boards with ethernet ports and SD-card readers, and many different shield options. Arduino also has its own IDE named “Arduino IDE” and is made in java. The programing language for the Arduino is ArduinoC</w:t>
      </w:r>
      <w:ins w:id="2335" w:author="Oscar Herman Kise" w:date="2017-11-28T11:15:00Z">
        <w:r w:rsidR="003407A2" w:rsidRPr="00B7686C">
          <w:rPr>
            <w:lang w:val="en-US"/>
          </w:rPr>
          <w:t>,</w:t>
        </w:r>
      </w:ins>
      <w:r w:rsidRPr="00B7686C">
        <w:rPr>
          <w:lang w:val="en-US"/>
        </w:rPr>
        <w:t xml:space="preserve"> which is the C programing language with extra libraries.</w:t>
      </w:r>
    </w:p>
    <w:p w14:paraId="53B500E3" w14:textId="77777777" w:rsidR="00310A31" w:rsidRPr="00B7686C" w:rsidRDefault="00310A31">
      <w:pPr>
        <w:pStyle w:val="Brdtekst"/>
        <w:jc w:val="both"/>
        <w:rPr>
          <w:lang w:val="en-US"/>
        </w:rPr>
        <w:pPrChange w:id="2336" w:author="Oscar Herman Kise" w:date="2017-11-28T11:05:00Z">
          <w:pPr>
            <w:pStyle w:val="Brdtekst"/>
          </w:pPr>
        </w:pPrChange>
      </w:pPr>
    </w:p>
    <w:p w14:paraId="64E5FB22" w14:textId="7F694271" w:rsidR="00243ADB" w:rsidRPr="00B7686C" w:rsidRDefault="00243ADB">
      <w:pPr>
        <w:pStyle w:val="Overskrift2"/>
        <w:rPr>
          <w:lang w:val="en-US"/>
        </w:rPr>
      </w:pPr>
      <w:bookmarkStart w:id="2337" w:name="_Toc499034240"/>
      <w:bookmarkStart w:id="2338" w:name="_Toc499047074"/>
      <w:bookmarkStart w:id="2339" w:name="_Toc499129441"/>
      <w:bookmarkStart w:id="2340" w:name="_Toc499197446"/>
      <w:bookmarkStart w:id="2341" w:name="_Toc499231036"/>
      <w:bookmarkStart w:id="2342" w:name="_Toc499394279"/>
      <w:bookmarkStart w:id="2343" w:name="_Toc499485436"/>
      <w:bookmarkStart w:id="2344" w:name="_Toc499485846"/>
      <w:bookmarkStart w:id="2345" w:name="_Toc499485936"/>
      <w:bookmarkStart w:id="2346" w:name="_Toc499500645"/>
      <w:bookmarkStart w:id="2347" w:name="_Toc499567435"/>
      <w:bookmarkStart w:id="2348" w:name="_Toc499568100"/>
      <w:bookmarkStart w:id="2349" w:name="_Toc499584474"/>
      <w:bookmarkStart w:id="2350" w:name="_Toc499584808"/>
      <w:bookmarkStart w:id="2351" w:name="_Toc499631401"/>
      <w:bookmarkStart w:id="2352" w:name="_Toc499646463"/>
      <w:bookmarkStart w:id="2353" w:name="_Toc499654676"/>
      <w:bookmarkStart w:id="2354" w:name="_Toc499722750"/>
      <w:bookmarkStart w:id="2355" w:name="_Toc499733228"/>
      <w:bookmarkStart w:id="2356" w:name="_Toc499737737"/>
      <w:bookmarkStart w:id="2357" w:name="_Toc499753997"/>
      <w:bookmarkStart w:id="2358" w:name="_Toc499757794"/>
      <w:bookmarkStart w:id="2359" w:name="_Toc499757349"/>
      <w:bookmarkStart w:id="2360" w:name="_Toc499806080"/>
      <w:bookmarkStart w:id="2361" w:name="_Toc499828928"/>
      <w:bookmarkStart w:id="2362" w:name="_Toc499829507"/>
      <w:bookmarkStart w:id="2363" w:name="_Toc499835605"/>
      <w:bookmarkStart w:id="2364" w:name="_Toc499843308"/>
      <w:r w:rsidRPr="00B7686C">
        <w:rPr>
          <w:lang w:val="en-US"/>
        </w:rPr>
        <w:lastRenderedPageBreak/>
        <w:t>Odroid</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14:paraId="708EFAB0" w14:textId="444B2458" w:rsidR="00243ADB" w:rsidRPr="00B7686C" w:rsidRDefault="00F47D0D">
      <w:pPr>
        <w:pStyle w:val="Brdtekst"/>
        <w:jc w:val="both"/>
        <w:rPr>
          <w:lang w:val="en-US"/>
        </w:rPr>
        <w:pPrChange w:id="2365" w:author="Oscar Herman Kise" w:date="2017-11-28T11:05:00Z">
          <w:pPr>
            <w:pStyle w:val="Brdtekst"/>
          </w:pPr>
        </w:pPrChange>
      </w:pPr>
      <w:r w:rsidRPr="00B7686C">
        <w:rPr>
          <w:lang w:val="en-US"/>
        </w:rPr>
        <w:t xml:space="preserve">Odroid is a small form factor computer which can run different </w:t>
      </w:r>
      <w:r w:rsidR="00295F30" w:rsidRPr="00B7686C">
        <w:rPr>
          <w:lang w:val="en-US"/>
        </w:rPr>
        <w:t>distributions of Linux, but the standard OS is</w:t>
      </w:r>
      <w:r w:rsidRPr="00B7686C">
        <w:rPr>
          <w:lang w:val="en-US"/>
        </w:rPr>
        <w:t xml:space="preserve"> </w:t>
      </w:r>
      <w:r w:rsidR="009C6D4E" w:rsidRPr="00B7686C">
        <w:rPr>
          <w:lang w:val="en-US"/>
        </w:rPr>
        <w:t>Open Android</w:t>
      </w:r>
      <w:ins w:id="2366" w:author="Oscar Herman Kise" w:date="2017-11-30T18:49:00Z">
        <w:r w:rsidR="00050AAB">
          <w:rPr>
            <w:lang w:val="en-US"/>
          </w:rPr>
          <w:t>,</w:t>
        </w:r>
      </w:ins>
      <w:r w:rsidR="009C6D4E" w:rsidRPr="00B7686C">
        <w:rPr>
          <w:lang w:val="en-US"/>
        </w:rPr>
        <w:t xml:space="preserve"> which is Odroid</w:t>
      </w:r>
      <w:ins w:id="2367" w:author="Oscar Herman Kise" w:date="2017-11-30T18:46:00Z">
        <w:r w:rsidR="007F2936">
          <w:rPr>
            <w:lang w:val="en-US"/>
          </w:rPr>
          <w:t>’</w:t>
        </w:r>
      </w:ins>
      <w:r w:rsidR="009C6D4E" w:rsidRPr="00B7686C">
        <w:rPr>
          <w:lang w:val="en-US"/>
        </w:rPr>
        <w:t>s own Operating system.</w:t>
      </w:r>
      <w:r w:rsidR="005B29AC" w:rsidRPr="00B7686C">
        <w:rPr>
          <w:lang w:val="en-US"/>
        </w:rPr>
        <w:t xml:space="preserve"> The basic I/O</w:t>
      </w:r>
      <w:r w:rsidR="00104F36" w:rsidRPr="00B7686C">
        <w:rPr>
          <w:lang w:val="en-US"/>
        </w:rPr>
        <w:t xml:space="preserve"> interfaces</w:t>
      </w:r>
      <w:r w:rsidR="005B29AC" w:rsidRPr="00B7686C">
        <w:rPr>
          <w:lang w:val="en-US"/>
        </w:rPr>
        <w:t xml:space="preserve"> of the Odroid is USB-ports, ethernet, </w:t>
      </w:r>
      <w:r w:rsidR="0071568E" w:rsidRPr="00B7686C">
        <w:rPr>
          <w:lang w:val="en-US"/>
        </w:rPr>
        <w:t xml:space="preserve">and </w:t>
      </w:r>
      <w:r w:rsidR="00104F36" w:rsidRPr="00B7686C">
        <w:rPr>
          <w:lang w:val="en-US"/>
        </w:rPr>
        <w:t>HDMI</w:t>
      </w:r>
      <w:r w:rsidR="0071568E" w:rsidRPr="00B7686C">
        <w:rPr>
          <w:lang w:val="en-US"/>
        </w:rPr>
        <w:t>.</w:t>
      </w:r>
      <w:r w:rsidR="00D30B85" w:rsidRPr="00B7686C">
        <w:rPr>
          <w:lang w:val="en-US"/>
        </w:rPr>
        <w:t xml:space="preserve"> </w:t>
      </w:r>
    </w:p>
    <w:p w14:paraId="24EBF00C" w14:textId="77777777" w:rsidR="00C05A69" w:rsidRPr="00B7686C" w:rsidRDefault="00C05A69">
      <w:pPr>
        <w:pStyle w:val="Brdtekst"/>
        <w:jc w:val="both"/>
        <w:rPr>
          <w:lang w:val="en-US"/>
        </w:rPr>
        <w:pPrChange w:id="2368" w:author="Oscar Herman Kise" w:date="2017-11-28T11:05:00Z">
          <w:pPr>
            <w:pStyle w:val="Brdtekst"/>
          </w:pPr>
        </w:pPrChange>
      </w:pPr>
    </w:p>
    <w:p w14:paraId="1E3E3674" w14:textId="22AF4D4B" w:rsidR="005F1665" w:rsidRPr="00B7686C" w:rsidRDefault="005F1665">
      <w:pPr>
        <w:pStyle w:val="Overskrift2"/>
        <w:rPr>
          <w:lang w:val="en-US"/>
        </w:rPr>
      </w:pPr>
      <w:bookmarkStart w:id="2369" w:name="_Toc499129442"/>
      <w:bookmarkStart w:id="2370" w:name="_Toc499197447"/>
      <w:bookmarkStart w:id="2371" w:name="_Toc499231037"/>
      <w:bookmarkStart w:id="2372" w:name="_Toc499394280"/>
      <w:bookmarkStart w:id="2373" w:name="_Toc499485437"/>
      <w:bookmarkStart w:id="2374" w:name="_Toc499485847"/>
      <w:bookmarkStart w:id="2375" w:name="_Toc499485937"/>
      <w:bookmarkStart w:id="2376" w:name="_Toc499500646"/>
      <w:bookmarkStart w:id="2377" w:name="_Toc499567436"/>
      <w:bookmarkStart w:id="2378" w:name="_Toc499568101"/>
      <w:bookmarkStart w:id="2379" w:name="_Toc499584475"/>
      <w:bookmarkStart w:id="2380" w:name="_Toc499584809"/>
      <w:bookmarkStart w:id="2381" w:name="_Toc499631402"/>
      <w:bookmarkStart w:id="2382" w:name="_Toc499646464"/>
      <w:bookmarkStart w:id="2383" w:name="_Toc499654677"/>
      <w:bookmarkStart w:id="2384" w:name="_Toc499722751"/>
      <w:bookmarkStart w:id="2385" w:name="_Toc499733229"/>
      <w:bookmarkStart w:id="2386" w:name="_Toc499737738"/>
      <w:bookmarkStart w:id="2387" w:name="_Toc499754000"/>
      <w:bookmarkStart w:id="2388" w:name="_Toc499757795"/>
      <w:bookmarkStart w:id="2389" w:name="_Toc499757350"/>
      <w:bookmarkStart w:id="2390" w:name="_Toc499806081"/>
      <w:bookmarkStart w:id="2391" w:name="_Toc499828929"/>
      <w:bookmarkStart w:id="2392" w:name="_Toc499829508"/>
      <w:bookmarkStart w:id="2393" w:name="_Toc499835606"/>
      <w:bookmarkStart w:id="2394" w:name="_Toc499843309"/>
      <w:r w:rsidRPr="00B7686C">
        <w:rPr>
          <w:lang w:val="en-US"/>
        </w:rPr>
        <w:t>PC-Schematic</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14:paraId="44D60F2D" w14:textId="2DD00827" w:rsidR="00DF250C" w:rsidRPr="00B7686C" w:rsidRDefault="00AC0F09">
      <w:pPr>
        <w:pStyle w:val="Brdtekst"/>
        <w:jc w:val="both"/>
        <w:rPr>
          <w:ins w:id="2395" w:author="Morten Lerstad Solli" w:date="2017-11-27T02:04:00Z"/>
          <w:lang w:val="en-US"/>
        </w:rPr>
        <w:pPrChange w:id="2396" w:author="Oscar Herman Kise" w:date="2017-11-28T11:05:00Z">
          <w:pPr>
            <w:pStyle w:val="Brdtekst"/>
          </w:pPr>
        </w:pPrChange>
      </w:pPr>
      <w:r w:rsidRPr="00B7686C">
        <w:rPr>
          <w:lang w:val="en-US"/>
        </w:rPr>
        <w:t>PC</w:t>
      </w:r>
      <w:r w:rsidR="003B6DBE" w:rsidRPr="00B7686C">
        <w:rPr>
          <w:lang w:val="en-US"/>
        </w:rPr>
        <w:t xml:space="preserve">-Schematic is a CAD software used to draw </w:t>
      </w:r>
      <w:r w:rsidR="00093117" w:rsidRPr="00B7686C">
        <w:rPr>
          <w:lang w:val="en-US"/>
        </w:rPr>
        <w:t xml:space="preserve">electrical </w:t>
      </w:r>
      <w:r w:rsidR="00E73520" w:rsidRPr="00B7686C">
        <w:rPr>
          <w:lang w:val="en-US"/>
        </w:rPr>
        <w:t>wiring diagrams</w:t>
      </w:r>
      <w:r w:rsidR="00CA4E8F" w:rsidRPr="00B7686C">
        <w:rPr>
          <w:lang w:val="en-US"/>
        </w:rPr>
        <w:t>.</w:t>
      </w:r>
      <w:ins w:id="2397" w:author="Oscar Herman Kise" w:date="2017-11-28T11:17:00Z">
        <w:r w:rsidR="00C628D6" w:rsidRPr="00B7686C">
          <w:rPr>
            <w:lang w:val="en-US"/>
          </w:rPr>
          <w:t xml:space="preserve"> </w:t>
        </w:r>
      </w:ins>
      <w:ins w:id="2398" w:author="Oscar Herman Kise" w:date="2017-11-28T11:18:00Z">
        <w:r w:rsidR="00C628D6" w:rsidRPr="00B7686C">
          <w:rPr>
            <w:lang w:val="en-US"/>
          </w:rPr>
          <w:t xml:space="preserve">The program </w:t>
        </w:r>
      </w:ins>
      <w:ins w:id="2399" w:author="Oscar Herman Kise" w:date="2017-11-28T11:20:00Z">
        <w:r w:rsidR="007E51D6" w:rsidRPr="00B7686C">
          <w:rPr>
            <w:lang w:val="en-US"/>
          </w:rPr>
          <w:t xml:space="preserve">has </w:t>
        </w:r>
        <w:r w:rsidR="00F729C5" w:rsidRPr="00B7686C">
          <w:rPr>
            <w:lang w:val="en-US"/>
          </w:rPr>
          <w:t>electrical symbols stored in the menu, making it easy to draw diagrams. T</w:t>
        </w:r>
        <w:r w:rsidR="00E26896" w:rsidRPr="00B7686C">
          <w:rPr>
            <w:lang w:val="en-US"/>
          </w:rPr>
          <w:t>he CAD generates</w:t>
        </w:r>
      </w:ins>
      <w:ins w:id="2400" w:author="Oscar Herman Kise" w:date="2017-11-28T11:22:00Z">
        <w:r w:rsidR="00B944A7" w:rsidRPr="00B7686C">
          <w:rPr>
            <w:lang w:val="en-US"/>
          </w:rPr>
          <w:t xml:space="preserve"> automatically</w:t>
        </w:r>
      </w:ins>
      <w:ins w:id="2401" w:author="Oscar Herman Kise" w:date="2017-11-28T11:20:00Z">
        <w:r w:rsidR="00E26896" w:rsidRPr="00B7686C">
          <w:rPr>
            <w:lang w:val="en-US"/>
          </w:rPr>
          <w:t xml:space="preserve"> </w:t>
        </w:r>
      </w:ins>
      <w:ins w:id="2402" w:author="Oscar Herman Kise" w:date="2017-11-28T11:21:00Z">
        <w:r w:rsidR="00E26896" w:rsidRPr="00B7686C">
          <w:rPr>
            <w:lang w:val="en-US"/>
          </w:rPr>
          <w:t>table of content</w:t>
        </w:r>
        <w:r w:rsidR="00033991" w:rsidRPr="00B7686C">
          <w:rPr>
            <w:lang w:val="en-US"/>
          </w:rPr>
          <w:t xml:space="preserve">, </w:t>
        </w:r>
        <w:r w:rsidR="000338E1" w:rsidRPr="00B7686C">
          <w:rPr>
            <w:lang w:val="en-US"/>
          </w:rPr>
          <w:t>terminal</w:t>
        </w:r>
      </w:ins>
      <w:ins w:id="2403" w:author="Oscar Herman Kise" w:date="2017-11-28T11:22:00Z">
        <w:r w:rsidR="000338E1" w:rsidRPr="00B7686C">
          <w:rPr>
            <w:lang w:val="en-US"/>
          </w:rPr>
          <w:t xml:space="preserve"> connections</w:t>
        </w:r>
      </w:ins>
      <w:ins w:id="2404" w:author="Oscar Herman Kise" w:date="2017-11-28T11:23:00Z">
        <w:r w:rsidR="00FE7EAD" w:rsidRPr="00B7686C">
          <w:rPr>
            <w:lang w:val="en-US"/>
          </w:rPr>
          <w:t xml:space="preserve"> and fills lists with product data used in the </w:t>
        </w:r>
        <w:r w:rsidR="00B462B0" w:rsidRPr="00B7686C">
          <w:rPr>
            <w:lang w:val="en-US"/>
          </w:rPr>
          <w:t>diagrams.</w:t>
        </w:r>
      </w:ins>
    </w:p>
    <w:p w14:paraId="01FEC3D7" w14:textId="77777777" w:rsidR="00DF250C" w:rsidRPr="00B7686C" w:rsidRDefault="00DF250C">
      <w:pPr>
        <w:pStyle w:val="Brdtekst"/>
        <w:jc w:val="both"/>
        <w:rPr>
          <w:ins w:id="2405" w:author="Morten Lerstad Solli" w:date="2017-11-25T13:18:00Z"/>
          <w:lang w:val="en-US"/>
        </w:rPr>
        <w:pPrChange w:id="2406" w:author="Oscar Herman Kise" w:date="2017-11-28T11:05:00Z">
          <w:pPr>
            <w:pStyle w:val="Brdtekst"/>
          </w:pPr>
        </w:pPrChange>
      </w:pPr>
    </w:p>
    <w:p w14:paraId="34780E6A" w14:textId="0FB556F3" w:rsidR="00957D94" w:rsidRPr="00B7686C" w:rsidRDefault="00957D94">
      <w:pPr>
        <w:pStyle w:val="Overskrift2"/>
        <w:rPr>
          <w:ins w:id="2407" w:author="Morten Lerstad Solli" w:date="2017-11-25T13:19:00Z"/>
          <w:lang w:val="en-US"/>
        </w:rPr>
      </w:pPr>
      <w:bookmarkStart w:id="2408" w:name="_Toc499394281"/>
      <w:bookmarkStart w:id="2409" w:name="_Toc499485438"/>
      <w:bookmarkStart w:id="2410" w:name="_Toc499485848"/>
      <w:bookmarkStart w:id="2411" w:name="_Toc499485938"/>
      <w:bookmarkStart w:id="2412" w:name="_Toc499500647"/>
      <w:bookmarkStart w:id="2413" w:name="_Toc499567437"/>
      <w:bookmarkStart w:id="2414" w:name="_Toc499568102"/>
      <w:bookmarkStart w:id="2415" w:name="_Toc499584476"/>
      <w:bookmarkStart w:id="2416" w:name="_Toc499584810"/>
      <w:bookmarkStart w:id="2417" w:name="_Toc499631403"/>
      <w:bookmarkStart w:id="2418" w:name="_Toc499646465"/>
      <w:bookmarkStart w:id="2419" w:name="_Toc499654678"/>
      <w:bookmarkStart w:id="2420" w:name="_Toc499722752"/>
      <w:bookmarkStart w:id="2421" w:name="_Toc499733230"/>
      <w:bookmarkStart w:id="2422" w:name="_Toc499737739"/>
      <w:bookmarkStart w:id="2423" w:name="_Toc499754001"/>
      <w:bookmarkStart w:id="2424" w:name="_Toc499757796"/>
      <w:bookmarkStart w:id="2425" w:name="_Toc499757351"/>
      <w:bookmarkStart w:id="2426" w:name="_Toc499806082"/>
      <w:bookmarkStart w:id="2427" w:name="_Toc499828930"/>
      <w:bookmarkStart w:id="2428" w:name="_Toc499829509"/>
      <w:bookmarkStart w:id="2429" w:name="_Toc499835607"/>
      <w:bookmarkStart w:id="2430" w:name="_Toc499843310"/>
      <w:ins w:id="2431" w:author="Morten Lerstad Solli" w:date="2017-11-25T13:19:00Z">
        <w:r w:rsidRPr="00B7686C">
          <w:rPr>
            <w:lang w:val="en-US"/>
          </w:rPr>
          <w:t>Concurrency</w:t>
        </w:r>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ins>
    </w:p>
    <w:p w14:paraId="7237D077" w14:textId="763A4D42" w:rsidR="00945AB7" w:rsidRPr="00B7686C" w:rsidRDefault="00921EAC">
      <w:pPr>
        <w:pStyle w:val="Brdtekst"/>
        <w:jc w:val="both"/>
        <w:rPr>
          <w:ins w:id="2432" w:author="Morten Lerstad Solli" w:date="2017-11-25T17:00:00Z"/>
          <w:lang w:val="en-US"/>
        </w:rPr>
        <w:pPrChange w:id="2433" w:author="Oscar Herman Kise" w:date="2017-11-28T11:05:00Z">
          <w:pPr>
            <w:pStyle w:val="Brdtekst"/>
          </w:pPr>
        </w:pPrChange>
      </w:pPr>
      <w:ins w:id="2434" w:author="Morten Lerstad Solli" w:date="2017-11-25T15:16:00Z">
        <w:r w:rsidRPr="00B7686C">
          <w:rPr>
            <w:lang w:val="en-US"/>
          </w:rPr>
          <w:t xml:space="preserve">The </w:t>
        </w:r>
      </w:ins>
      <w:ins w:id="2435" w:author="Morten Lerstad Solli" w:date="2017-11-25T16:48:00Z">
        <w:r w:rsidR="00921D7F" w:rsidRPr="00B7686C">
          <w:rPr>
            <w:lang w:val="en-US"/>
          </w:rPr>
          <w:t>p</w:t>
        </w:r>
      </w:ins>
      <w:ins w:id="2436" w:author="Morten Lerstad Solli" w:date="2017-11-25T15:16:00Z">
        <w:r w:rsidRPr="00B7686C">
          <w:rPr>
            <w:lang w:val="en-US"/>
          </w:rPr>
          <w:t>rincip</w:t>
        </w:r>
      </w:ins>
      <w:ins w:id="2437" w:author="Morten Lerstad Solli" w:date="2017-11-25T16:51:00Z">
        <w:r w:rsidR="0057742E" w:rsidRPr="00B7686C">
          <w:rPr>
            <w:lang w:val="en-US"/>
          </w:rPr>
          <w:t>le</w:t>
        </w:r>
      </w:ins>
      <w:ins w:id="2438" w:author="Morten Lerstad Solli" w:date="2017-11-25T15:16:00Z">
        <w:r w:rsidRPr="00B7686C">
          <w:rPr>
            <w:lang w:val="en-US"/>
          </w:rPr>
          <w:t xml:space="preserve"> behind concurrent programing </w:t>
        </w:r>
        <w:r w:rsidR="00182B89" w:rsidRPr="00B7686C">
          <w:rPr>
            <w:lang w:val="en-US"/>
          </w:rPr>
          <w:t xml:space="preserve">is to run several tasks of a </w:t>
        </w:r>
      </w:ins>
      <w:ins w:id="2439" w:author="Morten Lerstad Solli" w:date="2017-11-25T15:17:00Z">
        <w:r w:rsidR="00182B89" w:rsidRPr="00B7686C">
          <w:rPr>
            <w:lang w:val="en-US"/>
          </w:rPr>
          <w:t xml:space="preserve">program at </w:t>
        </w:r>
      </w:ins>
      <w:ins w:id="2440" w:author="Morten Lerstad Solli" w:date="2017-11-25T16:43:00Z">
        <w:r w:rsidR="00DE4AA0" w:rsidRPr="00B7686C">
          <w:rPr>
            <w:lang w:val="en-US"/>
          </w:rPr>
          <w:t xml:space="preserve">almost </w:t>
        </w:r>
      </w:ins>
      <w:ins w:id="2441" w:author="Morten Lerstad Solli" w:date="2017-11-25T15:17:00Z">
        <w:r w:rsidR="00182B89" w:rsidRPr="00B7686C">
          <w:rPr>
            <w:lang w:val="en-US"/>
          </w:rPr>
          <w:t>the same time</w:t>
        </w:r>
      </w:ins>
      <w:ins w:id="2442" w:author="Morten Lerstad Solli" w:date="2017-11-25T16:43:00Z">
        <w:r w:rsidR="007B464C" w:rsidRPr="00B7686C">
          <w:rPr>
            <w:lang w:val="en-US"/>
          </w:rPr>
          <w:t xml:space="preserve">. </w:t>
        </w:r>
      </w:ins>
      <w:ins w:id="2443" w:author="Morten Lerstad Solli" w:date="2017-11-25T16:44:00Z">
        <w:r w:rsidR="00123D4E" w:rsidRPr="00B7686C">
          <w:rPr>
            <w:lang w:val="en-US"/>
          </w:rPr>
          <w:t xml:space="preserve">Each task will be </w:t>
        </w:r>
      </w:ins>
      <w:ins w:id="2444" w:author="Morten Lerstad Solli" w:date="2017-11-30T16:31:00Z">
        <w:r w:rsidR="00534A54">
          <w:rPr>
            <w:lang w:val="en-US"/>
          </w:rPr>
          <w:t>assigned</w:t>
        </w:r>
      </w:ins>
      <w:ins w:id="2445" w:author="Morten Lerstad Solli" w:date="2017-11-30T16:32:00Z">
        <w:r w:rsidR="00534A54">
          <w:rPr>
            <w:lang w:val="en-US"/>
          </w:rPr>
          <w:t xml:space="preserve"> </w:t>
        </w:r>
      </w:ins>
      <w:ins w:id="2446" w:author="Morten Lerstad Solli" w:date="2017-11-25T16:44:00Z">
        <w:r w:rsidR="00123D4E" w:rsidRPr="00B7686C">
          <w:rPr>
            <w:lang w:val="en-US"/>
          </w:rPr>
          <w:t xml:space="preserve">a thread, where the </w:t>
        </w:r>
        <w:r w:rsidR="00604570" w:rsidRPr="00B7686C">
          <w:rPr>
            <w:lang w:val="en-US"/>
          </w:rPr>
          <w:t xml:space="preserve">scheduler or executor </w:t>
        </w:r>
      </w:ins>
      <w:ins w:id="2447" w:author="Morten Lerstad Solli" w:date="2017-11-25T16:45:00Z">
        <w:r w:rsidR="00604570" w:rsidRPr="00B7686C">
          <w:rPr>
            <w:lang w:val="en-US"/>
          </w:rPr>
          <w:t>decides</w:t>
        </w:r>
      </w:ins>
      <w:ins w:id="2448" w:author="Morten Lerstad Solli" w:date="2017-11-25T16:44:00Z">
        <w:r w:rsidR="00604570" w:rsidRPr="00B7686C">
          <w:rPr>
            <w:lang w:val="en-US"/>
          </w:rPr>
          <w:t xml:space="preserve"> which </w:t>
        </w:r>
      </w:ins>
      <w:ins w:id="2449" w:author="Morten Lerstad Solli" w:date="2017-11-25T16:45:00Z">
        <w:r w:rsidR="00604570" w:rsidRPr="00B7686C">
          <w:rPr>
            <w:lang w:val="en-US"/>
          </w:rPr>
          <w:t xml:space="preserve">thread will run at any given time. If we have a single cored </w:t>
        </w:r>
        <w:r w:rsidR="0075600F" w:rsidRPr="00B7686C">
          <w:rPr>
            <w:lang w:val="en-US"/>
          </w:rPr>
          <w:t>processor the executor will switch between threads</w:t>
        </w:r>
      </w:ins>
      <w:ins w:id="2450" w:author="Morten Lerstad Solli" w:date="2017-11-25T16:46:00Z">
        <w:r w:rsidR="00AC5250" w:rsidRPr="00B7686C">
          <w:rPr>
            <w:lang w:val="en-US"/>
          </w:rPr>
          <w:t xml:space="preserve"> either by time </w:t>
        </w:r>
      </w:ins>
      <w:ins w:id="2451" w:author="Morten Lerstad Solli" w:date="2017-11-25T16:50:00Z">
        <w:r w:rsidR="005D3E93" w:rsidRPr="00B7686C">
          <w:rPr>
            <w:lang w:val="en-US"/>
          </w:rPr>
          <w:t>o</w:t>
        </w:r>
      </w:ins>
      <w:ins w:id="2452" w:author="Morten Lerstad Solli" w:date="2017-11-25T16:46:00Z">
        <w:r w:rsidR="00AC5250" w:rsidRPr="00B7686C">
          <w:rPr>
            <w:lang w:val="en-US"/>
          </w:rPr>
          <w:t>r events.</w:t>
        </w:r>
      </w:ins>
      <w:ins w:id="2453" w:author="Oscar Herman Kise" w:date="2017-11-28T11:25:00Z">
        <w:r w:rsidR="001E59F9" w:rsidRPr="00B7686C">
          <w:rPr>
            <w:lang w:val="en-US"/>
          </w:rPr>
          <w:t xml:space="preserve"> By</w:t>
        </w:r>
      </w:ins>
      <w:ins w:id="2454" w:author="Morten Lerstad Solli" w:date="2017-11-25T17:00:00Z">
        <w:r w:rsidR="00945AB7" w:rsidRPr="00B7686C">
          <w:rPr>
            <w:lang w:val="en-US"/>
          </w:rPr>
          <w:t xml:space="preserve"> </w:t>
        </w:r>
      </w:ins>
      <w:ins w:id="2455" w:author="Oscar Herman Kise" w:date="2017-11-28T11:25:00Z">
        <w:r w:rsidR="001E59F9" w:rsidRPr="00B7686C">
          <w:rPr>
            <w:lang w:val="en-US"/>
          </w:rPr>
          <w:t>u</w:t>
        </w:r>
      </w:ins>
      <w:ins w:id="2456" w:author="Morten Lerstad Solli" w:date="2017-11-25T17:01:00Z">
        <w:del w:id="2457" w:author="Oscar Herman Kise" w:date="2017-11-28T11:25:00Z">
          <w:r w:rsidR="006220C7" w:rsidRPr="00B7686C" w:rsidDel="001E59F9">
            <w:rPr>
              <w:lang w:val="en-US"/>
            </w:rPr>
            <w:delText>U</w:delText>
          </w:r>
        </w:del>
        <w:r w:rsidR="006220C7" w:rsidRPr="00B7686C">
          <w:rPr>
            <w:lang w:val="en-US"/>
          </w:rPr>
          <w:t>sing concurrency in our program</w:t>
        </w:r>
      </w:ins>
      <w:ins w:id="2458" w:author="Oscar Herman Kise" w:date="2017-11-28T11:25:00Z">
        <w:r w:rsidR="001E59F9" w:rsidRPr="00B7686C">
          <w:rPr>
            <w:lang w:val="en-US"/>
          </w:rPr>
          <w:t>, can</w:t>
        </w:r>
      </w:ins>
      <w:ins w:id="2459" w:author="Morten Lerstad Solli" w:date="2017-11-25T17:01:00Z">
        <w:r w:rsidR="006220C7" w:rsidRPr="00B7686C">
          <w:rPr>
            <w:lang w:val="en-US"/>
          </w:rPr>
          <w:t xml:space="preserve"> we </w:t>
        </w:r>
        <w:r w:rsidR="00237D9B" w:rsidRPr="00B7686C">
          <w:rPr>
            <w:lang w:val="en-US"/>
          </w:rPr>
          <w:t>can optimize</w:t>
        </w:r>
        <w:r w:rsidR="006220C7" w:rsidRPr="00B7686C">
          <w:rPr>
            <w:lang w:val="en-US"/>
          </w:rPr>
          <w:t xml:space="preserve"> the use of the CPU by </w:t>
        </w:r>
      </w:ins>
      <w:ins w:id="2460" w:author="Morten Lerstad Solli" w:date="2017-11-25T17:02:00Z">
        <w:r w:rsidR="00953CB5" w:rsidRPr="00B7686C">
          <w:rPr>
            <w:lang w:val="en-US"/>
          </w:rPr>
          <w:t xml:space="preserve">fully utilizing the speed and cores of the processor. </w:t>
        </w:r>
        <w:r w:rsidR="004536C9" w:rsidRPr="00B7686C">
          <w:rPr>
            <w:lang w:val="en-US"/>
          </w:rPr>
          <w:t xml:space="preserve"> </w:t>
        </w:r>
      </w:ins>
      <w:customXmlInsRangeStart w:id="2461" w:author="Morten Lerstad Solli" w:date="2017-11-25T17:07:00Z"/>
      <w:sdt>
        <w:sdtPr>
          <w:rPr>
            <w:lang w:val="en-US"/>
          </w:rPr>
          <w:id w:val="92675851"/>
          <w:citation/>
        </w:sdtPr>
        <w:sdtContent>
          <w:customXmlInsRangeEnd w:id="2461"/>
          <w:ins w:id="2462" w:author="Morten Lerstad Solli" w:date="2017-11-25T17:07:00Z">
            <w:r w:rsidR="00F5054B" w:rsidRPr="00CD6AE6">
              <w:rPr>
                <w:lang w:val="en-US"/>
              </w:rPr>
              <w:fldChar w:fldCharType="begin"/>
            </w:r>
            <w:r w:rsidR="00F5054B" w:rsidRPr="00B7686C">
              <w:rPr>
                <w:lang w:val="en-US"/>
                <w:rPrChange w:id="2463" w:author="Morten Lerstad Solli" w:date="2017-11-29T12:21:00Z">
                  <w:rPr/>
                </w:rPrChange>
              </w:rPr>
              <w:instrText xml:space="preserve"> CITATION Gon16 \l 1044 </w:instrText>
            </w:r>
          </w:ins>
          <w:r w:rsidR="00F5054B" w:rsidRPr="00CD6AE6">
            <w:rPr>
              <w:lang w:val="en-US"/>
            </w:rPr>
            <w:fldChar w:fldCharType="separate"/>
          </w:r>
          <w:r w:rsidR="009C609D">
            <w:rPr>
              <w:noProof/>
              <w:lang w:val="en-US"/>
            </w:rPr>
            <w:t>(González 2016)</w:t>
          </w:r>
          <w:ins w:id="2464" w:author="Morten Lerstad Solli" w:date="2017-11-25T17:07:00Z">
            <w:r w:rsidR="00F5054B" w:rsidRPr="00CD6AE6">
              <w:rPr>
                <w:lang w:val="en-US"/>
              </w:rPr>
              <w:fldChar w:fldCharType="end"/>
            </w:r>
          </w:ins>
          <w:customXmlInsRangeStart w:id="2465" w:author="Morten Lerstad Solli" w:date="2017-11-25T17:07:00Z"/>
        </w:sdtContent>
      </w:sdt>
      <w:customXmlInsRangeEnd w:id="2465"/>
      <w:customXmlInsRangeStart w:id="2466" w:author="Morten Lerstad Solli" w:date="2017-11-25T17:08:00Z"/>
      <w:sdt>
        <w:sdtPr>
          <w:rPr>
            <w:lang w:val="en-US"/>
          </w:rPr>
          <w:id w:val="385678252"/>
          <w:citation/>
        </w:sdtPr>
        <w:sdtContent>
          <w:customXmlInsRangeEnd w:id="2466"/>
          <w:ins w:id="2467" w:author="Morten Lerstad Solli" w:date="2017-11-25T17:08:00Z">
            <w:r w:rsidR="00F5054B" w:rsidRPr="00CD6AE6">
              <w:rPr>
                <w:lang w:val="en-US"/>
              </w:rPr>
              <w:fldChar w:fldCharType="begin"/>
            </w:r>
            <w:r w:rsidR="00F5054B" w:rsidRPr="00B7686C">
              <w:rPr>
                <w:lang w:val="en-US"/>
                <w:rPrChange w:id="2468" w:author="Morten Lerstad Solli" w:date="2017-11-29T12:21:00Z">
                  <w:rPr/>
                </w:rPrChange>
              </w:rPr>
              <w:instrText xml:space="preserve"> CITATION And04 \l 1044 </w:instrText>
            </w:r>
          </w:ins>
          <w:r w:rsidR="00F5054B" w:rsidRPr="00CD6AE6">
            <w:rPr>
              <w:lang w:val="en-US"/>
            </w:rPr>
            <w:fldChar w:fldCharType="separate"/>
          </w:r>
          <w:r w:rsidR="009C609D">
            <w:rPr>
              <w:noProof/>
              <w:lang w:val="en-US"/>
            </w:rPr>
            <w:t xml:space="preserve"> (Wellings 2004)</w:t>
          </w:r>
          <w:ins w:id="2469" w:author="Morten Lerstad Solli" w:date="2017-11-25T17:08:00Z">
            <w:r w:rsidR="00F5054B" w:rsidRPr="00CD6AE6">
              <w:rPr>
                <w:lang w:val="en-US"/>
              </w:rPr>
              <w:fldChar w:fldCharType="end"/>
            </w:r>
          </w:ins>
          <w:customXmlInsRangeStart w:id="2470" w:author="Morten Lerstad Solli" w:date="2017-11-25T17:08:00Z"/>
        </w:sdtContent>
      </w:sdt>
      <w:customXmlInsRangeEnd w:id="2470"/>
      <w:ins w:id="2471" w:author="Oscar Herman Kise" w:date="2017-11-30T20:31:00Z">
        <w:r w:rsidR="00E67D68">
          <w:rPr>
            <w:lang w:val="en-US"/>
          </w:rPr>
          <w:t xml:space="preserve"> Threads</w:t>
        </w:r>
      </w:ins>
    </w:p>
    <w:p w14:paraId="7C1D25EC" w14:textId="2242F622" w:rsidR="003C152B" w:rsidDel="00BA1F30" w:rsidRDefault="003C152B">
      <w:pPr>
        <w:pStyle w:val="Overskrift2"/>
        <w:numPr>
          <w:ilvl w:val="0"/>
          <w:numId w:val="0"/>
        </w:numPr>
        <w:rPr>
          <w:del w:id="2472" w:author="Morten Lerstad Solli" w:date="2017-11-25T17:02:00Z"/>
          <w:lang w:val="en-US"/>
        </w:rPr>
        <w:pPrChange w:id="2473" w:author="Oscar Herman Kise" w:date="2017-11-30T20:31:00Z">
          <w:pPr/>
        </w:pPrChange>
      </w:pPr>
    </w:p>
    <w:p w14:paraId="1AF434A3" w14:textId="77777777" w:rsidR="00BA1F30" w:rsidRPr="00BA1F30" w:rsidRDefault="00BA1F30">
      <w:pPr>
        <w:pStyle w:val="Brdtekst"/>
        <w:rPr>
          <w:ins w:id="2474" w:author="Oscar Herman Kise" w:date="2017-11-30T20:32:00Z"/>
          <w:lang w:val="en-US"/>
        </w:rPr>
      </w:pPr>
    </w:p>
    <w:p w14:paraId="40074170" w14:textId="4A74DE05" w:rsidR="005F1665" w:rsidRPr="00B7686C" w:rsidDel="00E67D68" w:rsidRDefault="002C78FF">
      <w:pPr>
        <w:pStyle w:val="Overskrift2"/>
        <w:numPr>
          <w:ilvl w:val="1"/>
          <w:numId w:val="20"/>
        </w:numPr>
        <w:rPr>
          <w:del w:id="2475" w:author="Oscar Herman Kise" w:date="2017-11-30T20:31:00Z"/>
          <w:lang w:val="en-US"/>
        </w:rPr>
        <w:pPrChange w:id="2476" w:author="Oscar Herman Kise" w:date="2017-11-30T20:33:00Z">
          <w:pPr>
            <w:pStyle w:val="Brdtekst"/>
          </w:pPr>
        </w:pPrChange>
      </w:pPr>
      <w:bookmarkStart w:id="2477" w:name="_Toc499837996"/>
      <w:bookmarkStart w:id="2478" w:name="_Toc499842646"/>
      <w:bookmarkStart w:id="2479" w:name="_Toc499843311"/>
      <w:ins w:id="2480" w:author="Oscar Herman Kise" w:date="2017-11-30T20:33:00Z">
        <w:r>
          <w:rPr>
            <w:lang w:val="en-US"/>
          </w:rPr>
          <w:t>Threads</w:t>
        </w:r>
      </w:ins>
      <w:bookmarkEnd w:id="2477"/>
      <w:bookmarkEnd w:id="2478"/>
      <w:bookmarkEnd w:id="2479"/>
    </w:p>
    <w:p w14:paraId="33CFC795" w14:textId="1A578352" w:rsidR="21142444" w:rsidRPr="00B7686C" w:rsidDel="00DD1BD9" w:rsidRDefault="28E8C15E">
      <w:pPr>
        <w:pStyle w:val="Overskrift2"/>
        <w:rPr>
          <w:del w:id="2481" w:author="Oscar Herman Kise" w:date="2017-11-29T21:59:00Z"/>
          <w:lang w:val="en-US"/>
        </w:rPr>
      </w:pPr>
      <w:bookmarkStart w:id="2482" w:name="_Toc499757352"/>
      <w:bookmarkStart w:id="2483" w:name="_Toc499806083"/>
      <w:bookmarkStart w:id="2484" w:name="_Toc499822098"/>
      <w:bookmarkStart w:id="2485" w:name="_Toc499828931"/>
      <w:bookmarkStart w:id="2486" w:name="_Toc499829510"/>
      <w:bookmarkStart w:id="2487" w:name="_Toc499835608"/>
      <w:bookmarkEnd w:id="2482"/>
      <w:bookmarkEnd w:id="2483"/>
      <w:bookmarkEnd w:id="2484"/>
      <w:bookmarkEnd w:id="2485"/>
      <w:bookmarkEnd w:id="2486"/>
      <w:bookmarkEnd w:id="2487"/>
      <w:del w:id="2488" w:author="Oscar Herman Kise" w:date="2017-11-29T21:59:00Z">
        <w:r w:rsidRPr="00F11BCB" w:rsidDel="00990A4B">
          <w:rPr>
            <w:lang w:val="en-US"/>
          </w:rPr>
          <w:delText xml:space="preserve"> </w:delText>
        </w:r>
        <w:bookmarkStart w:id="2489" w:name="_Toc498948258"/>
        <w:bookmarkStart w:id="2490" w:name="_Toc498963119"/>
        <w:bookmarkStart w:id="2491" w:name="_Toc499034241"/>
        <w:bookmarkStart w:id="2492" w:name="_Toc499047075"/>
        <w:bookmarkStart w:id="2493" w:name="_Toc499129443"/>
        <w:bookmarkStart w:id="2494" w:name="_Toc499197448"/>
        <w:bookmarkStart w:id="2495" w:name="_Toc499231038"/>
        <w:bookmarkStart w:id="2496" w:name="_Toc499394282"/>
        <w:bookmarkStart w:id="2497" w:name="_Toc499485439"/>
        <w:bookmarkStart w:id="2498" w:name="_Toc499485849"/>
        <w:bookmarkStart w:id="2499" w:name="_Toc499485939"/>
        <w:bookmarkStart w:id="2500" w:name="_Toc499500648"/>
        <w:bookmarkStart w:id="2501" w:name="_Toc499567438"/>
        <w:bookmarkStart w:id="2502" w:name="_Toc499568103"/>
        <w:bookmarkStart w:id="2503" w:name="_Toc499584477"/>
        <w:bookmarkStart w:id="2504" w:name="_Toc499584811"/>
        <w:bookmarkStart w:id="2505" w:name="_Toc499631404"/>
        <w:bookmarkStart w:id="2506" w:name="_Toc499646466"/>
        <w:bookmarkStart w:id="2507" w:name="_Toc499654679"/>
        <w:bookmarkStart w:id="2508" w:name="_Toc499722753"/>
        <w:bookmarkStart w:id="2509" w:name="_Toc499733231"/>
        <w:bookmarkStart w:id="2510" w:name="_Toc499737740"/>
        <w:bookmarkStart w:id="2511" w:name="_Toc499754002"/>
        <w:bookmarkStart w:id="2512" w:name="_Toc499757797"/>
        <w:r w:rsidRPr="00F11BCB">
          <w:rPr>
            <w:lang w:val="en-US"/>
          </w:rPr>
          <w:delText>Threads</w:delText>
        </w:r>
        <w:bookmarkStart w:id="2513" w:name="_Toc499837663"/>
        <w:bookmarkStart w:id="2514" w:name="_Toc499837997"/>
        <w:bookmarkStart w:id="2515" w:name="_Toc499842647"/>
        <w:bookmarkStart w:id="2516" w:name="_Toc499843312"/>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del>
    </w:p>
    <w:p w14:paraId="4F87C27A" w14:textId="29E14F8D" w:rsidR="21142444" w:rsidRPr="00B7686C" w:rsidDel="00DD1BD9" w:rsidRDefault="21142444">
      <w:pPr>
        <w:pStyle w:val="Overskrift2"/>
        <w:rPr>
          <w:del w:id="2517" w:author="Morten Lerstad Solli" w:date="2017-11-25T18:52:00Z"/>
          <w:rFonts w:ascii="Times New Roman" w:eastAsia="Times New Roman" w:hAnsi="Times New Roman"/>
          <w:lang w:val="en-US"/>
          <w:rPrChange w:id="2518" w:author="Morten Lerstad Solli" w:date="2017-11-29T12:21:00Z">
            <w:rPr>
              <w:del w:id="2519" w:author="Morten Lerstad Solli" w:date="2017-11-25T18:52:00Z"/>
              <w:lang w:val="en-US"/>
            </w:rPr>
          </w:rPrChange>
        </w:rPr>
        <w:pPrChange w:id="2520" w:author="Oscar Herman Kise" w:date="2017-11-30T20:32:00Z">
          <w:pPr/>
        </w:pPrChange>
      </w:pPr>
      <w:bookmarkStart w:id="2521" w:name="_Toc499731577"/>
      <w:del w:id="2522" w:author="Morten Lerstad Solli" w:date="2017-11-25T18:52:00Z">
        <w:r w:rsidRPr="00B7686C" w:rsidDel="00DD1BD9">
          <w:rPr>
            <w:rFonts w:ascii="Times New Roman" w:eastAsia="Times New Roman" w:hAnsi="Times New Roman"/>
            <w:lang w:val="en-US"/>
            <w:rPrChange w:id="2523" w:author="Morten Lerstad Solli" w:date="2017-11-29T12:21:00Z">
              <w:rPr>
                <w:lang w:val="en-US"/>
              </w:rPr>
            </w:rPrChange>
          </w:rPr>
          <w:delText>Thread</w:delText>
        </w:r>
        <w:bookmarkStart w:id="2524" w:name="_Toc499402257"/>
        <w:bookmarkStart w:id="2525" w:name="_Toc499402332"/>
        <w:bookmarkStart w:id="2526" w:name="_Toc499477797"/>
        <w:bookmarkStart w:id="2527" w:name="_Toc499477881"/>
        <w:bookmarkStart w:id="2528" w:name="_Toc499477947"/>
        <w:bookmarkStart w:id="2529" w:name="_Toc499477915"/>
        <w:bookmarkStart w:id="2530" w:name="_Toc499479241"/>
        <w:bookmarkStart w:id="2531" w:name="_Toc499479308"/>
        <w:bookmarkStart w:id="2532" w:name="_Toc499479447"/>
        <w:bookmarkStart w:id="2533" w:name="_Toc499479514"/>
        <w:bookmarkStart w:id="2534" w:name="_Toc499479581"/>
        <w:bookmarkStart w:id="2535" w:name="_Toc499479549"/>
        <w:bookmarkStart w:id="2536" w:name="_Toc499482840"/>
        <w:bookmarkStart w:id="2537" w:name="_Toc499482907"/>
        <w:bookmarkStart w:id="2538" w:name="_Toc499483335"/>
        <w:bookmarkStart w:id="2539" w:name="_Toc499479683"/>
        <w:bookmarkStart w:id="2540" w:name="_Toc499479750"/>
        <w:bookmarkStart w:id="2541" w:name="_Toc499479817"/>
        <w:bookmarkStart w:id="2542" w:name="_Toc499479884"/>
        <w:bookmarkStart w:id="2543" w:name="_Toc499479951"/>
        <w:bookmarkStart w:id="2544" w:name="_Toc499480018"/>
        <w:bookmarkStart w:id="2545" w:name="_Toc499480085"/>
        <w:bookmarkStart w:id="2546" w:name="_Toc499480298"/>
        <w:bookmarkStart w:id="2547" w:name="_Toc499480365"/>
        <w:bookmarkStart w:id="2548" w:name="_Toc499480432"/>
        <w:bookmarkStart w:id="2549" w:name="_Toc499480499"/>
        <w:bookmarkStart w:id="2550" w:name="_Toc499480566"/>
        <w:bookmarkStart w:id="2551" w:name="_Toc499480633"/>
        <w:bookmarkStart w:id="2552" w:name="_Toc499481119"/>
        <w:bookmarkStart w:id="2553" w:name="_Toc499481186"/>
        <w:bookmarkStart w:id="2554" w:name="_Toc499481259"/>
        <w:bookmarkStart w:id="2555" w:name="_Toc499481425"/>
        <w:bookmarkStart w:id="2556" w:name="_Toc499481492"/>
        <w:bookmarkStart w:id="2557" w:name="_Toc499481559"/>
        <w:bookmarkStart w:id="2558" w:name="_Toc499481626"/>
        <w:bookmarkStart w:id="2559" w:name="_Toc499481693"/>
        <w:bookmarkStart w:id="2560" w:name="_Toc499481760"/>
        <w:bookmarkStart w:id="2561" w:name="_Toc499481827"/>
        <w:bookmarkStart w:id="2562" w:name="_Toc499481894"/>
        <w:bookmarkStart w:id="2563" w:name="_Toc499481961"/>
        <w:bookmarkStart w:id="2564" w:name="_Toc499482028"/>
        <w:bookmarkStart w:id="2565" w:name="_Toc499482095"/>
        <w:bookmarkStart w:id="2566" w:name="_Toc499482162"/>
        <w:bookmarkStart w:id="2567" w:name="_Toc499482229"/>
        <w:bookmarkStart w:id="2568" w:name="_Toc499482296"/>
        <w:bookmarkStart w:id="2569" w:name="_Toc499482363"/>
        <w:bookmarkStart w:id="2570" w:name="_Toc499482430"/>
        <w:bookmarkStart w:id="2571" w:name="_Toc499482497"/>
        <w:bookmarkStart w:id="2572" w:name="_Toc499482564"/>
        <w:bookmarkStart w:id="2573" w:name="_Toc499482631"/>
        <w:bookmarkStart w:id="2574" w:name="_Toc499482698"/>
        <w:bookmarkStart w:id="2575" w:name="_Toc499482765"/>
        <w:bookmarkStart w:id="2576" w:name="_Toc499482966"/>
        <w:bookmarkStart w:id="2577" w:name="_Toc499483033"/>
        <w:bookmarkStart w:id="2578" w:name="_Toc499484216"/>
        <w:bookmarkStart w:id="2579" w:name="_Toc499484284"/>
        <w:bookmarkStart w:id="2580" w:name="_Toc499484352"/>
        <w:bookmarkStart w:id="2581" w:name="_Toc499484420"/>
        <w:bookmarkStart w:id="2582" w:name="_Toc499484488"/>
        <w:bookmarkStart w:id="2583" w:name="_Toc499484556"/>
        <w:bookmarkStart w:id="2584" w:name="_Toc499484624"/>
        <w:bookmarkStart w:id="2585" w:name="_Toc499484692"/>
        <w:bookmarkStart w:id="2586" w:name="_Toc499484760"/>
        <w:bookmarkStart w:id="2587" w:name="_Toc499484510"/>
        <w:bookmarkStart w:id="2588" w:name="_Toc499484579"/>
        <w:bookmarkStart w:id="2589" w:name="_Toc499484828"/>
        <w:bookmarkStart w:id="2590" w:name="_Toc499484896"/>
        <w:bookmarkStart w:id="2591" w:name="_Toc499484964"/>
        <w:bookmarkStart w:id="2592" w:name="_Toc499485032"/>
        <w:bookmarkStart w:id="2593" w:name="_Toc499485100"/>
        <w:bookmarkStart w:id="2594" w:name="_Toc499485168"/>
        <w:bookmarkStart w:id="2595" w:name="_Toc499485236"/>
        <w:bookmarkStart w:id="2596" w:name="_Toc499485304"/>
        <w:bookmarkStart w:id="2597" w:name="_Toc499485372"/>
        <w:bookmarkStart w:id="2598" w:name="_Toc499485440"/>
        <w:bookmarkStart w:id="2599" w:name="_Toc499484911"/>
        <w:bookmarkStart w:id="2600" w:name="_Toc499485153"/>
        <w:bookmarkStart w:id="2601" w:name="_Toc499485712"/>
        <w:bookmarkStart w:id="2602" w:name="_Toc499485781"/>
        <w:bookmarkStart w:id="2603" w:name="_Toc499485256"/>
        <w:bookmarkStart w:id="2604" w:name="_Toc499485850"/>
        <w:bookmarkStart w:id="2605" w:name="_Toc499485326"/>
        <w:bookmarkStart w:id="2606" w:name="_Toc499485624"/>
        <w:bookmarkStart w:id="2607" w:name="_Toc499485693"/>
        <w:bookmarkStart w:id="2608" w:name="_Toc499485940"/>
        <w:bookmarkStart w:id="2609" w:name="_Toc499488087"/>
        <w:bookmarkStart w:id="2610" w:name="_Toc499496298"/>
        <w:bookmarkStart w:id="2611" w:name="_Toc499496369"/>
        <w:bookmarkStart w:id="2612" w:name="_Toc499499258"/>
        <w:bookmarkStart w:id="2613" w:name="_Toc499499705"/>
        <w:bookmarkStart w:id="2614" w:name="_Toc499500649"/>
        <w:bookmarkStart w:id="2615" w:name="_Toc499500906"/>
        <w:bookmarkStart w:id="2616" w:name="_Toc499510886"/>
        <w:bookmarkStart w:id="2617" w:name="_Toc499511101"/>
        <w:bookmarkStart w:id="2618" w:name="_Toc499511684"/>
        <w:bookmarkStart w:id="2619" w:name="_Toc499544518"/>
        <w:bookmarkStart w:id="2620" w:name="_Toc499544589"/>
        <w:bookmarkStart w:id="2621" w:name="_Toc499548090"/>
        <w:bookmarkStart w:id="2622" w:name="_Toc499548322"/>
        <w:bookmarkStart w:id="2623" w:name="_Toc499548204"/>
        <w:bookmarkStart w:id="2624" w:name="_Toc499552099"/>
        <w:bookmarkStart w:id="2625" w:name="_Toc499552178"/>
        <w:bookmarkStart w:id="2626" w:name="_Toc499552264"/>
        <w:bookmarkStart w:id="2627" w:name="_Toc499555084"/>
        <w:bookmarkStart w:id="2628" w:name="_Toc499555163"/>
        <w:bookmarkStart w:id="2629" w:name="_Toc499557117"/>
        <w:bookmarkStart w:id="2630" w:name="_Toc499557196"/>
        <w:bookmarkStart w:id="2631" w:name="_Toc499559902"/>
        <w:bookmarkStart w:id="2632" w:name="_Toc499560427"/>
        <w:bookmarkStart w:id="2633" w:name="_Toc499560641"/>
        <w:bookmarkStart w:id="2634" w:name="_Toc499560812"/>
        <w:bookmarkStart w:id="2635" w:name="_Toc499560899"/>
        <w:bookmarkStart w:id="2636" w:name="_Toc499561757"/>
        <w:bookmarkStart w:id="2637" w:name="_Toc499562020"/>
        <w:bookmarkStart w:id="2638" w:name="_Toc499562921"/>
        <w:bookmarkStart w:id="2639" w:name="_Toc499563223"/>
        <w:bookmarkStart w:id="2640" w:name="_Toc499563522"/>
        <w:bookmarkStart w:id="2641" w:name="_Toc499563824"/>
        <w:bookmarkStart w:id="2642" w:name="_Toc499564424"/>
        <w:bookmarkStart w:id="2643" w:name="_Toc499565953"/>
        <w:bookmarkStart w:id="2644" w:name="_Toc499563355"/>
        <w:bookmarkStart w:id="2645" w:name="_Toc499566801"/>
        <w:bookmarkStart w:id="2646" w:name="_Toc499566888"/>
        <w:bookmarkStart w:id="2647" w:name="_Toc499566975"/>
        <w:bookmarkStart w:id="2648" w:name="_Toc499567062"/>
        <w:bookmarkStart w:id="2649" w:name="_Toc499567439"/>
        <w:bookmarkStart w:id="2650" w:name="_Toc499567526"/>
        <w:bookmarkStart w:id="2651" w:name="_Toc499567756"/>
        <w:bookmarkStart w:id="2652" w:name="_Toc499567774"/>
        <w:bookmarkStart w:id="2653" w:name="_Toc499567861"/>
        <w:bookmarkStart w:id="2654" w:name="_Toc499568017"/>
        <w:bookmarkStart w:id="2655" w:name="_Toc499568104"/>
        <w:bookmarkStart w:id="2656" w:name="_Toc499568018"/>
        <w:bookmarkStart w:id="2657" w:name="_Toc499567955"/>
        <w:bookmarkStart w:id="2658" w:name="_Toc499568225"/>
        <w:bookmarkStart w:id="2659" w:name="_Toc499568312"/>
        <w:bookmarkStart w:id="2660" w:name="_Toc499568399"/>
        <w:bookmarkStart w:id="2661" w:name="_Toc499568486"/>
        <w:bookmarkStart w:id="2662" w:name="_Toc499568574"/>
        <w:bookmarkStart w:id="2663" w:name="_Toc499568662"/>
        <w:bookmarkStart w:id="2664" w:name="_Toc499568750"/>
        <w:bookmarkStart w:id="2665" w:name="_Toc499568838"/>
        <w:bookmarkStart w:id="2666" w:name="_Toc499568550"/>
        <w:bookmarkStart w:id="2667" w:name="_Toc499568645"/>
        <w:bookmarkStart w:id="2668" w:name="_Toc499568740"/>
        <w:bookmarkStart w:id="2669" w:name="_Toc499568400"/>
        <w:bookmarkStart w:id="2670" w:name="_Toc499568500"/>
        <w:bookmarkStart w:id="2671" w:name="_Toc499569014"/>
        <w:bookmarkStart w:id="2672" w:name="_Toc499568923"/>
        <w:bookmarkStart w:id="2673" w:name="_Toc499569101"/>
        <w:bookmarkStart w:id="2674" w:name="_Toc499569010"/>
        <w:bookmarkStart w:id="2675" w:name="_Toc499569191"/>
        <w:bookmarkStart w:id="2676" w:name="_Toc499569278"/>
        <w:bookmarkStart w:id="2677" w:name="_Toc499569188"/>
        <w:bookmarkStart w:id="2678" w:name="_Toc499570146"/>
        <w:bookmarkStart w:id="2679" w:name="_Toc499569369"/>
        <w:bookmarkStart w:id="2680" w:name="_Toc499569456"/>
        <w:bookmarkStart w:id="2681" w:name="_Toc499569543"/>
        <w:bookmarkStart w:id="2682" w:name="_Toc499569630"/>
        <w:bookmarkStart w:id="2683" w:name="_Toc499570030"/>
        <w:bookmarkStart w:id="2684" w:name="_Toc499570233"/>
        <w:bookmarkStart w:id="2685" w:name="_Toc499570344"/>
        <w:bookmarkStart w:id="2686" w:name="_Toc499570431"/>
        <w:bookmarkStart w:id="2687" w:name="_Toc499570518"/>
        <w:bookmarkStart w:id="2688" w:name="_Toc499570685"/>
        <w:bookmarkStart w:id="2689" w:name="_Toc499570861"/>
        <w:bookmarkStart w:id="2690" w:name="_Toc499570949"/>
        <w:bookmarkStart w:id="2691" w:name="_Toc499571037"/>
        <w:bookmarkStart w:id="2692" w:name="_Toc499571126"/>
        <w:bookmarkStart w:id="2693" w:name="_Toc499572326"/>
        <w:bookmarkStart w:id="2694" w:name="_Toc499572414"/>
        <w:bookmarkStart w:id="2695" w:name="_Toc499574139"/>
        <w:bookmarkStart w:id="2696" w:name="_Toc499572352"/>
        <w:bookmarkStart w:id="2697" w:name="_Toc499574469"/>
        <w:bookmarkStart w:id="2698" w:name="_Toc499575119"/>
        <w:bookmarkStart w:id="2699" w:name="_Toc499574549"/>
        <w:bookmarkStart w:id="2700" w:name="_Toc499575207"/>
        <w:bookmarkStart w:id="2701" w:name="_Toc499575296"/>
        <w:bookmarkStart w:id="2702" w:name="_Toc499576284"/>
        <w:bookmarkStart w:id="2703" w:name="_Toc499576595"/>
        <w:bookmarkStart w:id="2704" w:name="_Toc499576829"/>
        <w:bookmarkStart w:id="2705" w:name="_Toc499576917"/>
        <w:bookmarkStart w:id="2706" w:name="_Toc499577843"/>
        <w:bookmarkStart w:id="2707" w:name="_Toc499577931"/>
        <w:bookmarkStart w:id="2708" w:name="_Toc499578021"/>
        <w:bookmarkStart w:id="2709" w:name="_Toc499578109"/>
        <w:bookmarkStart w:id="2710" w:name="_Toc499578197"/>
        <w:bookmarkStart w:id="2711" w:name="_Toc499578451"/>
        <w:bookmarkStart w:id="2712" w:name="_Toc499578637"/>
        <w:bookmarkStart w:id="2713" w:name="_Toc499579611"/>
        <w:bookmarkStart w:id="2714" w:name="_Toc499579700"/>
        <w:bookmarkStart w:id="2715" w:name="_Toc499581545"/>
        <w:bookmarkStart w:id="2716" w:name="_Toc499581765"/>
        <w:bookmarkStart w:id="2717" w:name="_Toc499583533"/>
        <w:bookmarkStart w:id="2718" w:name="_Toc499583792"/>
        <w:bookmarkStart w:id="2719" w:name="_Toc499584478"/>
        <w:bookmarkStart w:id="2720" w:name="_Toc499584812"/>
        <w:bookmarkStart w:id="2721" w:name="_Toc499624420"/>
        <w:bookmarkStart w:id="2722" w:name="_Toc499625206"/>
        <w:bookmarkStart w:id="2723" w:name="_Toc499626285"/>
        <w:bookmarkStart w:id="2724" w:name="_Toc499626376"/>
        <w:bookmarkStart w:id="2725" w:name="_Toc499627067"/>
        <w:bookmarkStart w:id="2726" w:name="_Toc499627158"/>
        <w:bookmarkStart w:id="2727" w:name="_Toc499627492"/>
        <w:bookmarkStart w:id="2728" w:name="_Toc499627583"/>
        <w:bookmarkStart w:id="2729" w:name="_Toc499627568"/>
        <w:bookmarkStart w:id="2730" w:name="_Toc499628753"/>
        <w:bookmarkStart w:id="2731" w:name="_Toc499628844"/>
        <w:bookmarkStart w:id="2732" w:name="_Toc499629013"/>
        <w:bookmarkStart w:id="2733" w:name="_Toc499629106"/>
        <w:bookmarkStart w:id="2734" w:name="_Toc499629199"/>
        <w:bookmarkStart w:id="2735" w:name="_Toc499630702"/>
        <w:bookmarkStart w:id="2736" w:name="_Toc499630795"/>
        <w:bookmarkStart w:id="2737" w:name="_Toc499631219"/>
        <w:bookmarkStart w:id="2738" w:name="_Toc499631312"/>
        <w:bookmarkStart w:id="2739" w:name="_Toc499631405"/>
        <w:bookmarkStart w:id="2740" w:name="_Toc499631498"/>
        <w:bookmarkStart w:id="2741" w:name="_Toc499631708"/>
        <w:bookmarkStart w:id="2742" w:name="_Toc499631801"/>
        <w:bookmarkStart w:id="2743" w:name="_Toc499633099"/>
        <w:bookmarkStart w:id="2744" w:name="_Toc499633669"/>
        <w:bookmarkStart w:id="2745" w:name="_Toc499634105"/>
        <w:bookmarkStart w:id="2746" w:name="_Toc499634198"/>
        <w:bookmarkStart w:id="2747" w:name="_Toc499637282"/>
        <w:bookmarkStart w:id="2748" w:name="_Toc499637375"/>
        <w:bookmarkStart w:id="2749" w:name="_Toc499637468"/>
        <w:bookmarkStart w:id="2750" w:name="_Toc499638291"/>
        <w:bookmarkStart w:id="2751" w:name="_Toc499638496"/>
        <w:bookmarkStart w:id="2752" w:name="_Toc499638792"/>
        <w:bookmarkStart w:id="2753" w:name="_Toc499639824"/>
        <w:bookmarkStart w:id="2754" w:name="_Toc499640541"/>
        <w:bookmarkStart w:id="2755" w:name="_Toc499640652"/>
        <w:bookmarkStart w:id="2756" w:name="_Toc499640873"/>
        <w:bookmarkStart w:id="2757" w:name="_Toc499640968"/>
        <w:bookmarkStart w:id="2758" w:name="_Toc499641763"/>
        <w:bookmarkStart w:id="2759" w:name="_Toc499641858"/>
        <w:bookmarkStart w:id="2760" w:name="_Toc499642073"/>
        <w:bookmarkStart w:id="2761" w:name="_Toc499642168"/>
        <w:bookmarkStart w:id="2762" w:name="_Toc499642881"/>
        <w:bookmarkStart w:id="2763" w:name="_Toc499642974"/>
        <w:bookmarkStart w:id="2764" w:name="_Toc499643162"/>
        <w:bookmarkStart w:id="2765" w:name="_Toc499643257"/>
        <w:bookmarkStart w:id="2766" w:name="_Toc499643715"/>
        <w:bookmarkStart w:id="2767" w:name="_Toc499643810"/>
        <w:bookmarkStart w:id="2768" w:name="_Toc499644266"/>
        <w:bookmarkStart w:id="2769" w:name="_Toc499644394"/>
        <w:bookmarkStart w:id="2770" w:name="_Toc499644489"/>
        <w:bookmarkStart w:id="2771" w:name="_Toc499646467"/>
        <w:bookmarkStart w:id="2772" w:name="_Toc499646562"/>
        <w:bookmarkStart w:id="2773" w:name="_Toc499647695"/>
        <w:bookmarkStart w:id="2774" w:name="_Toc499647790"/>
        <w:bookmarkStart w:id="2775" w:name="_Toc499651371"/>
        <w:bookmarkStart w:id="2776" w:name="_Toc499654680"/>
        <w:bookmarkStart w:id="2777" w:name="_Toc499654775"/>
        <w:bookmarkStart w:id="2778" w:name="_Toc499721786"/>
        <w:bookmarkStart w:id="2779" w:name="_Toc499721881"/>
        <w:bookmarkStart w:id="2780" w:name="_Toc499721976"/>
        <w:bookmarkStart w:id="2781" w:name="_Toc499722071"/>
        <w:bookmarkStart w:id="2782" w:name="_Toc499722166"/>
        <w:bookmarkStart w:id="2783" w:name="_Toc499722261"/>
        <w:bookmarkStart w:id="2784" w:name="_Toc499722546"/>
        <w:bookmarkStart w:id="2785" w:name="_Toc499722641"/>
        <w:bookmarkStart w:id="2786" w:name="_Toc499722736"/>
        <w:bookmarkStart w:id="2787" w:name="_Toc499722831"/>
        <w:bookmarkStart w:id="2788" w:name="_Toc499722355"/>
        <w:bookmarkStart w:id="2789" w:name="_Toc499722926"/>
        <w:bookmarkStart w:id="2790" w:name="_Toc499722450"/>
        <w:bookmarkStart w:id="2791" w:name="_Toc499723021"/>
        <w:bookmarkStart w:id="2792" w:name="_Toc499722640"/>
        <w:bookmarkStart w:id="2793" w:name="_Toc499723116"/>
        <w:bookmarkStart w:id="2794" w:name="_Toc499722754"/>
        <w:bookmarkStart w:id="2795" w:name="_Toc499723211"/>
        <w:bookmarkStart w:id="2796" w:name="_Toc499723306"/>
        <w:bookmarkStart w:id="2797" w:name="_Toc499723401"/>
        <w:bookmarkStart w:id="2798" w:name="_Toc499723033"/>
        <w:bookmarkStart w:id="2799" w:name="_Toc499723496"/>
        <w:bookmarkStart w:id="2800" w:name="_Toc499723356"/>
        <w:bookmarkStart w:id="2801" w:name="_Toc499723592"/>
        <w:bookmarkStart w:id="2802" w:name="_Toc499723688"/>
        <w:bookmarkStart w:id="2803" w:name="_Toc499723512"/>
        <w:bookmarkStart w:id="2804" w:name="_Toc499725040"/>
        <w:bookmarkStart w:id="2805" w:name="_Toc499725136"/>
        <w:bookmarkStart w:id="2806" w:name="_Toc499725254"/>
        <w:bookmarkStart w:id="2807" w:name="_Toc499725350"/>
        <w:bookmarkStart w:id="2808" w:name="_Toc499725446"/>
        <w:bookmarkStart w:id="2809" w:name="_Toc499725677"/>
        <w:bookmarkStart w:id="2810" w:name="_Toc499725773"/>
        <w:bookmarkStart w:id="2811" w:name="_Toc499725869"/>
        <w:bookmarkStart w:id="2812" w:name="_Toc499725965"/>
        <w:bookmarkStart w:id="2813" w:name="_Toc499726061"/>
        <w:bookmarkStart w:id="2814" w:name="_Toc499725736"/>
        <w:bookmarkStart w:id="2815" w:name="_Toc499726157"/>
        <w:bookmarkStart w:id="2816" w:name="_Toc499726253"/>
        <w:bookmarkStart w:id="2817" w:name="_Toc499726349"/>
        <w:bookmarkStart w:id="2818" w:name="_Toc499726445"/>
        <w:bookmarkStart w:id="2819" w:name="_Toc499726054"/>
        <w:bookmarkStart w:id="2820" w:name="_Toc499726541"/>
        <w:bookmarkStart w:id="2821" w:name="_Toc499726184"/>
        <w:bookmarkStart w:id="2822" w:name="_Toc499726295"/>
        <w:bookmarkStart w:id="2823" w:name="_Toc499726403"/>
        <w:bookmarkStart w:id="2824" w:name="_Toc499726637"/>
        <w:bookmarkStart w:id="2825" w:name="_Toc499726511"/>
        <w:bookmarkStart w:id="2826" w:name="_Toc499726619"/>
        <w:bookmarkStart w:id="2827" w:name="_Toc499726811"/>
        <w:bookmarkStart w:id="2828" w:name="_Toc499726907"/>
        <w:bookmarkStart w:id="2829" w:name="_Toc499726814"/>
        <w:bookmarkStart w:id="2830" w:name="_Toc499727015"/>
        <w:bookmarkStart w:id="2831" w:name="_Toc499727111"/>
        <w:bookmarkStart w:id="2832" w:name="_Toc499726995"/>
        <w:bookmarkStart w:id="2833" w:name="_Toc499727399"/>
        <w:bookmarkStart w:id="2834" w:name="_Toc499727286"/>
        <w:bookmarkStart w:id="2835" w:name="_Toc499727484"/>
        <w:bookmarkStart w:id="2836" w:name="_Toc499727583"/>
        <w:bookmarkStart w:id="2837" w:name="_Toc499727505"/>
        <w:bookmarkStart w:id="2838" w:name="_Toc499727706"/>
        <w:bookmarkStart w:id="2839" w:name="_Toc499727682"/>
        <w:bookmarkStart w:id="2840" w:name="_Toc499727880"/>
        <w:bookmarkStart w:id="2841" w:name="_Toc499727979"/>
        <w:bookmarkStart w:id="2842" w:name="_Toc499728078"/>
        <w:bookmarkStart w:id="2843" w:name="_Toc499728177"/>
        <w:bookmarkStart w:id="2844" w:name="_Toc499728276"/>
        <w:bookmarkStart w:id="2845" w:name="_Toc499728375"/>
        <w:bookmarkStart w:id="2846" w:name="_Toc499728474"/>
        <w:bookmarkStart w:id="2847" w:name="_Toc499728573"/>
        <w:bookmarkStart w:id="2848" w:name="_Toc499728279"/>
        <w:bookmarkStart w:id="2849" w:name="_Toc499728672"/>
        <w:bookmarkStart w:id="2850" w:name="_Toc499728396"/>
        <w:bookmarkStart w:id="2851" w:name="_Toc499728771"/>
        <w:bookmarkStart w:id="2852" w:name="_Toc499728870"/>
        <w:bookmarkStart w:id="2853" w:name="_Toc499728510"/>
        <w:bookmarkStart w:id="2854" w:name="_Toc499728969"/>
        <w:bookmarkStart w:id="2855" w:name="_Toc499729068"/>
        <w:bookmarkStart w:id="2856" w:name="_Toc499729167"/>
        <w:bookmarkStart w:id="2857" w:name="_Toc499729266"/>
        <w:bookmarkStart w:id="2858" w:name="_Toc499729365"/>
        <w:bookmarkStart w:id="2859" w:name="_Toc499729622"/>
        <w:bookmarkStart w:id="2860" w:name="_Toc499729719"/>
        <w:bookmarkStart w:id="2861" w:name="_Toc499729656"/>
        <w:bookmarkStart w:id="2862" w:name="_Toc499729854"/>
        <w:bookmarkStart w:id="2863" w:name="_Toc499729953"/>
        <w:bookmarkStart w:id="2864" w:name="_Toc499729857"/>
        <w:bookmarkStart w:id="2865" w:name="_Toc499730064"/>
        <w:bookmarkStart w:id="2866" w:name="_Toc499730163"/>
        <w:bookmarkStart w:id="2867" w:name="_Toc499730262"/>
        <w:bookmarkStart w:id="2868" w:name="_Toc499730361"/>
        <w:bookmarkStart w:id="2869" w:name="_Toc499730067"/>
        <w:bookmarkStart w:id="2870" w:name="_Toc499730460"/>
        <w:bookmarkStart w:id="2871" w:name="_Toc499730559"/>
        <w:bookmarkStart w:id="2872" w:name="_Toc499730658"/>
        <w:bookmarkStart w:id="2873" w:name="_Toc499730757"/>
        <w:bookmarkStart w:id="2874" w:name="_Toc499730856"/>
        <w:bookmarkStart w:id="2875" w:name="_Toc499730955"/>
        <w:bookmarkStart w:id="2876" w:name="_Toc499731054"/>
        <w:bookmarkStart w:id="2877" w:name="_Toc499731153"/>
        <w:bookmarkStart w:id="2878" w:name="_Toc499731252"/>
        <w:bookmarkStart w:id="2879" w:name="_Toc499731351"/>
        <w:bookmarkStart w:id="2880" w:name="_Toc499731450"/>
        <w:bookmarkStart w:id="2881" w:name="_Toc499731549"/>
        <w:bookmarkStart w:id="2882" w:name="_Toc499731648"/>
        <w:bookmarkStart w:id="2883" w:name="_Toc499731745"/>
        <w:bookmarkStart w:id="2884" w:name="_Toc499731840"/>
        <w:bookmarkStart w:id="2885" w:name="_Toc499731935"/>
        <w:bookmarkStart w:id="2886" w:name="_Toc499732032"/>
        <w:bookmarkStart w:id="2887" w:name="_Toc499732131"/>
        <w:bookmarkStart w:id="2888" w:name="_Toc499732230"/>
        <w:bookmarkStart w:id="2889" w:name="_Toc499732329"/>
        <w:bookmarkStart w:id="2890" w:name="_Toc499731698"/>
        <w:bookmarkStart w:id="2891" w:name="_Toc499732428"/>
        <w:bookmarkStart w:id="2892" w:name="_Toc499732527"/>
        <w:bookmarkStart w:id="2893" w:name="_Toc499732627"/>
        <w:bookmarkStart w:id="2894" w:name="_Toc499731672"/>
        <w:bookmarkStart w:id="2895" w:name="_Toc499731912"/>
        <w:bookmarkStart w:id="2896" w:name="_Toc499732784"/>
        <w:bookmarkStart w:id="2897" w:name="_Toc499732089"/>
        <w:bookmarkStart w:id="2898" w:name="_Toc499732271"/>
        <w:bookmarkStart w:id="2899" w:name="_Toc499732450"/>
        <w:bookmarkStart w:id="2900" w:name="_Toc499732624"/>
        <w:bookmarkStart w:id="2901" w:name="_Toc499732918"/>
        <w:bookmarkStart w:id="2902" w:name="_Toc499733075"/>
        <w:bookmarkStart w:id="2903" w:name="_Toc499733232"/>
        <w:bookmarkStart w:id="2904" w:name="_Toc499733389"/>
        <w:bookmarkStart w:id="2905" w:name="_Toc499733040"/>
        <w:bookmarkStart w:id="2906" w:name="_Toc499733581"/>
        <w:bookmarkStart w:id="2907" w:name="_Toc499733738"/>
        <w:bookmarkStart w:id="2908" w:name="_Toc499733895"/>
        <w:bookmarkStart w:id="2909" w:name="_Toc499737741"/>
        <w:bookmarkStart w:id="2910" w:name="_Toc499738039"/>
        <w:bookmarkStart w:id="2911" w:name="_Toc499739426"/>
        <w:bookmarkStart w:id="2912" w:name="_Toc499743754"/>
        <w:bookmarkStart w:id="2913" w:name="_Toc499748340"/>
        <w:bookmarkStart w:id="2914" w:name="_Toc499749054"/>
        <w:bookmarkStart w:id="2915" w:name="_Toc499749212"/>
        <w:bookmarkStart w:id="2916" w:name="_Toc499749370"/>
        <w:bookmarkStart w:id="2917" w:name="_Toc499749528"/>
        <w:bookmarkStart w:id="2918" w:name="_Toc499750089"/>
        <w:bookmarkStart w:id="2919" w:name="_Toc499750513"/>
        <w:bookmarkStart w:id="2920" w:name="_Toc499748500"/>
        <w:bookmarkStart w:id="2921" w:name="_Toc499749970"/>
        <w:bookmarkStart w:id="2922" w:name="_Toc499750657"/>
        <w:bookmarkStart w:id="2923" w:name="_Toc499750975"/>
        <w:bookmarkStart w:id="2924" w:name="_Toc499751134"/>
        <w:bookmarkStart w:id="2925" w:name="_Toc499751293"/>
        <w:bookmarkStart w:id="2926" w:name="_Toc499751452"/>
        <w:bookmarkStart w:id="2927" w:name="_Toc499751611"/>
        <w:bookmarkStart w:id="2928" w:name="_Toc499751770"/>
        <w:bookmarkStart w:id="2929" w:name="_Toc499751929"/>
        <w:bookmarkStart w:id="2930" w:name="_Toc499752086"/>
        <w:bookmarkStart w:id="2931" w:name="_Toc499752186"/>
        <w:bookmarkStart w:id="2932" w:name="_Toc499752345"/>
        <w:bookmarkStart w:id="2933" w:name="_Toc499752504"/>
        <w:bookmarkStart w:id="2934" w:name="_Toc499752663"/>
        <w:bookmarkStart w:id="2935" w:name="_Toc499752820"/>
        <w:bookmarkStart w:id="2936" w:name="_Toc499752920"/>
        <w:bookmarkStart w:id="2937" w:name="_Toc499753079"/>
        <w:bookmarkStart w:id="2938" w:name="_Toc499753238"/>
        <w:bookmarkStart w:id="2939" w:name="_Toc499753397"/>
        <w:bookmarkStart w:id="2940" w:name="_Toc499753554"/>
        <w:bookmarkStart w:id="2941" w:name="_Toc499753652"/>
        <w:bookmarkStart w:id="2942" w:name="_Toc499753750"/>
        <w:bookmarkStart w:id="2943" w:name="_Toc499753850"/>
        <w:bookmarkStart w:id="2944" w:name="_Toc499754009"/>
        <w:bookmarkStart w:id="2945" w:name="_Toc499754166"/>
        <w:bookmarkStart w:id="2946" w:name="_Toc499754264"/>
        <w:bookmarkStart w:id="2947" w:name="_Toc499754362"/>
        <w:bookmarkStart w:id="2948" w:name="_Toc499754460"/>
        <w:bookmarkStart w:id="2949" w:name="_Toc499754558"/>
        <w:bookmarkStart w:id="2950" w:name="_Toc499754656"/>
        <w:bookmarkStart w:id="2951" w:name="_Toc499754754"/>
        <w:bookmarkStart w:id="2952" w:name="_Toc499754854"/>
        <w:bookmarkStart w:id="2953" w:name="_Toc499755013"/>
        <w:bookmarkStart w:id="2954" w:name="_Toc499755172"/>
        <w:bookmarkStart w:id="2955" w:name="_Toc499755331"/>
        <w:bookmarkStart w:id="2956" w:name="_Toc499755488"/>
        <w:bookmarkStart w:id="2957" w:name="_Toc499755586"/>
        <w:bookmarkStart w:id="2958" w:name="_Toc499755686"/>
        <w:bookmarkStart w:id="2959" w:name="_Toc499754003"/>
        <w:bookmarkStart w:id="2960" w:name="_Toc499755845"/>
        <w:bookmarkStart w:id="2961" w:name="_Toc499756003"/>
        <w:bookmarkStart w:id="2962" w:name="_Toc499756161"/>
        <w:bookmarkStart w:id="2963" w:name="_Toc499756319"/>
        <w:bookmarkStart w:id="2964" w:name="_Toc499756477"/>
        <w:bookmarkStart w:id="2965" w:name="_Toc499755136"/>
        <w:bookmarkStart w:id="2966" w:name="_Toc499755378"/>
        <w:bookmarkStart w:id="2967" w:name="_Toc499755611"/>
        <w:bookmarkStart w:id="2968" w:name="_Toc499756633"/>
        <w:bookmarkStart w:id="2969" w:name="_Toc499756732"/>
        <w:bookmarkStart w:id="2970" w:name="_Toc499756888"/>
        <w:bookmarkStart w:id="2971" w:name="_Toc499755846"/>
        <w:bookmarkStart w:id="2972" w:name="_Toc499756143"/>
        <w:bookmarkStart w:id="2973" w:name="_Toc499756443"/>
        <w:bookmarkStart w:id="2974" w:name="_Toc499756682"/>
        <w:bookmarkStart w:id="2975" w:name="_Toc499757008"/>
        <w:bookmarkStart w:id="2976" w:name="_Toc499757166"/>
        <w:bookmarkStart w:id="2977" w:name="_Toc499757324"/>
        <w:bookmarkStart w:id="2978" w:name="_Toc499757482"/>
        <w:bookmarkStart w:id="2979" w:name="_Toc499757640"/>
        <w:bookmarkStart w:id="2980" w:name="_Toc499757798"/>
        <w:bookmarkStart w:id="2981" w:name="_Toc499757643"/>
        <w:bookmarkStart w:id="2982" w:name="_Toc499758027"/>
        <w:bookmarkStart w:id="2983" w:name="_Toc499756346"/>
        <w:bookmarkStart w:id="2984" w:name="_Toc499758185"/>
        <w:bookmarkStart w:id="2985" w:name="_Toc499758343"/>
        <w:bookmarkStart w:id="2986" w:name="_Toc499758501"/>
        <w:bookmarkStart w:id="2987" w:name="_Toc499758659"/>
        <w:bookmarkStart w:id="2988" w:name="_Toc499758817"/>
        <w:bookmarkStart w:id="2989" w:name="_Toc499758975"/>
        <w:bookmarkStart w:id="2990" w:name="_Toc499759133"/>
        <w:bookmarkStart w:id="2991" w:name="_Toc499759291"/>
        <w:bookmarkStart w:id="2992" w:name="_Toc499759449"/>
        <w:bookmarkStart w:id="2993" w:name="_Toc499759607"/>
        <w:bookmarkStart w:id="2994" w:name="_Toc499759765"/>
        <w:bookmarkStart w:id="2995" w:name="_Toc499759923"/>
        <w:bookmarkStart w:id="2996" w:name="_Toc499760081"/>
        <w:bookmarkStart w:id="2997" w:name="_Toc499756876"/>
        <w:bookmarkStart w:id="2998" w:name="_Toc499757057"/>
        <w:bookmarkStart w:id="2999" w:name="_Toc499760239"/>
        <w:bookmarkStart w:id="3000" w:name="_Toc499757353"/>
        <w:bookmarkStart w:id="3001" w:name="_Toc499760397"/>
        <w:bookmarkStart w:id="3002" w:name="_Toc499760555"/>
        <w:bookmarkStart w:id="3003" w:name="_Toc499760711"/>
        <w:bookmarkStart w:id="3004" w:name="_Toc499760810"/>
        <w:bookmarkStart w:id="3005" w:name="_Toc499760968"/>
        <w:bookmarkStart w:id="3006" w:name="_Toc499761126"/>
        <w:bookmarkStart w:id="3007" w:name="_Toc499761284"/>
        <w:bookmarkStart w:id="3008" w:name="_Toc499801714"/>
        <w:bookmarkStart w:id="3009" w:name="_Toc499801832"/>
        <w:bookmarkStart w:id="3010" w:name="_Toc499801991"/>
        <w:bookmarkStart w:id="3011" w:name="_Toc499802150"/>
        <w:bookmarkStart w:id="3012" w:name="_Toc499802309"/>
        <w:bookmarkStart w:id="3013" w:name="_Toc499802115"/>
        <w:bookmarkStart w:id="3014" w:name="_Toc499802505"/>
        <w:bookmarkStart w:id="3015" w:name="_Toc499802664"/>
        <w:bookmarkStart w:id="3016" w:name="_Toc499802823"/>
        <w:bookmarkStart w:id="3017" w:name="_Toc499802508"/>
        <w:bookmarkStart w:id="3018" w:name="_Toc499802982"/>
        <w:bookmarkStart w:id="3019" w:name="_Toc499803141"/>
        <w:bookmarkStart w:id="3020" w:name="_Toc499803300"/>
        <w:bookmarkStart w:id="3021" w:name="_Toc499803459"/>
        <w:bookmarkStart w:id="3022" w:name="_Toc499803619"/>
        <w:bookmarkStart w:id="3023" w:name="_Toc499803779"/>
        <w:bookmarkStart w:id="3024" w:name="_Toc499803939"/>
        <w:bookmarkStart w:id="3025" w:name="_Toc499804099"/>
        <w:bookmarkStart w:id="3026" w:name="_Toc499804259"/>
        <w:bookmarkStart w:id="3027" w:name="_Toc499804419"/>
        <w:bookmarkStart w:id="3028" w:name="_Toc499802981"/>
        <w:bookmarkStart w:id="3029" w:name="_Toc499804580"/>
        <w:bookmarkStart w:id="3030" w:name="_Toc499803284"/>
        <w:bookmarkStart w:id="3031" w:name="_Toc499803589"/>
        <w:bookmarkStart w:id="3032" w:name="_Toc499803894"/>
        <w:bookmarkStart w:id="3033" w:name="_Toc499804741"/>
        <w:bookmarkStart w:id="3034" w:name="_Toc499804139"/>
        <w:bookmarkStart w:id="3035" w:name="_Toc499804901"/>
        <w:bookmarkStart w:id="3036" w:name="_Toc499805061"/>
        <w:bookmarkStart w:id="3037" w:name="_Toc499804439"/>
        <w:bookmarkStart w:id="3038" w:name="_Toc499805221"/>
        <w:bookmarkStart w:id="3039" w:name="_Toc499803818"/>
        <w:bookmarkStart w:id="3040" w:name="_Toc499804395"/>
        <w:bookmarkStart w:id="3041" w:name="_Toc499804871"/>
        <w:bookmarkStart w:id="3042" w:name="_Toc499805175"/>
        <w:bookmarkStart w:id="3043" w:name="_Toc499805495"/>
        <w:bookmarkStart w:id="3044" w:name="_Toc499805444"/>
        <w:bookmarkStart w:id="3045" w:name="_Toc499805764"/>
        <w:bookmarkStart w:id="3046" w:name="_Toc499805924"/>
        <w:bookmarkStart w:id="3047" w:name="_Toc499806084"/>
        <w:bookmarkStart w:id="3048" w:name="_Toc499806242"/>
        <w:bookmarkStart w:id="3049" w:name="_Toc499806630"/>
        <w:bookmarkStart w:id="3050" w:name="_Toc499822099"/>
        <w:bookmarkStart w:id="3051" w:name="_Toc499822260"/>
        <w:bookmarkStart w:id="3052" w:name="_Toc499804736"/>
        <w:bookmarkStart w:id="3053" w:name="_Toc499806230"/>
        <w:bookmarkStart w:id="3054" w:name="_Toc499806390"/>
        <w:bookmarkStart w:id="3055" w:name="_Toc499806550"/>
        <w:bookmarkStart w:id="3056" w:name="_Toc499806870"/>
        <w:bookmarkStart w:id="3057" w:name="_Toc499807030"/>
        <w:bookmarkStart w:id="3058" w:name="_Toc499807190"/>
        <w:bookmarkStart w:id="3059" w:name="_Toc499807350"/>
        <w:bookmarkStart w:id="3060" w:name="_Toc499807510"/>
        <w:bookmarkStart w:id="3061" w:name="_Toc499807670"/>
        <w:bookmarkStart w:id="3062" w:name="_Toc499807830"/>
        <w:bookmarkStart w:id="3063" w:name="_Toc499807990"/>
        <w:bookmarkStart w:id="3064" w:name="_Toc499808150"/>
        <w:bookmarkStart w:id="3065" w:name="_Toc499808310"/>
        <w:bookmarkStart w:id="3066" w:name="_Toc499808470"/>
        <w:bookmarkStart w:id="3067" w:name="_Toc499808630"/>
        <w:bookmarkStart w:id="3068" w:name="_Toc499808790"/>
        <w:bookmarkStart w:id="3069" w:name="_Toc499808950"/>
        <w:bookmarkStart w:id="3070" w:name="_Toc499809110"/>
        <w:bookmarkStart w:id="3071" w:name="_Toc499809270"/>
        <w:bookmarkStart w:id="3072" w:name="_Toc499809430"/>
        <w:bookmarkStart w:id="3073" w:name="_Toc499809590"/>
        <w:bookmarkStart w:id="3074" w:name="_Toc499809750"/>
        <w:bookmarkStart w:id="3075" w:name="_Toc499809910"/>
        <w:bookmarkStart w:id="3076" w:name="_Toc499810070"/>
        <w:bookmarkStart w:id="3077" w:name="_Toc499810230"/>
        <w:bookmarkStart w:id="3078" w:name="_Toc499810390"/>
        <w:bookmarkStart w:id="3079" w:name="_Toc499810550"/>
        <w:bookmarkStart w:id="3080" w:name="_Toc499810710"/>
        <w:bookmarkStart w:id="3081" w:name="_Toc499810870"/>
        <w:bookmarkStart w:id="3082" w:name="_Toc499811030"/>
        <w:bookmarkStart w:id="3083" w:name="_Toc499811190"/>
        <w:bookmarkStart w:id="3084" w:name="_Toc499811350"/>
        <w:bookmarkStart w:id="3085" w:name="_Toc499811510"/>
        <w:bookmarkStart w:id="3086" w:name="_Toc499811668"/>
        <w:bookmarkStart w:id="3087" w:name="_Toc499811768"/>
        <w:bookmarkStart w:id="3088" w:name="_Toc499811928"/>
        <w:bookmarkStart w:id="3089" w:name="_Toc499812086"/>
        <w:bookmarkStart w:id="3090" w:name="_Toc499812184"/>
        <w:bookmarkStart w:id="3091" w:name="_Toc499812282"/>
        <w:bookmarkStart w:id="3092" w:name="_Toc499812380"/>
        <w:bookmarkStart w:id="3093" w:name="_Toc499812478"/>
        <w:bookmarkStart w:id="3094" w:name="_Toc499812578"/>
        <w:bookmarkStart w:id="3095" w:name="_Toc499812738"/>
        <w:bookmarkStart w:id="3096" w:name="_Toc499812898"/>
        <w:bookmarkStart w:id="3097" w:name="_Toc499813058"/>
        <w:bookmarkStart w:id="3098" w:name="_Toc499813218"/>
        <w:bookmarkStart w:id="3099" w:name="_Toc499813378"/>
        <w:bookmarkStart w:id="3100" w:name="_Toc499813538"/>
        <w:bookmarkStart w:id="3101" w:name="_Toc499813698"/>
        <w:bookmarkStart w:id="3102" w:name="_Toc499813858"/>
        <w:bookmarkStart w:id="3103" w:name="_Toc499814018"/>
        <w:bookmarkStart w:id="3104" w:name="_Toc499814178"/>
        <w:bookmarkStart w:id="3105" w:name="_Toc499814338"/>
        <w:bookmarkStart w:id="3106" w:name="_Toc499814498"/>
        <w:bookmarkStart w:id="3107" w:name="_Toc499814658"/>
        <w:bookmarkStart w:id="3108" w:name="_Toc499814818"/>
        <w:bookmarkStart w:id="3109" w:name="_Toc499814978"/>
        <w:bookmarkStart w:id="3110" w:name="_Toc499815138"/>
        <w:bookmarkStart w:id="3111" w:name="_Toc499815298"/>
        <w:bookmarkStart w:id="3112" w:name="_Toc499815458"/>
        <w:bookmarkStart w:id="3113" w:name="_Toc499815616"/>
        <w:bookmarkStart w:id="3114" w:name="_Toc499815716"/>
        <w:bookmarkStart w:id="3115" w:name="_Toc499815874"/>
        <w:bookmarkStart w:id="3116" w:name="_Toc499815972"/>
        <w:bookmarkStart w:id="3117" w:name="_Toc499816070"/>
        <w:bookmarkStart w:id="3118" w:name="_Toc499816170"/>
        <w:bookmarkStart w:id="3119" w:name="_Toc499816328"/>
        <w:bookmarkStart w:id="3120" w:name="_Toc499816426"/>
        <w:bookmarkStart w:id="3121" w:name="_Toc499816524"/>
        <w:bookmarkStart w:id="3122" w:name="_Toc499816624"/>
        <w:bookmarkStart w:id="3123" w:name="_Toc499816782"/>
        <w:bookmarkStart w:id="3124" w:name="_Toc499816880"/>
        <w:bookmarkStart w:id="3125" w:name="_Toc499816978"/>
        <w:bookmarkStart w:id="3126" w:name="_Toc499817076"/>
        <w:bookmarkStart w:id="3127" w:name="_Toc499817174"/>
        <w:bookmarkStart w:id="3128" w:name="_Toc499817272"/>
        <w:bookmarkStart w:id="3129" w:name="_Toc499817370"/>
        <w:bookmarkStart w:id="3130" w:name="_Toc499817468"/>
        <w:bookmarkStart w:id="3131" w:name="_Toc499817566"/>
        <w:bookmarkStart w:id="3132" w:name="_Toc499817664"/>
        <w:bookmarkStart w:id="3133" w:name="_Toc499817762"/>
        <w:bookmarkStart w:id="3134" w:name="_Toc499817862"/>
        <w:bookmarkStart w:id="3135" w:name="_Toc499818020"/>
        <w:bookmarkStart w:id="3136" w:name="_Toc499818120"/>
        <w:bookmarkStart w:id="3137" w:name="_Toc499818280"/>
        <w:bookmarkStart w:id="3138" w:name="_Toc499818440"/>
        <w:bookmarkStart w:id="3139" w:name="_Toc499818600"/>
        <w:bookmarkStart w:id="3140" w:name="_Toc499818760"/>
        <w:bookmarkStart w:id="3141" w:name="_Toc499818920"/>
        <w:bookmarkStart w:id="3142" w:name="_Toc499819080"/>
        <w:bookmarkStart w:id="3143" w:name="_Toc499819240"/>
        <w:bookmarkStart w:id="3144" w:name="_Toc499819400"/>
        <w:bookmarkStart w:id="3145" w:name="_Toc499819560"/>
        <w:bookmarkStart w:id="3146" w:name="_Toc499819720"/>
        <w:bookmarkStart w:id="3147" w:name="_Toc499819880"/>
        <w:bookmarkStart w:id="3148" w:name="_Toc499820040"/>
        <w:bookmarkStart w:id="3149" w:name="_Toc499820200"/>
        <w:bookmarkStart w:id="3150" w:name="_Toc499820360"/>
        <w:bookmarkStart w:id="3151" w:name="_Toc499820520"/>
        <w:bookmarkStart w:id="3152" w:name="_Toc499820680"/>
        <w:bookmarkStart w:id="3153" w:name="_Toc499820840"/>
        <w:bookmarkStart w:id="3154" w:name="_Toc499820998"/>
        <w:bookmarkStart w:id="3155" w:name="_Toc499821098"/>
        <w:bookmarkStart w:id="3156" w:name="_Toc499821258"/>
        <w:bookmarkStart w:id="3157" w:name="_Toc499821418"/>
        <w:bookmarkStart w:id="3158" w:name="_Toc499821578"/>
        <w:bookmarkStart w:id="3159" w:name="_Toc499821738"/>
        <w:bookmarkStart w:id="3160" w:name="_Toc499821898"/>
        <w:bookmarkStart w:id="3161" w:name="_Toc499822058"/>
        <w:bookmarkStart w:id="3162" w:name="_Toc499822538"/>
        <w:bookmarkStart w:id="3163" w:name="_Toc499822698"/>
        <w:bookmarkStart w:id="3164" w:name="_Toc499822858"/>
        <w:bookmarkStart w:id="3165" w:name="_Toc499823018"/>
        <w:bookmarkStart w:id="3166" w:name="_Toc499823178"/>
        <w:bookmarkStart w:id="3167" w:name="_Toc499823338"/>
        <w:bookmarkStart w:id="3168" w:name="_Toc499823498"/>
        <w:bookmarkStart w:id="3169" w:name="_Toc499823658"/>
        <w:bookmarkStart w:id="3170" w:name="_Toc499823818"/>
        <w:bookmarkStart w:id="3171" w:name="_Toc499823978"/>
        <w:bookmarkStart w:id="3172" w:name="_Toc499824138"/>
        <w:bookmarkStart w:id="3173" w:name="_Toc499824298"/>
        <w:bookmarkStart w:id="3174" w:name="_Toc499824458"/>
        <w:bookmarkStart w:id="3175" w:name="_Toc499824618"/>
        <w:bookmarkStart w:id="3176" w:name="_Toc499824778"/>
        <w:bookmarkStart w:id="3177" w:name="_Toc499824938"/>
        <w:bookmarkStart w:id="3178" w:name="_Toc499825098"/>
        <w:bookmarkStart w:id="3179" w:name="_Toc499825256"/>
        <w:bookmarkStart w:id="3180" w:name="_Toc499825356"/>
        <w:bookmarkStart w:id="3181" w:name="_Toc499825516"/>
        <w:bookmarkStart w:id="3182" w:name="_Toc499825674"/>
        <w:bookmarkStart w:id="3183" w:name="_Toc499825774"/>
        <w:bookmarkStart w:id="3184" w:name="_Toc499825934"/>
        <w:bookmarkStart w:id="3185" w:name="_Toc499826094"/>
        <w:bookmarkStart w:id="3186" w:name="_Toc499826252"/>
        <w:bookmarkStart w:id="3187" w:name="_Toc499826352"/>
        <w:bookmarkStart w:id="3188" w:name="_Toc499826512"/>
        <w:bookmarkStart w:id="3189" w:name="_Toc499826670"/>
        <w:bookmarkStart w:id="3190" w:name="_Toc499826768"/>
        <w:bookmarkStart w:id="3191" w:name="_Toc499826866"/>
        <w:bookmarkStart w:id="3192" w:name="_Toc499826964"/>
        <w:bookmarkStart w:id="3193" w:name="_Toc499827062"/>
        <w:bookmarkStart w:id="3194" w:name="_Toc499827160"/>
        <w:bookmarkStart w:id="3195" w:name="_Toc499827258"/>
        <w:bookmarkStart w:id="3196" w:name="_Toc499827356"/>
        <w:bookmarkStart w:id="3197" w:name="_Toc499827454"/>
        <w:bookmarkStart w:id="3198" w:name="_Toc499827554"/>
        <w:bookmarkStart w:id="3199" w:name="_Toc499827712"/>
        <w:bookmarkStart w:id="3200" w:name="_Toc499827810"/>
        <w:bookmarkStart w:id="3201" w:name="_Toc499827910"/>
        <w:bookmarkStart w:id="3202" w:name="_Toc499828070"/>
        <w:bookmarkStart w:id="3203" w:name="_Toc499828228"/>
        <w:bookmarkStart w:id="3204" w:name="_Toc499828326"/>
        <w:bookmarkStart w:id="3205" w:name="_Toc499828426"/>
        <w:bookmarkStart w:id="3206" w:name="_Toc499828586"/>
        <w:bookmarkStart w:id="3207" w:name="_Toc499828746"/>
        <w:bookmarkStart w:id="3208" w:name="_Toc499828906"/>
        <w:bookmarkStart w:id="3209" w:name="_Toc499829066"/>
        <w:bookmarkStart w:id="3210" w:name="_Toc499829226"/>
        <w:bookmarkStart w:id="3211" w:name="_Toc499829386"/>
        <w:bookmarkStart w:id="3212" w:name="_Toc499829546"/>
        <w:bookmarkStart w:id="3213" w:name="_Toc499829706"/>
        <w:bookmarkStart w:id="3214" w:name="_Toc499829866"/>
        <w:bookmarkStart w:id="3215" w:name="_Toc499830026"/>
        <w:bookmarkStart w:id="3216" w:name="_Toc499830186"/>
        <w:bookmarkStart w:id="3217" w:name="_Toc499830346"/>
        <w:bookmarkStart w:id="3218" w:name="_Toc499830506"/>
        <w:bookmarkStart w:id="3219" w:name="_Toc499830666"/>
        <w:bookmarkStart w:id="3220" w:name="_Toc499830826"/>
        <w:bookmarkStart w:id="3221" w:name="_Toc499830986"/>
        <w:bookmarkStart w:id="3222" w:name="_Toc499831146"/>
        <w:bookmarkStart w:id="3223" w:name="_Toc499831306"/>
        <w:bookmarkStart w:id="3224" w:name="_Toc499831466"/>
        <w:bookmarkStart w:id="3225" w:name="_Toc499831626"/>
        <w:bookmarkStart w:id="3226" w:name="_Toc499831786"/>
        <w:bookmarkStart w:id="3227" w:name="_Toc499831946"/>
        <w:bookmarkStart w:id="3228" w:name="_Toc499832106"/>
        <w:bookmarkStart w:id="3229" w:name="_Toc499832266"/>
        <w:bookmarkStart w:id="3230" w:name="_Toc499832426"/>
        <w:bookmarkStart w:id="3231" w:name="_Toc499832586"/>
        <w:bookmarkStart w:id="3232" w:name="_Toc499832746"/>
        <w:bookmarkStart w:id="3233" w:name="_Toc499832906"/>
        <w:bookmarkStart w:id="3234" w:name="_Toc499833066"/>
        <w:bookmarkStart w:id="3235" w:name="_Toc499833226"/>
        <w:bookmarkStart w:id="3236" w:name="_Toc499833386"/>
        <w:bookmarkStart w:id="3237" w:name="_Toc499833546"/>
        <w:bookmarkStart w:id="3238" w:name="_Toc499833706"/>
        <w:bookmarkStart w:id="3239" w:name="_Toc499833866"/>
        <w:bookmarkStart w:id="3240" w:name="_Toc499834026"/>
        <w:bookmarkStart w:id="3241" w:name="_Toc499834186"/>
        <w:bookmarkStart w:id="3242" w:name="_Toc499834346"/>
        <w:bookmarkStart w:id="3243" w:name="_Toc499834506"/>
        <w:bookmarkStart w:id="3244" w:name="_Toc499834666"/>
        <w:bookmarkStart w:id="3245" w:name="_Toc499834826"/>
        <w:bookmarkStart w:id="3246" w:name="_Toc499834986"/>
        <w:bookmarkStart w:id="3247" w:name="_Toc499835146"/>
        <w:bookmarkStart w:id="3248" w:name="_Toc499835306"/>
        <w:bookmarkStart w:id="3249" w:name="_Toc499835466"/>
        <w:bookmarkStart w:id="3250" w:name="_Toc499835626"/>
        <w:bookmarkStart w:id="3251" w:name="_Toc499835786"/>
        <w:bookmarkStart w:id="3252" w:name="_Toc499835946"/>
        <w:bookmarkStart w:id="3253" w:name="_Toc499836106"/>
        <w:bookmarkStart w:id="3254" w:name="_Toc499836266"/>
        <w:bookmarkStart w:id="3255" w:name="_Toc499836426"/>
        <w:bookmarkStart w:id="3256" w:name="_Toc499836587"/>
        <w:bookmarkStart w:id="3257" w:name="_Toc499836748"/>
        <w:bookmarkStart w:id="3258" w:name="_Toc499836909"/>
        <w:bookmarkStart w:id="3259" w:name="_Toc499837070"/>
        <w:bookmarkStart w:id="3260" w:name="_Toc499837231"/>
        <w:bookmarkStart w:id="3261" w:name="_Toc499822426"/>
        <w:bookmarkStart w:id="3262" w:name="_Toc499822726"/>
        <w:bookmarkStart w:id="3263" w:name="_Toc499823142"/>
        <w:bookmarkStart w:id="3264" w:name="_Toc499837392"/>
        <w:bookmarkStart w:id="3265" w:name="_Toc499837553"/>
        <w:bookmarkStart w:id="3266" w:name="_Toc499837714"/>
        <w:bookmarkStart w:id="3267" w:name="_Toc499837875"/>
        <w:bookmarkStart w:id="3268" w:name="_Toc499838036"/>
        <w:bookmarkStart w:id="3269" w:name="_Toc499838197"/>
        <w:bookmarkStart w:id="3270" w:name="_Toc499838358"/>
        <w:bookmarkStart w:id="3271" w:name="_Toc499838519"/>
        <w:bookmarkStart w:id="3272" w:name="_Toc499838680"/>
        <w:bookmarkStart w:id="3273" w:name="_Toc499838841"/>
        <w:bookmarkStart w:id="3274" w:name="_Toc499839002"/>
        <w:bookmarkStart w:id="3275" w:name="_Toc499839163"/>
        <w:bookmarkStart w:id="3276" w:name="_Toc499839324"/>
        <w:bookmarkStart w:id="3277" w:name="_Toc499839483"/>
        <w:bookmarkStart w:id="3278" w:name="_Toc499839584"/>
        <w:bookmarkStart w:id="3279" w:name="_Toc499823696"/>
        <w:bookmarkStart w:id="3280" w:name="_Toc499839745"/>
        <w:bookmarkStart w:id="3281" w:name="_Toc499823997"/>
        <w:bookmarkStart w:id="3282" w:name="_Toc499824295"/>
        <w:bookmarkStart w:id="3283" w:name="_Toc499824598"/>
        <w:bookmarkStart w:id="3284" w:name="_Toc499824903"/>
        <w:bookmarkStart w:id="3285" w:name="_Toc499839906"/>
        <w:bookmarkStart w:id="3286" w:name="_Toc499840067"/>
        <w:bookmarkStart w:id="3287" w:name="_Toc499825208"/>
        <w:bookmarkStart w:id="3288" w:name="_Toc499840228"/>
        <w:bookmarkStart w:id="3289" w:name="_Toc499825391"/>
        <w:bookmarkStart w:id="3290" w:name="_Toc499840389"/>
        <w:bookmarkStart w:id="3291" w:name="_Toc499840550"/>
        <w:bookmarkStart w:id="3292" w:name="_Toc499840711"/>
        <w:bookmarkStart w:id="3293" w:name="_Toc499840872"/>
        <w:bookmarkStart w:id="3294" w:name="_Toc499825691"/>
        <w:bookmarkStart w:id="3295" w:name="_Toc499825929"/>
        <w:bookmarkStart w:id="3296" w:name="_Toc499826232"/>
        <w:bookmarkStart w:id="3297" w:name="_Toc499826475"/>
        <w:bookmarkStart w:id="3298" w:name="_Toc499826716"/>
        <w:bookmarkStart w:id="3299" w:name="_Toc499841033"/>
        <w:bookmarkStart w:id="3300" w:name="_Toc499826896"/>
        <w:bookmarkStart w:id="3301" w:name="_Toc499825111"/>
        <w:bookmarkStart w:id="3302" w:name="_Toc499827077"/>
        <w:bookmarkStart w:id="3303" w:name="_Toc499825633"/>
        <w:bookmarkStart w:id="3304" w:name="_Toc499825969"/>
        <w:bookmarkStart w:id="3305" w:name="_Toc499826488"/>
        <w:bookmarkStart w:id="3306" w:name="_Toc499827251"/>
        <w:bookmarkStart w:id="3307" w:name="_Toc499827432"/>
        <w:bookmarkStart w:id="3308" w:name="_Toc499826883"/>
        <w:bookmarkStart w:id="3309" w:name="_Toc499827221"/>
        <w:bookmarkStart w:id="3310" w:name="_Toc499827724"/>
        <w:bookmarkStart w:id="3311" w:name="_Toc499827898"/>
        <w:bookmarkStart w:id="3312" w:name="_Toc499828204"/>
        <w:bookmarkStart w:id="3313" w:name="_Toc499828385"/>
        <w:bookmarkStart w:id="3314" w:name="_Toc499828632"/>
        <w:bookmarkStart w:id="3315" w:name="_Toc499828932"/>
        <w:bookmarkStart w:id="3316" w:name="_Toc499827903"/>
        <w:bookmarkStart w:id="3317" w:name="_Toc499826203"/>
        <w:bookmarkStart w:id="3318" w:name="_Toc499826911"/>
        <w:bookmarkStart w:id="3319" w:name="_Toc499827480"/>
        <w:bookmarkStart w:id="3320" w:name="_Toc499826375"/>
        <w:bookmarkStart w:id="3321" w:name="_Toc499828365"/>
        <w:bookmarkStart w:id="3322" w:name="_Toc499828889"/>
        <w:bookmarkStart w:id="3323" w:name="_Toc499827869"/>
        <w:bookmarkStart w:id="3324" w:name="_Toc499828708"/>
        <w:bookmarkStart w:id="3325" w:name="_Toc499829525"/>
        <w:bookmarkStart w:id="3326" w:name="_Toc499829830"/>
        <w:bookmarkStart w:id="3327" w:name="_Toc499827882"/>
        <w:bookmarkStart w:id="3328" w:name="_Toc499829511"/>
        <w:bookmarkStart w:id="3329" w:name="_Toc499830202"/>
        <w:bookmarkStart w:id="3330" w:name="_Toc499830500"/>
        <w:bookmarkStart w:id="3331" w:name="_Toc499830463"/>
        <w:bookmarkStart w:id="3332" w:name="_Toc499831010"/>
        <w:bookmarkStart w:id="3333" w:name="_Toc499831307"/>
        <w:bookmarkStart w:id="3334" w:name="_Toc499831486"/>
        <w:bookmarkStart w:id="3335" w:name="_Toc499831782"/>
        <w:bookmarkStart w:id="3336" w:name="_Toc499831962"/>
        <w:bookmarkStart w:id="3337" w:name="_Toc499832879"/>
        <w:bookmarkStart w:id="3338" w:name="_Toc499833188"/>
        <w:bookmarkStart w:id="3339" w:name="_Toc499833092"/>
        <w:bookmarkStart w:id="3340" w:name="_Toc499833575"/>
        <w:bookmarkStart w:id="3341" w:name="_Toc499833886"/>
        <w:bookmarkStart w:id="3342" w:name="_Toc499834221"/>
        <w:bookmarkStart w:id="3343" w:name="_Toc499834555"/>
        <w:bookmarkStart w:id="3344" w:name="_Toc499834945"/>
        <w:bookmarkStart w:id="3345" w:name="_Toc499833893"/>
        <w:bookmarkStart w:id="3346" w:name="_Toc499835277"/>
        <w:bookmarkStart w:id="3347" w:name="_Toc499835609"/>
        <w:bookmarkStart w:id="3348" w:name="_Toc499834636"/>
        <w:bookmarkStart w:id="3349" w:name="_Toc499835319"/>
        <w:bookmarkStart w:id="3350" w:name="_Toc499836934"/>
        <w:bookmarkStart w:id="3351" w:name="_Toc499837271"/>
        <w:bookmarkStart w:id="3352" w:name="_Toc499837664"/>
        <w:bookmarkStart w:id="3353" w:name="_Toc499837998"/>
        <w:bookmarkStart w:id="3354" w:name="_Toc499842648"/>
        <w:bookmarkStart w:id="3355" w:name="_Toc499843313"/>
        <w:bookmarkEnd w:id="2521"/>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del>
    </w:p>
    <w:p w14:paraId="5D68E874" w14:textId="77777777" w:rsidR="00CC3EDF" w:rsidRPr="00B7686C" w:rsidRDefault="00CC3EDF">
      <w:pPr>
        <w:pStyle w:val="Overskrift2"/>
        <w:rPr>
          <w:lang w:val="en-US"/>
        </w:rPr>
        <w:pPrChange w:id="3356" w:author="Oscar Herman Kise" w:date="2017-11-30T20:32:00Z">
          <w:pPr/>
        </w:pPrChange>
      </w:pPr>
      <w:bookmarkStart w:id="3357" w:name="_Toc499485441"/>
      <w:bookmarkStart w:id="3358" w:name="_Toc499485851"/>
      <w:bookmarkStart w:id="3359" w:name="_Toc499485941"/>
      <w:bookmarkStart w:id="3360" w:name="_Toc499500650"/>
      <w:bookmarkStart w:id="3361" w:name="_Toc499567440"/>
      <w:bookmarkStart w:id="3362" w:name="_Toc499568105"/>
      <w:bookmarkStart w:id="3363" w:name="_Toc499584479"/>
      <w:bookmarkStart w:id="3364" w:name="_Toc499584813"/>
      <w:bookmarkStart w:id="3365" w:name="_Toc499631406"/>
      <w:bookmarkStart w:id="3366" w:name="_Toc499646468"/>
      <w:bookmarkStart w:id="3367" w:name="_Toc499654681"/>
      <w:bookmarkStart w:id="3368" w:name="_Toc499722755"/>
      <w:bookmarkStart w:id="3369" w:name="_Toc499733233"/>
      <w:bookmarkStart w:id="3370" w:name="_Toc499737742"/>
      <w:bookmarkStart w:id="3371" w:name="_Toc499750658"/>
      <w:bookmarkStart w:id="3372" w:name="_Toc499754004"/>
      <w:bookmarkStart w:id="3373" w:name="_Toc499757799"/>
      <w:bookmarkStart w:id="3374" w:name="_Toc499757354"/>
      <w:bookmarkStart w:id="3375" w:name="_Toc499806085"/>
      <w:bookmarkStart w:id="3376" w:name="_Toc499828933"/>
      <w:bookmarkStart w:id="3377" w:name="_Toc499829512"/>
      <w:bookmarkStart w:id="3378" w:name="_Toc499835610"/>
      <w:bookmarkStart w:id="3379" w:name="_Toc499843314"/>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p>
    <w:p w14:paraId="1E633628" w14:textId="39C0C4C7" w:rsidR="009C0231" w:rsidRPr="00B7686C" w:rsidRDefault="21142444">
      <w:pPr>
        <w:jc w:val="both"/>
        <w:rPr>
          <w:ins w:id="3380" w:author="Morten Lerstad Solli" w:date="2017-11-25T19:49:00Z"/>
          <w:rFonts w:eastAsia="Times New Roman"/>
          <w:lang w:val="en-US"/>
        </w:rPr>
        <w:pPrChange w:id="3381" w:author="Oscar Herman Kise" w:date="2017-11-28T11:05:00Z">
          <w:pPr/>
        </w:pPrChange>
      </w:pPr>
      <w:r w:rsidRPr="00B7686C">
        <w:rPr>
          <w:rFonts w:eastAsia="Times New Roman"/>
          <w:lang w:val="en-US"/>
          <w:rPrChange w:id="3382" w:author="Morten Lerstad Solli" w:date="2017-11-29T12:21:00Z">
            <w:rPr>
              <w:rFonts w:ascii="Times New Roman" w:eastAsia="Times New Roman" w:hAnsi="Times New Roman"/>
              <w:lang w:val="en-US"/>
            </w:rPr>
          </w:rPrChange>
        </w:rPr>
        <w:t xml:space="preserve">Threads makes it possible to run several </w:t>
      </w:r>
      <w:ins w:id="3383" w:author="Morten Lerstad Solli" w:date="2017-11-25T18:17:00Z">
        <w:r w:rsidR="000E4514" w:rsidRPr="00B7686C">
          <w:rPr>
            <w:rFonts w:eastAsia="Times New Roman"/>
            <w:lang w:val="en-US"/>
          </w:rPr>
          <w:t>tasks</w:t>
        </w:r>
      </w:ins>
      <w:del w:id="3384" w:author="Morten Lerstad Solli" w:date="2017-11-25T18:17:00Z">
        <w:r w:rsidRPr="00B7686C" w:rsidDel="000E4514">
          <w:rPr>
            <w:rFonts w:eastAsia="Times New Roman"/>
            <w:lang w:val="en-US"/>
            <w:rPrChange w:id="3385" w:author="Morten Lerstad Solli" w:date="2017-11-29T12:21:00Z">
              <w:rPr>
                <w:rFonts w:ascii="Times New Roman" w:eastAsia="Times New Roman" w:hAnsi="Times New Roman"/>
                <w:lang w:val="en-US"/>
              </w:rPr>
            </w:rPrChange>
          </w:rPr>
          <w:delText>operations</w:delText>
        </w:r>
      </w:del>
      <w:r w:rsidRPr="00B7686C">
        <w:rPr>
          <w:rFonts w:eastAsia="Times New Roman"/>
          <w:lang w:val="en-US"/>
          <w:rPrChange w:id="3386" w:author="Morten Lerstad Solli" w:date="2017-11-29T12:21:00Z">
            <w:rPr>
              <w:rFonts w:ascii="Times New Roman" w:eastAsia="Times New Roman" w:hAnsi="Times New Roman"/>
              <w:lang w:val="en-US"/>
            </w:rPr>
          </w:rPrChange>
        </w:rPr>
        <w:t xml:space="preserve"> at the same time by </w:t>
      </w:r>
      <w:del w:id="3387" w:author="Morten Lerstad Solli" w:date="2017-11-25T18:17:00Z">
        <w:r w:rsidRPr="00B7686C" w:rsidDel="000E4514">
          <w:rPr>
            <w:rFonts w:eastAsia="Times New Roman"/>
            <w:lang w:val="en-US"/>
            <w:rPrChange w:id="3388" w:author="Morten Lerstad Solli" w:date="2017-11-29T12:21:00Z">
              <w:rPr>
                <w:rFonts w:ascii="Times New Roman" w:eastAsia="Times New Roman" w:hAnsi="Times New Roman"/>
                <w:lang w:val="en-US"/>
              </w:rPr>
            </w:rPrChange>
          </w:rPr>
          <w:delText>multitasking</w:delText>
        </w:r>
      </w:del>
      <w:ins w:id="3389" w:author="Morten Lerstad Solli" w:date="2017-11-25T18:17:00Z">
        <w:r w:rsidR="000E4514" w:rsidRPr="00B7686C">
          <w:rPr>
            <w:rFonts w:eastAsia="Times New Roman"/>
            <w:lang w:val="en-US"/>
          </w:rPr>
          <w:t>concurrently running them</w:t>
        </w:r>
      </w:ins>
      <w:r w:rsidRPr="00B7686C">
        <w:rPr>
          <w:rFonts w:eastAsia="Times New Roman"/>
          <w:lang w:val="en-US"/>
          <w:rPrChange w:id="3390" w:author="Morten Lerstad Solli" w:date="2017-11-29T12:21:00Z">
            <w:rPr>
              <w:rFonts w:ascii="Times New Roman" w:eastAsia="Times New Roman" w:hAnsi="Times New Roman"/>
              <w:lang w:val="en-US"/>
            </w:rPr>
          </w:rPrChange>
        </w:rPr>
        <w:t>.</w:t>
      </w:r>
      <w:ins w:id="3391" w:author="Morten Lerstad Solli" w:date="2017-11-25T17:28:00Z">
        <w:r w:rsidR="001A19F2" w:rsidRPr="00B7686C">
          <w:rPr>
            <w:rFonts w:eastAsia="Times New Roman"/>
            <w:lang w:val="en-US"/>
          </w:rPr>
          <w:t xml:space="preserve"> A</w:t>
        </w:r>
      </w:ins>
      <w:ins w:id="3392" w:author="Morten Lerstad Solli" w:date="2017-11-25T19:22:00Z">
        <w:r w:rsidR="00461DD3" w:rsidRPr="00B7686C">
          <w:rPr>
            <w:rFonts w:eastAsia="Times New Roman"/>
            <w:lang w:val="en-US"/>
          </w:rPr>
          <w:t xml:space="preserve"> program or a process </w:t>
        </w:r>
      </w:ins>
      <w:ins w:id="3393" w:author="Morten Lerstad Solli" w:date="2017-11-25T19:48:00Z">
        <w:r w:rsidR="003D1CA1" w:rsidRPr="00B7686C">
          <w:rPr>
            <w:rFonts w:eastAsia="Times New Roman"/>
            <w:lang w:val="en-US"/>
          </w:rPr>
          <w:t>can consist</w:t>
        </w:r>
      </w:ins>
      <w:ins w:id="3394" w:author="Morten Lerstad Solli" w:date="2017-11-25T19:22:00Z">
        <w:r w:rsidR="00225792" w:rsidRPr="00B7686C">
          <w:rPr>
            <w:rFonts w:eastAsia="Times New Roman"/>
            <w:lang w:val="en-US"/>
          </w:rPr>
          <w:t xml:space="preserve"> of several threads</w:t>
        </w:r>
      </w:ins>
      <w:ins w:id="3395" w:author="Morten Lerstad Solli" w:date="2017-11-25T19:45:00Z">
        <w:r w:rsidR="003D1CA1" w:rsidRPr="00B7686C">
          <w:rPr>
            <w:rFonts w:eastAsia="Times New Roman"/>
            <w:lang w:val="en-US"/>
          </w:rPr>
          <w:t xml:space="preserve"> completing different task</w:t>
        </w:r>
      </w:ins>
      <w:ins w:id="3396" w:author="Morten Lerstad Solli" w:date="2017-11-29T20:18:00Z">
        <w:r w:rsidR="00721E2B">
          <w:rPr>
            <w:rFonts w:eastAsia="Times New Roman"/>
            <w:lang w:val="en-US"/>
          </w:rPr>
          <w:t>s</w:t>
        </w:r>
      </w:ins>
      <w:ins w:id="3397" w:author="Morten Lerstad Solli" w:date="2017-11-25T19:46:00Z">
        <w:r w:rsidR="003D1CA1" w:rsidRPr="00B7686C">
          <w:rPr>
            <w:rFonts w:eastAsia="Times New Roman"/>
            <w:lang w:val="en-US"/>
          </w:rPr>
          <w:t xml:space="preserve">. </w:t>
        </w:r>
      </w:ins>
      <w:ins w:id="3398" w:author="Morten Lerstad Solli" w:date="2017-11-26T17:22:00Z">
        <w:r w:rsidR="007C554C" w:rsidRPr="00B7686C">
          <w:rPr>
            <w:rFonts w:eastAsia="Times New Roman"/>
            <w:lang w:val="en-US"/>
          </w:rPr>
          <w:t xml:space="preserve">The threads </w:t>
        </w:r>
      </w:ins>
      <w:ins w:id="3399" w:author="Morten Lerstad Solli" w:date="2017-11-26T17:23:00Z">
        <w:r w:rsidR="00406F78" w:rsidRPr="00B7686C">
          <w:rPr>
            <w:rFonts w:eastAsia="Times New Roman"/>
            <w:lang w:val="en-US"/>
          </w:rPr>
          <w:t>need</w:t>
        </w:r>
      </w:ins>
      <w:ins w:id="3400" w:author="Morten Lerstad Solli" w:date="2017-11-26T17:22:00Z">
        <w:r w:rsidR="007C554C" w:rsidRPr="00B7686C">
          <w:rPr>
            <w:rFonts w:eastAsia="Times New Roman"/>
            <w:lang w:val="en-US"/>
          </w:rPr>
          <w:t xml:space="preserve"> to be </w:t>
        </w:r>
        <w:r w:rsidR="006F3825" w:rsidRPr="00B7686C">
          <w:rPr>
            <w:rFonts w:eastAsia="Times New Roman"/>
            <w:lang w:val="en-US"/>
          </w:rPr>
          <w:t xml:space="preserve">executed after they are created. This can be done either </w:t>
        </w:r>
      </w:ins>
      <w:ins w:id="3401" w:author="Morten Lerstad Solli" w:date="2017-11-26T17:36:00Z">
        <w:r w:rsidR="00F07B56" w:rsidRPr="00B7686C">
          <w:rPr>
            <w:rFonts w:eastAsia="Times New Roman"/>
            <w:lang w:val="en-US"/>
          </w:rPr>
          <w:t>through</w:t>
        </w:r>
      </w:ins>
      <w:ins w:id="3402" w:author="Morten Lerstad Solli" w:date="2017-11-26T17:22:00Z">
        <w:r w:rsidR="006F3825" w:rsidRPr="00B7686C">
          <w:rPr>
            <w:rFonts w:eastAsia="Times New Roman"/>
            <w:lang w:val="en-US"/>
          </w:rPr>
          <w:t xml:space="preserve"> an executor or </w:t>
        </w:r>
      </w:ins>
      <w:ins w:id="3403" w:author="Morten Lerstad Solli" w:date="2017-11-26T17:23:00Z">
        <w:r w:rsidR="00406F78" w:rsidRPr="00B7686C">
          <w:rPr>
            <w:rFonts w:eastAsia="Times New Roman"/>
            <w:lang w:val="en-US"/>
          </w:rPr>
          <w:t>a</w:t>
        </w:r>
      </w:ins>
      <w:ins w:id="3404" w:author="Morten Lerstad Solli" w:date="2017-11-26T17:22:00Z">
        <w:r w:rsidR="006F3825" w:rsidRPr="00B7686C">
          <w:rPr>
            <w:rFonts w:eastAsia="Times New Roman"/>
            <w:lang w:val="en-US"/>
          </w:rPr>
          <w:t xml:space="preserve"> </w:t>
        </w:r>
      </w:ins>
      <w:ins w:id="3405" w:author="Morten Lerstad Solli" w:date="2017-11-26T17:23:00Z">
        <w:r w:rsidR="00406F78" w:rsidRPr="00B7686C">
          <w:rPr>
            <w:rFonts w:eastAsia="Times New Roman"/>
            <w:lang w:val="en-US"/>
          </w:rPr>
          <w:t>scheduler</w:t>
        </w:r>
      </w:ins>
      <w:ins w:id="3406" w:author="Morten Lerstad Solli" w:date="2017-11-26T17:22:00Z">
        <w:r w:rsidR="00406F78" w:rsidRPr="00B7686C">
          <w:rPr>
            <w:rFonts w:eastAsia="Times New Roman"/>
            <w:lang w:val="en-US"/>
          </w:rPr>
          <w:t>.</w:t>
        </w:r>
      </w:ins>
    </w:p>
    <w:p w14:paraId="795FFFC5" w14:textId="13549CF6" w:rsidR="006F2AB7" w:rsidRDefault="006A0075">
      <w:pPr>
        <w:jc w:val="both"/>
        <w:rPr>
          <w:ins w:id="3407" w:author="Morten Lerstad Solli" w:date="2017-11-30T17:17:00Z"/>
          <w:rFonts w:eastAsia="Times New Roman"/>
          <w:lang w:val="en-US"/>
        </w:rPr>
      </w:pPr>
      <w:ins w:id="3408" w:author="Morten Lerstad Solli" w:date="2017-11-26T17:25:00Z">
        <w:r w:rsidRPr="00B7686C">
          <w:rPr>
            <w:rFonts w:eastAsia="Times New Roman"/>
            <w:lang w:val="en-US"/>
          </w:rPr>
          <w:t xml:space="preserve">There are two </w:t>
        </w:r>
        <w:r w:rsidR="002B1392" w:rsidRPr="00B7686C">
          <w:rPr>
            <w:rFonts w:eastAsia="Times New Roman"/>
            <w:lang w:val="en-US"/>
          </w:rPr>
          <w:t>ways to make a thread. We can either extend the thr</w:t>
        </w:r>
        <w:r w:rsidR="001474D9" w:rsidRPr="00B7686C">
          <w:rPr>
            <w:rFonts w:eastAsia="Times New Roman"/>
            <w:lang w:val="en-US"/>
          </w:rPr>
          <w:t>ead class</w:t>
        </w:r>
      </w:ins>
      <w:ins w:id="3409" w:author="Morten Lerstad Solli" w:date="2017-11-26T17:35:00Z">
        <w:r w:rsidR="00EF78C7" w:rsidRPr="00B7686C">
          <w:rPr>
            <w:rFonts w:eastAsia="Times New Roman"/>
            <w:lang w:val="en-US"/>
          </w:rPr>
          <w:t xml:space="preserve"> or implement the Ru</w:t>
        </w:r>
      </w:ins>
      <w:ins w:id="3410" w:author="Morten Lerstad Solli" w:date="2017-11-26T17:36:00Z">
        <w:r w:rsidR="00EF78C7" w:rsidRPr="00B7686C">
          <w:rPr>
            <w:rFonts w:eastAsia="Times New Roman"/>
            <w:lang w:val="en-US"/>
          </w:rPr>
          <w:t xml:space="preserve">nnable interface </w:t>
        </w:r>
        <w:r w:rsidR="00F07B56" w:rsidRPr="00B7686C">
          <w:rPr>
            <w:rFonts w:eastAsia="Times New Roman"/>
            <w:lang w:val="en-US"/>
          </w:rPr>
          <w:t>in the class.</w:t>
        </w:r>
      </w:ins>
      <w:ins w:id="3411" w:author="Morten Lerstad Solli" w:date="2017-11-30T16:59:00Z">
        <w:r w:rsidR="003A4A96">
          <w:rPr>
            <w:rFonts w:eastAsia="Times New Roman"/>
            <w:lang w:val="en-US"/>
          </w:rPr>
          <w:t xml:space="preserve"> </w:t>
        </w:r>
      </w:ins>
      <w:ins w:id="3412" w:author="Morten Lerstad Solli" w:date="2017-11-30T17:01:00Z">
        <w:r w:rsidR="006F2AB7">
          <w:rPr>
            <w:rFonts w:eastAsia="Times New Roman"/>
            <w:lang w:val="en-US"/>
          </w:rPr>
          <w:t>Each class tha</w:t>
        </w:r>
      </w:ins>
      <w:ins w:id="3413" w:author="Morten Lerstad Solli" w:date="2017-11-30T17:02:00Z">
        <w:r w:rsidR="006F2AB7">
          <w:rPr>
            <w:rFonts w:eastAsia="Times New Roman"/>
            <w:lang w:val="en-US"/>
          </w:rPr>
          <w:t xml:space="preserve">t extends thread will </w:t>
        </w:r>
        <w:r w:rsidR="004C76CB">
          <w:rPr>
            <w:rFonts w:eastAsia="Times New Roman"/>
            <w:lang w:val="en-US"/>
          </w:rPr>
          <w:t xml:space="preserve">be created as a thread, this means every object of the </w:t>
        </w:r>
        <w:r w:rsidR="001542CE">
          <w:rPr>
            <w:rFonts w:eastAsia="Times New Roman"/>
            <w:lang w:val="en-US"/>
          </w:rPr>
          <w:t>class will be its own thread.</w:t>
        </w:r>
      </w:ins>
    </w:p>
    <w:p w14:paraId="3434255D" w14:textId="66BB6A5C" w:rsidR="00EC486A" w:rsidRDefault="00634394">
      <w:pPr>
        <w:jc w:val="both"/>
        <w:rPr>
          <w:ins w:id="3414" w:author="Morten Lerstad Solli" w:date="2017-11-30T17:01:00Z"/>
          <w:rFonts w:eastAsia="Times New Roman"/>
          <w:lang w:val="en-US"/>
        </w:rPr>
      </w:pPr>
      <w:ins w:id="3415" w:author="Morten Lerstad Solli" w:date="2017-11-30T17:18:00Z">
        <w:r>
          <w:rPr>
            <w:rFonts w:eastAsia="Times New Roman"/>
            <w:lang w:val="en-US"/>
          </w:rPr>
          <w:t>For objects that shall run all</w:t>
        </w:r>
      </w:ins>
      <w:ins w:id="3416" w:author="Morten Lerstad Solli" w:date="2017-11-30T17:19:00Z">
        <w:r>
          <w:rPr>
            <w:rFonts w:eastAsia="Times New Roman"/>
            <w:lang w:val="en-US"/>
          </w:rPr>
          <w:t xml:space="preserve"> the time it is smart to extend the Thread class, since then the object </w:t>
        </w:r>
        <w:r w:rsidR="00542B80">
          <w:rPr>
            <w:rFonts w:eastAsia="Times New Roman"/>
            <w:lang w:val="en-US"/>
          </w:rPr>
          <w:t>will always have a thread to use.</w:t>
        </w:r>
      </w:ins>
    </w:p>
    <w:p w14:paraId="3E39E104" w14:textId="3ADED8A4" w:rsidR="00EF58B9" w:rsidRDefault="00096B3C">
      <w:pPr>
        <w:jc w:val="both"/>
        <w:rPr>
          <w:ins w:id="3417" w:author="Morten Lerstad Solli" w:date="2017-11-30T17:07:00Z"/>
          <w:rFonts w:eastAsia="Times New Roman"/>
          <w:lang w:val="en-US"/>
        </w:rPr>
      </w:pPr>
      <w:ins w:id="3418" w:author="Morten Lerstad Solli" w:date="2017-11-30T17:03:00Z">
        <w:r>
          <w:rPr>
            <w:rFonts w:eastAsia="Times New Roman"/>
            <w:lang w:val="en-US"/>
          </w:rPr>
          <w:t>Contrary to Thread, w</w:t>
        </w:r>
        <w:r w:rsidR="001542CE">
          <w:rPr>
            <w:rFonts w:eastAsia="Times New Roman"/>
            <w:lang w:val="en-US"/>
          </w:rPr>
          <w:t xml:space="preserve">hen implementing Runnable we don’t </w:t>
        </w:r>
        <w:r>
          <w:rPr>
            <w:rFonts w:eastAsia="Times New Roman"/>
            <w:lang w:val="en-US"/>
          </w:rPr>
          <w:t>bind a thread to the object</w:t>
        </w:r>
      </w:ins>
      <w:ins w:id="3419" w:author="Morten Lerstad Solli" w:date="2017-11-30T17:04:00Z">
        <w:r>
          <w:rPr>
            <w:rFonts w:eastAsia="Times New Roman"/>
            <w:lang w:val="en-US"/>
          </w:rPr>
          <w:t xml:space="preserve"> that is created. The object </w:t>
        </w:r>
        <w:r w:rsidR="00D02C52">
          <w:rPr>
            <w:rFonts w:eastAsia="Times New Roman"/>
            <w:lang w:val="en-US"/>
          </w:rPr>
          <w:t xml:space="preserve">is given </w:t>
        </w:r>
      </w:ins>
      <w:ins w:id="3420" w:author="Morten Lerstad Solli" w:date="2017-11-30T17:05:00Z">
        <w:r w:rsidR="00307BC6">
          <w:rPr>
            <w:rFonts w:eastAsia="Times New Roman"/>
            <w:lang w:val="en-US"/>
          </w:rPr>
          <w:t xml:space="preserve">a thread each time it shall complete a task, as long as a thread is available. </w:t>
        </w:r>
      </w:ins>
      <w:ins w:id="3421" w:author="Morten Lerstad Solli" w:date="2017-11-30T17:06:00Z">
        <w:r w:rsidR="009A1EFF">
          <w:rPr>
            <w:rFonts w:eastAsia="Times New Roman"/>
            <w:lang w:val="en-US"/>
          </w:rPr>
          <w:t>A hidden ThreadPool</w:t>
        </w:r>
      </w:ins>
      <w:ins w:id="3422" w:author="Morten Lerstad Solli" w:date="2017-11-30T17:17:00Z">
        <w:r w:rsidR="00EC486A">
          <w:rPr>
            <w:rFonts w:eastAsia="Times New Roman"/>
            <w:lang w:val="en-US"/>
          </w:rPr>
          <w:t xml:space="preserve"> class</w:t>
        </w:r>
      </w:ins>
      <w:ins w:id="3423" w:author="Morten Lerstad Solli" w:date="2017-11-30T17:06:00Z">
        <w:r w:rsidR="009A1EFF">
          <w:rPr>
            <w:rFonts w:eastAsia="Times New Roman"/>
            <w:lang w:val="en-US"/>
          </w:rPr>
          <w:t xml:space="preserve"> is </w:t>
        </w:r>
      </w:ins>
      <w:ins w:id="3424" w:author="Morten Lerstad Solli" w:date="2017-11-30T17:07:00Z">
        <w:r w:rsidR="004C04EF">
          <w:rPr>
            <w:rFonts w:eastAsia="Times New Roman"/>
            <w:lang w:val="en-US"/>
          </w:rPr>
          <w:t>managing the usage of threads for the Runnable objects.</w:t>
        </w:r>
      </w:ins>
    </w:p>
    <w:p w14:paraId="0347CFDA" w14:textId="308A7255" w:rsidR="007C117A" w:rsidRPr="00B7686C" w:rsidRDefault="004A76C5">
      <w:pPr>
        <w:jc w:val="both"/>
        <w:rPr>
          <w:ins w:id="3425" w:author="Morten Lerstad Solli" w:date="2017-11-25T20:02:00Z"/>
          <w:rFonts w:eastAsia="Times New Roman"/>
          <w:lang w:val="en-US"/>
        </w:rPr>
        <w:pPrChange w:id="3426" w:author="Oscar Herman Kise" w:date="2017-11-28T11:05:00Z">
          <w:pPr/>
        </w:pPrChange>
      </w:pPr>
      <w:ins w:id="3427" w:author="Morten Lerstad Solli" w:date="2017-11-30T17:08:00Z">
        <w:r>
          <w:rPr>
            <w:rFonts w:eastAsia="Times New Roman"/>
            <w:lang w:val="en-US"/>
          </w:rPr>
          <w:t>This makes it more efficient to implement the Runnable interface</w:t>
        </w:r>
      </w:ins>
      <w:ins w:id="3428" w:author="Morten Lerstad Solli" w:date="2017-11-30T17:09:00Z">
        <w:r w:rsidR="00BB518B">
          <w:rPr>
            <w:rFonts w:eastAsia="Times New Roman"/>
            <w:lang w:val="en-US"/>
          </w:rPr>
          <w:t xml:space="preserve"> for tasks that </w:t>
        </w:r>
      </w:ins>
      <w:ins w:id="3429" w:author="Morten Lerstad Solli" w:date="2017-11-30T17:10:00Z">
        <w:r w:rsidR="009C1483">
          <w:rPr>
            <w:rFonts w:eastAsia="Times New Roman"/>
            <w:lang w:val="en-US"/>
          </w:rPr>
          <w:t>won’t</w:t>
        </w:r>
      </w:ins>
      <w:ins w:id="3430" w:author="Morten Lerstad Solli" w:date="2017-11-30T17:09:00Z">
        <w:r w:rsidR="00BB518B">
          <w:rPr>
            <w:rFonts w:eastAsia="Times New Roman"/>
            <w:lang w:val="en-US"/>
          </w:rPr>
          <w:t xml:space="preserve"> run all the time. </w:t>
        </w:r>
      </w:ins>
      <w:ins w:id="3431" w:author="Morten Lerstad Solli" w:date="2017-11-30T17:15:00Z">
        <w:r w:rsidR="007553E2">
          <w:rPr>
            <w:rFonts w:eastAsia="Times New Roman"/>
            <w:lang w:val="en-US"/>
          </w:rPr>
          <w:t>Because the</w:t>
        </w:r>
      </w:ins>
      <w:ins w:id="3432" w:author="Morten Lerstad Solli" w:date="2017-11-30T17:12:00Z">
        <w:r w:rsidR="00C35D57">
          <w:rPr>
            <w:rFonts w:eastAsia="Times New Roman"/>
            <w:lang w:val="en-US"/>
          </w:rPr>
          <w:t xml:space="preserve"> runnable objects </w:t>
        </w:r>
      </w:ins>
      <w:ins w:id="3433" w:author="Morten Lerstad Solli" w:date="2017-11-30T17:16:00Z">
        <w:r w:rsidR="007553E2">
          <w:rPr>
            <w:rFonts w:eastAsia="Times New Roman"/>
            <w:lang w:val="en-US"/>
          </w:rPr>
          <w:t xml:space="preserve">will </w:t>
        </w:r>
      </w:ins>
      <w:ins w:id="3434" w:author="Morten Lerstad Solli" w:date="2017-11-30T17:12:00Z">
        <w:r w:rsidR="00C35D57">
          <w:rPr>
            <w:rFonts w:eastAsia="Times New Roman"/>
            <w:lang w:val="en-US"/>
          </w:rPr>
          <w:t xml:space="preserve">share threads and </w:t>
        </w:r>
      </w:ins>
      <w:ins w:id="3435" w:author="Morten Lerstad Solli" w:date="2017-11-30T17:13:00Z">
        <w:r w:rsidR="00DC0DCD">
          <w:rPr>
            <w:rFonts w:eastAsia="Times New Roman"/>
            <w:lang w:val="en-US"/>
          </w:rPr>
          <w:t>use less recourses.</w:t>
        </w:r>
      </w:ins>
      <w:ins w:id="3436" w:author="Morten Lerstad Solli" w:date="2017-11-30T17:09:00Z">
        <w:r w:rsidR="00BB518B">
          <w:rPr>
            <w:rFonts w:eastAsia="Times New Roman"/>
            <w:lang w:val="en-US"/>
          </w:rPr>
          <w:t xml:space="preserve"> </w:t>
        </w:r>
      </w:ins>
      <w:ins w:id="3437" w:author="Morten Lerstad Solli" w:date="2017-11-30T17:20:00Z">
        <w:r w:rsidR="00017FE9">
          <w:rPr>
            <w:rFonts w:eastAsia="Times New Roman"/>
            <w:lang w:val="en-US"/>
          </w:rPr>
          <w:t>Another</w:t>
        </w:r>
      </w:ins>
      <w:ins w:id="3438" w:author="Morten Lerstad Solli" w:date="2017-11-30T17:19:00Z">
        <w:r w:rsidR="00542B80">
          <w:rPr>
            <w:rFonts w:eastAsia="Times New Roman"/>
            <w:lang w:val="en-US"/>
          </w:rPr>
          <w:t xml:space="preserve"> ad</w:t>
        </w:r>
      </w:ins>
      <w:ins w:id="3439" w:author="Morten Lerstad Solli" w:date="2017-11-30T17:20:00Z">
        <w:r w:rsidR="00017FE9">
          <w:rPr>
            <w:rFonts w:eastAsia="Times New Roman"/>
            <w:lang w:val="en-US"/>
          </w:rPr>
          <w:t xml:space="preserve">vantage of implementing the runnable interface is that we can inherit form other classes. </w:t>
        </w:r>
      </w:ins>
      <w:customXmlInsRangeStart w:id="3440" w:author="Morten Lerstad Solli" w:date="2017-11-30T17:21:00Z"/>
      <w:sdt>
        <w:sdtPr>
          <w:rPr>
            <w:rFonts w:eastAsia="Times New Roman"/>
            <w:lang w:val="en-US"/>
          </w:rPr>
          <w:id w:val="-1658145901"/>
          <w:citation/>
        </w:sdtPr>
        <w:sdtContent>
          <w:customXmlInsRangeEnd w:id="3440"/>
          <w:ins w:id="3441" w:author="Morten Lerstad Solli" w:date="2017-11-30T17:21:00Z">
            <w:r w:rsidR="007E5B0D">
              <w:rPr>
                <w:rFonts w:eastAsia="Times New Roman"/>
                <w:lang w:val="en-US"/>
              </w:rPr>
              <w:fldChar w:fldCharType="begin"/>
            </w:r>
            <w:r w:rsidR="007E5B0D" w:rsidRPr="004E5688">
              <w:rPr>
                <w:rFonts w:eastAsia="Times New Roman"/>
                <w:lang w:val="en-US"/>
                <w:rPrChange w:id="3442" w:author="Oscar Herman Kise" w:date="2017-11-30T17:25:00Z">
                  <w:rPr>
                    <w:rFonts w:eastAsia="Times New Roman"/>
                  </w:rPr>
                </w:rPrChange>
              </w:rPr>
              <w:instrText xml:space="preserve"> CITATION And04 \l 1044 </w:instrText>
            </w:r>
          </w:ins>
          <w:r w:rsidR="007E5B0D">
            <w:rPr>
              <w:rFonts w:eastAsia="Times New Roman"/>
              <w:lang w:val="en-US"/>
            </w:rPr>
            <w:fldChar w:fldCharType="separate"/>
          </w:r>
          <w:r w:rsidR="007E5B0D">
            <w:rPr>
              <w:rFonts w:eastAsia="Times New Roman"/>
              <w:lang w:val="en-US"/>
            </w:rPr>
            <w:t>(Wellings 2004)</w:t>
          </w:r>
          <w:ins w:id="3443" w:author="Morten Lerstad Solli" w:date="2017-11-30T17:21:00Z">
            <w:r w:rsidR="007E5B0D">
              <w:rPr>
                <w:rFonts w:eastAsia="Times New Roman"/>
                <w:lang w:val="en-US"/>
              </w:rPr>
              <w:fldChar w:fldCharType="end"/>
            </w:r>
          </w:ins>
          <w:customXmlInsRangeStart w:id="3444" w:author="Morten Lerstad Solli" w:date="2017-11-30T17:21:00Z"/>
        </w:sdtContent>
      </w:sdt>
      <w:customXmlInsRangeEnd w:id="3444"/>
    </w:p>
    <w:p w14:paraId="0BEA4087" w14:textId="368B65C4" w:rsidR="009C0231" w:rsidRPr="00B7686C" w:rsidRDefault="009C0231">
      <w:pPr>
        <w:jc w:val="both"/>
        <w:rPr>
          <w:del w:id="3445" w:author="Morten Lerstad Solli" w:date="2017-11-26T17:23:00Z"/>
          <w:rFonts w:ascii="Times New Roman" w:eastAsia="Times New Roman" w:hAnsi="Times New Roman"/>
          <w:lang w:val="en-US"/>
        </w:rPr>
        <w:pPrChange w:id="3446" w:author="Oscar Herman Kise" w:date="2017-11-28T11:05:00Z">
          <w:pPr/>
        </w:pPrChange>
      </w:pPr>
    </w:p>
    <w:p w14:paraId="48AE3F6C" w14:textId="77777777" w:rsidR="00DA7B15" w:rsidRPr="00B7686C" w:rsidRDefault="00DA7B15">
      <w:pPr>
        <w:jc w:val="both"/>
        <w:rPr>
          <w:del w:id="3447" w:author="Oscar Herman Kise" w:date="2017-11-30T16:39:00Z"/>
          <w:lang w:val="en-US"/>
        </w:rPr>
        <w:pPrChange w:id="3448" w:author="Oscar Herman Kise" w:date="2017-11-28T11:05:00Z">
          <w:pPr/>
        </w:pPrChange>
      </w:pPr>
    </w:p>
    <w:p w14:paraId="017DE7E0" w14:textId="236670C7" w:rsidR="21142444" w:rsidRPr="00B7686C" w:rsidRDefault="53BA8898">
      <w:pPr>
        <w:jc w:val="both"/>
        <w:rPr>
          <w:del w:id="3449" w:author="Morten Lerstad Solli" w:date="2017-11-26T17:55:00Z"/>
          <w:rFonts w:ascii="Times New Roman" w:eastAsia="Times New Roman" w:hAnsi="Times New Roman"/>
          <w:lang w:val="en-US"/>
        </w:rPr>
        <w:pPrChange w:id="3450" w:author="Oscar Herman Kise" w:date="2017-11-28T11:05:00Z">
          <w:pPr/>
        </w:pPrChange>
      </w:pPr>
      <w:del w:id="3451" w:author="Morten Lerstad Solli" w:date="2017-11-26T17:55:00Z">
        <w:r w:rsidRPr="00B7686C">
          <w:rPr>
            <w:rFonts w:ascii="Times New Roman" w:eastAsia="Times New Roman" w:hAnsi="Times New Roman"/>
            <w:lang w:val="en-US"/>
          </w:rPr>
          <w:delText>TimerTask</w:delText>
        </w:r>
      </w:del>
      <w:ins w:id="3452" w:author="Oscar Herman Kise" w:date="2017-11-26T16:40:00Z">
        <w:del w:id="3453" w:author="Morten Lerstad Solli" w:date="2017-11-26T17:55:00Z">
          <w:r w:rsidR="00354A60" w:rsidRPr="00B7686C">
            <w:rPr>
              <w:rFonts w:ascii="Times New Roman" w:eastAsia="Times New Roman" w:hAnsi="Times New Roman"/>
              <w:lang w:val="en-US"/>
              <w:rPrChange w:id="3454" w:author="Morten Lerstad Solli" w:date="2017-11-29T12:21:00Z">
                <w:rPr>
                  <w:rFonts w:ascii="Times New Roman" w:eastAsia="Times New Roman" w:hAnsi="Times New Roman"/>
                </w:rPr>
              </w:rPrChange>
            </w:rPr>
            <w:delText xml:space="preserve"> </w:delText>
          </w:r>
        </w:del>
      </w:ins>
    </w:p>
    <w:p w14:paraId="37F97C3E" w14:textId="53610240" w:rsidR="00CC3EDF" w:rsidRPr="00B7686C" w:rsidRDefault="00CC3EDF">
      <w:pPr>
        <w:jc w:val="both"/>
        <w:rPr>
          <w:del w:id="3455" w:author="Morten Lerstad Solli" w:date="2017-11-26T17:55:00Z"/>
          <w:lang w:val="en-US"/>
        </w:rPr>
        <w:pPrChange w:id="3456" w:author="Oscar Herman Kise" w:date="2017-11-28T11:05:00Z">
          <w:pPr/>
        </w:pPrChange>
      </w:pPr>
    </w:p>
    <w:p w14:paraId="1DF03BDE" w14:textId="3C1627BC" w:rsidR="21142444" w:rsidRPr="00B7686C" w:rsidRDefault="21142444">
      <w:pPr>
        <w:jc w:val="both"/>
        <w:rPr>
          <w:del w:id="3457" w:author="Morten Lerstad Solli" w:date="2017-11-26T17:55:00Z"/>
          <w:lang w:val="en-US"/>
        </w:rPr>
        <w:pPrChange w:id="3458" w:author="Oscar Herman Kise" w:date="2017-11-28T11:05:00Z">
          <w:pPr/>
        </w:pPrChange>
      </w:pPr>
      <w:del w:id="3459" w:author="Morten Lerstad Solli" w:date="2017-11-26T17:55:00Z">
        <w:r w:rsidRPr="00B7686C" w:rsidDel="00CC1E10">
          <w:rPr>
            <w:rFonts w:ascii="Times New Roman" w:eastAsia="Times New Roman" w:hAnsi="Times New Roman"/>
            <w:lang w:val="en-US"/>
          </w:rPr>
          <w:delText>Runnable</w:delText>
        </w:r>
      </w:del>
    </w:p>
    <w:p w14:paraId="0B78250D" w14:textId="4EDB5D7A" w:rsidR="21142444" w:rsidRPr="00B7686C" w:rsidRDefault="21142444">
      <w:pPr>
        <w:jc w:val="both"/>
        <w:rPr>
          <w:rFonts w:ascii="Times New Roman" w:eastAsia="Times New Roman" w:hAnsi="Times New Roman"/>
          <w:lang w:val="en-US"/>
        </w:rPr>
        <w:pPrChange w:id="3460" w:author="Oscar Herman Kise" w:date="2017-11-28T11:05:00Z">
          <w:pPr/>
        </w:pPrChange>
      </w:pPr>
    </w:p>
    <w:p w14:paraId="52EB2132" w14:textId="530DD22C" w:rsidR="21142444" w:rsidRPr="00B7686C" w:rsidRDefault="28E8C15E">
      <w:pPr>
        <w:pStyle w:val="Overskrift2"/>
        <w:jc w:val="both"/>
        <w:rPr>
          <w:ins w:id="3461" w:author="Morten Lerstad Solli" w:date="2017-11-25T20:04:00Z"/>
          <w:lang w:val="en-US"/>
        </w:rPr>
        <w:pPrChange w:id="3462" w:author="Oscar Herman Kise" w:date="2017-11-28T11:05:00Z">
          <w:pPr>
            <w:pStyle w:val="Overskrift2"/>
          </w:pPr>
        </w:pPrChange>
      </w:pPr>
      <w:r w:rsidRPr="00B7686C">
        <w:rPr>
          <w:lang w:val="en-US"/>
        </w:rPr>
        <w:t xml:space="preserve"> </w:t>
      </w:r>
      <w:bookmarkStart w:id="3463" w:name="_Toc498948259"/>
      <w:bookmarkStart w:id="3464" w:name="_Toc498963120"/>
      <w:bookmarkStart w:id="3465" w:name="_Toc499034242"/>
      <w:bookmarkStart w:id="3466" w:name="_Toc499047076"/>
      <w:bookmarkStart w:id="3467" w:name="_Toc499129444"/>
      <w:bookmarkStart w:id="3468" w:name="_Toc499197449"/>
      <w:bookmarkStart w:id="3469" w:name="_Toc499231039"/>
      <w:bookmarkStart w:id="3470" w:name="_Toc499394283"/>
      <w:bookmarkStart w:id="3471" w:name="_Toc499485442"/>
      <w:bookmarkStart w:id="3472" w:name="_Toc499485852"/>
      <w:bookmarkStart w:id="3473" w:name="_Toc499485942"/>
      <w:bookmarkStart w:id="3474" w:name="_Toc499500651"/>
      <w:bookmarkStart w:id="3475" w:name="_Toc499567441"/>
      <w:bookmarkStart w:id="3476" w:name="_Toc499568106"/>
      <w:bookmarkStart w:id="3477" w:name="_Toc499584480"/>
      <w:bookmarkStart w:id="3478" w:name="_Toc499584814"/>
      <w:bookmarkStart w:id="3479" w:name="_Toc499631407"/>
      <w:bookmarkStart w:id="3480" w:name="_Toc499646469"/>
      <w:bookmarkStart w:id="3481" w:name="_Toc499654682"/>
      <w:bookmarkStart w:id="3482" w:name="_Toc499722756"/>
      <w:bookmarkStart w:id="3483" w:name="_Toc499733234"/>
      <w:bookmarkStart w:id="3484" w:name="_Toc499737743"/>
      <w:bookmarkStart w:id="3485" w:name="_Toc499750659"/>
      <w:bookmarkStart w:id="3486" w:name="_Toc499754005"/>
      <w:bookmarkStart w:id="3487" w:name="_Toc499757800"/>
      <w:bookmarkStart w:id="3488" w:name="_Toc499757355"/>
      <w:bookmarkStart w:id="3489" w:name="_Toc499806086"/>
      <w:bookmarkStart w:id="3490" w:name="_Toc499828934"/>
      <w:bookmarkStart w:id="3491" w:name="_Toc499829513"/>
      <w:bookmarkStart w:id="3492" w:name="_Toc499835611"/>
      <w:bookmarkStart w:id="3493" w:name="_Toc499843315"/>
      <w:r w:rsidRPr="00B7686C">
        <w:rPr>
          <w:lang w:val="en-US"/>
        </w:rPr>
        <w:t>Thread Safety</w:t>
      </w:r>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p>
    <w:p w14:paraId="71383BC3" w14:textId="709831C8" w:rsidR="00296F8E" w:rsidRPr="00B7686C" w:rsidRDefault="00B26891">
      <w:pPr>
        <w:pStyle w:val="Brdtekst"/>
        <w:jc w:val="both"/>
        <w:rPr>
          <w:ins w:id="3494" w:author="Morten Lerstad Solli" w:date="2017-11-26T23:35:00Z"/>
          <w:lang w:val="en-US"/>
        </w:rPr>
        <w:pPrChange w:id="3495" w:author="Oscar Herman Kise" w:date="2017-11-28T11:05:00Z">
          <w:pPr>
            <w:pStyle w:val="Brdtekst"/>
          </w:pPr>
        </w:pPrChange>
      </w:pPr>
      <w:ins w:id="3496" w:author="Morten Solli" w:date="2017-11-26T18:42:00Z">
        <w:r w:rsidRPr="00B7686C">
          <w:rPr>
            <w:lang w:val="en-US"/>
          </w:rPr>
          <w:t xml:space="preserve">Thread safety is </w:t>
        </w:r>
        <w:del w:id="3497" w:author="Morten Lerstad Solli" w:date="2017-11-26T18:44:00Z">
          <w:r w:rsidRPr="00B7686C">
            <w:rPr>
              <w:lang w:val="en-US"/>
            </w:rPr>
            <w:delText xml:space="preserve">of paramount importance for a concurrent </w:delText>
          </w:r>
          <w:r w:rsidRPr="00B7686C" w:rsidDel="003D22EE">
            <w:rPr>
              <w:lang w:val="en-US"/>
            </w:rPr>
            <w:delText>progra</w:delText>
          </w:r>
        </w:del>
      </w:ins>
      <w:ins w:id="3498" w:author="Morten Lerstad Solli" w:date="2017-11-26T18:44:00Z">
        <w:r w:rsidR="003D22EE" w:rsidRPr="00B7686C">
          <w:rPr>
            <w:lang w:val="en-US"/>
          </w:rPr>
          <w:t>an important</w:t>
        </w:r>
      </w:ins>
      <w:ins w:id="3499" w:author="Morten Lerstad Solli" w:date="2017-11-26T18:45:00Z">
        <w:r w:rsidR="005D3B38" w:rsidRPr="00B7686C">
          <w:rPr>
            <w:lang w:val="en-US"/>
          </w:rPr>
          <w:t xml:space="preserve"> concept for making our program work without faults</w:t>
        </w:r>
      </w:ins>
      <w:ins w:id="3500" w:author="Morten Lerstad Solli" w:date="2017-11-30T19:01:00Z">
        <w:r w:rsidR="00935994">
          <w:rPr>
            <w:lang w:val="en-US"/>
          </w:rPr>
          <w:t>,</w:t>
        </w:r>
      </w:ins>
      <w:ins w:id="3501" w:author="Morten Lerstad Solli" w:date="2017-11-26T20:50:00Z">
        <w:r w:rsidR="00D21768" w:rsidRPr="00B7686C">
          <w:rPr>
            <w:lang w:val="en-US"/>
          </w:rPr>
          <w:t xml:space="preserve"> when making a concurrent application.</w:t>
        </w:r>
      </w:ins>
      <w:ins w:id="3502" w:author="Morten Lerstad Solli" w:date="2017-11-26T21:39:00Z">
        <w:r w:rsidR="00CE52DF" w:rsidRPr="00B7686C">
          <w:rPr>
            <w:lang w:val="en-US"/>
          </w:rPr>
          <w:t xml:space="preserve"> </w:t>
        </w:r>
      </w:ins>
    </w:p>
    <w:p w14:paraId="40DCE518" w14:textId="1C921110" w:rsidR="00446B4C" w:rsidRPr="00B7686C" w:rsidRDefault="00CE52DF">
      <w:pPr>
        <w:pStyle w:val="Brdtekst"/>
        <w:jc w:val="both"/>
        <w:rPr>
          <w:ins w:id="3503" w:author="Morten Lerstad Solli" w:date="2017-11-26T23:27:00Z"/>
          <w:lang w:val="en-US"/>
        </w:rPr>
        <w:pPrChange w:id="3504" w:author="Oscar Herman Kise" w:date="2017-11-28T11:05:00Z">
          <w:pPr>
            <w:pStyle w:val="Brdtekst"/>
          </w:pPr>
        </w:pPrChange>
      </w:pPr>
      <w:ins w:id="3505" w:author="Morten Lerstad Solli" w:date="2017-11-26T21:39:00Z">
        <w:r w:rsidRPr="00B7686C">
          <w:rPr>
            <w:lang w:val="en-US"/>
          </w:rPr>
          <w:t>There are mainly four states we most try to av</w:t>
        </w:r>
      </w:ins>
      <w:ins w:id="3506" w:author="Morten Lerstad Solli" w:date="2017-11-26T21:40:00Z">
        <w:r w:rsidRPr="00B7686C">
          <w:rPr>
            <w:lang w:val="en-US"/>
          </w:rPr>
          <w:t xml:space="preserve">oid. </w:t>
        </w:r>
        <w:r w:rsidR="00FB061E" w:rsidRPr="00B7686C">
          <w:rPr>
            <w:lang w:val="en-US"/>
          </w:rPr>
          <w:t xml:space="preserve">A </w:t>
        </w:r>
        <w:r w:rsidR="00FB061E" w:rsidRPr="00444386">
          <w:rPr>
            <w:i/>
            <w:lang w:val="en-US"/>
            <w:rPrChange w:id="3507" w:author="Oscar Herman Kise" w:date="2017-11-30T19:21:00Z">
              <w:rPr>
                <w:lang w:val="en-US"/>
              </w:rPr>
            </w:rPrChange>
          </w:rPr>
          <w:t>data</w:t>
        </w:r>
      </w:ins>
      <w:ins w:id="3508" w:author="Morten Lerstad Solli" w:date="2017-11-26T21:41:00Z">
        <w:r w:rsidR="00FB061E" w:rsidRPr="00444386">
          <w:rPr>
            <w:i/>
            <w:lang w:val="en-US"/>
            <w:rPrChange w:id="3509" w:author="Oscar Herman Kise" w:date="2017-11-30T19:21:00Z">
              <w:rPr>
                <w:lang w:val="en-US"/>
              </w:rPr>
            </w:rPrChange>
          </w:rPr>
          <w:t xml:space="preserve"> race</w:t>
        </w:r>
        <w:r w:rsidR="00FB061E" w:rsidRPr="00B7686C">
          <w:rPr>
            <w:lang w:val="en-US"/>
          </w:rPr>
          <w:t xml:space="preserve"> is when two</w:t>
        </w:r>
        <w:r w:rsidR="00E41248" w:rsidRPr="00B7686C">
          <w:rPr>
            <w:lang w:val="en-US"/>
          </w:rPr>
          <w:t xml:space="preserve"> or more</w:t>
        </w:r>
        <w:r w:rsidR="00FB061E" w:rsidRPr="00B7686C">
          <w:rPr>
            <w:lang w:val="en-US"/>
          </w:rPr>
          <w:t xml:space="preserve"> </w:t>
        </w:r>
        <w:r w:rsidR="00E41248" w:rsidRPr="00B7686C">
          <w:rPr>
            <w:lang w:val="en-US"/>
          </w:rPr>
          <w:t>object</w:t>
        </w:r>
      </w:ins>
      <w:ins w:id="3510" w:author="Morten Lerstad Solli" w:date="2017-11-26T21:42:00Z">
        <w:r w:rsidR="00E41248" w:rsidRPr="00B7686C">
          <w:rPr>
            <w:lang w:val="en-US"/>
          </w:rPr>
          <w:t>s</w:t>
        </w:r>
      </w:ins>
      <w:ins w:id="3511" w:author="Morten Lerstad Solli" w:date="2017-11-26T21:41:00Z">
        <w:r w:rsidR="00FB061E" w:rsidRPr="00B7686C">
          <w:rPr>
            <w:lang w:val="en-US"/>
          </w:rPr>
          <w:t xml:space="preserve"> try to </w:t>
        </w:r>
        <w:r w:rsidR="00E41248" w:rsidRPr="00B7686C">
          <w:rPr>
            <w:lang w:val="en-US"/>
          </w:rPr>
          <w:t>write to the same variable at the same time.</w:t>
        </w:r>
      </w:ins>
      <w:ins w:id="3512" w:author="Morten Lerstad Solli" w:date="2017-11-26T21:42:00Z">
        <w:del w:id="3513" w:author="Oscar Herman Kise" w:date="2017-11-28T14:11:00Z">
          <w:r w:rsidR="00E41248" w:rsidRPr="00B7686C" w:rsidDel="00FD6DEB">
            <w:rPr>
              <w:lang w:val="en-US"/>
            </w:rPr>
            <w:delText xml:space="preserve"> </w:delText>
          </w:r>
          <w:r w:rsidR="00DE7606" w:rsidRPr="00B7686C" w:rsidDel="00FD6DEB">
            <w:rPr>
              <w:lang w:val="en-US"/>
            </w:rPr>
            <w:delText xml:space="preserve">Deadlock is when </w:delText>
          </w:r>
          <w:r w:rsidR="0037101D" w:rsidRPr="00B7686C" w:rsidDel="00FD6DEB">
            <w:rPr>
              <w:lang w:val="en-US"/>
            </w:rPr>
            <w:delText>s</w:delText>
          </w:r>
        </w:del>
      </w:ins>
      <w:ins w:id="3514" w:author="Morten Lerstad Solli" w:date="2017-11-26T21:43:00Z">
        <w:del w:id="3515" w:author="Oscar Herman Kise" w:date="2017-11-28T14:11:00Z">
          <w:r w:rsidR="0037101D" w:rsidRPr="00B7686C" w:rsidDel="00FD6DEB">
            <w:rPr>
              <w:lang w:val="en-US"/>
            </w:rPr>
            <w:delText xml:space="preserve">everal threads wait for the </w:delText>
          </w:r>
          <w:r w:rsidR="000B2416" w:rsidRPr="00B7686C" w:rsidDel="00FD6DEB">
            <w:rPr>
              <w:lang w:val="en-US"/>
            </w:rPr>
            <w:delText xml:space="preserve">same resource </w:delText>
          </w:r>
        </w:del>
      </w:ins>
      <w:ins w:id="3516" w:author="Morten Lerstad Solli" w:date="2017-11-26T21:44:00Z">
        <w:del w:id="3517" w:author="Oscar Herman Kise" w:date="2017-11-28T14:11:00Z">
          <w:r w:rsidR="00101D2A" w:rsidRPr="00B7686C" w:rsidDel="00FD6DEB">
            <w:rPr>
              <w:lang w:val="en-US"/>
            </w:rPr>
            <w:delText>but most wait for the other.</w:delText>
          </w:r>
        </w:del>
      </w:ins>
      <w:ins w:id="3518" w:author="Oscar Herman Kise" w:date="2017-11-28T14:05:00Z">
        <w:r w:rsidR="005E6E3A" w:rsidRPr="00B7686C">
          <w:rPr>
            <w:lang w:val="en-US"/>
          </w:rPr>
          <w:t xml:space="preserve"> </w:t>
        </w:r>
      </w:ins>
      <w:ins w:id="3519" w:author="Oscar Herman Kise" w:date="2017-11-28T14:09:00Z">
        <w:r w:rsidR="00BB4973" w:rsidRPr="00B7686C">
          <w:rPr>
            <w:i/>
            <w:lang w:val="en-US"/>
            <w:rPrChange w:id="3520" w:author="Morten Lerstad Solli" w:date="2017-11-29T12:21:00Z">
              <w:rPr>
                <w:lang w:val="en-US"/>
              </w:rPr>
            </w:rPrChange>
          </w:rPr>
          <w:t>Deadlock</w:t>
        </w:r>
        <w:r w:rsidR="00BB4973" w:rsidRPr="00B7686C">
          <w:rPr>
            <w:lang w:val="en-US"/>
          </w:rPr>
          <w:t xml:space="preserve"> is when several tasks</w:t>
        </w:r>
      </w:ins>
      <w:ins w:id="3521" w:author="Oscar Herman Kise" w:date="2017-11-28T14:10:00Z">
        <w:r w:rsidR="00595CD7" w:rsidRPr="00B7686C">
          <w:rPr>
            <w:lang w:val="en-US"/>
          </w:rPr>
          <w:t xml:space="preserve"> awaits </w:t>
        </w:r>
        <w:r w:rsidR="00A34BE3" w:rsidRPr="00B7686C">
          <w:rPr>
            <w:lang w:val="en-US"/>
          </w:rPr>
          <w:t>a common resource they wish to</w:t>
        </w:r>
        <w:r w:rsidR="00595CD7" w:rsidRPr="00B7686C">
          <w:rPr>
            <w:lang w:val="en-US"/>
          </w:rPr>
          <w:t xml:space="preserve"> access, </w:t>
        </w:r>
      </w:ins>
      <w:ins w:id="3522" w:author="Oscar Herman Kise" w:date="2017-11-28T14:11:00Z">
        <w:r w:rsidR="00595CD7" w:rsidRPr="00B7686C">
          <w:rPr>
            <w:lang w:val="en-US"/>
          </w:rPr>
          <w:t>but another task</w:t>
        </w:r>
        <w:r w:rsidR="00FD6DEB" w:rsidRPr="00B7686C">
          <w:rPr>
            <w:lang w:val="en-US"/>
          </w:rPr>
          <w:t xml:space="preserve"> is currently using the resource, making it unavailable. </w:t>
        </w:r>
      </w:ins>
      <w:ins w:id="3523" w:author="Morten Lerstad Solli" w:date="2017-11-26T21:44:00Z">
        <w:del w:id="3524" w:author="Oscar Herman Kise" w:date="2017-11-28T14:11:00Z">
          <w:r w:rsidR="00101D2A" w:rsidRPr="00444386" w:rsidDel="00FD6DEB">
            <w:rPr>
              <w:i/>
              <w:lang w:val="en-US"/>
              <w:rPrChange w:id="3525" w:author="Oscar Herman Kise" w:date="2017-11-30T19:21:00Z">
                <w:rPr>
                  <w:lang w:val="en-US"/>
                </w:rPr>
              </w:rPrChange>
            </w:rPr>
            <w:delText xml:space="preserve"> </w:delText>
          </w:r>
        </w:del>
        <w:r w:rsidR="00447C1B" w:rsidRPr="00444386">
          <w:rPr>
            <w:i/>
            <w:lang w:val="en-US"/>
            <w:rPrChange w:id="3526" w:author="Oscar Herman Kise" w:date="2017-11-30T19:21:00Z">
              <w:rPr>
                <w:lang w:val="en-US"/>
              </w:rPr>
            </w:rPrChange>
          </w:rPr>
          <w:t>Livelock</w:t>
        </w:r>
        <w:r w:rsidR="00447C1B" w:rsidRPr="00B7686C">
          <w:rPr>
            <w:lang w:val="en-US"/>
          </w:rPr>
          <w:t xml:space="preserve"> is when two tasks </w:t>
        </w:r>
      </w:ins>
      <w:ins w:id="3527" w:author="Morten Lerstad Solli" w:date="2017-11-26T21:46:00Z">
        <w:r w:rsidR="00087EF2" w:rsidRPr="00B7686C">
          <w:rPr>
            <w:lang w:val="en-US"/>
          </w:rPr>
          <w:t xml:space="preserve">changes states due to the other. </w:t>
        </w:r>
        <w:r w:rsidR="00446B4C" w:rsidRPr="00444386">
          <w:rPr>
            <w:i/>
            <w:lang w:val="en-US"/>
            <w:rPrChange w:id="3528" w:author="Oscar Herman Kise" w:date="2017-11-30T19:22:00Z">
              <w:rPr>
                <w:lang w:val="en-US"/>
              </w:rPr>
            </w:rPrChange>
          </w:rPr>
          <w:t>Recourse starvation</w:t>
        </w:r>
        <w:r w:rsidR="00446B4C" w:rsidRPr="00B7686C">
          <w:rPr>
            <w:lang w:val="en-US"/>
          </w:rPr>
          <w:t xml:space="preserve"> is when no one get the resources they need</w:t>
        </w:r>
      </w:ins>
      <w:ins w:id="3529" w:author="Morten Lerstad Solli" w:date="2017-11-26T23:27:00Z">
        <w:r w:rsidR="0092621F" w:rsidRPr="00B7686C">
          <w:rPr>
            <w:lang w:val="en-US"/>
          </w:rPr>
          <w:t>.</w:t>
        </w:r>
      </w:ins>
      <w:customXmlInsRangeStart w:id="3530" w:author="Oscar Herman Kise" w:date="2017-11-28T14:00:00Z"/>
      <w:sdt>
        <w:sdtPr>
          <w:rPr>
            <w:lang w:val="en-US"/>
          </w:rPr>
          <w:id w:val="1303494964"/>
          <w:citation/>
        </w:sdtPr>
        <w:sdtContent>
          <w:customXmlInsRangeEnd w:id="3530"/>
          <w:ins w:id="3531" w:author="Oscar Herman Kise" w:date="2017-11-28T14:00:00Z">
            <w:r w:rsidR="00B0021B" w:rsidRPr="00CD6AE6">
              <w:rPr>
                <w:lang w:val="en-US"/>
              </w:rPr>
              <w:fldChar w:fldCharType="begin"/>
            </w:r>
            <w:r w:rsidR="00B0021B" w:rsidRPr="00B7686C">
              <w:rPr>
                <w:lang w:val="en-US"/>
                <w:rPrChange w:id="3532" w:author="Morten Lerstad Solli" w:date="2017-11-29T12:21:00Z">
                  <w:rPr/>
                </w:rPrChange>
              </w:rPr>
              <w:instrText xml:space="preserve"> CITATION Gon16 \l 1044 </w:instrText>
            </w:r>
          </w:ins>
          <w:r w:rsidR="00B0021B" w:rsidRPr="00CD6AE6">
            <w:rPr>
              <w:lang w:val="en-US"/>
            </w:rPr>
            <w:fldChar w:fldCharType="separate"/>
          </w:r>
          <w:r w:rsidR="009C609D">
            <w:rPr>
              <w:noProof/>
              <w:lang w:val="en-US"/>
            </w:rPr>
            <w:t xml:space="preserve"> (González 2016)</w:t>
          </w:r>
          <w:ins w:id="3533" w:author="Oscar Herman Kise" w:date="2017-11-28T14:00:00Z">
            <w:r w:rsidR="00B0021B" w:rsidRPr="00CD6AE6">
              <w:rPr>
                <w:lang w:val="en-US"/>
              </w:rPr>
              <w:fldChar w:fldCharType="end"/>
            </w:r>
          </w:ins>
          <w:customXmlInsRangeStart w:id="3534" w:author="Oscar Herman Kise" w:date="2017-11-28T14:00:00Z"/>
        </w:sdtContent>
      </w:sdt>
      <w:customXmlInsRangeEnd w:id="3534"/>
    </w:p>
    <w:p w14:paraId="7C339AE0" w14:textId="77777777" w:rsidR="00ED4228" w:rsidRPr="00B7686C" w:rsidRDefault="00ED4228">
      <w:pPr>
        <w:pStyle w:val="Brdtekst"/>
        <w:jc w:val="both"/>
        <w:rPr>
          <w:ins w:id="3535" w:author="Morten Lerstad Solli" w:date="2017-11-27T00:04:00Z"/>
          <w:lang w:val="en-US"/>
        </w:rPr>
        <w:pPrChange w:id="3536" w:author="Oscar Herman Kise" w:date="2017-11-28T11:05:00Z">
          <w:pPr>
            <w:pStyle w:val="Brdtekst"/>
          </w:pPr>
        </w:pPrChange>
      </w:pPr>
    </w:p>
    <w:p w14:paraId="3728C89F" w14:textId="0ED77F19" w:rsidR="00B26891" w:rsidRPr="00B7686C" w:rsidDel="003060F5" w:rsidRDefault="00B264AF">
      <w:pPr>
        <w:pStyle w:val="Brdtekst"/>
        <w:jc w:val="both"/>
        <w:rPr>
          <w:ins w:id="3537" w:author="Morten Solli" w:date="2017-11-26T18:42:00Z"/>
          <w:del w:id="3538" w:author="Morten Lerstad Solli" w:date="2017-11-26T23:33:00Z"/>
          <w:rFonts w:ascii="Arial" w:hAnsi="Arial" w:cs="Arial"/>
          <w:b/>
          <w:sz w:val="26"/>
          <w:szCs w:val="26"/>
          <w:lang w:val="en-US"/>
          <w:rPrChange w:id="3539" w:author="Morten Lerstad Solli" w:date="2017-11-29T12:21:00Z">
            <w:rPr>
              <w:ins w:id="3540" w:author="Morten Solli" w:date="2017-11-26T18:42:00Z"/>
              <w:del w:id="3541" w:author="Morten Lerstad Solli" w:date="2017-11-26T23:33:00Z"/>
              <w:lang w:val="en-US"/>
            </w:rPr>
          </w:rPrChange>
        </w:rPr>
        <w:pPrChange w:id="3542" w:author="Oscar Herman Kise" w:date="2017-11-28T11:05:00Z">
          <w:pPr>
            <w:pStyle w:val="Brdtekst"/>
          </w:pPr>
        </w:pPrChange>
      </w:pPr>
      <w:ins w:id="3543" w:author="Morten Lerstad Solli" w:date="2017-11-27T00:03:00Z">
        <w:r w:rsidRPr="00B7686C">
          <w:rPr>
            <w:rFonts w:ascii="Arial" w:hAnsi="Arial" w:cs="Arial"/>
            <w:b/>
            <w:sz w:val="26"/>
            <w:szCs w:val="26"/>
            <w:lang w:val="en-US"/>
            <w:rPrChange w:id="3544" w:author="Morten Lerstad Solli" w:date="2017-11-29T12:21:00Z">
              <w:rPr>
                <w:lang w:val="en-US"/>
              </w:rPr>
            </w:rPrChange>
          </w:rPr>
          <w:t>Semaphore</w:t>
        </w:r>
      </w:ins>
      <w:ins w:id="3545" w:author="Morten Solli" w:date="2017-11-26T18:42:00Z">
        <w:del w:id="3546" w:author="Morten Lerstad Solli" w:date="2017-11-26T18:44:00Z">
          <w:r w:rsidR="00B26891" w:rsidRPr="00B7686C" w:rsidDel="003D22EE">
            <w:rPr>
              <w:rFonts w:ascii="Arial" w:hAnsi="Arial" w:cs="Arial"/>
              <w:b/>
              <w:sz w:val="26"/>
              <w:szCs w:val="26"/>
              <w:lang w:val="en-US"/>
              <w:rPrChange w:id="3547" w:author="Morten Lerstad Solli" w:date="2017-11-29T12:21:00Z">
                <w:rPr>
                  <w:lang w:val="en-US"/>
                </w:rPr>
              </w:rPrChange>
            </w:rPr>
            <w:delText>m</w:delText>
          </w:r>
          <w:r w:rsidR="00B26891" w:rsidRPr="00B7686C">
            <w:rPr>
              <w:rFonts w:ascii="Arial" w:hAnsi="Arial" w:cs="Arial"/>
              <w:b/>
              <w:sz w:val="26"/>
              <w:szCs w:val="26"/>
              <w:lang w:val="en-US"/>
              <w:rPrChange w:id="3548" w:author="Morten Lerstad Solli" w:date="2017-11-29T12:21:00Z">
                <w:rPr>
                  <w:lang w:val="en-US"/>
                </w:rPr>
              </w:rPrChange>
            </w:rPr>
            <w:delText>.</w:delText>
          </w:r>
        </w:del>
      </w:ins>
    </w:p>
    <w:p w14:paraId="6A3EBA25" w14:textId="77777777" w:rsidR="00257D40" w:rsidRPr="00B7686C" w:rsidRDefault="00257D40">
      <w:pPr>
        <w:pStyle w:val="Brdtekst"/>
        <w:jc w:val="both"/>
        <w:rPr>
          <w:ins w:id="3549" w:author="Morten Lerstad Solli" w:date="2017-11-25T20:04:00Z"/>
          <w:lang w:val="en-US"/>
        </w:rPr>
        <w:pPrChange w:id="3550" w:author="Oscar Herman Kise" w:date="2017-11-28T11:05:00Z">
          <w:pPr>
            <w:pStyle w:val="Overskrift2"/>
          </w:pPr>
        </w:pPrChange>
      </w:pPr>
    </w:p>
    <w:p w14:paraId="5444D2C0" w14:textId="3750D7AE" w:rsidR="007C117A" w:rsidRPr="00B7686C" w:rsidDel="00B264AF" w:rsidRDefault="004C3B29">
      <w:pPr>
        <w:pStyle w:val="Brdtekst"/>
        <w:jc w:val="both"/>
        <w:rPr>
          <w:del w:id="3551" w:author="Morten Lerstad Solli" w:date="2017-11-26T23:33:00Z"/>
          <w:lang w:val="en-US"/>
        </w:rPr>
        <w:pPrChange w:id="3552" w:author="Oscar Herman Kise" w:date="2017-11-28T11:05:00Z">
          <w:pPr>
            <w:pStyle w:val="Brdtekst"/>
          </w:pPr>
        </w:pPrChange>
      </w:pPr>
      <w:ins w:id="3553" w:author="Morten Lerstad Solli" w:date="2017-11-26T23:33:00Z">
        <w:r w:rsidRPr="00B7686C">
          <w:rPr>
            <w:lang w:val="en-US"/>
          </w:rPr>
          <w:t>Semaphore</w:t>
        </w:r>
      </w:ins>
      <w:ins w:id="3554" w:author="Morten Lerstad Solli" w:date="2017-11-26T23:40:00Z">
        <w:r w:rsidR="00D655CC" w:rsidRPr="00B7686C">
          <w:rPr>
            <w:lang w:val="en-US"/>
          </w:rPr>
          <w:t>s</w:t>
        </w:r>
      </w:ins>
      <w:ins w:id="3555" w:author="Morten Lerstad Solli" w:date="2017-11-26T23:33:00Z">
        <w:r w:rsidRPr="00B7686C">
          <w:rPr>
            <w:lang w:val="en-US"/>
          </w:rPr>
          <w:t xml:space="preserve"> is </w:t>
        </w:r>
      </w:ins>
      <w:ins w:id="3556" w:author="Morten Lerstad Solli" w:date="2017-11-26T23:34:00Z">
        <w:r w:rsidRPr="00B7686C">
          <w:rPr>
            <w:lang w:val="en-US"/>
          </w:rPr>
          <w:t>way to</w:t>
        </w:r>
      </w:ins>
      <w:ins w:id="3557" w:author="Morten Lerstad Solli" w:date="2017-11-26T23:40:00Z">
        <w:r w:rsidR="00D655CC" w:rsidRPr="00B7686C">
          <w:rPr>
            <w:lang w:val="en-US"/>
          </w:rPr>
          <w:t xml:space="preserve"> </w:t>
        </w:r>
        <w:r w:rsidR="00094768" w:rsidRPr="00B7686C">
          <w:rPr>
            <w:lang w:val="en-US"/>
          </w:rPr>
          <w:t xml:space="preserve">make </w:t>
        </w:r>
      </w:ins>
      <w:ins w:id="3558" w:author="Morten Lerstad Solli" w:date="2017-11-30T19:09:00Z">
        <w:r w:rsidR="00245C59">
          <w:rPr>
            <w:lang w:val="en-US"/>
          </w:rPr>
          <w:t>objects</w:t>
        </w:r>
      </w:ins>
      <w:ins w:id="3559" w:author="Morten Lerstad Solli" w:date="2017-11-26T23:40:00Z">
        <w:r w:rsidR="00094768" w:rsidRPr="00B7686C">
          <w:rPr>
            <w:lang w:val="en-US"/>
          </w:rPr>
          <w:t xml:space="preserve"> safe. </w:t>
        </w:r>
      </w:ins>
      <w:ins w:id="3560" w:author="Morten Lerstad Solli" w:date="2017-11-26T23:47:00Z">
        <w:r w:rsidR="00211E09" w:rsidRPr="00B7686C">
          <w:rPr>
            <w:lang w:val="en-US"/>
          </w:rPr>
          <w:t xml:space="preserve">A semaphore </w:t>
        </w:r>
        <w:del w:id="3561" w:author="Oscar Herman Kise" w:date="2017-11-30T19:27:00Z">
          <w:r w:rsidR="00211E09" w:rsidRPr="00B7686C" w:rsidDel="00B209E3">
            <w:rPr>
              <w:lang w:val="en-US"/>
            </w:rPr>
            <w:delText>control</w:delText>
          </w:r>
        </w:del>
      </w:ins>
      <w:ins w:id="3562" w:author="Oscar Herman Kise" w:date="2017-11-30T19:27:00Z">
        <w:r w:rsidR="00B209E3" w:rsidRPr="00B7686C">
          <w:rPr>
            <w:lang w:val="en-US"/>
          </w:rPr>
          <w:t>controls</w:t>
        </w:r>
      </w:ins>
      <w:ins w:id="3563" w:author="Oscar Herman Kise" w:date="2017-11-30T19:24:00Z">
        <w:r w:rsidR="00055052">
          <w:rPr>
            <w:lang w:val="en-US"/>
          </w:rPr>
          <w:t xml:space="preserve"> the</w:t>
        </w:r>
      </w:ins>
      <w:ins w:id="3564" w:author="Morten Lerstad Solli" w:date="2017-11-26T23:47:00Z">
        <w:r w:rsidR="00211E09" w:rsidRPr="00B7686C">
          <w:rPr>
            <w:lang w:val="en-US"/>
          </w:rPr>
          <w:t xml:space="preserve"> access to a </w:t>
        </w:r>
        <w:r w:rsidR="00E26DD8" w:rsidRPr="00B7686C">
          <w:rPr>
            <w:lang w:val="en-US"/>
          </w:rPr>
          <w:t xml:space="preserve">resource that is used by more than one </w:t>
        </w:r>
      </w:ins>
      <w:ins w:id="3565" w:author="Morten Lerstad Solli" w:date="2017-11-30T19:09:00Z">
        <w:r w:rsidR="00245C59">
          <w:rPr>
            <w:lang w:val="en-US"/>
          </w:rPr>
          <w:t>task</w:t>
        </w:r>
      </w:ins>
      <w:ins w:id="3566" w:author="Morten Lerstad Solli" w:date="2017-11-26T23:47:00Z">
        <w:r w:rsidR="00E26DD8" w:rsidRPr="00B7686C">
          <w:rPr>
            <w:lang w:val="en-US"/>
          </w:rPr>
          <w:t>.</w:t>
        </w:r>
      </w:ins>
      <w:ins w:id="3567" w:author="Morten Lerstad Solli" w:date="2017-11-26T23:49:00Z">
        <w:r w:rsidR="00212A74" w:rsidRPr="00B7686C">
          <w:rPr>
            <w:lang w:val="en-US"/>
          </w:rPr>
          <w:t xml:space="preserve"> A semaphore makes sure that only a specific number of </w:t>
        </w:r>
      </w:ins>
      <w:ins w:id="3568" w:author="Morten Lerstad Solli" w:date="2017-11-30T19:09:00Z">
        <w:r w:rsidR="00245C59">
          <w:rPr>
            <w:lang w:val="en-US"/>
          </w:rPr>
          <w:t>tasks</w:t>
        </w:r>
      </w:ins>
      <w:ins w:id="3569" w:author="Morten Lerstad Solli" w:date="2017-11-26T23:49:00Z">
        <w:r w:rsidR="00D203BE" w:rsidRPr="00B7686C">
          <w:rPr>
            <w:lang w:val="en-US"/>
          </w:rPr>
          <w:t xml:space="preserve"> </w:t>
        </w:r>
      </w:ins>
      <w:ins w:id="3570" w:author="Morten Lerstad Solli" w:date="2017-11-26T23:50:00Z">
        <w:r w:rsidR="00D203BE" w:rsidRPr="00B7686C">
          <w:rPr>
            <w:lang w:val="en-US"/>
          </w:rPr>
          <w:t xml:space="preserve">can access the resource at </w:t>
        </w:r>
      </w:ins>
      <w:ins w:id="3571" w:author="Morten Lerstad Solli" w:date="2017-11-30T19:10:00Z">
        <w:r w:rsidR="00245C59">
          <w:rPr>
            <w:lang w:val="en-US"/>
          </w:rPr>
          <w:t>the same time</w:t>
        </w:r>
      </w:ins>
      <w:ins w:id="3572" w:author="Morten Lerstad Solli" w:date="2017-11-26T23:50:00Z">
        <w:r w:rsidR="00D203BE" w:rsidRPr="00B7686C">
          <w:rPr>
            <w:lang w:val="en-US"/>
          </w:rPr>
          <w:t xml:space="preserve">. It hold permits and trough the </w:t>
        </w:r>
      </w:ins>
      <w:ins w:id="3573" w:author="Oscar Herman Kise" w:date="2017-11-28T12:58:00Z">
        <w:r w:rsidR="00435E30" w:rsidRPr="00B7686C">
          <w:rPr>
            <w:i/>
            <w:lang w:val="en-US"/>
            <w:rPrChange w:id="3574" w:author="Morten Lerstad Solli" w:date="2017-11-29T12:21:00Z">
              <w:rPr>
                <w:lang w:val="en-US"/>
              </w:rPr>
            </w:rPrChange>
          </w:rPr>
          <w:t>“</w:t>
        </w:r>
      </w:ins>
      <w:ins w:id="3575" w:author="Morten Lerstad Solli" w:date="2017-11-26T23:50:00Z">
        <w:r w:rsidR="00D203BE" w:rsidRPr="00B7686C">
          <w:rPr>
            <w:i/>
            <w:lang w:val="en-US"/>
            <w:rPrChange w:id="3576" w:author="Morten Lerstad Solli" w:date="2017-11-29T12:21:00Z">
              <w:rPr>
                <w:lang w:val="en-US"/>
              </w:rPr>
            </w:rPrChange>
          </w:rPr>
          <w:t>aquire()</w:t>
        </w:r>
      </w:ins>
      <w:ins w:id="3577" w:author="Oscar Herman Kise" w:date="2017-11-28T12:58:00Z">
        <w:r w:rsidR="00435E30" w:rsidRPr="00B7686C">
          <w:rPr>
            <w:i/>
            <w:lang w:val="en-US"/>
            <w:rPrChange w:id="3578" w:author="Morten Lerstad Solli" w:date="2017-11-29T12:21:00Z">
              <w:rPr>
                <w:lang w:val="en-US"/>
              </w:rPr>
            </w:rPrChange>
          </w:rPr>
          <w:t>”</w:t>
        </w:r>
      </w:ins>
      <w:ins w:id="3579" w:author="Morten Lerstad Solli" w:date="2017-11-26T23:50:00Z">
        <w:r w:rsidR="00D203BE" w:rsidRPr="00B7686C">
          <w:rPr>
            <w:lang w:val="en-US"/>
          </w:rPr>
          <w:t xml:space="preserve"> and </w:t>
        </w:r>
      </w:ins>
      <w:ins w:id="3580" w:author="Oscar Herman Kise" w:date="2017-11-28T12:58:00Z">
        <w:r w:rsidR="00435E30" w:rsidRPr="00B7686C">
          <w:rPr>
            <w:i/>
            <w:lang w:val="en-US"/>
            <w:rPrChange w:id="3581" w:author="Morten Lerstad Solli" w:date="2017-11-29T12:21:00Z">
              <w:rPr>
                <w:lang w:val="en-US"/>
              </w:rPr>
            </w:rPrChange>
          </w:rPr>
          <w:t>“</w:t>
        </w:r>
      </w:ins>
      <w:ins w:id="3582" w:author="Morten Lerstad Solli" w:date="2017-11-26T23:50:00Z">
        <w:r w:rsidR="00D203BE" w:rsidRPr="00B7686C">
          <w:rPr>
            <w:i/>
            <w:lang w:val="en-US"/>
            <w:rPrChange w:id="3583" w:author="Morten Lerstad Solli" w:date="2017-11-29T12:21:00Z">
              <w:rPr>
                <w:lang w:val="en-US"/>
              </w:rPr>
            </w:rPrChange>
          </w:rPr>
          <w:t>release()</w:t>
        </w:r>
      </w:ins>
      <w:ins w:id="3584" w:author="Oscar Herman Kise" w:date="2017-11-28T12:58:00Z">
        <w:r w:rsidR="00435E30" w:rsidRPr="00B7686C">
          <w:rPr>
            <w:i/>
            <w:lang w:val="en-US"/>
            <w:rPrChange w:id="3585" w:author="Morten Lerstad Solli" w:date="2017-11-29T12:21:00Z">
              <w:rPr>
                <w:lang w:val="en-US"/>
              </w:rPr>
            </w:rPrChange>
          </w:rPr>
          <w:t>”</w:t>
        </w:r>
      </w:ins>
      <w:ins w:id="3586" w:author="Morten Lerstad Solli" w:date="2017-11-26T23:50:00Z">
        <w:r w:rsidR="00D203BE" w:rsidRPr="00B7686C">
          <w:rPr>
            <w:lang w:val="en-US"/>
          </w:rPr>
          <w:t xml:space="preserve"> method</w:t>
        </w:r>
        <w:r w:rsidR="008535C9" w:rsidRPr="00B7686C">
          <w:rPr>
            <w:lang w:val="en-US"/>
          </w:rPr>
          <w:t>, threads can gain and give up access. If the sema</w:t>
        </w:r>
      </w:ins>
      <w:ins w:id="3587" w:author="Morten Lerstad Solli" w:date="2017-11-26T23:51:00Z">
        <w:r w:rsidR="008535C9" w:rsidRPr="00B7686C">
          <w:rPr>
            <w:lang w:val="en-US"/>
          </w:rPr>
          <w:t>phore doesn’t have any more permits</w:t>
        </w:r>
        <w:del w:id="3588" w:author="Oscar Herman Kise" w:date="2017-11-28T12:48:00Z">
          <w:r w:rsidR="008535C9" w:rsidRPr="00B7686C" w:rsidDel="002C4515">
            <w:rPr>
              <w:lang w:val="en-US"/>
            </w:rPr>
            <w:delText xml:space="preserve"> a</w:delText>
          </w:r>
        </w:del>
        <w:r w:rsidR="008535C9" w:rsidRPr="00B7686C">
          <w:rPr>
            <w:lang w:val="en-US"/>
          </w:rPr>
          <w:t>, the asking thread will be</w:t>
        </w:r>
      </w:ins>
      <w:ins w:id="3589" w:author="Oscar Herman Kise" w:date="2017-11-28T12:49:00Z">
        <w:r w:rsidR="004C1608" w:rsidRPr="00B7686C">
          <w:rPr>
            <w:lang w:val="en-US"/>
          </w:rPr>
          <w:t xml:space="preserve"> denied access</w:t>
        </w:r>
      </w:ins>
      <w:ins w:id="3590" w:author="Morten Lerstad Solli" w:date="2017-11-26T23:51:00Z">
        <w:r w:rsidR="008535C9" w:rsidRPr="00B7686C">
          <w:rPr>
            <w:lang w:val="en-US"/>
          </w:rPr>
          <w:t xml:space="preserve"> </w:t>
        </w:r>
        <w:del w:id="3591" w:author="Oscar Herman Kise" w:date="2017-11-28T12:49:00Z">
          <w:r w:rsidR="008535C9" w:rsidRPr="00B7686C" w:rsidDel="004C1608">
            <w:rPr>
              <w:lang w:val="en-US"/>
            </w:rPr>
            <w:delText xml:space="preserve">blocked </w:delText>
          </w:r>
        </w:del>
        <w:r w:rsidR="008535C9" w:rsidRPr="00B7686C">
          <w:rPr>
            <w:lang w:val="en-US"/>
          </w:rPr>
          <w:t xml:space="preserve">until another </w:t>
        </w:r>
      </w:ins>
      <w:ins w:id="3592" w:author="Morten Lerstad Solli" w:date="2017-11-30T19:10:00Z">
        <w:r w:rsidR="00245C59">
          <w:rPr>
            <w:lang w:val="en-US"/>
          </w:rPr>
          <w:t>task</w:t>
        </w:r>
      </w:ins>
      <w:ins w:id="3593" w:author="Morten Lerstad Solli" w:date="2017-11-26T23:51:00Z">
        <w:r w:rsidR="008535C9" w:rsidRPr="00B7686C">
          <w:rPr>
            <w:lang w:val="en-US"/>
          </w:rPr>
          <w:t xml:space="preserve"> </w:t>
        </w:r>
      </w:ins>
      <w:ins w:id="3594" w:author="Morten Lerstad Solli" w:date="2017-11-26T23:52:00Z">
        <w:r w:rsidR="008535C9" w:rsidRPr="00B7686C">
          <w:rPr>
            <w:lang w:val="en-US"/>
          </w:rPr>
          <w:t>release</w:t>
        </w:r>
      </w:ins>
      <w:ins w:id="3595" w:author="Morten Lerstad Solli" w:date="2017-11-30T19:10:00Z">
        <w:r w:rsidR="00245C59">
          <w:rPr>
            <w:lang w:val="en-US"/>
          </w:rPr>
          <w:t>s</w:t>
        </w:r>
      </w:ins>
      <w:ins w:id="3596" w:author="Morten Lerstad Solli" w:date="2017-11-26T23:51:00Z">
        <w:r w:rsidR="008535C9" w:rsidRPr="00B7686C">
          <w:rPr>
            <w:lang w:val="en-US"/>
          </w:rPr>
          <w:t xml:space="preserve"> its permit. </w:t>
        </w:r>
      </w:ins>
      <w:ins w:id="3597" w:author="Morten Lerstad Solli" w:date="2017-11-26T23:52:00Z">
        <w:r w:rsidR="00CA7147" w:rsidRPr="00B7686C">
          <w:rPr>
            <w:lang w:val="en-US"/>
          </w:rPr>
          <w:t>If the semaphore only holds one permit</w:t>
        </w:r>
      </w:ins>
      <w:ins w:id="3598" w:author="Oscar Herman Kise" w:date="2017-11-30T19:25:00Z">
        <w:r w:rsidR="007A3252">
          <w:rPr>
            <w:lang w:val="en-US"/>
          </w:rPr>
          <w:t>,</w:t>
        </w:r>
      </w:ins>
      <w:ins w:id="3599" w:author="Morten Lerstad Solli" w:date="2017-11-26T23:52:00Z">
        <w:r w:rsidR="00CA7147" w:rsidRPr="00B7686C">
          <w:rPr>
            <w:lang w:val="en-US"/>
          </w:rPr>
          <w:t xml:space="preserve"> it acts as a mutual </w:t>
        </w:r>
      </w:ins>
      <w:ins w:id="3600" w:author="Morten Lerstad Solli" w:date="2017-11-26T23:54:00Z">
        <w:r w:rsidR="00332E34" w:rsidRPr="00B7686C">
          <w:rPr>
            <w:lang w:val="en-US"/>
          </w:rPr>
          <w:t>exulting</w:t>
        </w:r>
        <w:r w:rsidR="00D72A6D" w:rsidRPr="00B7686C">
          <w:rPr>
            <w:lang w:val="en-US"/>
          </w:rPr>
          <w:t xml:space="preserve"> lock</w:t>
        </w:r>
        <w:r w:rsidR="00332E34" w:rsidRPr="00B7686C">
          <w:rPr>
            <w:lang w:val="en-US"/>
          </w:rPr>
          <w:t>.</w:t>
        </w:r>
      </w:ins>
      <w:ins w:id="3601" w:author="Morten Lerstad Solli" w:date="2017-11-26T23:52:00Z">
        <w:r w:rsidR="00CA7147" w:rsidRPr="00B7686C">
          <w:rPr>
            <w:lang w:val="en-US"/>
          </w:rPr>
          <w:t xml:space="preserve"> </w:t>
        </w:r>
      </w:ins>
    </w:p>
    <w:p w14:paraId="08B7C89B" w14:textId="77777777" w:rsidR="00B264AF" w:rsidRPr="00B7686C" w:rsidRDefault="00B264AF">
      <w:pPr>
        <w:jc w:val="both"/>
        <w:rPr>
          <w:ins w:id="3602" w:author="Morten Lerstad Solli" w:date="2017-11-27T00:03:00Z"/>
          <w:lang w:val="en-US"/>
        </w:rPr>
        <w:pPrChange w:id="3603" w:author="Oscar Herman Kise" w:date="2017-11-28T11:05:00Z">
          <w:pPr/>
        </w:pPrChange>
      </w:pPr>
    </w:p>
    <w:p w14:paraId="37ABD321" w14:textId="77777777" w:rsidR="002F340E" w:rsidRPr="00B7686C" w:rsidRDefault="002F340E">
      <w:pPr>
        <w:jc w:val="both"/>
        <w:rPr>
          <w:ins w:id="3604" w:author="Morten Lerstad Solli" w:date="2017-11-27T00:03:00Z"/>
          <w:lang w:val="en-US"/>
        </w:rPr>
        <w:pPrChange w:id="3605" w:author="Oscar Herman Kise" w:date="2017-11-28T11:05:00Z">
          <w:pPr/>
        </w:pPrChange>
      </w:pPr>
    </w:p>
    <w:p w14:paraId="2E1851A5" w14:textId="137339D4" w:rsidR="00556A69" w:rsidRPr="00B7686C" w:rsidRDefault="002F340E">
      <w:pPr>
        <w:pStyle w:val="Brdtekst"/>
        <w:jc w:val="both"/>
        <w:rPr>
          <w:ins w:id="3606" w:author="Morten Lerstad Solli" w:date="2017-11-27T00:01:00Z"/>
          <w:rFonts w:ascii="Arial" w:hAnsi="Arial" w:cs="Arial"/>
          <w:b/>
          <w:sz w:val="26"/>
          <w:szCs w:val="26"/>
          <w:lang w:val="en-US"/>
          <w:rPrChange w:id="3607" w:author="Morten Lerstad Solli" w:date="2017-11-29T12:21:00Z">
            <w:rPr>
              <w:ins w:id="3608" w:author="Morten Lerstad Solli" w:date="2017-11-27T00:01:00Z"/>
              <w:lang w:val="en-US"/>
            </w:rPr>
          </w:rPrChange>
        </w:rPr>
        <w:pPrChange w:id="3609" w:author="Oscar Herman Kise" w:date="2017-11-28T11:05:00Z">
          <w:pPr>
            <w:pStyle w:val="Brdtekst"/>
          </w:pPr>
        </w:pPrChange>
      </w:pPr>
      <w:ins w:id="3610" w:author="Morten Lerstad Solli" w:date="2017-11-27T00:03:00Z">
        <w:r w:rsidRPr="00B7686C">
          <w:rPr>
            <w:rFonts w:ascii="Arial" w:hAnsi="Arial" w:cs="Arial"/>
            <w:b/>
            <w:sz w:val="26"/>
            <w:szCs w:val="26"/>
            <w:lang w:val="en-US"/>
            <w:rPrChange w:id="3611" w:author="Morten Lerstad Solli" w:date="2017-11-29T12:21:00Z">
              <w:rPr>
                <w:rFonts w:ascii="Arial" w:hAnsi="Arial" w:cs="Arial"/>
                <w:sz w:val="26"/>
                <w:szCs w:val="26"/>
                <w:lang w:val="en-US"/>
              </w:rPr>
            </w:rPrChange>
          </w:rPr>
          <w:t>Synchronized</w:t>
        </w:r>
      </w:ins>
    </w:p>
    <w:p w14:paraId="7D296473" w14:textId="4ED425A6" w:rsidR="00D97983" w:rsidRPr="00B7686C" w:rsidRDefault="00556A69">
      <w:pPr>
        <w:pStyle w:val="Brdtekst"/>
        <w:jc w:val="both"/>
        <w:rPr>
          <w:ins w:id="3612" w:author="Morten Lerstad Solli" w:date="2017-11-27T00:20:00Z"/>
          <w:lang w:val="en-US"/>
        </w:rPr>
        <w:pPrChange w:id="3613" w:author="Oscar Herman Kise" w:date="2017-11-28T11:05:00Z">
          <w:pPr>
            <w:pStyle w:val="Brdtekst"/>
          </w:pPr>
        </w:pPrChange>
      </w:pPr>
      <w:ins w:id="3614" w:author="Morten Lerstad Solli" w:date="2017-11-27T00:01:00Z">
        <w:r w:rsidRPr="00B7686C">
          <w:rPr>
            <w:lang w:val="en-US"/>
          </w:rPr>
          <w:t xml:space="preserve">The </w:t>
        </w:r>
      </w:ins>
      <w:ins w:id="3615" w:author="Morten Lerstad Solli" w:date="2017-11-27T00:02:00Z">
        <w:r w:rsidRPr="00B7686C">
          <w:rPr>
            <w:lang w:val="en-US"/>
          </w:rPr>
          <w:t xml:space="preserve">synchronization method can be used to </w:t>
        </w:r>
      </w:ins>
      <w:ins w:id="3616" w:author="Morten Lerstad Solli" w:date="2017-11-27T00:03:00Z">
        <w:r w:rsidR="002F340E" w:rsidRPr="00B7686C">
          <w:rPr>
            <w:lang w:val="en-US"/>
          </w:rPr>
          <w:t>either synchronize</w:t>
        </w:r>
      </w:ins>
      <w:ins w:id="3617" w:author="Oscar Herman Kise" w:date="2017-11-28T12:52:00Z">
        <w:r w:rsidR="00B02893" w:rsidRPr="00B7686C">
          <w:rPr>
            <w:lang w:val="en-US"/>
          </w:rPr>
          <w:t xml:space="preserve"> individual</w:t>
        </w:r>
      </w:ins>
      <w:ins w:id="3618" w:author="Morten Lerstad Solli" w:date="2017-11-27T00:03:00Z">
        <w:r w:rsidR="002F340E" w:rsidRPr="00B7686C">
          <w:rPr>
            <w:lang w:val="en-US"/>
          </w:rPr>
          <w:t xml:space="preserve"> </w:t>
        </w:r>
      </w:ins>
      <w:ins w:id="3619" w:author="Morten Lerstad Solli" w:date="2017-11-27T00:04:00Z">
        <w:r w:rsidR="002F340E" w:rsidRPr="00B7686C">
          <w:rPr>
            <w:lang w:val="en-US"/>
          </w:rPr>
          <w:t>methods</w:t>
        </w:r>
      </w:ins>
      <w:ins w:id="3620" w:author="Morten Lerstad Solli" w:date="2017-11-27T00:03:00Z">
        <w:r w:rsidR="002F340E" w:rsidRPr="00B7686C">
          <w:rPr>
            <w:lang w:val="en-US"/>
          </w:rPr>
          <w:t xml:space="preserve"> </w:t>
        </w:r>
      </w:ins>
      <w:ins w:id="3621" w:author="Morten Lerstad Solli" w:date="2017-11-27T00:04:00Z">
        <w:r w:rsidR="00ED4228" w:rsidRPr="00B7686C">
          <w:rPr>
            <w:lang w:val="en-US"/>
          </w:rPr>
          <w:t>with</w:t>
        </w:r>
      </w:ins>
      <w:ins w:id="3622" w:author="Morten Lerstad Solli" w:date="2017-11-27T00:03:00Z">
        <w:r w:rsidR="002F340E" w:rsidRPr="00B7686C">
          <w:rPr>
            <w:lang w:val="en-US"/>
          </w:rPr>
          <w:t>in a</w:t>
        </w:r>
      </w:ins>
      <w:ins w:id="3623" w:author="Morten Lerstad Solli" w:date="2017-11-30T19:15:00Z">
        <w:r w:rsidR="00245C59">
          <w:rPr>
            <w:lang w:val="en-US"/>
          </w:rPr>
          <w:t>n object</w:t>
        </w:r>
      </w:ins>
      <w:ins w:id="3624" w:author="Oscar Herman Kise" w:date="2017-11-28T12:52:00Z">
        <w:r w:rsidR="00B02893" w:rsidRPr="00B7686C">
          <w:rPr>
            <w:lang w:val="en-US"/>
          </w:rPr>
          <w:t>,</w:t>
        </w:r>
      </w:ins>
      <w:ins w:id="3625" w:author="Morten Lerstad Solli" w:date="2017-11-27T00:03:00Z">
        <w:r w:rsidR="002F340E" w:rsidRPr="00B7686C">
          <w:rPr>
            <w:lang w:val="en-US"/>
          </w:rPr>
          <w:t xml:space="preserve"> or synch</w:t>
        </w:r>
      </w:ins>
      <w:ins w:id="3626" w:author="Morten Lerstad Solli" w:date="2017-11-27T00:04:00Z">
        <w:r w:rsidR="002F340E" w:rsidRPr="00B7686C">
          <w:rPr>
            <w:lang w:val="en-US"/>
          </w:rPr>
          <w:t xml:space="preserve">ronize the whole </w:t>
        </w:r>
      </w:ins>
      <w:ins w:id="3627" w:author="Morten Lerstad Solli" w:date="2017-11-30T19:15:00Z">
        <w:r w:rsidR="00245C59">
          <w:rPr>
            <w:lang w:val="en-US"/>
          </w:rPr>
          <w:t>object</w:t>
        </w:r>
      </w:ins>
      <w:ins w:id="3628" w:author="Oscar Herman Kise" w:date="2017-11-28T12:56:00Z">
        <w:r w:rsidR="00EF66E8" w:rsidRPr="00B7686C">
          <w:rPr>
            <w:lang w:val="en-US"/>
          </w:rPr>
          <w:t xml:space="preserve"> itself</w:t>
        </w:r>
      </w:ins>
      <w:ins w:id="3629" w:author="Morten Lerstad Solli" w:date="2017-11-27T00:04:00Z">
        <w:r w:rsidR="00ED4228" w:rsidRPr="00B7686C">
          <w:rPr>
            <w:lang w:val="en-US"/>
          </w:rPr>
          <w:t>.</w:t>
        </w:r>
      </w:ins>
      <w:ins w:id="3630" w:author="Morten Lerstad Solli" w:date="2017-11-27T00:05:00Z">
        <w:r w:rsidR="00410F39" w:rsidRPr="00B7686C">
          <w:rPr>
            <w:lang w:val="en-US"/>
          </w:rPr>
          <w:t xml:space="preserve"> Synchronized is a mutual </w:t>
        </w:r>
        <w:r w:rsidR="00280EBC" w:rsidRPr="00B7686C">
          <w:rPr>
            <w:lang w:val="en-US"/>
          </w:rPr>
          <w:t>excluding</w:t>
        </w:r>
      </w:ins>
      <w:ins w:id="3631" w:author="Morten Lerstad Solli" w:date="2017-11-27T00:06:00Z">
        <w:r w:rsidR="000A7954" w:rsidRPr="00B7686C">
          <w:rPr>
            <w:lang w:val="en-US"/>
          </w:rPr>
          <w:t xml:space="preserve"> method, </w:t>
        </w:r>
        <w:del w:id="3632" w:author="Oscar Herman Kise" w:date="2017-11-28T12:56:00Z">
          <w:r w:rsidR="000A7954" w:rsidRPr="00B7686C" w:rsidDel="00EF66E8">
            <w:rPr>
              <w:lang w:val="en-US"/>
            </w:rPr>
            <w:delText>this</w:delText>
          </w:r>
        </w:del>
      </w:ins>
      <w:ins w:id="3633" w:author="Oscar Herman Kise" w:date="2017-11-28T12:56:00Z">
        <w:r w:rsidR="00EF66E8" w:rsidRPr="00B7686C">
          <w:rPr>
            <w:lang w:val="en-US"/>
          </w:rPr>
          <w:t>which</w:t>
        </w:r>
      </w:ins>
      <w:ins w:id="3634" w:author="Morten Lerstad Solli" w:date="2017-11-27T00:06:00Z">
        <w:r w:rsidR="000A7954" w:rsidRPr="00B7686C">
          <w:rPr>
            <w:lang w:val="en-US"/>
          </w:rPr>
          <w:t xml:space="preserve"> means only one task can access it at any given time</w:t>
        </w:r>
      </w:ins>
      <w:ins w:id="3635" w:author="Morten Lerstad Solli" w:date="2017-11-30T19:16:00Z">
        <w:r w:rsidR="00245C59">
          <w:rPr>
            <w:lang w:val="en-US"/>
          </w:rPr>
          <w:t>,</w:t>
        </w:r>
      </w:ins>
      <w:ins w:id="3636" w:author="Morten Lerstad Solli" w:date="2017-11-27T00:06:00Z">
        <w:r w:rsidR="000A7954" w:rsidRPr="00B7686C">
          <w:rPr>
            <w:lang w:val="en-US"/>
          </w:rPr>
          <w:t xml:space="preserve"> and </w:t>
        </w:r>
      </w:ins>
      <w:ins w:id="3637" w:author="Morten Lerstad Solli" w:date="2017-11-27T00:07:00Z">
        <w:r w:rsidR="000A7954" w:rsidRPr="00B7686C">
          <w:rPr>
            <w:lang w:val="en-US"/>
          </w:rPr>
          <w:t xml:space="preserve">everyone else trying to access </w:t>
        </w:r>
      </w:ins>
      <w:ins w:id="3638" w:author="Morten Lerstad Solli" w:date="2017-11-30T19:16:00Z">
        <w:r w:rsidR="00245C59">
          <w:rPr>
            <w:lang w:val="en-US"/>
          </w:rPr>
          <w:t xml:space="preserve">it </w:t>
        </w:r>
      </w:ins>
      <w:ins w:id="3639" w:author="Morten Lerstad Solli" w:date="2017-11-27T00:07:00Z">
        <w:r w:rsidR="000A7954" w:rsidRPr="00B7686C">
          <w:rPr>
            <w:lang w:val="en-US"/>
          </w:rPr>
          <w:t>m</w:t>
        </w:r>
      </w:ins>
      <w:ins w:id="3640" w:author="Oscar Herman Kise" w:date="2017-11-28T12:56:00Z">
        <w:r w:rsidR="007C0E7E" w:rsidRPr="00B7686C">
          <w:rPr>
            <w:lang w:val="en-US"/>
          </w:rPr>
          <w:t>ust</w:t>
        </w:r>
      </w:ins>
      <w:ins w:id="3641" w:author="Morten Lerstad Solli" w:date="2017-11-27T00:07:00Z">
        <w:del w:id="3642" w:author="Oscar Herman Kise" w:date="2017-11-28T12:56:00Z">
          <w:r w:rsidR="000A7954" w:rsidRPr="00B7686C" w:rsidDel="007C0E7E">
            <w:rPr>
              <w:lang w:val="en-US"/>
            </w:rPr>
            <w:delText>ot</w:delText>
          </w:r>
        </w:del>
        <w:r w:rsidR="000A7954" w:rsidRPr="00B7686C">
          <w:rPr>
            <w:lang w:val="en-US"/>
          </w:rPr>
          <w:t xml:space="preserve"> wait.</w:t>
        </w:r>
      </w:ins>
      <w:ins w:id="3643" w:author="Morten Lerstad Solli" w:date="2017-11-27T00:05:00Z">
        <w:r w:rsidR="00280EBC" w:rsidRPr="00B7686C">
          <w:rPr>
            <w:lang w:val="en-US"/>
          </w:rPr>
          <w:t xml:space="preserve"> </w:t>
        </w:r>
      </w:ins>
      <w:ins w:id="3644" w:author="Morten Lerstad Solli" w:date="2017-11-27T00:09:00Z">
        <w:r w:rsidR="00177775" w:rsidRPr="00B7686C">
          <w:rPr>
            <w:lang w:val="en-US"/>
          </w:rPr>
          <w:t xml:space="preserve">If </w:t>
        </w:r>
        <w:r w:rsidR="00476689" w:rsidRPr="00B7686C">
          <w:rPr>
            <w:lang w:val="en-US"/>
          </w:rPr>
          <w:t>a thread is writing to a</w:t>
        </w:r>
      </w:ins>
      <w:ins w:id="3645" w:author="Morten Lerstad Solli" w:date="2017-11-27T00:10:00Z">
        <w:r w:rsidR="00476689" w:rsidRPr="00B7686C">
          <w:rPr>
            <w:lang w:val="en-US"/>
          </w:rPr>
          <w:t xml:space="preserve"> </w:t>
        </w:r>
      </w:ins>
      <w:ins w:id="3646" w:author="Oscar Herman Kise" w:date="2017-11-28T12:56:00Z">
        <w:r w:rsidR="007C0E7E" w:rsidRPr="00B7686C">
          <w:rPr>
            <w:lang w:val="en-US"/>
          </w:rPr>
          <w:t>“</w:t>
        </w:r>
      </w:ins>
      <w:ins w:id="3647" w:author="Morten Lerstad Solli" w:date="2017-11-27T00:10:00Z">
        <w:r w:rsidR="00476689" w:rsidRPr="00B7686C">
          <w:rPr>
            <w:lang w:val="en-US"/>
          </w:rPr>
          <w:t>put method</w:t>
        </w:r>
      </w:ins>
      <w:ins w:id="3648" w:author="Oscar Herman Kise" w:date="2017-11-28T12:56:00Z">
        <w:r w:rsidR="007C0E7E" w:rsidRPr="00B7686C">
          <w:rPr>
            <w:lang w:val="en-US"/>
          </w:rPr>
          <w:t>”</w:t>
        </w:r>
      </w:ins>
      <w:ins w:id="3649" w:author="Morten Lerstad Solli" w:date="2017-11-27T00:10:00Z">
        <w:r w:rsidR="00282A3C" w:rsidRPr="00B7686C">
          <w:rPr>
            <w:lang w:val="en-US"/>
          </w:rPr>
          <w:t>, all other threads trying to get the value or write to it themselves</w:t>
        </w:r>
      </w:ins>
      <w:ins w:id="3650" w:author="Morten Lerstad Solli" w:date="2017-11-27T00:20:00Z">
        <w:r w:rsidR="005D15E8" w:rsidRPr="00B7686C">
          <w:rPr>
            <w:lang w:val="en-US"/>
          </w:rPr>
          <w:t>,</w:t>
        </w:r>
      </w:ins>
      <w:ins w:id="3651" w:author="Morten Lerstad Solli" w:date="2017-11-27T00:10:00Z">
        <w:r w:rsidR="00282A3C" w:rsidRPr="00B7686C">
          <w:rPr>
            <w:lang w:val="en-US"/>
          </w:rPr>
          <w:t xml:space="preserve"> most wait for turn.</w:t>
        </w:r>
      </w:ins>
      <w:ins w:id="3652" w:author="Morten Lerstad Solli" w:date="2017-11-27T00:11:00Z">
        <w:r w:rsidR="00B4373F" w:rsidRPr="00B7686C">
          <w:rPr>
            <w:lang w:val="en-US"/>
          </w:rPr>
          <w:t xml:space="preserve"> </w:t>
        </w:r>
      </w:ins>
      <w:ins w:id="3653" w:author="Morten Lerstad Solli" w:date="2017-11-30T19:17:00Z">
        <w:r w:rsidR="00245C59">
          <w:rPr>
            <w:lang w:val="en-US"/>
          </w:rPr>
          <w:t xml:space="preserve">When synchronizing a mutating method, it is important to remember to synchronize its </w:t>
        </w:r>
      </w:ins>
      <w:ins w:id="3654" w:author="Morten Lerstad Solli" w:date="2017-11-30T19:18:00Z">
        <w:r w:rsidR="005B7B6F">
          <w:rPr>
            <w:lang w:val="en-US"/>
          </w:rPr>
          <w:t xml:space="preserve">corresponding </w:t>
        </w:r>
      </w:ins>
      <w:ins w:id="3655" w:author="Oscar Herman Kise" w:date="2017-11-30T19:28:00Z">
        <w:r w:rsidR="00F046DB">
          <w:rPr>
            <w:lang w:val="en-US"/>
          </w:rPr>
          <w:t>“</w:t>
        </w:r>
      </w:ins>
      <w:ins w:id="3656" w:author="Morten Lerstad Solli" w:date="2017-11-30T19:17:00Z">
        <w:r w:rsidR="00245C59">
          <w:rPr>
            <w:lang w:val="en-US"/>
          </w:rPr>
          <w:t>get</w:t>
        </w:r>
      </w:ins>
      <w:ins w:id="3657" w:author="Morten Lerstad Solli" w:date="2017-11-30T19:18:00Z">
        <w:r w:rsidR="00245C59">
          <w:rPr>
            <w:lang w:val="en-US"/>
          </w:rPr>
          <w:t xml:space="preserve"> method</w:t>
        </w:r>
      </w:ins>
      <w:ins w:id="3658" w:author="Oscar Herman Kise" w:date="2017-11-30T19:28:00Z">
        <w:r w:rsidR="003B0715">
          <w:rPr>
            <w:lang w:val="en-US"/>
          </w:rPr>
          <w:t>”</w:t>
        </w:r>
      </w:ins>
      <w:ins w:id="3659" w:author="Morten Lerstad Solli" w:date="2017-11-30T19:18:00Z">
        <w:r w:rsidR="00245C59">
          <w:rPr>
            <w:lang w:val="en-US"/>
          </w:rPr>
          <w:t xml:space="preserve"> as well.</w:t>
        </w:r>
      </w:ins>
    </w:p>
    <w:p w14:paraId="18B98A96" w14:textId="3532F9A1" w:rsidR="009428D1" w:rsidRPr="00B7686C" w:rsidRDefault="00B4373F">
      <w:pPr>
        <w:pStyle w:val="Brdtekst"/>
        <w:jc w:val="both"/>
        <w:rPr>
          <w:ins w:id="3660" w:author="Morten Lerstad Solli" w:date="2017-11-27T00:17:00Z"/>
          <w:lang w:val="en-US"/>
        </w:rPr>
        <w:pPrChange w:id="3661" w:author="Oscar Herman Kise" w:date="2017-11-28T11:05:00Z">
          <w:pPr>
            <w:pStyle w:val="Brdtekst"/>
          </w:pPr>
        </w:pPrChange>
      </w:pPr>
      <w:ins w:id="3662" w:author="Morten Lerstad Solli" w:date="2017-11-27T00:11:00Z">
        <w:r w:rsidRPr="00B7686C">
          <w:rPr>
            <w:lang w:val="en-US"/>
          </w:rPr>
          <w:t xml:space="preserve">If we want a </w:t>
        </w:r>
      </w:ins>
      <w:ins w:id="3663" w:author="Morten Lerstad Solli" w:date="2017-11-30T19:16:00Z">
        <w:r w:rsidR="00245C59">
          <w:rPr>
            <w:lang w:val="en-US"/>
          </w:rPr>
          <w:t>task</w:t>
        </w:r>
      </w:ins>
      <w:ins w:id="3664" w:author="Morten Lerstad Solli" w:date="2017-11-27T00:11:00Z">
        <w:r w:rsidRPr="00B7686C">
          <w:rPr>
            <w:lang w:val="en-US"/>
          </w:rPr>
          <w:t xml:space="preserve"> to read a</w:t>
        </w:r>
        <w:del w:id="3665" w:author="Oscar Herman Kise" w:date="2017-11-28T12:57:00Z">
          <w:r w:rsidRPr="00B7686C" w:rsidDel="00B50E65">
            <w:rPr>
              <w:lang w:val="en-US"/>
            </w:rPr>
            <w:delText>n</w:delText>
          </w:r>
        </w:del>
        <w:r w:rsidRPr="00B7686C">
          <w:rPr>
            <w:lang w:val="en-US"/>
          </w:rPr>
          <w:t xml:space="preserve"> </w:t>
        </w:r>
        <w:r w:rsidR="005E52CC" w:rsidRPr="00B7686C">
          <w:rPr>
            <w:lang w:val="en-US"/>
          </w:rPr>
          <w:t>resource only after it is updated</w:t>
        </w:r>
      </w:ins>
      <w:ins w:id="3666" w:author="Oscar Herman Kise" w:date="2017-11-28T12:57:00Z">
        <w:r w:rsidR="00B50E65" w:rsidRPr="00B7686C">
          <w:rPr>
            <w:lang w:val="en-US"/>
          </w:rPr>
          <w:t>,</w:t>
        </w:r>
      </w:ins>
      <w:ins w:id="3667" w:author="Morten Lerstad Solli" w:date="2017-11-27T00:11:00Z">
        <w:r w:rsidR="005E52CC" w:rsidRPr="00B7686C">
          <w:rPr>
            <w:lang w:val="en-US"/>
          </w:rPr>
          <w:t xml:space="preserve"> we can use the </w:t>
        </w:r>
      </w:ins>
      <w:ins w:id="3668" w:author="Oscar Herman Kise" w:date="2017-11-28T12:58:00Z">
        <w:r w:rsidR="00435E30" w:rsidRPr="00B7686C">
          <w:rPr>
            <w:i/>
            <w:lang w:val="en-US"/>
            <w:rPrChange w:id="3669" w:author="Morten Lerstad Solli" w:date="2017-11-29T12:21:00Z">
              <w:rPr>
                <w:lang w:val="en-US"/>
              </w:rPr>
            </w:rPrChange>
          </w:rPr>
          <w:t>“</w:t>
        </w:r>
      </w:ins>
      <w:ins w:id="3670" w:author="Morten Lerstad Solli" w:date="2017-11-27T00:11:00Z">
        <w:r w:rsidR="005E52CC" w:rsidRPr="00B7686C">
          <w:rPr>
            <w:i/>
            <w:lang w:val="en-US"/>
            <w:rPrChange w:id="3671" w:author="Morten Lerstad Solli" w:date="2017-11-29T12:21:00Z">
              <w:rPr>
                <w:lang w:val="en-US"/>
              </w:rPr>
            </w:rPrChange>
          </w:rPr>
          <w:t>wait()</w:t>
        </w:r>
      </w:ins>
      <w:ins w:id="3672" w:author="Oscar Herman Kise" w:date="2017-11-28T12:58:00Z">
        <w:r w:rsidR="00435E30" w:rsidRPr="00B7686C">
          <w:rPr>
            <w:i/>
            <w:lang w:val="en-US"/>
            <w:rPrChange w:id="3673" w:author="Morten Lerstad Solli" w:date="2017-11-29T12:21:00Z">
              <w:rPr>
                <w:lang w:val="en-US"/>
              </w:rPr>
            </w:rPrChange>
          </w:rPr>
          <w:t>”</w:t>
        </w:r>
      </w:ins>
      <w:ins w:id="3674" w:author="Morten Lerstad Solli" w:date="2017-11-27T00:11:00Z">
        <w:r w:rsidR="005E52CC" w:rsidRPr="00B7686C">
          <w:rPr>
            <w:lang w:val="en-US"/>
          </w:rPr>
          <w:t xml:space="preserve"> method</w:t>
        </w:r>
      </w:ins>
      <w:ins w:id="3675" w:author="Morten Lerstad Solli" w:date="2017-11-27T00:12:00Z">
        <w:r w:rsidR="005E52CC" w:rsidRPr="00B7686C">
          <w:rPr>
            <w:lang w:val="en-US"/>
          </w:rPr>
          <w:t>. Then</w:t>
        </w:r>
        <w:del w:id="3676" w:author="Oscar Herman Kise" w:date="2017-11-28T13:34:00Z">
          <w:r w:rsidR="005E52CC" w:rsidRPr="00B7686C" w:rsidDel="00C23C76">
            <w:rPr>
              <w:lang w:val="en-US"/>
            </w:rPr>
            <w:delText xml:space="preserve"> </w:delText>
          </w:r>
        </w:del>
        <w:del w:id="3677" w:author="Oscar Herman Kise" w:date="2017-11-28T13:33:00Z">
          <w:r w:rsidR="005E52CC" w:rsidRPr="00B7686C" w:rsidDel="00C23C76">
            <w:rPr>
              <w:lang w:val="en-US"/>
            </w:rPr>
            <w:delText>when</w:delText>
          </w:r>
        </w:del>
        <w:r w:rsidR="005E52CC" w:rsidRPr="00B7686C">
          <w:rPr>
            <w:lang w:val="en-US"/>
          </w:rPr>
          <w:t xml:space="preserve"> the resource </w:t>
        </w:r>
      </w:ins>
      <w:ins w:id="3678" w:author="Morten Lerstad Solli" w:date="2017-11-27T00:13:00Z">
        <w:r w:rsidR="00BC226B" w:rsidRPr="00B7686C">
          <w:rPr>
            <w:lang w:val="en-US"/>
          </w:rPr>
          <w:t xml:space="preserve">can be updated by another </w:t>
        </w:r>
      </w:ins>
      <w:ins w:id="3679" w:author="Morten Lerstad Solli" w:date="2017-11-30T19:16:00Z">
        <w:r w:rsidR="00245C59">
          <w:rPr>
            <w:lang w:val="en-US"/>
          </w:rPr>
          <w:t>task</w:t>
        </w:r>
      </w:ins>
      <w:ins w:id="3680" w:author="Morten Lerstad Solli" w:date="2017-11-27T00:13:00Z">
        <w:r w:rsidR="00BC226B" w:rsidRPr="00B7686C">
          <w:rPr>
            <w:lang w:val="en-US"/>
          </w:rPr>
          <w:t xml:space="preserve"> that will call the </w:t>
        </w:r>
      </w:ins>
      <w:ins w:id="3681" w:author="Oscar Herman Kise" w:date="2017-11-28T13:33:00Z">
        <w:r w:rsidR="007F0896" w:rsidRPr="00B7686C">
          <w:rPr>
            <w:i/>
            <w:lang w:val="en-US"/>
            <w:rPrChange w:id="3682" w:author="Morten Lerstad Solli" w:date="2017-11-29T12:21:00Z">
              <w:rPr>
                <w:lang w:val="en-US"/>
              </w:rPr>
            </w:rPrChange>
          </w:rPr>
          <w:t>“</w:t>
        </w:r>
      </w:ins>
      <w:ins w:id="3683" w:author="Morten Lerstad Solli" w:date="2017-11-27T00:13:00Z">
        <w:r w:rsidR="00BC226B" w:rsidRPr="00B7686C">
          <w:rPr>
            <w:i/>
            <w:lang w:val="en-US"/>
            <w:rPrChange w:id="3684" w:author="Morten Lerstad Solli" w:date="2017-11-29T12:21:00Z">
              <w:rPr>
                <w:lang w:val="en-US"/>
              </w:rPr>
            </w:rPrChange>
          </w:rPr>
          <w:t>not</w:t>
        </w:r>
      </w:ins>
      <w:ins w:id="3685" w:author="Morten Lerstad Solli" w:date="2017-11-27T00:23:00Z">
        <w:r w:rsidR="00681E80" w:rsidRPr="00B7686C">
          <w:rPr>
            <w:i/>
            <w:lang w:val="en-US"/>
            <w:rPrChange w:id="3686" w:author="Morten Lerstad Solli" w:date="2017-11-29T12:21:00Z">
              <w:rPr>
                <w:lang w:val="en-US"/>
              </w:rPr>
            </w:rPrChange>
          </w:rPr>
          <w:t>i</w:t>
        </w:r>
      </w:ins>
      <w:ins w:id="3687" w:author="Morten Lerstad Solli" w:date="2017-11-27T00:13:00Z">
        <w:r w:rsidR="00BC226B" w:rsidRPr="00B7686C">
          <w:rPr>
            <w:i/>
            <w:lang w:val="en-US"/>
            <w:rPrChange w:id="3688" w:author="Morten Lerstad Solli" w:date="2017-11-29T12:21:00Z">
              <w:rPr>
                <w:lang w:val="en-US"/>
              </w:rPr>
            </w:rPrChange>
          </w:rPr>
          <w:t>f</w:t>
        </w:r>
      </w:ins>
      <w:ins w:id="3689" w:author="Morten Lerstad Solli" w:date="2017-11-27T00:23:00Z">
        <w:r w:rsidR="00681E80" w:rsidRPr="00B7686C">
          <w:rPr>
            <w:i/>
            <w:lang w:val="en-US"/>
            <w:rPrChange w:id="3690" w:author="Morten Lerstad Solli" w:date="2017-11-29T12:21:00Z">
              <w:rPr>
                <w:lang w:val="en-US"/>
              </w:rPr>
            </w:rPrChange>
          </w:rPr>
          <w:t>y</w:t>
        </w:r>
      </w:ins>
      <w:ins w:id="3691" w:author="Morten Lerstad Solli" w:date="2017-11-27T00:13:00Z">
        <w:r w:rsidR="00BC226B" w:rsidRPr="00B7686C">
          <w:rPr>
            <w:i/>
            <w:lang w:val="en-US"/>
            <w:rPrChange w:id="3692" w:author="Morten Lerstad Solli" w:date="2017-11-29T12:21:00Z">
              <w:rPr>
                <w:lang w:val="en-US"/>
              </w:rPr>
            </w:rPrChange>
          </w:rPr>
          <w:t>All()</w:t>
        </w:r>
      </w:ins>
      <w:ins w:id="3693" w:author="Oscar Herman Kise" w:date="2017-11-28T13:33:00Z">
        <w:r w:rsidR="007F0896" w:rsidRPr="00B7686C">
          <w:rPr>
            <w:i/>
            <w:lang w:val="en-US"/>
            <w:rPrChange w:id="3694" w:author="Morten Lerstad Solli" w:date="2017-11-29T12:21:00Z">
              <w:rPr>
                <w:lang w:val="en-US"/>
              </w:rPr>
            </w:rPrChange>
          </w:rPr>
          <w:t>”</w:t>
        </w:r>
      </w:ins>
      <w:ins w:id="3695" w:author="Morten Lerstad Solli" w:date="2017-11-27T00:13:00Z">
        <w:r w:rsidR="00BC226B" w:rsidRPr="00B7686C">
          <w:rPr>
            <w:lang w:val="en-US"/>
          </w:rPr>
          <w:t xml:space="preserve"> method after </w:t>
        </w:r>
      </w:ins>
      <w:ins w:id="3696" w:author="Oscar Herman Kise" w:date="2017-11-28T13:34:00Z">
        <w:r w:rsidR="00974BB6" w:rsidRPr="00B7686C">
          <w:rPr>
            <w:lang w:val="en-US"/>
          </w:rPr>
          <w:t>the update</w:t>
        </w:r>
      </w:ins>
      <w:ins w:id="3697" w:author="Morten Lerstad Solli" w:date="2017-11-27T00:13:00Z">
        <w:del w:id="3698" w:author="Oscar Herman Kise" w:date="2017-11-28T13:34:00Z">
          <w:r w:rsidR="00BC226B" w:rsidRPr="00B7686C" w:rsidDel="00974BB6">
            <w:rPr>
              <w:lang w:val="en-US"/>
            </w:rPr>
            <w:delText>it is done</w:delText>
          </w:r>
        </w:del>
        <w:r w:rsidR="00BC226B" w:rsidRPr="00B7686C">
          <w:rPr>
            <w:lang w:val="en-US"/>
          </w:rPr>
          <w:t xml:space="preserve">, telling the </w:t>
        </w:r>
        <w:r w:rsidR="004642AE" w:rsidRPr="00B7686C">
          <w:rPr>
            <w:lang w:val="en-US"/>
          </w:rPr>
          <w:t>first</w:t>
        </w:r>
      </w:ins>
      <w:ins w:id="3699" w:author="Morten Lerstad Solli" w:date="2017-11-27T00:14:00Z">
        <w:r w:rsidR="004642AE" w:rsidRPr="00B7686C">
          <w:rPr>
            <w:lang w:val="en-US"/>
          </w:rPr>
          <w:t xml:space="preserve"> thread it is ready to be read.</w:t>
        </w:r>
        <w:r w:rsidR="00A57F86" w:rsidRPr="00B7686C">
          <w:rPr>
            <w:lang w:val="en-US"/>
          </w:rPr>
          <w:t xml:space="preserve"> When a t</w:t>
        </w:r>
      </w:ins>
      <w:ins w:id="3700" w:author="Morten Lerstad Solli" w:date="2017-11-27T00:15:00Z">
        <w:r w:rsidR="003B6640" w:rsidRPr="00B7686C">
          <w:rPr>
            <w:lang w:val="en-US"/>
          </w:rPr>
          <w:t>h</w:t>
        </w:r>
      </w:ins>
      <w:ins w:id="3701" w:author="Morten Lerstad Solli" w:date="2017-11-27T00:14:00Z">
        <w:r w:rsidR="00A57F86" w:rsidRPr="00B7686C">
          <w:rPr>
            <w:lang w:val="en-US"/>
          </w:rPr>
          <w:t>read is put in wait</w:t>
        </w:r>
      </w:ins>
      <w:ins w:id="3702" w:author="Oscar Herman Kise" w:date="2017-11-28T13:34:00Z">
        <w:r w:rsidR="00AC610C" w:rsidRPr="00B7686C">
          <w:rPr>
            <w:lang w:val="en-US"/>
          </w:rPr>
          <w:t>,</w:t>
        </w:r>
      </w:ins>
      <w:ins w:id="3703" w:author="Morten Lerstad Solli" w:date="2017-11-27T00:15:00Z">
        <w:r w:rsidR="003B6640" w:rsidRPr="00B7686C">
          <w:rPr>
            <w:lang w:val="en-US"/>
          </w:rPr>
          <w:t xml:space="preserve"> it no longer holds the lock for the resource. This means another </w:t>
        </w:r>
      </w:ins>
      <w:ins w:id="3704" w:author="Morten Lerstad Solli" w:date="2017-11-27T00:16:00Z">
        <w:r w:rsidR="009428D1" w:rsidRPr="00B7686C">
          <w:rPr>
            <w:lang w:val="en-US"/>
          </w:rPr>
          <w:t xml:space="preserve">thread can mutate the object. </w:t>
        </w:r>
      </w:ins>
    </w:p>
    <w:p w14:paraId="05297A04" w14:textId="0A1578D5" w:rsidR="00556A69" w:rsidRPr="00B7686C" w:rsidRDefault="009428D1">
      <w:pPr>
        <w:pStyle w:val="Brdtekst"/>
        <w:jc w:val="both"/>
        <w:rPr>
          <w:ins w:id="3705" w:author="Morten Lerstad Solli" w:date="2017-11-27T00:01:00Z"/>
          <w:lang w:val="en-US"/>
        </w:rPr>
      </w:pPr>
      <w:ins w:id="3706" w:author="Morten Lerstad Solli" w:date="2017-11-27T00:16:00Z">
        <w:r w:rsidRPr="00B7686C">
          <w:rPr>
            <w:lang w:val="en-US"/>
          </w:rPr>
          <w:t xml:space="preserve">When a </w:t>
        </w:r>
      </w:ins>
      <w:ins w:id="3707" w:author="Oscar Herman Kise" w:date="2017-11-28T13:39:00Z">
        <w:r w:rsidR="00F65F7E" w:rsidRPr="00B7686C">
          <w:rPr>
            <w:i/>
            <w:lang w:val="en-US"/>
            <w:rPrChange w:id="3708" w:author="Morten Lerstad Solli" w:date="2017-11-29T12:21:00Z">
              <w:rPr>
                <w:lang w:val="en-US"/>
              </w:rPr>
            </w:rPrChange>
          </w:rPr>
          <w:t>“</w:t>
        </w:r>
      </w:ins>
      <w:ins w:id="3709" w:author="Morten Lerstad Solli" w:date="2017-11-27T00:16:00Z">
        <w:r w:rsidRPr="00B7686C">
          <w:rPr>
            <w:i/>
            <w:lang w:val="en-US"/>
            <w:rPrChange w:id="3710" w:author="Morten Lerstad Solli" w:date="2017-11-29T12:21:00Z">
              <w:rPr>
                <w:lang w:val="en-US"/>
              </w:rPr>
            </w:rPrChange>
          </w:rPr>
          <w:t>wait</w:t>
        </w:r>
      </w:ins>
      <w:ins w:id="3711" w:author="Morten Lerstad Solli" w:date="2017-11-27T00:17:00Z">
        <w:r w:rsidR="000F52ED" w:rsidRPr="00B7686C">
          <w:rPr>
            <w:i/>
            <w:lang w:val="en-US"/>
            <w:rPrChange w:id="3712" w:author="Morten Lerstad Solli" w:date="2017-11-29T12:21:00Z">
              <w:rPr>
                <w:lang w:val="en-US"/>
              </w:rPr>
            </w:rPrChange>
          </w:rPr>
          <w:t>()</w:t>
        </w:r>
      </w:ins>
      <w:ins w:id="3713" w:author="Oscar Herman Kise" w:date="2017-11-28T13:39:00Z">
        <w:r w:rsidR="00F65F7E" w:rsidRPr="00B7686C">
          <w:rPr>
            <w:i/>
            <w:lang w:val="en-US"/>
            <w:rPrChange w:id="3714" w:author="Morten Lerstad Solli" w:date="2017-11-29T12:21:00Z">
              <w:rPr>
                <w:lang w:val="en-US"/>
              </w:rPr>
            </w:rPrChange>
          </w:rPr>
          <w:t>”</w:t>
        </w:r>
      </w:ins>
      <w:ins w:id="3715" w:author="Morten Lerstad Solli" w:date="2017-11-27T00:18:00Z">
        <w:r w:rsidR="000F52ED" w:rsidRPr="00B7686C">
          <w:rPr>
            <w:lang w:val="en-US"/>
          </w:rPr>
          <w:t xml:space="preserve"> </w:t>
        </w:r>
      </w:ins>
      <w:ins w:id="3716" w:author="Morten Lerstad Solli" w:date="2017-11-27T00:16:00Z">
        <w:r w:rsidRPr="00B7686C">
          <w:rPr>
            <w:lang w:val="en-US"/>
          </w:rPr>
          <w:t>is used</w:t>
        </w:r>
      </w:ins>
      <w:ins w:id="3717" w:author="Oscar Herman Kise" w:date="2017-11-28T13:39:00Z">
        <w:r w:rsidR="00F65F7E" w:rsidRPr="00B7686C">
          <w:rPr>
            <w:lang w:val="en-US"/>
          </w:rPr>
          <w:t>,</w:t>
        </w:r>
      </w:ins>
      <w:ins w:id="3718" w:author="Morten Lerstad Solli" w:date="2017-11-27T00:16:00Z">
        <w:r w:rsidRPr="00B7686C">
          <w:rPr>
            <w:lang w:val="en-US"/>
          </w:rPr>
          <w:t xml:space="preserve"> it is important for the other task</w:t>
        </w:r>
      </w:ins>
      <w:ins w:id="3719" w:author="Oscar Herman Kise" w:date="2017-11-28T13:42:00Z">
        <w:r w:rsidR="003E22B2" w:rsidRPr="00B7686C">
          <w:rPr>
            <w:lang w:val="en-US"/>
          </w:rPr>
          <w:t>s</w:t>
        </w:r>
      </w:ins>
      <w:ins w:id="3720" w:author="Morten Lerstad Solli" w:date="2017-11-27T00:16:00Z">
        <w:r w:rsidRPr="00B7686C">
          <w:rPr>
            <w:lang w:val="en-US"/>
          </w:rPr>
          <w:t xml:space="preserve"> to call the notifyAll</w:t>
        </w:r>
      </w:ins>
      <w:ins w:id="3721" w:author="Morten Lerstad Solli" w:date="2017-11-27T00:17:00Z">
        <w:r w:rsidR="000F52ED" w:rsidRPr="00B7686C">
          <w:rPr>
            <w:lang w:val="en-US"/>
          </w:rPr>
          <w:t xml:space="preserve">() </w:t>
        </w:r>
      </w:ins>
      <w:ins w:id="3722" w:author="Morten Lerstad Solli" w:date="2017-11-27T00:16:00Z">
        <w:r w:rsidRPr="00B7686C">
          <w:rPr>
            <w:lang w:val="en-US"/>
          </w:rPr>
          <w:t>method after it is done</w:t>
        </w:r>
      </w:ins>
      <w:ins w:id="3723" w:author="Morten Lerstad Solli" w:date="2017-11-27T00:17:00Z">
        <w:r w:rsidRPr="00B7686C">
          <w:rPr>
            <w:lang w:val="en-US"/>
          </w:rPr>
          <w:t>. If it doesn’t the</w:t>
        </w:r>
        <w:r w:rsidR="000F52ED" w:rsidRPr="00B7686C">
          <w:rPr>
            <w:lang w:val="en-US"/>
          </w:rPr>
          <w:t xml:space="preserve"> program can end up in a deadlock state.</w:t>
        </w:r>
        <w:r w:rsidRPr="00B7686C">
          <w:rPr>
            <w:lang w:val="en-US"/>
          </w:rPr>
          <w:t xml:space="preserve"> </w:t>
        </w:r>
      </w:ins>
      <w:customXmlInsRangeStart w:id="3724" w:author="Morten Lerstad Solli" w:date="2017-11-27T00:19:00Z"/>
      <w:sdt>
        <w:sdtPr>
          <w:rPr>
            <w:lang w:val="en-US"/>
          </w:rPr>
          <w:id w:val="1126051720"/>
          <w:citation/>
        </w:sdtPr>
        <w:sdtContent>
          <w:customXmlInsRangeEnd w:id="3724"/>
          <w:ins w:id="3725" w:author="Morten Lerstad Solli" w:date="2017-11-27T00:19:00Z">
            <w:r w:rsidR="00322AF4" w:rsidRPr="00CD6AE6">
              <w:rPr>
                <w:lang w:val="en-US"/>
              </w:rPr>
              <w:fldChar w:fldCharType="begin"/>
            </w:r>
            <w:r w:rsidR="00322AF4" w:rsidRPr="00B7686C">
              <w:rPr>
                <w:lang w:val="en-US"/>
                <w:rPrChange w:id="3726" w:author="Morten Lerstad Solli" w:date="2017-11-29T12:21:00Z">
                  <w:rPr/>
                </w:rPrChange>
              </w:rPr>
              <w:instrText xml:space="preserve"> CITATION Gon16 \l 1044 </w:instrText>
            </w:r>
          </w:ins>
          <w:r w:rsidR="00322AF4" w:rsidRPr="00CD6AE6">
            <w:rPr>
              <w:lang w:val="en-US"/>
            </w:rPr>
            <w:fldChar w:fldCharType="separate"/>
          </w:r>
          <w:r w:rsidR="009C609D">
            <w:rPr>
              <w:noProof/>
              <w:lang w:val="en-US"/>
            </w:rPr>
            <w:t>(González 2016)</w:t>
          </w:r>
          <w:ins w:id="3727" w:author="Morten Lerstad Solli" w:date="2017-11-27T00:19:00Z">
            <w:r w:rsidR="00322AF4" w:rsidRPr="00CD6AE6">
              <w:rPr>
                <w:lang w:val="en-US"/>
              </w:rPr>
              <w:fldChar w:fldCharType="end"/>
            </w:r>
          </w:ins>
          <w:customXmlInsRangeStart w:id="3728" w:author="Morten Lerstad Solli" w:date="2017-11-27T00:19:00Z"/>
        </w:sdtContent>
      </w:sdt>
      <w:customXmlInsRangeEnd w:id="3728"/>
      <w:ins w:id="3729" w:author="Morten Lerstad Solli" w:date="2017-11-27T00:19:00Z">
        <w:r w:rsidR="00322AF4" w:rsidRPr="00B7686C">
          <w:rPr>
            <w:lang w:val="en-US"/>
          </w:rPr>
          <w:t xml:space="preserve"> </w:t>
        </w:r>
      </w:ins>
      <w:customXmlInsRangeStart w:id="3730" w:author="Morten Lerstad Solli" w:date="2017-11-27T00:19:00Z"/>
      <w:sdt>
        <w:sdtPr>
          <w:rPr>
            <w:lang w:val="en-US"/>
          </w:rPr>
          <w:id w:val="-111366208"/>
          <w:citation/>
        </w:sdtPr>
        <w:sdtContent>
          <w:customXmlInsRangeEnd w:id="3730"/>
          <w:ins w:id="3731" w:author="Morten Lerstad Solli" w:date="2017-11-27T00:19:00Z">
            <w:r w:rsidR="00322AF4" w:rsidRPr="00CD6AE6">
              <w:rPr>
                <w:lang w:val="en-US"/>
              </w:rPr>
              <w:fldChar w:fldCharType="begin"/>
            </w:r>
            <w:r w:rsidR="00322AF4" w:rsidRPr="00B7686C">
              <w:rPr>
                <w:lang w:val="en-US"/>
                <w:rPrChange w:id="3732" w:author="Morten Lerstad Solli" w:date="2017-11-29T12:21:00Z">
                  <w:rPr/>
                </w:rPrChange>
              </w:rPr>
              <w:instrText xml:space="preserve"> CITATION And04 \l 1044 </w:instrText>
            </w:r>
          </w:ins>
          <w:r w:rsidR="00322AF4" w:rsidRPr="00CD6AE6">
            <w:rPr>
              <w:lang w:val="en-US"/>
            </w:rPr>
            <w:fldChar w:fldCharType="separate"/>
          </w:r>
          <w:r w:rsidR="009C609D">
            <w:rPr>
              <w:noProof/>
              <w:lang w:val="en-US"/>
            </w:rPr>
            <w:t>(Wellings 2004)</w:t>
          </w:r>
          <w:ins w:id="3733" w:author="Morten Lerstad Solli" w:date="2017-11-27T00:19:00Z">
            <w:r w:rsidR="00322AF4" w:rsidRPr="00CD6AE6">
              <w:rPr>
                <w:lang w:val="en-US"/>
              </w:rPr>
              <w:fldChar w:fldCharType="end"/>
            </w:r>
          </w:ins>
          <w:customXmlInsRangeStart w:id="3734" w:author="Morten Lerstad Solli" w:date="2017-11-27T00:19:00Z"/>
        </w:sdtContent>
      </w:sdt>
      <w:customXmlInsRangeEnd w:id="3734"/>
      <w:ins w:id="3735" w:author="Morten Lerstad Solli" w:date="2017-11-27T00:19:00Z">
        <w:r w:rsidR="00D97983" w:rsidRPr="00B7686C">
          <w:rPr>
            <w:lang w:val="en-US"/>
          </w:rPr>
          <w:t>.</w:t>
        </w:r>
      </w:ins>
    </w:p>
    <w:p w14:paraId="5315DDCB" w14:textId="7A74ED42" w:rsidR="00833F51" w:rsidRDefault="00833F51">
      <w:pPr>
        <w:pStyle w:val="Brdtekst"/>
        <w:jc w:val="both"/>
        <w:rPr>
          <w:ins w:id="3736" w:author="Morten Lerstad Solli" w:date="2017-11-30T18:35:00Z"/>
          <w:lang w:val="en-US"/>
        </w:rPr>
      </w:pPr>
    </w:p>
    <w:p w14:paraId="7C1A620D" w14:textId="0EC45284" w:rsidR="00833F51" w:rsidRDefault="00C430EB" w:rsidP="00833F51">
      <w:pPr>
        <w:pStyle w:val="Overskrift2"/>
        <w:rPr>
          <w:ins w:id="3737" w:author="Morten Lerstad Solli" w:date="2017-11-30T18:35:00Z"/>
          <w:lang w:val="en-US"/>
        </w:rPr>
      </w:pPr>
      <w:bookmarkStart w:id="3738" w:name="_Toc499835612"/>
      <w:ins w:id="3739" w:author="Oscar Herman Kise" w:date="2017-11-30T20:43:00Z">
        <w:r>
          <w:rPr>
            <w:lang w:val="en-US"/>
          </w:rPr>
          <w:t xml:space="preserve"> </w:t>
        </w:r>
      </w:ins>
      <w:bookmarkStart w:id="3740" w:name="_Toc499843316"/>
      <w:ins w:id="3741" w:author="Morten Lerstad Solli" w:date="2017-11-30T18:35:00Z">
        <w:r w:rsidR="00833F51">
          <w:rPr>
            <w:lang w:val="en-US"/>
          </w:rPr>
          <w:t>ThreadPool</w:t>
        </w:r>
        <w:bookmarkEnd w:id="3738"/>
        <w:bookmarkEnd w:id="3740"/>
      </w:ins>
    </w:p>
    <w:p w14:paraId="72BEF35C" w14:textId="436ECC43" w:rsidR="00833F51" w:rsidRPr="00B7686C" w:rsidRDefault="00833F51">
      <w:pPr>
        <w:pStyle w:val="Brdtekst"/>
        <w:jc w:val="both"/>
        <w:rPr>
          <w:ins w:id="3742" w:author="Morten Lerstad Solli" w:date="2017-11-27T00:01:00Z"/>
          <w:lang w:val="en-US"/>
        </w:rPr>
        <w:pPrChange w:id="3743" w:author="Oscar Herman Kise" w:date="2017-11-30T19:13:00Z">
          <w:pPr>
            <w:pStyle w:val="Brdtekst"/>
          </w:pPr>
        </w:pPrChange>
      </w:pPr>
      <w:ins w:id="3744" w:author="Morten Lerstad Solli" w:date="2017-11-30T18:35:00Z">
        <w:r>
          <w:rPr>
            <w:lang w:val="en-US"/>
          </w:rPr>
          <w:t>The ThreadPool consists of a collection of</w:t>
        </w:r>
      </w:ins>
      <w:ins w:id="3745" w:author="Oscar Herman Kise" w:date="2017-11-30T19:08:00Z">
        <w:r w:rsidR="00067934">
          <w:rPr>
            <w:lang w:val="en-US"/>
          </w:rPr>
          <w:t xml:space="preserve"> all</w:t>
        </w:r>
      </w:ins>
      <w:ins w:id="3746" w:author="Morten Lerstad Solli" w:date="2017-11-30T18:35:00Z">
        <w:r>
          <w:rPr>
            <w:lang w:val="en-US"/>
          </w:rPr>
          <w:t xml:space="preserve"> threads that</w:t>
        </w:r>
      </w:ins>
      <w:ins w:id="3747" w:author="Oscar Herman Kise" w:date="2017-11-30T19:08:00Z">
        <w:r w:rsidR="00067934">
          <w:rPr>
            <w:lang w:val="en-US"/>
          </w:rPr>
          <w:t xml:space="preserve"> are</w:t>
        </w:r>
      </w:ins>
      <w:ins w:id="3748" w:author="Morten Lerstad Solli" w:date="2017-11-30T18:35:00Z">
        <w:del w:id="3749" w:author="Oscar Herman Kise" w:date="2017-11-30T19:08:00Z">
          <w:r w:rsidDel="00067934">
            <w:rPr>
              <w:lang w:val="en-US"/>
            </w:rPr>
            <w:delText xml:space="preserve"> is</w:delText>
          </w:r>
        </w:del>
        <w:r>
          <w:rPr>
            <w:lang w:val="en-US"/>
          </w:rPr>
          <w:t xml:space="preserve"> created when the application starts. It can be defined in the ThreadPool how many threads it should contained. It is important to keep in mind that the more threads in the ThreadPool, the more recourses are used. When executing a runnable task, it is given a thread from the pool to execute the task. When the task is done, the thread will return to the pool for another task to use. If there </w:t>
        </w:r>
      </w:ins>
      <w:ins w:id="3750" w:author="Oscar Herman Kise" w:date="2017-11-30T18:49:00Z">
        <w:r w:rsidR="007C4A7A">
          <w:rPr>
            <w:lang w:val="en-US"/>
          </w:rPr>
          <w:t>are</w:t>
        </w:r>
      </w:ins>
      <w:ins w:id="3751" w:author="Morten Lerstad Solli" w:date="2017-11-30T18:35:00Z">
        <w:del w:id="3752" w:author="Oscar Herman Kise" w:date="2017-11-30T18:49:00Z">
          <w:r w:rsidDel="007C4A7A">
            <w:rPr>
              <w:lang w:val="en-US"/>
            </w:rPr>
            <w:delText>is</w:delText>
          </w:r>
        </w:del>
        <w:r>
          <w:rPr>
            <w:lang w:val="en-US"/>
          </w:rPr>
          <w:t xml:space="preserve"> no threads available the task will have to wait for another task to complete and return the thread. </w:t>
        </w:r>
      </w:ins>
      <w:customXmlInsRangeStart w:id="3753" w:author="Morten Lerstad Solli" w:date="2017-11-30T18:35:00Z"/>
      <w:sdt>
        <w:sdtPr>
          <w:rPr>
            <w:lang w:val="en-US"/>
          </w:rPr>
          <w:id w:val="-1141578030"/>
          <w:citation/>
        </w:sdtPr>
        <w:sdtContent>
          <w:customXmlInsRangeEnd w:id="3753"/>
          <w:ins w:id="3754" w:author="Morten Lerstad Solli" w:date="2017-11-30T18:35:00Z">
            <w:r>
              <w:rPr>
                <w:lang w:val="en-US"/>
              </w:rPr>
              <w:fldChar w:fldCharType="begin"/>
            </w:r>
            <w:r w:rsidRPr="00833F51">
              <w:rPr>
                <w:lang w:val="en-US"/>
                <w:rPrChange w:id="3755" w:author="Morten Lerstad Solli" w:date="2017-11-30T18:35:00Z">
                  <w:rPr/>
                </w:rPrChange>
              </w:rPr>
              <w:instrText xml:space="preserve"> CITATION Gon16 \l 1044 </w:instrText>
            </w:r>
            <w:r>
              <w:rPr>
                <w:lang w:val="en-US"/>
              </w:rPr>
              <w:fldChar w:fldCharType="separate"/>
            </w:r>
            <w:r w:rsidRPr="007C4A7A">
              <w:rPr>
                <w:noProof/>
                <w:lang w:val="en-US"/>
                <w:rPrChange w:id="3756" w:author="Oscar Herman Kise" w:date="2017-11-30T18:49:00Z">
                  <w:rPr>
                    <w:noProof/>
                  </w:rPr>
                </w:rPrChange>
              </w:rPr>
              <w:t>(González 2016)</w:t>
            </w:r>
            <w:r>
              <w:rPr>
                <w:lang w:val="en-US"/>
              </w:rPr>
              <w:fldChar w:fldCharType="end"/>
            </w:r>
          </w:ins>
          <w:customXmlInsRangeStart w:id="3757" w:author="Morten Lerstad Solli" w:date="2017-11-30T18:35:00Z"/>
        </w:sdtContent>
      </w:sdt>
      <w:customXmlInsRangeEnd w:id="3757"/>
    </w:p>
    <w:p w14:paraId="7F6C792E" w14:textId="77CDA530" w:rsidR="005524F6" w:rsidRPr="00B7686C" w:rsidRDefault="005524F6">
      <w:pPr>
        <w:jc w:val="both"/>
        <w:rPr>
          <w:ins w:id="3758" w:author="Morten Lerstad Solli" w:date="2017-11-27T01:52:00Z"/>
          <w:rFonts w:ascii="Times New Roman" w:eastAsia="Times New Roman" w:hAnsi="Times New Roman"/>
          <w:lang w:val="en-US"/>
        </w:rPr>
        <w:pPrChange w:id="3759" w:author="Oscar Herman Kise" w:date="2017-11-30T19:13:00Z">
          <w:pPr/>
        </w:pPrChange>
      </w:pPr>
    </w:p>
    <w:p w14:paraId="1B6193F4" w14:textId="08342067" w:rsidR="00183930" w:rsidRPr="00B7686C" w:rsidDel="00486614" w:rsidRDefault="00C8375D">
      <w:pPr>
        <w:pStyle w:val="Overskrift2"/>
        <w:jc w:val="both"/>
        <w:rPr>
          <w:ins w:id="3760" w:author="Morten Lerstad Solli" w:date="2017-11-30T18:33:00Z"/>
          <w:del w:id="3761" w:author="Oscar Herman Kise" w:date="2017-11-30T19:13:00Z"/>
          <w:lang w:val="en-US"/>
        </w:rPr>
      </w:pPr>
      <w:bookmarkStart w:id="3762" w:name="_Toc499567442"/>
      <w:bookmarkStart w:id="3763" w:name="_Toc499568107"/>
      <w:ins w:id="3764" w:author="Oscar Herman Kise" w:date="2017-11-27T17:52:00Z">
        <w:r w:rsidRPr="00B7686C">
          <w:rPr>
            <w:lang w:val="en-US"/>
          </w:rPr>
          <w:t xml:space="preserve"> </w:t>
        </w:r>
      </w:ins>
      <w:bookmarkStart w:id="3765" w:name="_Toc499584481"/>
      <w:bookmarkStart w:id="3766" w:name="_Toc499584815"/>
      <w:bookmarkStart w:id="3767" w:name="_Toc499631408"/>
      <w:bookmarkStart w:id="3768" w:name="_Toc499646470"/>
      <w:bookmarkStart w:id="3769" w:name="_Toc499654683"/>
      <w:bookmarkStart w:id="3770" w:name="_Toc499722757"/>
      <w:bookmarkStart w:id="3771" w:name="_Toc499733235"/>
      <w:bookmarkStart w:id="3772" w:name="_Toc499737744"/>
      <w:bookmarkStart w:id="3773" w:name="_Toc499750660"/>
      <w:bookmarkStart w:id="3774" w:name="_Toc499754006"/>
      <w:bookmarkStart w:id="3775" w:name="_Toc499757801"/>
      <w:bookmarkStart w:id="3776" w:name="_Toc499757359"/>
      <w:bookmarkStart w:id="3777" w:name="_Toc499806087"/>
      <w:bookmarkStart w:id="3778" w:name="_Toc499828935"/>
      <w:bookmarkStart w:id="3779" w:name="_Toc499829516"/>
      <w:bookmarkStart w:id="3780" w:name="_Toc499835613"/>
      <w:bookmarkStart w:id="3781" w:name="_Toc499838002"/>
      <w:bookmarkStart w:id="3782" w:name="_Toc499842652"/>
      <w:bookmarkStart w:id="3783" w:name="_Toc499843317"/>
      <w:moveToRangeStart w:id="3784" w:author="Morten Lerstad Solli" w:date="2017-11-27T01:52:00Z" w:name="move499510945"/>
      <w:moveTo w:id="3785" w:author="Morten Lerstad Solli" w:date="2017-11-27T01:52:00Z">
        <w:r w:rsidR="00183930" w:rsidRPr="00B7686C">
          <w:rPr>
            <w:lang w:val="en-US"/>
          </w:rPr>
          <w:t>Executor</w:t>
        </w:r>
      </w:moveTo>
      <w:ins w:id="3786" w:author="Morten Lerstad Solli" w:date="2017-11-27T01:59:00Z">
        <w:r w:rsidR="00AE3C77" w:rsidRPr="00B7686C">
          <w:rPr>
            <w:lang w:val="en-US"/>
          </w:rPr>
          <w:t xml:space="preserve"> &amp; Scheduler</w:t>
        </w:r>
      </w:ins>
      <w:bookmarkEnd w:id="3762"/>
      <w:bookmarkEnd w:id="3763"/>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p>
    <w:p w14:paraId="6F01C1A4" w14:textId="77777777" w:rsidR="00833F51" w:rsidRPr="00486614" w:rsidRDefault="00833F51">
      <w:pPr>
        <w:pStyle w:val="Overskrift2"/>
        <w:jc w:val="both"/>
        <w:rPr>
          <w:moveTo w:id="3787" w:author="Morten Lerstad Solli" w:date="2017-11-27T01:52:00Z"/>
          <w:lang w:val="en-US"/>
        </w:rPr>
        <w:pPrChange w:id="3788" w:author="Oscar Herman Kise" w:date="2017-11-30T19:13:00Z">
          <w:pPr>
            <w:pStyle w:val="Overskrift2"/>
          </w:pPr>
        </w:pPrChange>
      </w:pPr>
      <w:bookmarkStart w:id="3789" w:name="_Toc499835614"/>
      <w:bookmarkStart w:id="3790" w:name="_Toc499843318"/>
      <w:bookmarkEnd w:id="3789"/>
      <w:bookmarkEnd w:id="3790"/>
    </w:p>
    <w:p w14:paraId="202A437E" w14:textId="7F610773" w:rsidR="009B5D3F" w:rsidRPr="00B7686C" w:rsidDel="005362B9" w:rsidRDefault="00DF250C">
      <w:pPr>
        <w:pStyle w:val="Brdtekst"/>
        <w:jc w:val="both"/>
        <w:rPr>
          <w:del w:id="3791" w:author="Morten Lerstad Solli" w:date="2017-11-27T11:12:00Z"/>
          <w:lang w:val="en-US"/>
        </w:rPr>
        <w:pPrChange w:id="3792" w:author="Oscar Herman Kise" w:date="2017-11-30T19:13:00Z">
          <w:pPr>
            <w:pStyle w:val="Brdtekst"/>
          </w:pPr>
        </w:pPrChange>
      </w:pPr>
      <w:ins w:id="3793" w:author="Morten Lerstad Solli" w:date="2017-11-27T02:00:00Z">
        <w:r w:rsidRPr="00B7686C">
          <w:rPr>
            <w:lang w:val="en-US"/>
          </w:rPr>
          <w:t xml:space="preserve">Executors are used </w:t>
        </w:r>
      </w:ins>
      <w:ins w:id="3794" w:author="Morten Lerstad Solli" w:date="2017-11-27T10:04:00Z">
        <w:r w:rsidR="002C05CC" w:rsidRPr="00B7686C">
          <w:rPr>
            <w:lang w:val="en-US"/>
          </w:rPr>
          <w:t>for</w:t>
        </w:r>
      </w:ins>
      <w:ins w:id="3795" w:author="Morten Lerstad Solli" w:date="2017-11-27T02:00:00Z">
        <w:r w:rsidRPr="00B7686C">
          <w:rPr>
            <w:lang w:val="en-US"/>
          </w:rPr>
          <w:t xml:space="preserve"> manag</w:t>
        </w:r>
      </w:ins>
      <w:ins w:id="3796" w:author="Morten Lerstad Solli" w:date="2017-11-27T02:01:00Z">
        <w:r w:rsidRPr="00B7686C">
          <w:rPr>
            <w:lang w:val="en-US"/>
          </w:rPr>
          <w:t xml:space="preserve">ing threads </w:t>
        </w:r>
      </w:ins>
      <w:ins w:id="3797" w:author="Morten Lerstad Solli" w:date="2017-11-30T18:33:00Z">
        <w:r w:rsidR="00833F51">
          <w:rPr>
            <w:lang w:val="en-US"/>
          </w:rPr>
          <w:t>within an application</w:t>
        </w:r>
      </w:ins>
      <w:ins w:id="3798" w:author="Morten Lerstad Solli" w:date="2017-11-27T02:01:00Z">
        <w:r w:rsidRPr="00B7686C">
          <w:rPr>
            <w:lang w:val="en-US"/>
          </w:rPr>
          <w:t>.</w:t>
        </w:r>
      </w:ins>
      <w:ins w:id="3799" w:author="Morten Lerstad Solli" w:date="2017-11-30T18:34:00Z">
        <w:r w:rsidR="00833F51">
          <w:rPr>
            <w:lang w:val="en-US"/>
          </w:rPr>
          <w:t xml:space="preserve"> When using an executor</w:t>
        </w:r>
      </w:ins>
      <w:ins w:id="3800" w:author="Morten Lerstad Solli" w:date="2017-11-30T18:37:00Z">
        <w:r w:rsidR="0028481D">
          <w:rPr>
            <w:lang w:val="en-US"/>
          </w:rPr>
          <w:t>,</w:t>
        </w:r>
      </w:ins>
      <w:ins w:id="3801" w:author="Morten Lerstad Solli" w:date="2017-11-30T18:34:00Z">
        <w:r w:rsidR="00833F51">
          <w:rPr>
            <w:lang w:val="en-US"/>
          </w:rPr>
          <w:t xml:space="preserve"> we can decide when certain</w:t>
        </w:r>
      </w:ins>
      <w:ins w:id="3802" w:author="Morten Lerstad Solli" w:date="2017-11-27T02:01:00Z">
        <w:r w:rsidRPr="00B7686C">
          <w:rPr>
            <w:lang w:val="en-US"/>
          </w:rPr>
          <w:t xml:space="preserve"> </w:t>
        </w:r>
      </w:ins>
      <w:ins w:id="3803" w:author="Morten Lerstad Solli" w:date="2017-11-27T11:59:00Z">
        <w:r w:rsidR="000C61F6" w:rsidRPr="00B7686C">
          <w:rPr>
            <w:lang w:val="en-US"/>
          </w:rPr>
          <w:t>tasks</w:t>
        </w:r>
      </w:ins>
      <w:ins w:id="3804" w:author="Morten Lerstad Solli" w:date="2017-11-30T18:34:00Z">
        <w:r w:rsidR="00833F51">
          <w:rPr>
            <w:lang w:val="en-US"/>
          </w:rPr>
          <w:t xml:space="preserve"> shall be executed. This is done by calling </w:t>
        </w:r>
      </w:ins>
      <w:ins w:id="3805" w:author="Morten Lerstad Solli" w:date="2017-11-30T18:35:00Z">
        <w:r w:rsidR="00833F51">
          <w:rPr>
            <w:lang w:val="en-US"/>
          </w:rPr>
          <w:t xml:space="preserve">the </w:t>
        </w:r>
      </w:ins>
      <w:ins w:id="3806" w:author="Morten Lerstad Solli" w:date="2017-11-30T18:37:00Z">
        <w:r w:rsidR="00364B03">
          <w:rPr>
            <w:lang w:val="en-US"/>
          </w:rPr>
          <w:t>objects</w:t>
        </w:r>
      </w:ins>
      <w:ins w:id="3807" w:author="Morten Lerstad Solli" w:date="2017-11-30T18:35:00Z">
        <w:r w:rsidR="00833F51">
          <w:rPr>
            <w:lang w:val="en-US"/>
          </w:rPr>
          <w:t xml:space="preserve"> “</w:t>
        </w:r>
        <w:r w:rsidR="00833F51" w:rsidRPr="00833F51">
          <w:rPr>
            <w:i/>
            <w:lang w:val="en-US"/>
            <w:rPrChange w:id="3808" w:author="Morten Lerstad Solli" w:date="2017-11-30T18:35:00Z">
              <w:rPr>
                <w:lang w:val="en-US"/>
              </w:rPr>
            </w:rPrChange>
          </w:rPr>
          <w:t>run()</w:t>
        </w:r>
        <w:r w:rsidR="00833F51">
          <w:rPr>
            <w:lang w:val="en-US"/>
          </w:rPr>
          <w:t xml:space="preserve">” method. </w:t>
        </w:r>
      </w:ins>
      <w:ins w:id="3809" w:author="Morten Lerstad Solli" w:date="2017-11-30T18:41:00Z">
        <w:r w:rsidR="00364B03">
          <w:rPr>
            <w:lang w:val="en-US"/>
          </w:rPr>
          <w:t>When executing</w:t>
        </w:r>
      </w:ins>
      <w:ins w:id="3810" w:author="Morten Lerstad Solli" w:date="2017-11-27T10:55:00Z">
        <w:r w:rsidR="009B5D3F" w:rsidRPr="00B7686C">
          <w:rPr>
            <w:lang w:val="en-US"/>
          </w:rPr>
          <w:t xml:space="preserve"> a task</w:t>
        </w:r>
      </w:ins>
      <w:ins w:id="3811" w:author="Morten Lerstad Solli" w:date="2017-11-30T18:41:00Z">
        <w:r w:rsidR="00364B03">
          <w:rPr>
            <w:lang w:val="en-US"/>
          </w:rPr>
          <w:t>,</w:t>
        </w:r>
      </w:ins>
      <w:ins w:id="3812" w:author="Morten Lerstad Solli" w:date="2017-11-27T10:55:00Z">
        <w:r w:rsidR="009B5D3F" w:rsidRPr="00B7686C">
          <w:rPr>
            <w:lang w:val="en-US"/>
          </w:rPr>
          <w:t xml:space="preserve"> the executor </w:t>
        </w:r>
      </w:ins>
      <w:ins w:id="3813" w:author="Morten Lerstad Solli" w:date="2017-11-30T18:41:00Z">
        <w:r w:rsidR="00364B03">
          <w:rPr>
            <w:lang w:val="en-US"/>
          </w:rPr>
          <w:t xml:space="preserve">will </w:t>
        </w:r>
      </w:ins>
      <w:ins w:id="3814" w:author="Morten Lerstad Solli" w:date="2017-11-30T18:53:00Z">
        <w:r w:rsidR="009A02A0">
          <w:rPr>
            <w:lang w:val="en-US"/>
          </w:rPr>
          <w:t>acquire</w:t>
        </w:r>
      </w:ins>
      <w:ins w:id="3815" w:author="Morten Lerstad Solli" w:date="2017-11-30T18:41:00Z">
        <w:r w:rsidR="00364B03">
          <w:rPr>
            <w:lang w:val="en-US"/>
          </w:rPr>
          <w:t xml:space="preserve"> </w:t>
        </w:r>
      </w:ins>
      <w:ins w:id="3816" w:author="Morten Lerstad Solli" w:date="2017-11-27T10:55:00Z">
        <w:r w:rsidR="009B5D3F" w:rsidRPr="00B7686C">
          <w:rPr>
            <w:lang w:val="en-US"/>
          </w:rPr>
          <w:t xml:space="preserve">a thread </w:t>
        </w:r>
      </w:ins>
      <w:ins w:id="3817" w:author="Morten Lerstad Solli" w:date="2017-11-30T18:41:00Z">
        <w:r w:rsidR="00364B03">
          <w:rPr>
            <w:lang w:val="en-US"/>
          </w:rPr>
          <w:t>from</w:t>
        </w:r>
      </w:ins>
      <w:ins w:id="3818" w:author="Morten Lerstad Solli" w:date="2017-11-27T10:55:00Z">
        <w:r w:rsidR="009B5D3F" w:rsidRPr="00B7686C">
          <w:rPr>
            <w:lang w:val="en-US"/>
          </w:rPr>
          <w:t xml:space="preserve"> the </w:t>
        </w:r>
      </w:ins>
      <w:ins w:id="3819" w:author="Morten Lerstad Solli" w:date="2017-11-30T18:43:00Z">
        <w:r w:rsidR="00364B03">
          <w:rPr>
            <w:lang w:val="en-US"/>
          </w:rPr>
          <w:t xml:space="preserve">ThreadPool </w:t>
        </w:r>
      </w:ins>
      <w:ins w:id="3820" w:author="Morten Lerstad Solli" w:date="2017-11-30T18:41:00Z">
        <w:r w:rsidR="00364B03">
          <w:rPr>
            <w:lang w:val="en-US"/>
          </w:rPr>
          <w:t xml:space="preserve">and assign it to the </w:t>
        </w:r>
      </w:ins>
      <w:ins w:id="3821" w:author="Oscar Herman Kise" w:date="2017-11-30T19:10:00Z">
        <w:r w:rsidR="00EB07A1">
          <w:rPr>
            <w:lang w:val="en-US"/>
          </w:rPr>
          <w:t>R</w:t>
        </w:r>
      </w:ins>
      <w:ins w:id="3822" w:author="Morten Lerstad Solli" w:date="2017-11-30T18:41:00Z">
        <w:del w:id="3823" w:author="Oscar Herman Kise" w:date="2017-11-30T19:10:00Z">
          <w:r w:rsidR="00364B03" w:rsidDel="00EB07A1">
            <w:rPr>
              <w:lang w:val="en-US"/>
            </w:rPr>
            <w:delText>r</w:delText>
          </w:r>
        </w:del>
        <w:r w:rsidR="00364B03">
          <w:rPr>
            <w:lang w:val="en-US"/>
          </w:rPr>
          <w:t xml:space="preserve">unnable </w:t>
        </w:r>
      </w:ins>
      <w:ins w:id="3824" w:author="Morten Lerstad Solli" w:date="2017-11-27T10:55:00Z">
        <w:r w:rsidR="009B5D3F" w:rsidRPr="00B7686C">
          <w:rPr>
            <w:lang w:val="en-US"/>
          </w:rPr>
          <w:t>task</w:t>
        </w:r>
      </w:ins>
      <w:ins w:id="3825" w:author="Morten Lerstad Solli" w:date="2017-11-30T18:42:00Z">
        <w:r w:rsidR="00364B03">
          <w:rPr>
            <w:lang w:val="en-US"/>
          </w:rPr>
          <w:t>.</w:t>
        </w:r>
      </w:ins>
      <w:ins w:id="3826" w:author="Morten Lerstad Solli" w:date="2017-11-27T10:55:00Z">
        <w:r w:rsidR="009B5D3F" w:rsidRPr="00B7686C">
          <w:rPr>
            <w:lang w:val="en-US"/>
          </w:rPr>
          <w:t xml:space="preserve"> If there are no available t</w:t>
        </w:r>
      </w:ins>
      <w:ins w:id="3827" w:author="Morten Lerstad Solli" w:date="2017-11-27T10:56:00Z">
        <w:r w:rsidR="009B5D3F" w:rsidRPr="00B7686C">
          <w:rPr>
            <w:lang w:val="en-US"/>
          </w:rPr>
          <w:t>hreads</w:t>
        </w:r>
      </w:ins>
      <w:ins w:id="3828" w:author="Morten Lerstad Solli" w:date="2017-11-27T10:58:00Z">
        <w:r w:rsidR="009B5D3F" w:rsidRPr="00B7686C">
          <w:rPr>
            <w:lang w:val="en-US"/>
          </w:rPr>
          <w:t>,</w:t>
        </w:r>
      </w:ins>
      <w:ins w:id="3829" w:author="Morten Lerstad Solli" w:date="2017-11-27T10:56:00Z">
        <w:r w:rsidR="009B5D3F" w:rsidRPr="00B7686C">
          <w:rPr>
            <w:lang w:val="en-US"/>
          </w:rPr>
          <w:t xml:space="preserve"> the task will have to wait</w:t>
        </w:r>
      </w:ins>
      <w:ins w:id="3830" w:author="Morten Lerstad Solli" w:date="2017-11-27T10:57:00Z">
        <w:r w:rsidR="009B5D3F" w:rsidRPr="00B7686C">
          <w:rPr>
            <w:lang w:val="en-US"/>
          </w:rPr>
          <w:t xml:space="preserve"> in a que until a </w:t>
        </w:r>
      </w:ins>
      <w:ins w:id="3831" w:author="Morten Lerstad Solli" w:date="2017-11-27T10:58:00Z">
        <w:r w:rsidR="009B5D3F" w:rsidRPr="00B7686C">
          <w:rPr>
            <w:lang w:val="en-US"/>
          </w:rPr>
          <w:t>thread is free</w:t>
        </w:r>
      </w:ins>
      <w:ins w:id="3832" w:author="Morten Lerstad Solli" w:date="2017-11-27T10:56:00Z">
        <w:r w:rsidR="009B5D3F" w:rsidRPr="00B7686C">
          <w:rPr>
            <w:lang w:val="en-US"/>
          </w:rPr>
          <w:t>.</w:t>
        </w:r>
      </w:ins>
      <w:ins w:id="3833" w:author="Morten Lerstad Solli" w:date="2017-11-27T11:59:00Z">
        <w:r w:rsidR="000C61F6" w:rsidRPr="00B7686C">
          <w:rPr>
            <w:lang w:val="en-US"/>
          </w:rPr>
          <w:t xml:space="preserve"> </w:t>
        </w:r>
      </w:ins>
      <w:ins w:id="3834" w:author="Morten Lerstad Solli" w:date="2017-11-30T18:50:00Z">
        <w:r w:rsidR="00A7750B">
          <w:rPr>
            <w:lang w:val="en-US"/>
          </w:rPr>
          <w:t>W</w:t>
        </w:r>
        <w:r w:rsidR="00A7750B" w:rsidRPr="00B7686C">
          <w:rPr>
            <w:lang w:val="en-US"/>
          </w:rPr>
          <w:t>e</w:t>
        </w:r>
      </w:ins>
      <w:ins w:id="3835" w:author="Morten Lerstad Solli" w:date="2017-11-27T12:00:00Z">
        <w:r w:rsidR="000C61F6" w:rsidRPr="00B7686C">
          <w:rPr>
            <w:lang w:val="en-US"/>
          </w:rPr>
          <w:t xml:space="preserve"> can make </w:t>
        </w:r>
      </w:ins>
      <w:ins w:id="3836" w:author="Morten Lerstad Solli" w:date="2017-11-30T18:50:00Z">
        <w:r w:rsidR="00A7750B" w:rsidRPr="00B7686C">
          <w:rPr>
            <w:lang w:val="en-US"/>
          </w:rPr>
          <w:t>a</w:t>
        </w:r>
      </w:ins>
      <w:ins w:id="3837" w:author="Morten Lerstad Solli" w:date="2017-11-27T12:00:00Z">
        <w:r w:rsidR="000C61F6" w:rsidRPr="00B7686C">
          <w:rPr>
            <w:lang w:val="en-US"/>
          </w:rPr>
          <w:t xml:space="preserve"> Runnable object and send it to the executor</w:t>
        </w:r>
      </w:ins>
      <w:ins w:id="3838" w:author="Morten Lerstad Solli" w:date="2017-11-30T18:54:00Z">
        <w:r w:rsidR="009A02A0">
          <w:rPr>
            <w:lang w:val="en-US"/>
          </w:rPr>
          <w:t>,</w:t>
        </w:r>
      </w:ins>
      <w:ins w:id="3839" w:author="Morten Lerstad Solli" w:date="2017-11-27T12:00:00Z">
        <w:r w:rsidR="000C61F6" w:rsidRPr="00B7686C">
          <w:rPr>
            <w:lang w:val="en-US"/>
          </w:rPr>
          <w:t xml:space="preserve"> which will </w:t>
        </w:r>
      </w:ins>
      <w:ins w:id="3840" w:author="Morten Lerstad Solli" w:date="2017-11-27T12:01:00Z">
        <w:r w:rsidR="000C61F6" w:rsidRPr="00B7686C">
          <w:rPr>
            <w:lang w:val="en-US"/>
          </w:rPr>
          <w:t>manage</w:t>
        </w:r>
      </w:ins>
      <w:ins w:id="3841" w:author="Morten Lerstad Solli" w:date="2017-11-27T12:00:00Z">
        <w:r w:rsidR="000C61F6" w:rsidRPr="00B7686C">
          <w:rPr>
            <w:lang w:val="en-US"/>
          </w:rPr>
          <w:t xml:space="preserve"> </w:t>
        </w:r>
      </w:ins>
      <w:ins w:id="3842" w:author="Morten Lerstad Solli" w:date="2017-11-30T18:54:00Z">
        <w:r w:rsidR="009A02A0">
          <w:rPr>
            <w:lang w:val="en-US"/>
          </w:rPr>
          <w:t>the</w:t>
        </w:r>
      </w:ins>
      <w:ins w:id="3843" w:author="Morten Lerstad Solli" w:date="2017-11-30T18:50:00Z">
        <w:r w:rsidR="00A7750B" w:rsidRPr="00B7686C">
          <w:rPr>
            <w:lang w:val="en-US"/>
          </w:rPr>
          <w:t xml:space="preserve"> thread</w:t>
        </w:r>
      </w:ins>
      <w:ins w:id="3844" w:author="Morten Lerstad Solli" w:date="2017-11-30T18:57:00Z">
        <w:r w:rsidR="009A02A0">
          <w:rPr>
            <w:lang w:val="en-US"/>
          </w:rPr>
          <w:t xml:space="preserve"> handling</w:t>
        </w:r>
      </w:ins>
      <w:ins w:id="3845" w:author="Morten Lerstad Solli" w:date="2017-11-30T18:50:00Z">
        <w:r w:rsidR="00A7750B" w:rsidRPr="00B7686C">
          <w:rPr>
            <w:lang w:val="en-US"/>
          </w:rPr>
          <w:t>.</w:t>
        </w:r>
      </w:ins>
      <w:ins w:id="3846" w:author="Morten Lerstad Solli" w:date="2017-11-27T11:38:00Z">
        <w:r w:rsidR="00DB1365" w:rsidRPr="00B7686C">
          <w:rPr>
            <w:lang w:val="en-US"/>
          </w:rPr>
          <w:t xml:space="preserve"> </w:t>
        </w:r>
      </w:ins>
      <w:ins w:id="3847" w:author="Morten Lerstad Solli" w:date="2017-11-27T11:54:00Z">
        <w:r w:rsidR="000C61F6" w:rsidRPr="00B7686C">
          <w:rPr>
            <w:lang w:val="en-US"/>
          </w:rPr>
          <w:t xml:space="preserve">Threads </w:t>
        </w:r>
      </w:ins>
      <w:ins w:id="3848" w:author="Morten Lerstad Solli" w:date="2017-11-30T18:57:00Z">
        <w:r w:rsidR="009A02A0">
          <w:rPr>
            <w:lang w:val="en-US"/>
          </w:rPr>
          <w:t>managed</w:t>
        </w:r>
      </w:ins>
      <w:ins w:id="3849" w:author="Morten Lerstad Solli" w:date="2017-11-27T11:54:00Z">
        <w:r w:rsidR="000C61F6" w:rsidRPr="00B7686C">
          <w:rPr>
            <w:lang w:val="en-US"/>
          </w:rPr>
          <w:t xml:space="preserve"> by the executor are thread-safe</w:t>
        </w:r>
      </w:ins>
      <w:ins w:id="3850" w:author="Morten Lerstad Solli" w:date="2017-11-27T11:38:00Z">
        <w:r w:rsidR="00DB1365" w:rsidRPr="00B7686C">
          <w:rPr>
            <w:lang w:val="en-US"/>
          </w:rPr>
          <w:t xml:space="preserve"> </w:t>
        </w:r>
      </w:ins>
      <w:ins w:id="3851" w:author="Morten Lerstad Solli" w:date="2017-11-30T18:50:00Z">
        <w:r w:rsidR="000C61F6" w:rsidRPr="00B7686C" w:rsidDel="00F848D3">
          <w:rPr>
            <w:lang w:val="en-US"/>
          </w:rPr>
          <w:t>as long as</w:t>
        </w:r>
      </w:ins>
      <w:ins w:id="3852" w:author="Morten Lerstad Solli" w:date="2017-11-27T11:55:00Z">
        <w:r w:rsidR="000C61F6" w:rsidRPr="00B7686C">
          <w:rPr>
            <w:lang w:val="en-US"/>
          </w:rPr>
          <w:t xml:space="preserve"> the methods of the tasks are implemented correctly</w:t>
        </w:r>
      </w:ins>
      <w:ins w:id="3853" w:author="Morten Lerstad Solli" w:date="2017-11-27T11:56:00Z">
        <w:r w:rsidR="000C61F6" w:rsidRPr="00B7686C">
          <w:rPr>
            <w:lang w:val="en-US"/>
          </w:rPr>
          <w:t>.</w:t>
        </w:r>
      </w:ins>
      <w:ins w:id="3854" w:author="Oscar Herman Kise" w:date="2017-11-28T14:19:00Z">
        <w:del w:id="3855" w:author="Morten Lerstad Solli" w:date="2017-11-30T18:51:00Z">
          <w:r w:rsidR="003B5320" w:rsidRPr="00B7686C" w:rsidDel="00CA3248">
            <w:rPr>
              <w:lang w:val="en-US"/>
            </w:rPr>
            <w:delText>nd</w:delText>
          </w:r>
        </w:del>
      </w:ins>
      <w:ins w:id="3856" w:author="Oscar Herman Kise" w:date="2017-11-28T14:23:00Z">
        <w:del w:id="3857" w:author="Morten Lerstad Solli" w:date="2017-11-30T18:51:00Z">
          <w:r w:rsidR="00FB0260" w:rsidRPr="00B7686C" w:rsidDel="00CA3248">
            <w:rPr>
              <w:lang w:val="en-US"/>
            </w:rPr>
            <w:delText>as long as</w:delText>
          </w:r>
        </w:del>
      </w:ins>
    </w:p>
    <w:p w14:paraId="5E99F22B" w14:textId="6C763095" w:rsidR="000C61F6" w:rsidRPr="00B7686C" w:rsidRDefault="000C61F6">
      <w:pPr>
        <w:pStyle w:val="Brdtekst"/>
        <w:jc w:val="both"/>
        <w:rPr>
          <w:ins w:id="3858" w:author="Morten Lerstad Solli" w:date="2017-11-27T12:02:00Z"/>
          <w:lang w:val="en-US"/>
        </w:rPr>
        <w:pPrChange w:id="3859" w:author="Oscar Herman Kise" w:date="2017-11-30T19:13:00Z">
          <w:pPr>
            <w:pStyle w:val="Brdtekst"/>
          </w:pPr>
        </w:pPrChange>
      </w:pPr>
    </w:p>
    <w:p w14:paraId="0D32A4CA" w14:textId="265E8168" w:rsidR="00620D2C" w:rsidRPr="00620D2C" w:rsidDel="0028481D" w:rsidRDefault="000C61F6">
      <w:pPr>
        <w:pStyle w:val="Brdtekst"/>
        <w:jc w:val="both"/>
        <w:rPr>
          <w:ins w:id="3860" w:author="Morten Lerstad Solli" w:date="2017-11-27T12:02:00Z"/>
          <w:del w:id="3861" w:author="Oscar Herman Kise" w:date="2017-11-30T18:50:00Z"/>
          <w:lang w:val="en-US"/>
        </w:rPr>
      </w:pPr>
      <w:ins w:id="3862" w:author="Morten Lerstad Solli" w:date="2017-11-27T12:02:00Z">
        <w:r w:rsidRPr="00B7686C">
          <w:rPr>
            <w:lang w:val="en-US"/>
          </w:rPr>
          <w:t xml:space="preserve">Tasks can be </w:t>
        </w:r>
      </w:ins>
      <w:ins w:id="3863" w:author="Morten Lerstad Solli" w:date="2017-11-27T12:09:00Z">
        <w:r w:rsidR="002C3D83" w:rsidRPr="00B7686C">
          <w:rPr>
            <w:lang w:val="en-US"/>
          </w:rPr>
          <w:t xml:space="preserve">scheduled to run one time or </w:t>
        </w:r>
      </w:ins>
      <w:ins w:id="3864" w:author="Morten Lerstad Solli" w:date="2017-11-27T12:10:00Z">
        <w:r w:rsidR="002C3D83" w:rsidRPr="00B7686C">
          <w:rPr>
            <w:lang w:val="en-US"/>
          </w:rPr>
          <w:t>periodical</w:t>
        </w:r>
      </w:ins>
      <w:ins w:id="3865" w:author="Morten Lerstad Solli" w:date="2017-11-27T12:09:00Z">
        <w:r w:rsidR="002C3D83" w:rsidRPr="00B7686C">
          <w:rPr>
            <w:lang w:val="en-US"/>
          </w:rPr>
          <w:t>. To do this</w:t>
        </w:r>
      </w:ins>
      <w:ins w:id="3866" w:author="Oscar Herman Kise" w:date="2017-11-30T19:10:00Z">
        <w:r w:rsidR="00CD73B9">
          <w:rPr>
            <w:lang w:val="en-US"/>
          </w:rPr>
          <w:t>,</w:t>
        </w:r>
      </w:ins>
      <w:ins w:id="3867" w:author="Morten Lerstad Solli" w:date="2017-11-27T12:09:00Z">
        <w:r w:rsidR="002C3D83" w:rsidRPr="00B7686C">
          <w:rPr>
            <w:lang w:val="en-US"/>
          </w:rPr>
          <w:t xml:space="preserve"> we use a </w:t>
        </w:r>
      </w:ins>
      <w:ins w:id="3868" w:author="Morten Lerstad Solli" w:date="2017-11-27T12:10:00Z">
        <w:r w:rsidR="002C3D83" w:rsidRPr="00B7686C">
          <w:rPr>
            <w:lang w:val="en-US"/>
          </w:rPr>
          <w:t xml:space="preserve">scheduler which can be part of the executor. When using a </w:t>
        </w:r>
      </w:ins>
      <w:ins w:id="3869" w:author="Morten Lerstad Solli" w:date="2017-11-27T12:11:00Z">
        <w:r w:rsidR="002C3D83" w:rsidRPr="00B7686C">
          <w:rPr>
            <w:lang w:val="en-US"/>
          </w:rPr>
          <w:t>scheduler,</w:t>
        </w:r>
      </w:ins>
      <w:ins w:id="3870" w:author="Morten Lerstad Solli" w:date="2017-11-27T12:10:00Z">
        <w:r w:rsidR="002C3D83" w:rsidRPr="00B7686C">
          <w:rPr>
            <w:lang w:val="en-US"/>
          </w:rPr>
          <w:t xml:space="preserve"> we can say that a specific task sh</w:t>
        </w:r>
      </w:ins>
      <w:ins w:id="3871" w:author="Morten Lerstad Solli" w:date="2017-11-27T12:11:00Z">
        <w:r w:rsidR="002C3D83" w:rsidRPr="00B7686C">
          <w:rPr>
            <w:lang w:val="en-US"/>
          </w:rPr>
          <w:t xml:space="preserve">all run each 100ms, or run ones after 10 minutes </w:t>
        </w:r>
      </w:ins>
      <w:ins w:id="3872" w:author="Morten Lerstad Solli" w:date="2017-11-27T12:12:00Z">
        <w:r w:rsidR="002C3D83" w:rsidRPr="00B7686C">
          <w:rPr>
            <w:lang w:val="en-US"/>
          </w:rPr>
          <w:t xml:space="preserve">and </w:t>
        </w:r>
      </w:ins>
      <w:ins w:id="3873" w:author="Morten Lerstad Solli" w:date="2017-11-27T12:11:00Z">
        <w:r w:rsidR="002C3D83" w:rsidRPr="00B7686C">
          <w:rPr>
            <w:lang w:val="en-US"/>
          </w:rPr>
          <w:t xml:space="preserve">then never again. </w:t>
        </w:r>
      </w:ins>
      <w:customXmlInsRangeStart w:id="3874" w:author="Morten Lerstad Solli" w:date="2017-11-27T12:11:00Z"/>
      <w:sdt>
        <w:sdtPr>
          <w:rPr>
            <w:lang w:val="en-US"/>
          </w:rPr>
          <w:id w:val="-2118597216"/>
          <w:citation/>
        </w:sdtPr>
        <w:sdtContent>
          <w:customXmlInsRangeEnd w:id="3874"/>
          <w:ins w:id="3875" w:author="Morten Lerstad Solli" w:date="2017-11-27T12:11:00Z">
            <w:r w:rsidR="002C3D83" w:rsidRPr="00CD6AE6">
              <w:rPr>
                <w:lang w:val="en-US"/>
              </w:rPr>
              <w:fldChar w:fldCharType="begin"/>
            </w:r>
            <w:r w:rsidR="002C3D83" w:rsidRPr="00B7686C">
              <w:rPr>
                <w:lang w:val="en-US"/>
                <w:rPrChange w:id="3876" w:author="Morten Lerstad Solli" w:date="2017-11-29T12:21:00Z">
                  <w:rPr/>
                </w:rPrChange>
              </w:rPr>
              <w:instrText xml:space="preserve"> CITATION Gon16 \l 1044 </w:instrText>
            </w:r>
          </w:ins>
          <w:r w:rsidR="002C3D83" w:rsidRPr="00CD6AE6">
            <w:rPr>
              <w:lang w:val="en-US"/>
            </w:rPr>
            <w:fldChar w:fldCharType="separate"/>
          </w:r>
          <w:r w:rsidR="009C609D">
            <w:rPr>
              <w:noProof/>
              <w:lang w:val="en-US"/>
            </w:rPr>
            <w:t>(González 2016)</w:t>
          </w:r>
          <w:ins w:id="3877" w:author="Morten Lerstad Solli" w:date="2017-11-27T12:11:00Z">
            <w:r w:rsidR="002C3D83" w:rsidRPr="00CD6AE6">
              <w:rPr>
                <w:lang w:val="en-US"/>
              </w:rPr>
              <w:fldChar w:fldCharType="end"/>
            </w:r>
          </w:ins>
          <w:customXmlInsRangeStart w:id="3878" w:author="Morten Lerstad Solli" w:date="2017-11-27T12:11:00Z"/>
        </w:sdtContent>
      </w:sdt>
      <w:customXmlInsRangeEnd w:id="3878"/>
    </w:p>
    <w:p w14:paraId="016378E3" w14:textId="77777777" w:rsidR="00183930" w:rsidRPr="00B7686C" w:rsidDel="005362B9" w:rsidRDefault="00183930">
      <w:pPr>
        <w:pStyle w:val="Brdtekst"/>
        <w:jc w:val="both"/>
        <w:rPr>
          <w:del w:id="3879" w:author="Morten Lerstad Solli" w:date="2017-11-27T11:12:00Z"/>
          <w:moveTo w:id="3880" w:author="Morten Lerstad Solli" w:date="2017-11-27T01:52:00Z"/>
          <w:lang w:val="en-US"/>
        </w:rPr>
        <w:pPrChange w:id="3881" w:author="Oscar Herman Kise" w:date="2017-11-30T19:13:00Z">
          <w:pPr>
            <w:pStyle w:val="Brdtekst"/>
          </w:pPr>
        </w:pPrChange>
      </w:pPr>
    </w:p>
    <w:p w14:paraId="6021454D" w14:textId="599F5DBB" w:rsidR="00183930" w:rsidRPr="00CD6AE6" w:rsidDel="00AE3C77" w:rsidRDefault="00183930">
      <w:pPr>
        <w:pStyle w:val="Brdtekst"/>
        <w:jc w:val="both"/>
        <w:rPr>
          <w:del w:id="3882" w:author="Morten Lerstad Solli" w:date="2017-11-27T01:59:00Z"/>
          <w:moveTo w:id="3883" w:author="Morten Lerstad Solli" w:date="2017-11-27T01:52:00Z"/>
          <w:lang w:val="en-US"/>
        </w:rPr>
        <w:pPrChange w:id="3884" w:author="Oscar Herman Kise" w:date="2017-11-30T19:13:00Z">
          <w:pPr>
            <w:pStyle w:val="Overskrift2"/>
          </w:pPr>
        </w:pPrChange>
      </w:pPr>
      <w:moveTo w:id="3885" w:author="Morten Lerstad Solli" w:date="2017-11-27T01:52:00Z">
        <w:del w:id="3886" w:author="Morten Lerstad Solli" w:date="2017-11-27T01:59:00Z">
          <w:r w:rsidRPr="00CD6AE6" w:rsidDel="00AE3C77">
            <w:rPr>
              <w:lang w:val="en-US"/>
            </w:rPr>
            <w:delText xml:space="preserve"> Scheduler</w:delText>
          </w:r>
        </w:del>
      </w:moveTo>
    </w:p>
    <w:moveToRangeEnd w:id="3784"/>
    <w:p w14:paraId="01CF14BD" w14:textId="77777777" w:rsidR="00183930" w:rsidRPr="00B7686C" w:rsidRDefault="00183930">
      <w:pPr>
        <w:pStyle w:val="Brdtekst"/>
        <w:jc w:val="both"/>
        <w:rPr>
          <w:ins w:id="3887" w:author="Morten Lerstad Solli" w:date="2017-11-27T00:26:00Z"/>
          <w:lang w:val="en-US"/>
        </w:rPr>
        <w:pPrChange w:id="3888" w:author="Oscar Herman Kise" w:date="2017-11-30T19:13:00Z">
          <w:pPr/>
        </w:pPrChange>
      </w:pPr>
    </w:p>
    <w:p w14:paraId="4A8F8CB9" w14:textId="78BBF5DF" w:rsidR="005524F6" w:rsidRPr="00B7686C" w:rsidRDefault="00C8375D">
      <w:pPr>
        <w:pStyle w:val="Overskrift2"/>
        <w:jc w:val="both"/>
        <w:rPr>
          <w:ins w:id="3889" w:author="Morten Lerstad Solli" w:date="2017-11-27T00:26:00Z"/>
          <w:lang w:val="en-US"/>
        </w:rPr>
        <w:pPrChange w:id="3890" w:author="Oscar Herman Kise" w:date="2017-11-28T13:49:00Z">
          <w:pPr>
            <w:pStyle w:val="Overskrift2"/>
          </w:pPr>
        </w:pPrChange>
      </w:pPr>
      <w:bookmarkStart w:id="3891" w:name="_Toc499567443"/>
      <w:bookmarkStart w:id="3892" w:name="_Toc499568108"/>
      <w:ins w:id="3893" w:author="Oscar Herman Kise" w:date="2017-11-27T17:52:00Z">
        <w:r w:rsidRPr="00B7686C">
          <w:rPr>
            <w:lang w:val="en-US"/>
          </w:rPr>
          <w:lastRenderedPageBreak/>
          <w:t xml:space="preserve"> </w:t>
        </w:r>
      </w:ins>
      <w:bookmarkStart w:id="3894" w:name="_Toc499584482"/>
      <w:bookmarkStart w:id="3895" w:name="_Toc499584816"/>
      <w:bookmarkStart w:id="3896" w:name="_Toc499631409"/>
      <w:bookmarkStart w:id="3897" w:name="_Toc499646471"/>
      <w:bookmarkStart w:id="3898" w:name="_Toc499654684"/>
      <w:bookmarkStart w:id="3899" w:name="_Toc499722758"/>
      <w:bookmarkStart w:id="3900" w:name="_Toc499733236"/>
      <w:bookmarkStart w:id="3901" w:name="_Toc499737745"/>
      <w:bookmarkStart w:id="3902" w:name="_Toc499750661"/>
      <w:bookmarkStart w:id="3903" w:name="_Toc499754007"/>
      <w:bookmarkStart w:id="3904" w:name="_Toc499757802"/>
      <w:bookmarkStart w:id="3905" w:name="_Toc499757360"/>
      <w:bookmarkStart w:id="3906" w:name="_Toc499806088"/>
      <w:bookmarkStart w:id="3907" w:name="_Toc499828936"/>
      <w:bookmarkStart w:id="3908" w:name="_Toc499829518"/>
      <w:bookmarkStart w:id="3909" w:name="_Toc499835617"/>
      <w:bookmarkStart w:id="3910" w:name="_Toc499843319"/>
      <w:moveToRangeStart w:id="3911" w:author="Morten Lerstad Solli" w:date="2017-11-27T00:26:00Z" w:name="move499505730"/>
      <w:moveTo w:id="3912" w:author="Morten Lerstad Solli" w:date="2017-11-27T00:26:00Z">
        <w:r w:rsidR="005524F6" w:rsidRPr="00B7686C">
          <w:rPr>
            <w:lang w:val="en-US"/>
          </w:rPr>
          <w:t>Event</w:t>
        </w:r>
      </w:moveTo>
      <w:bookmarkEnd w:id="3891"/>
      <w:bookmarkEnd w:id="3892"/>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14:paraId="23C3075C" w14:textId="11E61CF3" w:rsidR="005524F6" w:rsidRPr="00B7686C" w:rsidRDefault="001A2F74">
      <w:pPr>
        <w:pStyle w:val="Brdtekst"/>
        <w:jc w:val="both"/>
        <w:rPr>
          <w:ins w:id="3913" w:author="Morten Lerstad Solli" w:date="2017-11-27T01:49:00Z"/>
          <w:lang w:val="en-US"/>
        </w:rPr>
        <w:pPrChange w:id="3914" w:author="Oscar Herman Kise" w:date="2017-11-28T13:49:00Z">
          <w:pPr>
            <w:pStyle w:val="Brdtekst"/>
          </w:pPr>
        </w:pPrChange>
      </w:pPr>
      <w:ins w:id="3915" w:author="Morten Lerstad Solli" w:date="2017-11-27T00:59:00Z">
        <w:r w:rsidRPr="00B7686C">
          <w:rPr>
            <w:lang w:val="en-US"/>
          </w:rPr>
          <w:t xml:space="preserve">An event is used </w:t>
        </w:r>
      </w:ins>
      <w:ins w:id="3916" w:author="Morten Lerstad Solli" w:date="2017-11-27T01:30:00Z">
        <w:r w:rsidR="00527979" w:rsidRPr="00B7686C">
          <w:rPr>
            <w:lang w:val="en-US"/>
          </w:rPr>
          <w:t xml:space="preserve">to signal from </w:t>
        </w:r>
      </w:ins>
      <w:ins w:id="3917" w:author="Morten Lerstad Solli" w:date="2017-11-27T01:35:00Z">
        <w:r w:rsidR="00852820" w:rsidRPr="00B7686C">
          <w:rPr>
            <w:lang w:val="en-US"/>
          </w:rPr>
          <w:t>one class to another</w:t>
        </w:r>
      </w:ins>
      <w:ins w:id="3918" w:author="Oscar Herman Kise" w:date="2017-11-28T14:25:00Z">
        <w:r w:rsidR="006604EC" w:rsidRPr="00B7686C">
          <w:rPr>
            <w:lang w:val="en-US"/>
          </w:rPr>
          <w:t>,</w:t>
        </w:r>
      </w:ins>
      <w:ins w:id="3919" w:author="Morten Lerstad Solli" w:date="2017-11-27T01:35:00Z">
        <w:r w:rsidR="00852820" w:rsidRPr="00B7686C">
          <w:rPr>
            <w:lang w:val="en-US"/>
          </w:rPr>
          <w:t xml:space="preserve"> </w:t>
        </w:r>
      </w:ins>
      <w:ins w:id="3920" w:author="Oscar Herman Kise" w:date="2017-11-28T14:25:00Z">
        <w:r w:rsidR="006604EC" w:rsidRPr="00B7686C">
          <w:rPr>
            <w:lang w:val="en-US"/>
          </w:rPr>
          <w:t>when</w:t>
        </w:r>
      </w:ins>
      <w:ins w:id="3921" w:author="Morten Lerstad Solli" w:date="2017-11-27T01:35:00Z">
        <w:del w:id="3922" w:author="Oscar Herman Kise" w:date="2017-11-28T14:25:00Z">
          <w:r w:rsidR="00852820" w:rsidRPr="00B7686C" w:rsidDel="006604EC">
            <w:rPr>
              <w:lang w:val="en-US"/>
            </w:rPr>
            <w:delText>that</w:delText>
          </w:r>
        </w:del>
        <w:r w:rsidR="00852820" w:rsidRPr="00B7686C">
          <w:rPr>
            <w:lang w:val="en-US"/>
          </w:rPr>
          <w:t xml:space="preserve"> a </w:t>
        </w:r>
      </w:ins>
      <w:ins w:id="3923" w:author="Morten Lerstad Solli" w:date="2017-11-27T01:36:00Z">
        <w:r w:rsidR="00852820" w:rsidRPr="00B7686C">
          <w:rPr>
            <w:lang w:val="en-US"/>
          </w:rPr>
          <w:t>desired</w:t>
        </w:r>
      </w:ins>
      <w:ins w:id="3924" w:author="Morten Lerstad Solli" w:date="2017-11-27T01:35:00Z">
        <w:r w:rsidR="00852820" w:rsidRPr="00B7686C">
          <w:rPr>
            <w:lang w:val="en-US"/>
          </w:rPr>
          <w:t xml:space="preserve"> state is reached</w:t>
        </w:r>
      </w:ins>
      <w:ins w:id="3925" w:author="Morten Lerstad Solli" w:date="2017-11-27T01:36:00Z">
        <w:r w:rsidR="00852820" w:rsidRPr="00B7686C">
          <w:rPr>
            <w:lang w:val="en-US"/>
          </w:rPr>
          <w:t xml:space="preserve">. </w:t>
        </w:r>
      </w:ins>
      <w:ins w:id="3926" w:author="Oscar Herman Kise" w:date="2017-11-28T14:25:00Z">
        <w:r w:rsidR="00BF3204" w:rsidRPr="00B7686C">
          <w:rPr>
            <w:lang w:val="en-US"/>
          </w:rPr>
          <w:t>For</w:t>
        </w:r>
      </w:ins>
      <w:ins w:id="3927" w:author="Morten Lerstad Solli" w:date="2017-11-27T01:36:00Z">
        <w:del w:id="3928" w:author="Oscar Herman Kise" w:date="2017-11-28T14:25:00Z">
          <w:r w:rsidR="00852820" w:rsidRPr="00B7686C" w:rsidDel="00BF3204">
            <w:rPr>
              <w:lang w:val="en-US"/>
            </w:rPr>
            <w:delText>In</w:delText>
          </w:r>
        </w:del>
        <w:r w:rsidR="00852820" w:rsidRPr="00B7686C">
          <w:rPr>
            <w:lang w:val="en-US"/>
          </w:rPr>
          <w:t xml:space="preserve"> example </w:t>
        </w:r>
      </w:ins>
      <w:ins w:id="3929" w:author="Oscar Herman Kise" w:date="2017-11-28T14:25:00Z">
        <w:r w:rsidR="00BF3204" w:rsidRPr="00B7686C">
          <w:rPr>
            <w:lang w:val="en-US"/>
          </w:rPr>
          <w:t>when</w:t>
        </w:r>
      </w:ins>
      <w:ins w:id="3930" w:author="Morten Lerstad Solli" w:date="2017-11-27T01:36:00Z">
        <w:del w:id="3931" w:author="Oscar Herman Kise" w:date="2017-11-28T14:25:00Z">
          <w:r w:rsidR="00852820" w:rsidRPr="00B7686C" w:rsidDel="00BF3204">
            <w:rPr>
              <w:lang w:val="en-US"/>
            </w:rPr>
            <w:delText>that</w:delText>
          </w:r>
        </w:del>
        <w:r w:rsidR="00852820" w:rsidRPr="00B7686C">
          <w:rPr>
            <w:lang w:val="en-US"/>
          </w:rPr>
          <w:t xml:space="preserve"> new data is </w:t>
        </w:r>
      </w:ins>
      <w:ins w:id="3932" w:author="Morten Lerstad Solli" w:date="2017-11-27T01:37:00Z">
        <w:r w:rsidR="00852820" w:rsidRPr="00B7686C">
          <w:rPr>
            <w:lang w:val="en-US"/>
          </w:rPr>
          <w:t xml:space="preserve">available to be read. </w:t>
        </w:r>
      </w:ins>
      <w:ins w:id="3933" w:author="Morten Lerstad Solli" w:date="2017-11-27T01:38:00Z">
        <w:r w:rsidR="00852820" w:rsidRPr="00B7686C">
          <w:rPr>
            <w:lang w:val="en-US"/>
          </w:rPr>
          <w:t>The Event class usually</w:t>
        </w:r>
      </w:ins>
      <w:ins w:id="3934" w:author="Morten Lerstad Solli" w:date="2017-11-27T01:44:00Z">
        <w:r w:rsidR="007F5190" w:rsidRPr="00B7686C">
          <w:rPr>
            <w:lang w:val="en-US"/>
          </w:rPr>
          <w:t xml:space="preserve"> uses</w:t>
        </w:r>
      </w:ins>
      <w:ins w:id="3935" w:author="Morten Lerstad Solli" w:date="2017-11-27T01:38:00Z">
        <w:r w:rsidR="00852820" w:rsidRPr="00B7686C">
          <w:rPr>
            <w:lang w:val="en-US"/>
          </w:rPr>
          <w:t xml:space="preserve"> predefined </w:t>
        </w:r>
      </w:ins>
      <w:ins w:id="3936" w:author="Morten Lerstad Solli" w:date="2017-11-27T01:39:00Z">
        <w:r w:rsidR="00852820" w:rsidRPr="00B7686C">
          <w:rPr>
            <w:lang w:val="en-US"/>
          </w:rPr>
          <w:t xml:space="preserve">variable states, such as “UP” and “DOWN”. </w:t>
        </w:r>
      </w:ins>
      <w:ins w:id="3937" w:author="Oscar Herman Kise" w:date="2017-11-30T18:56:00Z">
        <w:r w:rsidR="00EB2EB8">
          <w:rPr>
            <w:lang w:val="en-US"/>
          </w:rPr>
          <w:t>The class has some methods that are use</w:t>
        </w:r>
        <w:r w:rsidR="005F45B2">
          <w:rPr>
            <w:lang w:val="en-US"/>
          </w:rPr>
          <w:t xml:space="preserve">d, such as; </w:t>
        </w:r>
      </w:ins>
      <w:ins w:id="3938" w:author="Morten Lerstad Solli" w:date="2017-11-27T01:44:00Z">
        <w:del w:id="3939" w:author="Oscar Herman Kise" w:date="2017-11-30T18:56:00Z">
          <w:r w:rsidR="007F5190" w:rsidRPr="00B7686C" w:rsidDel="005F45B2">
            <w:rPr>
              <w:lang w:val="en-US"/>
            </w:rPr>
            <w:delText xml:space="preserve">It </w:delText>
          </w:r>
        </w:del>
        <w:del w:id="3940" w:author="Oscar Herman Kise" w:date="2017-11-30T18:55:00Z">
          <w:r w:rsidR="007F5190" w:rsidRPr="00B7686C" w:rsidDel="00402E1E">
            <w:rPr>
              <w:lang w:val="en-US"/>
            </w:rPr>
            <w:delText xml:space="preserve">will also </w:delText>
          </w:r>
        </w:del>
        <w:del w:id="3941" w:author="Oscar Herman Kise" w:date="2017-11-30T18:56:00Z">
          <w:r w:rsidR="007F5190" w:rsidRPr="00B7686C" w:rsidDel="005F45B2">
            <w:rPr>
              <w:lang w:val="en-US"/>
            </w:rPr>
            <w:delText>ha</w:delText>
          </w:r>
        </w:del>
        <w:del w:id="3942" w:author="Oscar Herman Kise" w:date="2017-11-30T18:55:00Z">
          <w:r w:rsidR="007F5190" w:rsidRPr="00B7686C" w:rsidDel="00402E1E">
            <w:rPr>
              <w:lang w:val="en-US"/>
            </w:rPr>
            <w:delText>ve</w:delText>
          </w:r>
        </w:del>
        <w:del w:id="3943" w:author="Oscar Herman Kise" w:date="2017-11-30T18:56:00Z">
          <w:r w:rsidR="007F5190" w:rsidRPr="00B7686C" w:rsidDel="005F45B2">
            <w:rPr>
              <w:lang w:val="en-US"/>
            </w:rPr>
            <w:delText xml:space="preserve"> methods for </w:delText>
          </w:r>
        </w:del>
      </w:ins>
      <w:ins w:id="3944" w:author="Oscar Herman Kise" w:date="2017-11-28T14:26:00Z">
        <w:r w:rsidR="00BF3204" w:rsidRPr="00B7686C">
          <w:rPr>
            <w:i/>
            <w:lang w:val="en-US"/>
            <w:rPrChange w:id="3945" w:author="Morten Lerstad Solli" w:date="2017-11-29T12:21:00Z">
              <w:rPr>
                <w:lang w:val="en-US"/>
              </w:rPr>
            </w:rPrChange>
          </w:rPr>
          <w:t>“</w:t>
        </w:r>
      </w:ins>
      <w:ins w:id="3946" w:author="Morten Lerstad Solli" w:date="2017-11-27T01:44:00Z">
        <w:r w:rsidR="007F5190" w:rsidRPr="00B7686C">
          <w:rPr>
            <w:lang w:val="en-US"/>
          </w:rPr>
          <w:t>set</w:t>
        </w:r>
        <w:r w:rsidR="007F5190" w:rsidRPr="00B7686C">
          <w:rPr>
            <w:i/>
            <w:lang w:val="en-US"/>
            <w:rPrChange w:id="3947" w:author="Morten Lerstad Solli" w:date="2017-11-29T12:21:00Z">
              <w:rPr>
                <w:lang w:val="en-US"/>
              </w:rPr>
            </w:rPrChange>
          </w:rPr>
          <w:t>(</w:t>
        </w:r>
      </w:ins>
      <w:ins w:id="3948" w:author="Morten Lerstad Solli" w:date="2017-11-27T01:47:00Z">
        <w:r w:rsidR="007F5190" w:rsidRPr="00B7686C">
          <w:rPr>
            <w:i/>
            <w:lang w:val="en-US"/>
            <w:rPrChange w:id="3949" w:author="Morten Lerstad Solli" w:date="2017-11-29T12:21:00Z">
              <w:rPr>
                <w:lang w:val="en-US"/>
              </w:rPr>
            </w:rPrChange>
          </w:rPr>
          <w:t>)</w:t>
        </w:r>
      </w:ins>
      <w:ins w:id="3950" w:author="Oscar Herman Kise" w:date="2017-11-28T14:26:00Z">
        <w:r w:rsidR="00BF3204" w:rsidRPr="00B7686C">
          <w:rPr>
            <w:i/>
            <w:lang w:val="en-US"/>
            <w:rPrChange w:id="3951" w:author="Morten Lerstad Solli" w:date="2017-11-29T12:21:00Z">
              <w:rPr>
                <w:lang w:val="en-US"/>
              </w:rPr>
            </w:rPrChange>
          </w:rPr>
          <w:t>”</w:t>
        </w:r>
      </w:ins>
      <w:ins w:id="3952" w:author="Morten Lerstad Solli" w:date="2017-11-27T01:47:00Z">
        <w:del w:id="3953" w:author="Oscar Herman Kise" w:date="2017-11-30T18:58:00Z">
          <w:r w:rsidR="007F5190" w:rsidRPr="00B7686C" w:rsidDel="007B4521">
            <w:rPr>
              <w:lang w:val="en-US"/>
            </w:rPr>
            <w:delText xml:space="preserve"> which</w:delText>
          </w:r>
        </w:del>
        <w:r w:rsidR="007F5190" w:rsidRPr="00B7686C">
          <w:rPr>
            <w:lang w:val="en-US"/>
          </w:rPr>
          <w:t xml:space="preserve"> sets the state to </w:t>
        </w:r>
        <w:del w:id="3954" w:author="Oscar Herman Kise" w:date="2017-11-30T18:57:00Z">
          <w:r w:rsidR="007F5190" w:rsidRPr="00B7686C" w:rsidDel="00BF522F">
            <w:rPr>
              <w:lang w:val="en-US"/>
            </w:rPr>
            <w:delText>“</w:delText>
          </w:r>
        </w:del>
        <w:r w:rsidR="007F5190" w:rsidRPr="00B7686C">
          <w:rPr>
            <w:lang w:val="en-US"/>
          </w:rPr>
          <w:t>UP</w:t>
        </w:r>
        <w:del w:id="3955" w:author="Oscar Herman Kise" w:date="2017-11-30T18:57:00Z">
          <w:r w:rsidR="007F5190" w:rsidRPr="00B7686C" w:rsidDel="00BF522F">
            <w:rPr>
              <w:i/>
              <w:lang w:val="en-US"/>
              <w:rPrChange w:id="3956" w:author="Morten Lerstad Solli" w:date="2017-11-29T12:21:00Z">
                <w:rPr>
                  <w:lang w:val="en-US"/>
                </w:rPr>
              </w:rPrChange>
            </w:rPr>
            <w:delText>”</w:delText>
          </w:r>
        </w:del>
      </w:ins>
      <w:ins w:id="3957" w:author="Oscar Herman Kise" w:date="2017-11-28T14:27:00Z">
        <w:r w:rsidR="00BF3204" w:rsidRPr="00B7686C">
          <w:rPr>
            <w:lang w:val="en-US"/>
          </w:rPr>
          <w:t>,</w:t>
        </w:r>
      </w:ins>
      <w:ins w:id="3958" w:author="Morten Lerstad Solli" w:date="2017-11-27T01:47:00Z">
        <w:del w:id="3959" w:author="Oscar Herman Kise" w:date="2017-11-28T14:27:00Z">
          <w:r w:rsidR="007F5190" w:rsidRPr="00B7686C" w:rsidDel="00BF3204">
            <w:rPr>
              <w:i/>
              <w:lang w:val="en-US"/>
              <w:rPrChange w:id="3960" w:author="Morten Lerstad Solli" w:date="2017-11-29T12:21:00Z">
                <w:rPr>
                  <w:lang w:val="en-US"/>
                </w:rPr>
              </w:rPrChange>
            </w:rPr>
            <w:delText>,</w:delText>
          </w:r>
        </w:del>
        <w:r w:rsidR="007F5190" w:rsidRPr="00B7686C">
          <w:rPr>
            <w:lang w:val="en-US"/>
          </w:rPr>
          <w:t xml:space="preserve"> </w:t>
        </w:r>
      </w:ins>
      <w:ins w:id="3961" w:author="Oscar Herman Kise" w:date="2017-11-28T14:26:00Z">
        <w:r w:rsidR="00BF3204" w:rsidRPr="00B7686C">
          <w:rPr>
            <w:i/>
            <w:lang w:val="en-US"/>
            <w:rPrChange w:id="3962" w:author="Morten Lerstad Solli" w:date="2017-11-29T12:21:00Z">
              <w:rPr>
                <w:lang w:val="en-US"/>
              </w:rPr>
            </w:rPrChange>
          </w:rPr>
          <w:t>“</w:t>
        </w:r>
      </w:ins>
      <w:ins w:id="3963" w:author="Morten Lerstad Solli" w:date="2017-11-27T01:47:00Z">
        <w:r w:rsidR="007F5190" w:rsidRPr="00B7686C">
          <w:rPr>
            <w:lang w:val="en-US"/>
          </w:rPr>
          <w:t>reset</w:t>
        </w:r>
        <w:r w:rsidR="007F5190" w:rsidRPr="00B7686C">
          <w:rPr>
            <w:i/>
            <w:lang w:val="en-US"/>
            <w:rPrChange w:id="3964" w:author="Morten Lerstad Solli" w:date="2017-11-29T12:21:00Z">
              <w:rPr>
                <w:lang w:val="en-US"/>
              </w:rPr>
            </w:rPrChange>
          </w:rPr>
          <w:t>()</w:t>
        </w:r>
      </w:ins>
      <w:ins w:id="3965" w:author="Oscar Herman Kise" w:date="2017-11-28T14:26:00Z">
        <w:r w:rsidR="00BF3204" w:rsidRPr="00B7686C">
          <w:rPr>
            <w:i/>
            <w:lang w:val="en-US"/>
            <w:rPrChange w:id="3966" w:author="Morten Lerstad Solli" w:date="2017-11-29T12:21:00Z">
              <w:rPr>
                <w:lang w:val="en-US"/>
              </w:rPr>
            </w:rPrChange>
          </w:rPr>
          <w:t>”</w:t>
        </w:r>
      </w:ins>
      <w:ins w:id="3967" w:author="Morten Lerstad Solli" w:date="2017-11-27T01:47:00Z">
        <w:r w:rsidR="007F5190" w:rsidRPr="00B7686C">
          <w:rPr>
            <w:lang w:val="en-US"/>
          </w:rPr>
          <w:t xml:space="preserve"> to set the st</w:t>
        </w:r>
      </w:ins>
      <w:ins w:id="3968" w:author="Morten Lerstad Solli" w:date="2017-11-27T01:48:00Z">
        <w:r w:rsidR="007F5190" w:rsidRPr="00B7686C">
          <w:rPr>
            <w:lang w:val="en-US"/>
          </w:rPr>
          <w:t xml:space="preserve">ate to </w:t>
        </w:r>
        <w:del w:id="3969" w:author="Oscar Herman Kise" w:date="2017-11-30T18:57:00Z">
          <w:r w:rsidR="007F5190" w:rsidRPr="00B7686C" w:rsidDel="00BF522F">
            <w:rPr>
              <w:lang w:val="en-US"/>
            </w:rPr>
            <w:delText>“</w:delText>
          </w:r>
        </w:del>
        <w:r w:rsidR="007F5190" w:rsidRPr="00B7686C">
          <w:rPr>
            <w:lang w:val="en-US"/>
          </w:rPr>
          <w:t>DOWN</w:t>
        </w:r>
        <w:del w:id="3970" w:author="Oscar Herman Kise" w:date="2017-11-30T18:57:00Z">
          <w:r w:rsidR="007F5190" w:rsidRPr="00B7686C" w:rsidDel="00BF522F">
            <w:rPr>
              <w:lang w:val="en-US"/>
            </w:rPr>
            <w:delText>”</w:delText>
          </w:r>
        </w:del>
        <w:r w:rsidR="007F5190" w:rsidRPr="00B7686C">
          <w:rPr>
            <w:lang w:val="en-US"/>
          </w:rPr>
          <w:t xml:space="preserve">, </w:t>
        </w:r>
      </w:ins>
      <w:ins w:id="3971" w:author="Oscar Herman Kise" w:date="2017-11-28T14:26:00Z">
        <w:r w:rsidR="00BF3204" w:rsidRPr="00B7686C">
          <w:rPr>
            <w:lang w:val="en-US"/>
          </w:rPr>
          <w:t>“</w:t>
        </w:r>
      </w:ins>
      <w:ins w:id="3972" w:author="Morten Lerstad Solli" w:date="2017-11-27T01:48:00Z">
        <w:r w:rsidR="007F5190" w:rsidRPr="00B7686C">
          <w:rPr>
            <w:lang w:val="en-US"/>
          </w:rPr>
          <w:t>toggle()</w:t>
        </w:r>
      </w:ins>
      <w:ins w:id="3973" w:author="Oscar Herman Kise" w:date="2017-11-28T14:26:00Z">
        <w:r w:rsidR="00BF3204" w:rsidRPr="00B7686C">
          <w:rPr>
            <w:lang w:val="en-US"/>
          </w:rPr>
          <w:t>”</w:t>
        </w:r>
      </w:ins>
      <w:ins w:id="3974" w:author="Morten Lerstad Solli" w:date="2017-11-27T01:48:00Z">
        <w:del w:id="3975" w:author="Oscar Herman Kise" w:date="2017-11-30T18:58:00Z">
          <w:r w:rsidR="007F5190" w:rsidRPr="00B7686C" w:rsidDel="007B4521">
            <w:rPr>
              <w:lang w:val="en-US"/>
            </w:rPr>
            <w:delText xml:space="preserve"> which</w:delText>
          </w:r>
        </w:del>
        <w:r w:rsidR="007F5190" w:rsidRPr="00B7686C">
          <w:rPr>
            <w:lang w:val="en-US"/>
          </w:rPr>
          <w:t xml:space="preserve"> will change the state, and </w:t>
        </w:r>
      </w:ins>
      <w:ins w:id="3976" w:author="Oscar Herman Kise" w:date="2017-11-28T14:26:00Z">
        <w:r w:rsidR="00BF3204" w:rsidRPr="00B7686C">
          <w:rPr>
            <w:lang w:val="en-US"/>
          </w:rPr>
          <w:t>“</w:t>
        </w:r>
      </w:ins>
      <w:ins w:id="3977" w:author="Morten Lerstad Solli" w:date="2017-11-27T01:48:00Z">
        <w:r w:rsidR="007F5190" w:rsidRPr="00B7686C">
          <w:rPr>
            <w:lang w:val="en-US"/>
          </w:rPr>
          <w:t>wait()</w:t>
        </w:r>
      </w:ins>
      <w:ins w:id="3978" w:author="Oscar Herman Kise" w:date="2017-11-28T14:26:00Z">
        <w:r w:rsidR="00BF3204" w:rsidRPr="00B7686C">
          <w:rPr>
            <w:lang w:val="en-US"/>
          </w:rPr>
          <w:t>”</w:t>
        </w:r>
      </w:ins>
      <w:ins w:id="3979" w:author="Morten Lerstad Solli" w:date="2017-11-27T01:48:00Z">
        <w:r w:rsidR="007F5190" w:rsidRPr="00B7686C">
          <w:rPr>
            <w:lang w:val="en-US"/>
          </w:rPr>
          <w:t xml:space="preserve">. </w:t>
        </w:r>
      </w:ins>
    </w:p>
    <w:p w14:paraId="75C32DAE" w14:textId="7CD7B251" w:rsidR="007F5190" w:rsidRPr="00B7686C" w:rsidRDefault="00F85A14">
      <w:pPr>
        <w:pStyle w:val="Brdtekst"/>
        <w:jc w:val="both"/>
        <w:rPr>
          <w:moveTo w:id="3980" w:author="Morten Lerstad Solli" w:date="2017-11-27T00:26:00Z"/>
          <w:lang w:val="en-US"/>
        </w:rPr>
        <w:pPrChange w:id="3981" w:author="Oscar Herman Kise" w:date="2017-11-28T13:49:00Z">
          <w:pPr>
            <w:pStyle w:val="Overskrift2"/>
          </w:pPr>
        </w:pPrChange>
      </w:pPr>
      <w:ins w:id="3982" w:author="Oscar Herman Kise" w:date="2017-11-30T18:59:00Z">
        <w:r>
          <w:rPr>
            <w:lang w:val="en-US"/>
          </w:rPr>
          <w:t xml:space="preserve">The “wait()” method </w:t>
        </w:r>
      </w:ins>
      <w:ins w:id="3983" w:author="Oscar Herman Kise" w:date="2017-11-30T19:00:00Z">
        <w:r w:rsidR="005E26B4">
          <w:rPr>
            <w:lang w:val="en-US"/>
          </w:rPr>
          <w:t>are</w:t>
        </w:r>
      </w:ins>
      <w:ins w:id="3984" w:author="Oscar Herman Kise" w:date="2017-11-30T18:59:00Z">
        <w:r>
          <w:rPr>
            <w:lang w:val="en-US"/>
          </w:rPr>
          <w:t xml:space="preserve"> </w:t>
        </w:r>
      </w:ins>
      <w:ins w:id="3985" w:author="Oscar Herman Kise" w:date="2017-11-30T19:00:00Z">
        <w:r w:rsidR="005E26B4">
          <w:rPr>
            <w:lang w:val="en-US"/>
          </w:rPr>
          <w:t>used by</w:t>
        </w:r>
      </w:ins>
      <w:ins w:id="3986" w:author="Oscar Herman Kise" w:date="2017-11-30T18:59:00Z">
        <w:r>
          <w:rPr>
            <w:lang w:val="en-US"/>
          </w:rPr>
          <w:t xml:space="preserve"> tasks wait</w:t>
        </w:r>
      </w:ins>
      <w:ins w:id="3987" w:author="Oscar Herman Kise" w:date="2017-11-30T19:00:00Z">
        <w:r>
          <w:rPr>
            <w:lang w:val="en-US"/>
          </w:rPr>
          <w:t>ing for a specific state.</w:t>
        </w:r>
      </w:ins>
      <w:ins w:id="3988" w:author="Morten Lerstad Solli" w:date="2017-11-27T01:49:00Z">
        <w:del w:id="3989" w:author="Oscar Herman Kise" w:date="2017-11-30T19:00:00Z">
          <w:r w:rsidR="007F5190" w:rsidRPr="005A3108" w:rsidDel="005E26B4">
            <w:rPr>
              <w:lang w:val="en-US"/>
            </w:rPr>
            <w:delText>The task waiting for a specific state will use the wait() method.</w:delText>
          </w:r>
        </w:del>
        <w:r w:rsidR="007F5190" w:rsidRPr="005A3108">
          <w:rPr>
            <w:lang w:val="en-US"/>
          </w:rPr>
          <w:t xml:space="preserve"> When the other task calls set()</w:t>
        </w:r>
      </w:ins>
      <w:ins w:id="3990" w:author="Morten Lerstad Solli" w:date="2017-11-27T01:50:00Z">
        <w:r w:rsidR="007F5190" w:rsidRPr="00CD6AE6">
          <w:rPr>
            <w:lang w:val="en-US"/>
          </w:rPr>
          <w:t xml:space="preserve">, the first </w:t>
        </w:r>
        <w:del w:id="3991" w:author="Oscar Herman Kise" w:date="2017-11-30T19:00:00Z">
          <w:r w:rsidR="007F5190" w:rsidRPr="00CD6AE6" w:rsidDel="005E26B4">
            <w:rPr>
              <w:lang w:val="en-US"/>
            </w:rPr>
            <w:delText>thread</w:delText>
          </w:r>
        </w:del>
      </w:ins>
      <w:ins w:id="3992" w:author="Oscar Herman Kise" w:date="2017-11-30T19:00:00Z">
        <w:r w:rsidR="005E26B4">
          <w:rPr>
            <w:lang w:val="en-US"/>
          </w:rPr>
          <w:t>task</w:t>
        </w:r>
      </w:ins>
      <w:ins w:id="3993" w:author="Morten Lerstad Solli" w:date="2017-11-27T01:50:00Z">
        <w:r w:rsidR="007F5190" w:rsidRPr="00CD6AE6">
          <w:rPr>
            <w:lang w:val="en-US"/>
          </w:rPr>
          <w:t xml:space="preserve"> will</w:t>
        </w:r>
      </w:ins>
      <w:ins w:id="3994" w:author="Oscar Herman Kise" w:date="2017-11-30T19:00:00Z">
        <w:r w:rsidR="005E26B4">
          <w:rPr>
            <w:lang w:val="en-US"/>
          </w:rPr>
          <w:t xml:space="preserve"> be</w:t>
        </w:r>
      </w:ins>
      <w:ins w:id="3995" w:author="Morten Lerstad Solli" w:date="2017-11-27T01:50:00Z">
        <w:r w:rsidR="007F5190" w:rsidRPr="00CD6AE6">
          <w:rPr>
            <w:lang w:val="en-US"/>
          </w:rPr>
          <w:t xml:space="preserve"> awake</w:t>
        </w:r>
      </w:ins>
      <w:ins w:id="3996" w:author="Oscar Herman Kise" w:date="2017-11-30T19:01:00Z">
        <w:r w:rsidR="005E26B4">
          <w:rPr>
            <w:lang w:val="en-US"/>
          </w:rPr>
          <w:t>n</w:t>
        </w:r>
      </w:ins>
      <w:ins w:id="3997" w:author="Morten Lerstad Solli" w:date="2017-11-27T01:50:00Z">
        <w:r w:rsidR="007F5190" w:rsidRPr="00CD6AE6">
          <w:rPr>
            <w:lang w:val="en-US"/>
          </w:rPr>
          <w:t xml:space="preserve"> and execute its code before </w:t>
        </w:r>
      </w:ins>
      <w:ins w:id="3998" w:author="Morten Lerstad Solli" w:date="2017-11-27T01:51:00Z">
        <w:r w:rsidR="007F5190" w:rsidRPr="00CD6AE6">
          <w:rPr>
            <w:lang w:val="en-US"/>
          </w:rPr>
          <w:t>resetting</w:t>
        </w:r>
      </w:ins>
      <w:ins w:id="3999" w:author="Morten Lerstad Solli" w:date="2017-11-27T01:50:00Z">
        <w:r w:rsidR="007F5190" w:rsidRPr="00CD6AE6">
          <w:rPr>
            <w:lang w:val="en-US"/>
          </w:rPr>
          <w:t xml:space="preserve"> the state.</w:t>
        </w:r>
      </w:ins>
      <w:ins w:id="4000" w:author="Morten Lerstad Solli" w:date="2017-11-27T09:44:00Z">
        <w:r w:rsidR="00C11E4B" w:rsidRPr="00CD6AE6">
          <w:rPr>
            <w:lang w:val="en-US"/>
          </w:rPr>
          <w:t xml:space="preserve"> </w:t>
        </w:r>
      </w:ins>
      <w:customXmlInsRangeStart w:id="4001" w:author="Morten Lerstad Solli" w:date="2017-11-27T09:44:00Z"/>
      <w:sdt>
        <w:sdtPr>
          <w:rPr>
            <w:lang w:val="en-US"/>
          </w:rPr>
          <w:id w:val="-1066957083"/>
          <w:citation/>
        </w:sdtPr>
        <w:sdtContent>
          <w:customXmlInsRangeEnd w:id="4001"/>
          <w:ins w:id="4002" w:author="Morten Lerstad Solli" w:date="2017-11-27T09:44:00Z">
            <w:r w:rsidR="00C11E4B" w:rsidRPr="00CD6AE6">
              <w:rPr>
                <w:lang w:val="en-US"/>
              </w:rPr>
              <w:fldChar w:fldCharType="begin"/>
            </w:r>
            <w:r w:rsidR="00C11E4B" w:rsidRPr="00B7686C">
              <w:rPr>
                <w:lang w:val="en-US"/>
                <w:rPrChange w:id="4003" w:author="Morten Lerstad Solli" w:date="2017-11-29T12:21:00Z">
                  <w:rPr/>
                </w:rPrChange>
              </w:rPr>
              <w:instrText xml:space="preserve"> CITATION Iva17 \l 1044 </w:instrText>
            </w:r>
          </w:ins>
          <w:r w:rsidR="00C11E4B" w:rsidRPr="00CD6AE6">
            <w:rPr>
              <w:lang w:val="en-US"/>
            </w:rPr>
            <w:fldChar w:fldCharType="separate"/>
          </w:r>
          <w:r w:rsidR="00702518" w:rsidRPr="00702518">
            <w:rPr>
              <w:noProof/>
              <w:lang w:val="en-US"/>
            </w:rPr>
            <w:t>(Blindheim, Blackboard 2017)</w:t>
          </w:r>
          <w:ins w:id="4004" w:author="Morten Lerstad Solli" w:date="2017-11-27T09:44:00Z">
            <w:r w:rsidR="00C11E4B" w:rsidRPr="00CD6AE6">
              <w:rPr>
                <w:lang w:val="en-US"/>
              </w:rPr>
              <w:fldChar w:fldCharType="end"/>
            </w:r>
          </w:ins>
          <w:customXmlInsRangeStart w:id="4005" w:author="Morten Lerstad Solli" w:date="2017-11-27T09:44:00Z"/>
        </w:sdtContent>
      </w:sdt>
      <w:customXmlInsRangeEnd w:id="4005"/>
      <w:ins w:id="4006" w:author="Oscar Herman Kise" w:date="2017-11-30T19:11:00Z">
        <w:r w:rsidR="00131064">
          <w:rPr>
            <w:lang w:val="en-US"/>
          </w:rPr>
          <w:t xml:space="preserve"> </w:t>
        </w:r>
      </w:ins>
    </w:p>
    <w:p w14:paraId="1F14F3AB" w14:textId="77777777" w:rsidR="00D41CCC" w:rsidRPr="00B7686C" w:rsidRDefault="00D41CCC">
      <w:pPr>
        <w:jc w:val="both"/>
        <w:rPr>
          <w:ins w:id="4007" w:author="Morten Lerstad Solli" w:date="2017-11-27T12:21:00Z"/>
          <w:rFonts w:ascii="Times New Roman" w:eastAsia="Times New Roman" w:hAnsi="Times New Roman"/>
          <w:lang w:val="en-US"/>
        </w:rPr>
        <w:pPrChange w:id="4008" w:author="Oscar Herman Kise" w:date="2017-11-28T13:49:00Z">
          <w:pPr/>
        </w:pPrChange>
      </w:pPr>
    </w:p>
    <w:p w14:paraId="00166E27" w14:textId="7C915237" w:rsidR="005524F6" w:rsidRPr="00835D8C" w:rsidDel="00131064" w:rsidRDefault="00C430EB">
      <w:pPr>
        <w:pStyle w:val="Overskrift2"/>
        <w:rPr>
          <w:del w:id="4009" w:author="Oscar Herman Kise" w:date="2017-11-30T19:11:00Z"/>
          <w:moveTo w:id="4010" w:author="Morten Lerstad Solli" w:date="2017-11-27T00:26:00Z"/>
        </w:rPr>
        <w:pPrChange w:id="4011" w:author="Oscar Herman Kise" w:date="2017-11-30T19:11:00Z">
          <w:pPr/>
        </w:pPrChange>
      </w:pPr>
      <w:bookmarkStart w:id="4012" w:name="_Toc499835618"/>
      <w:bookmarkStart w:id="4013" w:name="_Toc499567444"/>
      <w:bookmarkStart w:id="4014" w:name="_Toc499568109"/>
      <w:bookmarkStart w:id="4015" w:name="_Toc499584483"/>
      <w:bookmarkStart w:id="4016" w:name="_Toc499584817"/>
      <w:bookmarkStart w:id="4017" w:name="_Toc499631410"/>
      <w:bookmarkStart w:id="4018" w:name="_Toc499646472"/>
      <w:bookmarkStart w:id="4019" w:name="_Toc499654685"/>
      <w:bookmarkStart w:id="4020" w:name="_Toc499722759"/>
      <w:bookmarkStart w:id="4021" w:name="_Toc499733237"/>
      <w:bookmarkStart w:id="4022" w:name="_Toc499737746"/>
      <w:bookmarkStart w:id="4023" w:name="_Toc499750662"/>
      <w:bookmarkStart w:id="4024" w:name="_Toc499754008"/>
      <w:bookmarkStart w:id="4025" w:name="_Toc499757803"/>
      <w:bookmarkStart w:id="4026" w:name="_Toc499757361"/>
      <w:bookmarkStart w:id="4027" w:name="_Toc499806089"/>
      <w:bookmarkStart w:id="4028" w:name="_Toc499828937"/>
      <w:bookmarkStart w:id="4029" w:name="_Toc499829519"/>
      <w:bookmarkStart w:id="4030" w:name="_Toc499838005"/>
      <w:ins w:id="4031" w:author="Oscar Herman Kise" w:date="2017-11-30T20:43:00Z">
        <w:r>
          <w:t xml:space="preserve"> </w:t>
        </w:r>
      </w:ins>
      <w:bookmarkStart w:id="4032" w:name="_Toc499842655"/>
      <w:bookmarkStart w:id="4033" w:name="_Toc499843320"/>
      <w:ins w:id="4034" w:author="Oscar Herman Kise" w:date="2017-11-30T19:11:00Z">
        <w:r w:rsidR="0066593C">
          <w:t>Even Listener</w:t>
        </w:r>
      </w:ins>
      <w:bookmarkEnd w:id="4012"/>
      <w:bookmarkEnd w:id="4030"/>
      <w:bookmarkEnd w:id="4032"/>
      <w:bookmarkEnd w:id="4033"/>
      <w:ins w:id="4035" w:author="Morten Lerstad Solli" w:date="2017-11-27T12:21:00Z">
        <w:del w:id="4036" w:author="Oscar Herman Kise" w:date="2017-11-30T19:11:00Z">
          <w:r w:rsidR="00D41CCC" w:rsidRPr="00131064" w:rsidDel="00131064">
            <w:rPr>
              <w:b w:val="0"/>
              <w:bCs w:val="0"/>
              <w:i w:val="0"/>
              <w:iCs w:val="0"/>
              <w:rPrChange w:id="4037" w:author="Oscar Herman Kise" w:date="2017-11-30T19:11:00Z">
                <w:rPr>
                  <w:b/>
                  <w:bCs/>
                  <w:i/>
                  <w:iCs/>
                  <w:lang w:val="en-US"/>
                </w:rPr>
              </w:rPrChange>
            </w:rPr>
            <w:delText>Event Listener</w:delText>
          </w:r>
        </w:del>
      </w:ins>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moveTo w:id="4038" w:author="Morten Lerstad Solli" w:date="2017-11-27T00:26:00Z">
        <w:del w:id="4039" w:author="Oscar Herman Kise" w:date="2017-11-30T19:11:00Z">
          <w:r w:rsidR="005524F6" w:rsidRPr="00131064" w:rsidDel="00131064">
            <w:rPr>
              <w:rPrChange w:id="4040" w:author="Oscar Herman Kise" w:date="2017-11-30T19:11:00Z">
                <w:rPr>
                  <w:rFonts w:ascii="Times New Roman" w:eastAsia="Times New Roman" w:hAnsi="Times New Roman"/>
                </w:rPr>
              </w:rPrChange>
            </w:rPr>
            <w:delText>Realtime, bryter inn når den vil</w:delText>
          </w:r>
        </w:del>
      </w:moveTo>
    </w:p>
    <w:p w14:paraId="431D14A2" w14:textId="767847EE" w:rsidR="21142444" w:rsidRPr="00131064" w:rsidDel="00D72A6D" w:rsidRDefault="00CC3EDF">
      <w:pPr>
        <w:pStyle w:val="Overskrift2"/>
        <w:rPr>
          <w:del w:id="4041" w:author="Morten Lerstad Solli" w:date="2017-11-26T23:54:00Z"/>
          <w:rPrChange w:id="4042" w:author="Oscar Herman Kise" w:date="2017-11-30T19:11:00Z">
            <w:rPr>
              <w:del w:id="4043" w:author="Morten Lerstad Solli" w:date="2017-11-26T23:54:00Z"/>
              <w:lang w:val="en-US"/>
            </w:rPr>
          </w:rPrChange>
        </w:rPr>
        <w:pPrChange w:id="4044" w:author="Oscar Herman Kise" w:date="2017-11-30T19:11:00Z">
          <w:pPr/>
        </w:pPrChange>
      </w:pPr>
      <w:bookmarkStart w:id="4045" w:name="_Toc499731586"/>
      <w:moveToRangeEnd w:id="3911"/>
      <w:del w:id="4046" w:author="Morten Lerstad Solli" w:date="2017-11-26T23:54:00Z">
        <w:r w:rsidRPr="00131064" w:rsidDel="00D72A6D">
          <w:rPr>
            <w:b w:val="0"/>
            <w:bCs w:val="0"/>
            <w:i w:val="0"/>
            <w:iCs w:val="0"/>
            <w:rPrChange w:id="4047" w:author="Oscar Herman Kise" w:date="2017-11-30T19:11:00Z">
              <w:rPr>
                <w:b/>
                <w:bCs/>
                <w:i/>
                <w:iCs/>
                <w:lang w:val="en-US"/>
              </w:rPr>
            </w:rPrChange>
          </w:rPr>
          <w:delText>S</w:delText>
        </w:r>
        <w:r w:rsidR="21142444" w:rsidRPr="00131064" w:rsidDel="00D72A6D">
          <w:rPr>
            <w:rPrChange w:id="4048" w:author="Oscar Herman Kise" w:date="2017-11-30T19:11:00Z">
              <w:rPr>
                <w:lang w:val="en-US"/>
              </w:rPr>
            </w:rPrChange>
          </w:rPr>
          <w:delText>emaphore</w:delText>
        </w:r>
        <w:bookmarkStart w:id="4049" w:name="_Toc499552105"/>
        <w:bookmarkStart w:id="4050" w:name="_Toc499552184"/>
        <w:bookmarkStart w:id="4051" w:name="_Toc499552270"/>
        <w:bookmarkStart w:id="4052" w:name="_Toc499555090"/>
        <w:bookmarkStart w:id="4053" w:name="_Toc499555169"/>
        <w:bookmarkStart w:id="4054" w:name="_Toc499557123"/>
        <w:bookmarkStart w:id="4055" w:name="_Toc499557202"/>
        <w:bookmarkStart w:id="4056" w:name="_Toc499559908"/>
        <w:bookmarkStart w:id="4057" w:name="_Toc499560433"/>
        <w:bookmarkStart w:id="4058" w:name="_Toc499560647"/>
        <w:bookmarkStart w:id="4059" w:name="_Toc499560818"/>
        <w:bookmarkStart w:id="4060" w:name="_Toc499560905"/>
        <w:bookmarkStart w:id="4061" w:name="_Toc499561763"/>
        <w:bookmarkStart w:id="4062" w:name="_Toc499562026"/>
        <w:bookmarkStart w:id="4063" w:name="_Toc499562927"/>
        <w:bookmarkStart w:id="4064" w:name="_Toc499563229"/>
        <w:bookmarkStart w:id="4065" w:name="_Toc499563528"/>
        <w:bookmarkStart w:id="4066" w:name="_Toc499563830"/>
        <w:bookmarkStart w:id="4067" w:name="_Toc499564430"/>
        <w:bookmarkStart w:id="4068" w:name="_Toc499565959"/>
        <w:bookmarkStart w:id="4069" w:name="_Toc499563361"/>
        <w:bookmarkStart w:id="4070" w:name="_Toc499566807"/>
        <w:bookmarkStart w:id="4071" w:name="_Toc499566894"/>
        <w:bookmarkStart w:id="4072" w:name="_Toc499566981"/>
        <w:bookmarkStart w:id="4073" w:name="_Toc499567068"/>
        <w:bookmarkStart w:id="4074" w:name="_Toc499567445"/>
        <w:bookmarkStart w:id="4075" w:name="_Toc499567532"/>
        <w:bookmarkStart w:id="4076" w:name="_Toc499567780"/>
        <w:bookmarkStart w:id="4077" w:name="_Toc499567936"/>
        <w:bookmarkStart w:id="4078" w:name="_Toc499567867"/>
        <w:bookmarkStart w:id="4079" w:name="_Toc499568023"/>
        <w:bookmarkStart w:id="4080" w:name="_Toc499568110"/>
        <w:bookmarkStart w:id="4081" w:name="_Toc499568030"/>
        <w:bookmarkStart w:id="4082" w:name="_Toc499567961"/>
        <w:bookmarkStart w:id="4083" w:name="_Toc499568231"/>
        <w:bookmarkStart w:id="4084" w:name="_Toc499568318"/>
        <w:bookmarkStart w:id="4085" w:name="_Toc499568405"/>
        <w:bookmarkStart w:id="4086" w:name="_Toc499568492"/>
        <w:bookmarkStart w:id="4087" w:name="_Toc499568580"/>
        <w:bookmarkStart w:id="4088" w:name="_Toc499568668"/>
        <w:bookmarkStart w:id="4089" w:name="_Toc499568756"/>
        <w:bookmarkStart w:id="4090" w:name="_Toc499568844"/>
        <w:bookmarkStart w:id="4091" w:name="_Toc499568556"/>
        <w:bookmarkStart w:id="4092" w:name="_Toc499568651"/>
        <w:bookmarkStart w:id="4093" w:name="_Toc499568746"/>
        <w:bookmarkStart w:id="4094" w:name="_Toc499568932"/>
        <w:bookmarkStart w:id="4095" w:name="_Toc499568412"/>
        <w:bookmarkStart w:id="4096" w:name="_Toc499568506"/>
        <w:bookmarkStart w:id="4097" w:name="_Toc499569020"/>
        <w:bookmarkStart w:id="4098" w:name="_Toc499568929"/>
        <w:bookmarkStart w:id="4099" w:name="_Toc499569107"/>
        <w:bookmarkStart w:id="4100" w:name="_Toc499569017"/>
        <w:bookmarkStart w:id="4101" w:name="_Toc499569197"/>
        <w:bookmarkStart w:id="4102" w:name="_Toc499569284"/>
        <w:bookmarkStart w:id="4103" w:name="_Toc499569195"/>
        <w:bookmarkStart w:id="4104" w:name="_Toc499570152"/>
        <w:bookmarkStart w:id="4105" w:name="_Toc499569375"/>
        <w:bookmarkStart w:id="4106" w:name="_Toc499569462"/>
        <w:bookmarkStart w:id="4107" w:name="_Toc499569549"/>
        <w:bookmarkStart w:id="4108" w:name="_Toc499569636"/>
        <w:bookmarkStart w:id="4109" w:name="_Toc499570036"/>
        <w:bookmarkStart w:id="4110" w:name="_Toc499570239"/>
        <w:bookmarkStart w:id="4111" w:name="_Toc499570350"/>
        <w:bookmarkStart w:id="4112" w:name="_Toc499570437"/>
        <w:bookmarkStart w:id="4113" w:name="_Toc499570524"/>
        <w:bookmarkStart w:id="4114" w:name="_Toc499570691"/>
        <w:bookmarkStart w:id="4115" w:name="_Toc499570867"/>
        <w:bookmarkStart w:id="4116" w:name="_Toc499570955"/>
        <w:bookmarkStart w:id="4117" w:name="_Toc499571043"/>
        <w:bookmarkStart w:id="4118" w:name="_Toc499571132"/>
        <w:bookmarkStart w:id="4119" w:name="_Toc499572332"/>
        <w:bookmarkStart w:id="4120" w:name="_Toc499572420"/>
        <w:bookmarkStart w:id="4121" w:name="_Toc499574145"/>
        <w:bookmarkStart w:id="4122" w:name="_Toc499572358"/>
        <w:bookmarkStart w:id="4123" w:name="_Toc499574475"/>
        <w:bookmarkStart w:id="4124" w:name="_Toc499575125"/>
        <w:bookmarkStart w:id="4125" w:name="_Toc499574555"/>
        <w:bookmarkStart w:id="4126" w:name="_Toc499575213"/>
        <w:bookmarkStart w:id="4127" w:name="_Toc499575302"/>
        <w:bookmarkStart w:id="4128" w:name="_Toc499576290"/>
        <w:bookmarkStart w:id="4129" w:name="_Toc499576601"/>
        <w:bookmarkStart w:id="4130" w:name="_Toc499576835"/>
        <w:bookmarkStart w:id="4131" w:name="_Toc499576923"/>
        <w:bookmarkStart w:id="4132" w:name="_Toc499577849"/>
        <w:bookmarkStart w:id="4133" w:name="_Toc499577937"/>
        <w:bookmarkStart w:id="4134" w:name="_Toc499578027"/>
        <w:bookmarkStart w:id="4135" w:name="_Toc499578115"/>
        <w:bookmarkStart w:id="4136" w:name="_Toc499578203"/>
        <w:bookmarkStart w:id="4137" w:name="_Toc499578457"/>
        <w:bookmarkStart w:id="4138" w:name="_Toc499578643"/>
        <w:bookmarkStart w:id="4139" w:name="_Toc499579617"/>
        <w:bookmarkStart w:id="4140" w:name="_Toc499579706"/>
        <w:bookmarkStart w:id="4141" w:name="_Toc499581551"/>
        <w:bookmarkStart w:id="4142" w:name="_Toc499581771"/>
        <w:bookmarkStart w:id="4143" w:name="_Toc499583539"/>
        <w:bookmarkStart w:id="4144" w:name="_Toc499583798"/>
        <w:bookmarkStart w:id="4145" w:name="_Toc499584484"/>
        <w:bookmarkStart w:id="4146" w:name="_Toc499584818"/>
        <w:bookmarkStart w:id="4147" w:name="_Toc499624426"/>
        <w:bookmarkStart w:id="4148" w:name="_Toc499625212"/>
        <w:bookmarkStart w:id="4149" w:name="_Toc499626291"/>
        <w:bookmarkStart w:id="4150" w:name="_Toc499626382"/>
        <w:bookmarkStart w:id="4151" w:name="_Toc499627073"/>
        <w:bookmarkStart w:id="4152" w:name="_Toc499627164"/>
        <w:bookmarkStart w:id="4153" w:name="_Toc499627498"/>
        <w:bookmarkStart w:id="4154" w:name="_Toc499627589"/>
        <w:bookmarkStart w:id="4155" w:name="_Toc499627665"/>
        <w:bookmarkStart w:id="4156" w:name="_Toc499628759"/>
        <w:bookmarkStart w:id="4157" w:name="_Toc499628850"/>
        <w:bookmarkStart w:id="4158" w:name="_Toc499629019"/>
        <w:bookmarkStart w:id="4159" w:name="_Toc499629112"/>
        <w:bookmarkStart w:id="4160" w:name="_Toc499629205"/>
        <w:bookmarkStart w:id="4161" w:name="_Toc499630708"/>
        <w:bookmarkStart w:id="4162" w:name="_Toc499630801"/>
        <w:bookmarkStart w:id="4163" w:name="_Toc499631225"/>
        <w:bookmarkStart w:id="4164" w:name="_Toc499631318"/>
        <w:bookmarkStart w:id="4165" w:name="_Toc499631411"/>
        <w:bookmarkStart w:id="4166" w:name="_Toc499631504"/>
        <w:bookmarkStart w:id="4167" w:name="_Toc499631714"/>
        <w:bookmarkStart w:id="4168" w:name="_Toc499631807"/>
        <w:bookmarkStart w:id="4169" w:name="_Toc499633105"/>
        <w:bookmarkStart w:id="4170" w:name="_Toc499633675"/>
        <w:bookmarkStart w:id="4171" w:name="_Toc499634111"/>
        <w:bookmarkStart w:id="4172" w:name="_Toc499634204"/>
        <w:bookmarkStart w:id="4173" w:name="_Toc499637288"/>
        <w:bookmarkStart w:id="4174" w:name="_Toc499637381"/>
        <w:bookmarkStart w:id="4175" w:name="_Toc499637474"/>
        <w:bookmarkStart w:id="4176" w:name="_Toc499638297"/>
        <w:bookmarkStart w:id="4177" w:name="_Toc499638502"/>
        <w:bookmarkStart w:id="4178" w:name="_Toc499638798"/>
        <w:bookmarkStart w:id="4179" w:name="_Toc499639830"/>
        <w:bookmarkStart w:id="4180" w:name="_Toc499640658"/>
        <w:bookmarkStart w:id="4181" w:name="_Toc499640879"/>
        <w:bookmarkStart w:id="4182" w:name="_Toc499640974"/>
        <w:bookmarkStart w:id="4183" w:name="_Toc499641769"/>
        <w:bookmarkStart w:id="4184" w:name="_Toc499641864"/>
        <w:bookmarkStart w:id="4185" w:name="_Toc499642079"/>
        <w:bookmarkStart w:id="4186" w:name="_Toc499642174"/>
        <w:bookmarkStart w:id="4187" w:name="_Toc499642887"/>
        <w:bookmarkStart w:id="4188" w:name="_Toc499642980"/>
        <w:bookmarkStart w:id="4189" w:name="_Toc499643168"/>
        <w:bookmarkStart w:id="4190" w:name="_Toc499643263"/>
        <w:bookmarkStart w:id="4191" w:name="_Toc499643721"/>
        <w:bookmarkStart w:id="4192" w:name="_Toc499643816"/>
        <w:bookmarkStart w:id="4193" w:name="_Toc499644272"/>
        <w:bookmarkStart w:id="4194" w:name="_Toc499644400"/>
        <w:bookmarkStart w:id="4195" w:name="_Toc499644495"/>
        <w:bookmarkStart w:id="4196" w:name="_Toc499646473"/>
        <w:bookmarkStart w:id="4197" w:name="_Toc499646568"/>
        <w:bookmarkStart w:id="4198" w:name="_Toc499647701"/>
        <w:bookmarkStart w:id="4199" w:name="_Toc499647796"/>
        <w:bookmarkStart w:id="4200" w:name="_Toc499651377"/>
        <w:bookmarkStart w:id="4201" w:name="_Toc499654686"/>
        <w:bookmarkStart w:id="4202" w:name="_Toc499654781"/>
        <w:bookmarkStart w:id="4203" w:name="_Toc499721792"/>
        <w:bookmarkStart w:id="4204" w:name="_Toc499721887"/>
        <w:bookmarkStart w:id="4205" w:name="_Toc499721982"/>
        <w:bookmarkStart w:id="4206" w:name="_Toc499722077"/>
        <w:bookmarkStart w:id="4207" w:name="_Toc499722172"/>
        <w:bookmarkStart w:id="4208" w:name="_Toc499722267"/>
        <w:bookmarkStart w:id="4209" w:name="_Toc499722362"/>
        <w:bookmarkStart w:id="4210" w:name="_Toc499722457"/>
        <w:bookmarkStart w:id="4211" w:name="_Toc499722552"/>
        <w:bookmarkStart w:id="4212" w:name="_Toc499722647"/>
        <w:bookmarkStart w:id="4213" w:name="_Toc499722742"/>
        <w:bookmarkStart w:id="4214" w:name="_Toc499722837"/>
        <w:bookmarkStart w:id="4215" w:name="_Toc499722361"/>
        <w:bookmarkStart w:id="4216" w:name="_Toc499722932"/>
        <w:bookmarkStart w:id="4217" w:name="_Toc499722456"/>
        <w:bookmarkStart w:id="4218" w:name="_Toc499723027"/>
        <w:bookmarkStart w:id="4219" w:name="_Toc499722653"/>
        <w:bookmarkStart w:id="4220" w:name="_Toc499723122"/>
        <w:bookmarkStart w:id="4221" w:name="_Toc499722760"/>
        <w:bookmarkStart w:id="4222" w:name="_Toc499723217"/>
        <w:bookmarkStart w:id="4223" w:name="_Toc499723312"/>
        <w:bookmarkStart w:id="4224" w:name="_Toc499723407"/>
        <w:bookmarkStart w:id="4225" w:name="_Toc499723039"/>
        <w:bookmarkStart w:id="4226" w:name="_Toc499723502"/>
        <w:bookmarkStart w:id="4227" w:name="_Toc499723362"/>
        <w:bookmarkStart w:id="4228" w:name="_Toc499723598"/>
        <w:bookmarkStart w:id="4229" w:name="_Toc499723694"/>
        <w:bookmarkStart w:id="4230" w:name="_Toc499723518"/>
        <w:bookmarkStart w:id="4231" w:name="_Toc499725046"/>
        <w:bookmarkStart w:id="4232" w:name="_Toc499725142"/>
        <w:bookmarkStart w:id="4233" w:name="_Toc499725260"/>
        <w:bookmarkStart w:id="4234" w:name="_Toc499725356"/>
        <w:bookmarkStart w:id="4235" w:name="_Toc499725452"/>
        <w:bookmarkStart w:id="4236" w:name="_Toc499725683"/>
        <w:bookmarkStart w:id="4237" w:name="_Toc499725779"/>
        <w:bookmarkStart w:id="4238" w:name="_Toc499725875"/>
        <w:bookmarkStart w:id="4239" w:name="_Toc499725971"/>
        <w:bookmarkStart w:id="4240" w:name="_Toc499726067"/>
        <w:bookmarkStart w:id="4241" w:name="_Toc499725742"/>
        <w:bookmarkStart w:id="4242" w:name="_Toc499726163"/>
        <w:bookmarkStart w:id="4243" w:name="_Toc499726259"/>
        <w:bookmarkStart w:id="4244" w:name="_Toc499726355"/>
        <w:bookmarkStart w:id="4245" w:name="_Toc499726451"/>
        <w:bookmarkStart w:id="4246" w:name="_Toc499726060"/>
        <w:bookmarkStart w:id="4247" w:name="_Toc499726547"/>
        <w:bookmarkStart w:id="4248" w:name="_Toc499726193"/>
        <w:bookmarkStart w:id="4249" w:name="_Toc499726301"/>
        <w:bookmarkStart w:id="4250" w:name="_Toc499726409"/>
        <w:bookmarkStart w:id="4251" w:name="_Toc499726643"/>
        <w:bookmarkStart w:id="4252" w:name="_Toc499726517"/>
        <w:bookmarkStart w:id="4253" w:name="_Toc499726721"/>
        <w:bookmarkStart w:id="4254" w:name="_Toc499726817"/>
        <w:bookmarkStart w:id="4255" w:name="_Toc499726913"/>
        <w:bookmarkStart w:id="4256" w:name="_Toc499726826"/>
        <w:bookmarkStart w:id="4257" w:name="_Toc499727021"/>
        <w:bookmarkStart w:id="4258" w:name="_Toc499727117"/>
        <w:bookmarkStart w:id="4259" w:name="_Toc499727193"/>
        <w:bookmarkStart w:id="4260" w:name="_Toc499727405"/>
        <w:bookmarkStart w:id="4261" w:name="_Toc499727490"/>
        <w:bookmarkStart w:id="4262" w:name="_Toc499727589"/>
        <w:bookmarkStart w:id="4263" w:name="_Toc499727511"/>
        <w:bookmarkStart w:id="4264" w:name="_Toc499727712"/>
        <w:bookmarkStart w:id="4265" w:name="_Toc499727688"/>
        <w:bookmarkStart w:id="4266" w:name="_Toc499727886"/>
        <w:bookmarkStart w:id="4267" w:name="_Toc499727985"/>
        <w:bookmarkStart w:id="4268" w:name="_Toc499728084"/>
        <w:bookmarkStart w:id="4269" w:name="_Toc499728183"/>
        <w:bookmarkStart w:id="4270" w:name="_Toc499728282"/>
        <w:bookmarkStart w:id="4271" w:name="_Toc499728381"/>
        <w:bookmarkStart w:id="4272" w:name="_Toc499728480"/>
        <w:bookmarkStart w:id="4273" w:name="_Toc499728579"/>
        <w:bookmarkStart w:id="4274" w:name="_Toc499728291"/>
        <w:bookmarkStart w:id="4275" w:name="_Toc499728678"/>
        <w:bookmarkStart w:id="4276" w:name="_Toc499728402"/>
        <w:bookmarkStart w:id="4277" w:name="_Toc499728777"/>
        <w:bookmarkStart w:id="4278" w:name="_Toc499728876"/>
        <w:bookmarkStart w:id="4279" w:name="_Toc499728516"/>
        <w:bookmarkStart w:id="4280" w:name="_Toc499728975"/>
        <w:bookmarkStart w:id="4281" w:name="_Toc499729074"/>
        <w:bookmarkStart w:id="4282" w:name="_Toc499729173"/>
        <w:bookmarkStart w:id="4283" w:name="_Toc499729272"/>
        <w:bookmarkStart w:id="4284" w:name="_Toc499729371"/>
        <w:bookmarkStart w:id="4285" w:name="_Toc499729628"/>
        <w:bookmarkStart w:id="4286" w:name="_Toc499729725"/>
        <w:bookmarkStart w:id="4287" w:name="_Toc499729662"/>
        <w:bookmarkStart w:id="4288" w:name="_Toc499729860"/>
        <w:bookmarkStart w:id="4289" w:name="_Toc499729959"/>
        <w:bookmarkStart w:id="4290" w:name="_Toc499729869"/>
        <w:bookmarkStart w:id="4291" w:name="_Toc499730070"/>
        <w:bookmarkStart w:id="4292" w:name="_Toc499730169"/>
        <w:bookmarkStart w:id="4293" w:name="_Toc499730268"/>
        <w:bookmarkStart w:id="4294" w:name="_Toc499730367"/>
        <w:bookmarkStart w:id="4295" w:name="_Toc499730079"/>
        <w:bookmarkStart w:id="4296" w:name="_Toc499730466"/>
        <w:bookmarkStart w:id="4297" w:name="_Toc499730565"/>
        <w:bookmarkStart w:id="4298" w:name="_Toc499730664"/>
        <w:bookmarkStart w:id="4299" w:name="_Toc499730763"/>
        <w:bookmarkStart w:id="4300" w:name="_Toc499730862"/>
        <w:bookmarkStart w:id="4301" w:name="_Toc499730961"/>
        <w:bookmarkStart w:id="4302" w:name="_Toc499731060"/>
        <w:bookmarkStart w:id="4303" w:name="_Toc499731159"/>
        <w:bookmarkStart w:id="4304" w:name="_Toc499731258"/>
        <w:bookmarkStart w:id="4305" w:name="_Toc499731357"/>
        <w:bookmarkStart w:id="4306" w:name="_Toc499731456"/>
        <w:bookmarkStart w:id="4307" w:name="_Toc499731555"/>
        <w:bookmarkStart w:id="4308" w:name="_Toc499731654"/>
        <w:bookmarkStart w:id="4309" w:name="_Toc499731751"/>
        <w:bookmarkStart w:id="4310" w:name="_Toc499731846"/>
        <w:bookmarkStart w:id="4311" w:name="_Toc499731941"/>
        <w:bookmarkStart w:id="4312" w:name="_Toc499732038"/>
        <w:bookmarkStart w:id="4313" w:name="_Toc499732137"/>
        <w:bookmarkStart w:id="4314" w:name="_Toc499732236"/>
        <w:bookmarkStart w:id="4315" w:name="_Toc499732335"/>
        <w:bookmarkStart w:id="4316" w:name="_Toc499731704"/>
        <w:bookmarkStart w:id="4317" w:name="_Toc499732434"/>
        <w:bookmarkStart w:id="4318" w:name="_Toc499732533"/>
        <w:bookmarkStart w:id="4319" w:name="_Toc499732633"/>
        <w:bookmarkStart w:id="4320" w:name="_Toc499731679"/>
        <w:bookmarkStart w:id="4321" w:name="_Toc499731918"/>
        <w:bookmarkStart w:id="4322" w:name="_Toc499732790"/>
        <w:bookmarkStart w:id="4323" w:name="_Toc499732095"/>
        <w:bookmarkStart w:id="4324" w:name="_Toc499732277"/>
        <w:bookmarkStart w:id="4325" w:name="_Toc499732456"/>
        <w:bookmarkStart w:id="4326" w:name="_Toc499732631"/>
        <w:bookmarkStart w:id="4327" w:name="_Toc499732924"/>
        <w:bookmarkStart w:id="4328" w:name="_Toc499733081"/>
        <w:bookmarkStart w:id="4329" w:name="_Toc499733238"/>
        <w:bookmarkStart w:id="4330" w:name="_Toc499733395"/>
        <w:bookmarkStart w:id="4331" w:name="_Toc499733046"/>
        <w:bookmarkStart w:id="4332" w:name="_Toc499733587"/>
        <w:bookmarkStart w:id="4333" w:name="_Toc499733744"/>
        <w:bookmarkStart w:id="4334" w:name="_Toc499733901"/>
        <w:bookmarkStart w:id="4335" w:name="_Toc499737747"/>
        <w:bookmarkStart w:id="4336" w:name="_Toc499738045"/>
        <w:bookmarkStart w:id="4337" w:name="_Toc499739432"/>
        <w:bookmarkStart w:id="4338" w:name="_Toc499743760"/>
        <w:bookmarkStart w:id="4339" w:name="_Toc499748346"/>
        <w:bookmarkStart w:id="4340" w:name="_Toc499749060"/>
        <w:bookmarkStart w:id="4341" w:name="_Toc499749218"/>
        <w:bookmarkStart w:id="4342" w:name="_Toc499749376"/>
        <w:bookmarkStart w:id="4343" w:name="_Toc499749534"/>
        <w:bookmarkStart w:id="4344" w:name="_Toc499750095"/>
        <w:bookmarkStart w:id="4345" w:name="_Toc499750519"/>
        <w:bookmarkStart w:id="4346" w:name="_Toc499748506"/>
        <w:bookmarkStart w:id="4347" w:name="_Toc499749976"/>
        <w:bookmarkStart w:id="4348" w:name="_Toc499750663"/>
        <w:bookmarkStart w:id="4349" w:name="_Toc499750822"/>
        <w:bookmarkStart w:id="4350" w:name="_Toc499750981"/>
        <w:bookmarkStart w:id="4351" w:name="_Toc499751140"/>
        <w:bookmarkStart w:id="4352" w:name="_Toc499751299"/>
        <w:bookmarkStart w:id="4353" w:name="_Toc499751458"/>
        <w:bookmarkStart w:id="4354" w:name="_Toc499751617"/>
        <w:bookmarkStart w:id="4355" w:name="_Toc499751776"/>
        <w:bookmarkStart w:id="4356" w:name="_Toc499751935"/>
        <w:bookmarkStart w:id="4357" w:name="_Toc499752092"/>
        <w:bookmarkStart w:id="4358" w:name="_Toc499752192"/>
        <w:bookmarkStart w:id="4359" w:name="_Toc499752351"/>
        <w:bookmarkStart w:id="4360" w:name="_Toc499752510"/>
        <w:bookmarkStart w:id="4361" w:name="_Toc499752669"/>
        <w:bookmarkStart w:id="4362" w:name="_Toc499752826"/>
        <w:bookmarkStart w:id="4363" w:name="_Toc499752926"/>
        <w:bookmarkStart w:id="4364" w:name="_Toc499753085"/>
        <w:bookmarkStart w:id="4365" w:name="_Toc499753244"/>
        <w:bookmarkStart w:id="4366" w:name="_Toc499753403"/>
        <w:bookmarkStart w:id="4367" w:name="_Toc499753560"/>
        <w:bookmarkStart w:id="4368" w:name="_Toc499753658"/>
        <w:bookmarkStart w:id="4369" w:name="_Toc499753756"/>
        <w:bookmarkStart w:id="4370" w:name="_Toc499753856"/>
        <w:bookmarkStart w:id="4371" w:name="_Toc499754015"/>
        <w:bookmarkStart w:id="4372" w:name="_Toc499754172"/>
        <w:bookmarkStart w:id="4373" w:name="_Toc499754270"/>
        <w:bookmarkStart w:id="4374" w:name="_Toc499754368"/>
        <w:bookmarkStart w:id="4375" w:name="_Toc499754466"/>
        <w:bookmarkStart w:id="4376" w:name="_Toc499754564"/>
        <w:bookmarkStart w:id="4377" w:name="_Toc499754662"/>
        <w:bookmarkStart w:id="4378" w:name="_Toc499754760"/>
        <w:bookmarkStart w:id="4379" w:name="_Toc499754860"/>
        <w:bookmarkStart w:id="4380" w:name="_Toc499755019"/>
        <w:bookmarkStart w:id="4381" w:name="_Toc499755178"/>
        <w:bookmarkStart w:id="4382" w:name="_Toc499755337"/>
        <w:bookmarkStart w:id="4383" w:name="_Toc499755494"/>
        <w:bookmarkStart w:id="4384" w:name="_Toc499755592"/>
        <w:bookmarkStart w:id="4385" w:name="_Toc499755692"/>
        <w:bookmarkStart w:id="4386" w:name="_Toc499754010"/>
        <w:bookmarkStart w:id="4387" w:name="_Toc499755851"/>
        <w:bookmarkStart w:id="4388" w:name="_Toc499756009"/>
        <w:bookmarkStart w:id="4389" w:name="_Toc499756167"/>
        <w:bookmarkStart w:id="4390" w:name="_Toc499756325"/>
        <w:bookmarkStart w:id="4391" w:name="_Toc499756483"/>
        <w:bookmarkStart w:id="4392" w:name="_Toc499755142"/>
        <w:bookmarkStart w:id="4393" w:name="_Toc499755442"/>
        <w:bookmarkStart w:id="4394" w:name="_Toc499755617"/>
        <w:bookmarkStart w:id="4395" w:name="_Toc499756639"/>
        <w:bookmarkStart w:id="4396" w:name="_Toc499756738"/>
        <w:bookmarkStart w:id="4397" w:name="_Toc499756894"/>
        <w:bookmarkStart w:id="4398" w:name="_Toc499755858"/>
        <w:bookmarkStart w:id="4399" w:name="_Toc499756149"/>
        <w:bookmarkStart w:id="4400" w:name="_Toc499756449"/>
        <w:bookmarkStart w:id="4401" w:name="_Toc499756688"/>
        <w:bookmarkStart w:id="4402" w:name="_Toc499757014"/>
        <w:bookmarkStart w:id="4403" w:name="_Toc499757172"/>
        <w:bookmarkStart w:id="4404" w:name="_Toc499757330"/>
        <w:bookmarkStart w:id="4405" w:name="_Toc499757488"/>
        <w:bookmarkStart w:id="4406" w:name="_Toc499757646"/>
        <w:bookmarkStart w:id="4407" w:name="_Toc499757804"/>
        <w:bookmarkStart w:id="4408" w:name="_Toc499757655"/>
        <w:bookmarkStart w:id="4409" w:name="_Toc499758033"/>
        <w:bookmarkStart w:id="4410" w:name="_Toc499756355"/>
        <w:bookmarkStart w:id="4411" w:name="_Toc499758191"/>
        <w:bookmarkStart w:id="4412" w:name="_Toc499758349"/>
        <w:bookmarkStart w:id="4413" w:name="_Toc499758507"/>
        <w:bookmarkStart w:id="4414" w:name="_Toc499758665"/>
        <w:bookmarkStart w:id="4415" w:name="_Toc499758823"/>
        <w:bookmarkStart w:id="4416" w:name="_Toc499758981"/>
        <w:bookmarkStart w:id="4417" w:name="_Toc499759139"/>
        <w:bookmarkStart w:id="4418" w:name="_Toc499759297"/>
        <w:bookmarkStart w:id="4419" w:name="_Toc499759455"/>
        <w:bookmarkStart w:id="4420" w:name="_Toc499759613"/>
        <w:bookmarkStart w:id="4421" w:name="_Toc499759771"/>
        <w:bookmarkStart w:id="4422" w:name="_Toc499759929"/>
        <w:bookmarkStart w:id="4423" w:name="_Toc499760087"/>
        <w:bookmarkStart w:id="4424" w:name="_Toc499756882"/>
        <w:bookmarkStart w:id="4425" w:name="_Toc499757121"/>
        <w:bookmarkStart w:id="4426" w:name="_Toc499760245"/>
        <w:bookmarkStart w:id="4427" w:name="_Toc499757362"/>
        <w:bookmarkStart w:id="4428" w:name="_Toc499760403"/>
        <w:bookmarkStart w:id="4429" w:name="_Toc499760561"/>
        <w:bookmarkStart w:id="4430" w:name="_Toc499760717"/>
        <w:bookmarkStart w:id="4431" w:name="_Toc499760816"/>
        <w:bookmarkStart w:id="4432" w:name="_Toc499760974"/>
        <w:bookmarkStart w:id="4433" w:name="_Toc499761132"/>
        <w:bookmarkStart w:id="4434" w:name="_Toc499761290"/>
        <w:bookmarkStart w:id="4435" w:name="_Toc499801720"/>
        <w:bookmarkStart w:id="4436" w:name="_Toc499801838"/>
        <w:bookmarkStart w:id="4437" w:name="_Toc499801997"/>
        <w:bookmarkStart w:id="4438" w:name="_Toc499802156"/>
        <w:bookmarkStart w:id="4439" w:name="_Toc499802315"/>
        <w:bookmarkStart w:id="4440" w:name="_Toc499802121"/>
        <w:bookmarkStart w:id="4441" w:name="_Toc499802511"/>
        <w:bookmarkStart w:id="4442" w:name="_Toc499802670"/>
        <w:bookmarkStart w:id="4443" w:name="_Toc499802829"/>
        <w:bookmarkStart w:id="4444" w:name="_Toc499802520"/>
        <w:bookmarkStart w:id="4445" w:name="_Toc499802988"/>
        <w:bookmarkStart w:id="4446" w:name="_Toc499803147"/>
        <w:bookmarkStart w:id="4447" w:name="_Toc499803306"/>
        <w:bookmarkStart w:id="4448" w:name="_Toc499803465"/>
        <w:bookmarkStart w:id="4449" w:name="_Toc499803625"/>
        <w:bookmarkStart w:id="4450" w:name="_Toc499803785"/>
        <w:bookmarkStart w:id="4451" w:name="_Toc499803945"/>
        <w:bookmarkStart w:id="4452" w:name="_Toc499804105"/>
        <w:bookmarkStart w:id="4453" w:name="_Toc499804265"/>
        <w:bookmarkStart w:id="4454" w:name="_Toc499804425"/>
        <w:bookmarkStart w:id="4455" w:name="_Toc499802994"/>
        <w:bookmarkStart w:id="4456" w:name="_Toc499804586"/>
        <w:bookmarkStart w:id="4457" w:name="_Toc499803292"/>
        <w:bookmarkStart w:id="4458" w:name="_Toc499803595"/>
        <w:bookmarkStart w:id="4459" w:name="_Toc499803900"/>
        <w:bookmarkStart w:id="4460" w:name="_Toc499804747"/>
        <w:bookmarkStart w:id="4461" w:name="_Toc499804146"/>
        <w:bookmarkStart w:id="4462" w:name="_Toc499804907"/>
        <w:bookmarkStart w:id="4463" w:name="_Toc499805067"/>
        <w:bookmarkStart w:id="4464" w:name="_Toc499804445"/>
        <w:bookmarkStart w:id="4465" w:name="_Toc499805227"/>
        <w:bookmarkStart w:id="4466" w:name="_Toc499803827"/>
        <w:bookmarkStart w:id="4467" w:name="_Toc499804401"/>
        <w:bookmarkStart w:id="4468" w:name="_Toc499804877"/>
        <w:bookmarkStart w:id="4469" w:name="_Toc499805181"/>
        <w:bookmarkStart w:id="4470" w:name="_Toc499805501"/>
        <w:bookmarkStart w:id="4471" w:name="_Toc499805450"/>
        <w:bookmarkStart w:id="4472" w:name="_Toc499805770"/>
        <w:bookmarkStart w:id="4473" w:name="_Toc499805930"/>
        <w:bookmarkStart w:id="4474" w:name="_Toc499806090"/>
        <w:bookmarkStart w:id="4475" w:name="_Toc499806248"/>
        <w:bookmarkStart w:id="4476" w:name="_Toc499806636"/>
        <w:bookmarkStart w:id="4477" w:name="_Toc499822105"/>
        <w:bookmarkStart w:id="4478" w:name="_Toc499822266"/>
        <w:bookmarkStart w:id="4479" w:name="_Toc499804743"/>
        <w:bookmarkStart w:id="4480" w:name="_Toc499806236"/>
        <w:bookmarkStart w:id="4481" w:name="_Toc499806396"/>
        <w:bookmarkStart w:id="4482" w:name="_Toc499806556"/>
        <w:bookmarkStart w:id="4483" w:name="_Toc499806876"/>
        <w:bookmarkStart w:id="4484" w:name="_Toc499807036"/>
        <w:bookmarkStart w:id="4485" w:name="_Toc499807196"/>
        <w:bookmarkStart w:id="4486" w:name="_Toc499807356"/>
        <w:bookmarkStart w:id="4487" w:name="_Toc499807516"/>
        <w:bookmarkStart w:id="4488" w:name="_Toc499807676"/>
        <w:bookmarkStart w:id="4489" w:name="_Toc499807836"/>
        <w:bookmarkStart w:id="4490" w:name="_Toc499807996"/>
        <w:bookmarkStart w:id="4491" w:name="_Toc499808156"/>
        <w:bookmarkStart w:id="4492" w:name="_Toc499808316"/>
        <w:bookmarkStart w:id="4493" w:name="_Toc499808476"/>
        <w:bookmarkStart w:id="4494" w:name="_Toc499808636"/>
        <w:bookmarkStart w:id="4495" w:name="_Toc499808796"/>
        <w:bookmarkStart w:id="4496" w:name="_Toc499808956"/>
        <w:bookmarkStart w:id="4497" w:name="_Toc499809116"/>
        <w:bookmarkStart w:id="4498" w:name="_Toc499809276"/>
        <w:bookmarkStart w:id="4499" w:name="_Toc499809436"/>
        <w:bookmarkStart w:id="4500" w:name="_Toc499809596"/>
        <w:bookmarkStart w:id="4501" w:name="_Toc499809756"/>
        <w:bookmarkStart w:id="4502" w:name="_Toc499809916"/>
        <w:bookmarkStart w:id="4503" w:name="_Toc499810076"/>
        <w:bookmarkStart w:id="4504" w:name="_Toc499810236"/>
        <w:bookmarkStart w:id="4505" w:name="_Toc499810396"/>
        <w:bookmarkStart w:id="4506" w:name="_Toc499810556"/>
        <w:bookmarkStart w:id="4507" w:name="_Toc499810716"/>
        <w:bookmarkStart w:id="4508" w:name="_Toc499810876"/>
        <w:bookmarkStart w:id="4509" w:name="_Toc499811036"/>
        <w:bookmarkStart w:id="4510" w:name="_Toc499811196"/>
        <w:bookmarkStart w:id="4511" w:name="_Toc499811356"/>
        <w:bookmarkStart w:id="4512" w:name="_Toc499811516"/>
        <w:bookmarkStart w:id="4513" w:name="_Toc499811674"/>
        <w:bookmarkStart w:id="4514" w:name="_Toc499811774"/>
        <w:bookmarkStart w:id="4515" w:name="_Toc499811934"/>
        <w:bookmarkStart w:id="4516" w:name="_Toc499812092"/>
        <w:bookmarkStart w:id="4517" w:name="_Toc499812190"/>
        <w:bookmarkStart w:id="4518" w:name="_Toc499812288"/>
        <w:bookmarkStart w:id="4519" w:name="_Toc499812386"/>
        <w:bookmarkStart w:id="4520" w:name="_Toc499812484"/>
        <w:bookmarkStart w:id="4521" w:name="_Toc499812584"/>
        <w:bookmarkStart w:id="4522" w:name="_Toc499812744"/>
        <w:bookmarkStart w:id="4523" w:name="_Toc499812904"/>
        <w:bookmarkStart w:id="4524" w:name="_Toc499813064"/>
        <w:bookmarkStart w:id="4525" w:name="_Toc499813224"/>
        <w:bookmarkStart w:id="4526" w:name="_Toc499813384"/>
        <w:bookmarkStart w:id="4527" w:name="_Toc499813544"/>
        <w:bookmarkStart w:id="4528" w:name="_Toc499813704"/>
        <w:bookmarkStart w:id="4529" w:name="_Toc499813864"/>
        <w:bookmarkStart w:id="4530" w:name="_Toc499814024"/>
        <w:bookmarkStart w:id="4531" w:name="_Toc499814184"/>
        <w:bookmarkStart w:id="4532" w:name="_Toc499814344"/>
        <w:bookmarkStart w:id="4533" w:name="_Toc499814504"/>
        <w:bookmarkStart w:id="4534" w:name="_Toc499814664"/>
        <w:bookmarkStart w:id="4535" w:name="_Toc499814824"/>
        <w:bookmarkStart w:id="4536" w:name="_Toc499814984"/>
        <w:bookmarkStart w:id="4537" w:name="_Toc499815144"/>
        <w:bookmarkStart w:id="4538" w:name="_Toc499815304"/>
        <w:bookmarkStart w:id="4539" w:name="_Toc499815464"/>
        <w:bookmarkStart w:id="4540" w:name="_Toc499815622"/>
        <w:bookmarkStart w:id="4541" w:name="_Toc499815722"/>
        <w:bookmarkStart w:id="4542" w:name="_Toc499815880"/>
        <w:bookmarkStart w:id="4543" w:name="_Toc499815978"/>
        <w:bookmarkStart w:id="4544" w:name="_Toc499816076"/>
        <w:bookmarkStart w:id="4545" w:name="_Toc499816176"/>
        <w:bookmarkStart w:id="4546" w:name="_Toc499816334"/>
        <w:bookmarkStart w:id="4547" w:name="_Toc499816432"/>
        <w:bookmarkStart w:id="4548" w:name="_Toc499816530"/>
        <w:bookmarkStart w:id="4549" w:name="_Toc499816630"/>
        <w:bookmarkStart w:id="4550" w:name="_Toc499816788"/>
        <w:bookmarkStart w:id="4551" w:name="_Toc499816886"/>
        <w:bookmarkStart w:id="4552" w:name="_Toc499816984"/>
        <w:bookmarkStart w:id="4553" w:name="_Toc499817082"/>
        <w:bookmarkStart w:id="4554" w:name="_Toc499817180"/>
        <w:bookmarkStart w:id="4555" w:name="_Toc499817278"/>
        <w:bookmarkStart w:id="4556" w:name="_Toc499817376"/>
        <w:bookmarkStart w:id="4557" w:name="_Toc499817474"/>
        <w:bookmarkStart w:id="4558" w:name="_Toc499817572"/>
        <w:bookmarkStart w:id="4559" w:name="_Toc499817670"/>
        <w:bookmarkStart w:id="4560" w:name="_Toc499817768"/>
        <w:bookmarkStart w:id="4561" w:name="_Toc499817868"/>
        <w:bookmarkStart w:id="4562" w:name="_Toc499818026"/>
        <w:bookmarkStart w:id="4563" w:name="_Toc499818126"/>
        <w:bookmarkStart w:id="4564" w:name="_Toc499818286"/>
        <w:bookmarkStart w:id="4565" w:name="_Toc499818446"/>
        <w:bookmarkStart w:id="4566" w:name="_Toc499818606"/>
        <w:bookmarkStart w:id="4567" w:name="_Toc499818766"/>
        <w:bookmarkStart w:id="4568" w:name="_Toc499818926"/>
        <w:bookmarkStart w:id="4569" w:name="_Toc499819086"/>
        <w:bookmarkStart w:id="4570" w:name="_Toc499819246"/>
        <w:bookmarkStart w:id="4571" w:name="_Toc499819406"/>
        <w:bookmarkStart w:id="4572" w:name="_Toc499819566"/>
        <w:bookmarkStart w:id="4573" w:name="_Toc499819726"/>
        <w:bookmarkStart w:id="4574" w:name="_Toc499819886"/>
        <w:bookmarkStart w:id="4575" w:name="_Toc499820046"/>
        <w:bookmarkStart w:id="4576" w:name="_Toc499820206"/>
        <w:bookmarkStart w:id="4577" w:name="_Toc499820366"/>
        <w:bookmarkStart w:id="4578" w:name="_Toc499820526"/>
        <w:bookmarkStart w:id="4579" w:name="_Toc499820686"/>
        <w:bookmarkStart w:id="4580" w:name="_Toc499820846"/>
        <w:bookmarkStart w:id="4581" w:name="_Toc499821004"/>
        <w:bookmarkStart w:id="4582" w:name="_Toc499821104"/>
        <w:bookmarkStart w:id="4583" w:name="_Toc499821264"/>
        <w:bookmarkStart w:id="4584" w:name="_Toc499821424"/>
        <w:bookmarkStart w:id="4585" w:name="_Toc499821584"/>
        <w:bookmarkStart w:id="4586" w:name="_Toc499821744"/>
        <w:bookmarkStart w:id="4587" w:name="_Toc499821904"/>
        <w:bookmarkStart w:id="4588" w:name="_Toc499822064"/>
        <w:bookmarkStart w:id="4589" w:name="_Toc499822544"/>
        <w:bookmarkStart w:id="4590" w:name="_Toc499822704"/>
        <w:bookmarkStart w:id="4591" w:name="_Toc499822864"/>
        <w:bookmarkStart w:id="4592" w:name="_Toc499823024"/>
        <w:bookmarkStart w:id="4593" w:name="_Toc499823184"/>
        <w:bookmarkStart w:id="4594" w:name="_Toc499823344"/>
        <w:bookmarkStart w:id="4595" w:name="_Toc499823504"/>
        <w:bookmarkStart w:id="4596" w:name="_Toc499823664"/>
        <w:bookmarkStart w:id="4597" w:name="_Toc499823824"/>
        <w:bookmarkStart w:id="4598" w:name="_Toc499823984"/>
        <w:bookmarkStart w:id="4599" w:name="_Toc499824144"/>
        <w:bookmarkStart w:id="4600" w:name="_Toc499824304"/>
        <w:bookmarkStart w:id="4601" w:name="_Toc499824464"/>
        <w:bookmarkStart w:id="4602" w:name="_Toc499824624"/>
        <w:bookmarkStart w:id="4603" w:name="_Toc499824784"/>
        <w:bookmarkStart w:id="4604" w:name="_Toc499824944"/>
        <w:bookmarkStart w:id="4605" w:name="_Toc499825104"/>
        <w:bookmarkStart w:id="4606" w:name="_Toc499825262"/>
        <w:bookmarkStart w:id="4607" w:name="_Toc499825362"/>
        <w:bookmarkStart w:id="4608" w:name="_Toc499825522"/>
        <w:bookmarkStart w:id="4609" w:name="_Toc499825680"/>
        <w:bookmarkStart w:id="4610" w:name="_Toc499825780"/>
        <w:bookmarkStart w:id="4611" w:name="_Toc499825940"/>
        <w:bookmarkStart w:id="4612" w:name="_Toc499826100"/>
        <w:bookmarkStart w:id="4613" w:name="_Toc499826258"/>
        <w:bookmarkStart w:id="4614" w:name="_Toc499826358"/>
        <w:bookmarkStart w:id="4615" w:name="_Toc499826518"/>
        <w:bookmarkStart w:id="4616" w:name="_Toc499826676"/>
        <w:bookmarkStart w:id="4617" w:name="_Toc499826774"/>
        <w:bookmarkStart w:id="4618" w:name="_Toc499826872"/>
        <w:bookmarkStart w:id="4619" w:name="_Toc499826970"/>
        <w:bookmarkStart w:id="4620" w:name="_Toc499827068"/>
        <w:bookmarkStart w:id="4621" w:name="_Toc499827166"/>
        <w:bookmarkStart w:id="4622" w:name="_Toc499827264"/>
        <w:bookmarkStart w:id="4623" w:name="_Toc499827362"/>
        <w:bookmarkStart w:id="4624" w:name="_Toc499827460"/>
        <w:bookmarkStart w:id="4625" w:name="_Toc499827560"/>
        <w:bookmarkStart w:id="4626" w:name="_Toc499827718"/>
        <w:bookmarkStart w:id="4627" w:name="_Toc499827816"/>
        <w:bookmarkStart w:id="4628" w:name="_Toc499827916"/>
        <w:bookmarkStart w:id="4629" w:name="_Toc499828076"/>
        <w:bookmarkStart w:id="4630" w:name="_Toc499828234"/>
        <w:bookmarkStart w:id="4631" w:name="_Toc499828332"/>
        <w:bookmarkStart w:id="4632" w:name="_Toc499828432"/>
        <w:bookmarkStart w:id="4633" w:name="_Toc499828592"/>
        <w:bookmarkStart w:id="4634" w:name="_Toc499828752"/>
        <w:bookmarkStart w:id="4635" w:name="_Toc499828912"/>
        <w:bookmarkStart w:id="4636" w:name="_Toc499829072"/>
        <w:bookmarkStart w:id="4637" w:name="_Toc499829232"/>
        <w:bookmarkStart w:id="4638" w:name="_Toc499829392"/>
        <w:bookmarkStart w:id="4639" w:name="_Toc499829552"/>
        <w:bookmarkStart w:id="4640" w:name="_Toc499829712"/>
        <w:bookmarkStart w:id="4641" w:name="_Toc499829872"/>
        <w:bookmarkStart w:id="4642" w:name="_Toc499830032"/>
        <w:bookmarkStart w:id="4643" w:name="_Toc499830192"/>
        <w:bookmarkStart w:id="4644" w:name="_Toc499830352"/>
        <w:bookmarkStart w:id="4645" w:name="_Toc499830512"/>
        <w:bookmarkStart w:id="4646" w:name="_Toc499830672"/>
        <w:bookmarkStart w:id="4647" w:name="_Toc499830832"/>
        <w:bookmarkStart w:id="4648" w:name="_Toc499830992"/>
        <w:bookmarkStart w:id="4649" w:name="_Toc499831152"/>
        <w:bookmarkStart w:id="4650" w:name="_Toc499831312"/>
        <w:bookmarkStart w:id="4651" w:name="_Toc499831472"/>
        <w:bookmarkStart w:id="4652" w:name="_Toc499831632"/>
        <w:bookmarkStart w:id="4653" w:name="_Toc499831792"/>
        <w:bookmarkStart w:id="4654" w:name="_Toc499831952"/>
        <w:bookmarkStart w:id="4655" w:name="_Toc499832112"/>
        <w:bookmarkStart w:id="4656" w:name="_Toc499832272"/>
        <w:bookmarkStart w:id="4657" w:name="_Toc499832432"/>
        <w:bookmarkStart w:id="4658" w:name="_Toc499832592"/>
        <w:bookmarkStart w:id="4659" w:name="_Toc499832752"/>
        <w:bookmarkStart w:id="4660" w:name="_Toc499832912"/>
        <w:bookmarkStart w:id="4661" w:name="_Toc499833072"/>
        <w:bookmarkStart w:id="4662" w:name="_Toc499833232"/>
        <w:bookmarkStart w:id="4663" w:name="_Toc499833392"/>
        <w:bookmarkStart w:id="4664" w:name="_Toc499833552"/>
        <w:bookmarkStart w:id="4665" w:name="_Toc499833712"/>
        <w:bookmarkStart w:id="4666" w:name="_Toc499833872"/>
        <w:bookmarkStart w:id="4667" w:name="_Toc499834032"/>
        <w:bookmarkStart w:id="4668" w:name="_Toc499834192"/>
        <w:bookmarkStart w:id="4669" w:name="_Toc499834352"/>
        <w:bookmarkStart w:id="4670" w:name="_Toc499834512"/>
        <w:bookmarkStart w:id="4671" w:name="_Toc499834672"/>
        <w:bookmarkStart w:id="4672" w:name="_Toc499834832"/>
        <w:bookmarkStart w:id="4673" w:name="_Toc499834992"/>
        <w:bookmarkStart w:id="4674" w:name="_Toc499835152"/>
        <w:bookmarkStart w:id="4675" w:name="_Toc499835312"/>
        <w:bookmarkStart w:id="4676" w:name="_Toc499835472"/>
        <w:bookmarkStart w:id="4677" w:name="_Toc499835632"/>
        <w:bookmarkStart w:id="4678" w:name="_Toc499835792"/>
        <w:bookmarkStart w:id="4679" w:name="_Toc499835952"/>
        <w:bookmarkStart w:id="4680" w:name="_Toc499836112"/>
        <w:bookmarkStart w:id="4681" w:name="_Toc499836272"/>
        <w:bookmarkStart w:id="4682" w:name="_Toc499836432"/>
        <w:bookmarkStart w:id="4683" w:name="_Toc499836593"/>
        <w:bookmarkStart w:id="4684" w:name="_Toc499836754"/>
        <w:bookmarkStart w:id="4685" w:name="_Toc499836915"/>
        <w:bookmarkStart w:id="4686" w:name="_Toc499837076"/>
        <w:bookmarkStart w:id="4687" w:name="_Toc499837237"/>
        <w:bookmarkStart w:id="4688" w:name="_Toc499822490"/>
        <w:bookmarkStart w:id="4689" w:name="_Toc499822736"/>
        <w:bookmarkStart w:id="4690" w:name="_Toc499823148"/>
        <w:bookmarkStart w:id="4691" w:name="_Toc499837398"/>
        <w:bookmarkStart w:id="4692" w:name="_Toc499837559"/>
        <w:bookmarkStart w:id="4693" w:name="_Toc499837720"/>
        <w:bookmarkStart w:id="4694" w:name="_Toc499837881"/>
        <w:bookmarkStart w:id="4695" w:name="_Toc499838042"/>
        <w:bookmarkStart w:id="4696" w:name="_Toc499838203"/>
        <w:bookmarkStart w:id="4697" w:name="_Toc499838364"/>
        <w:bookmarkStart w:id="4698" w:name="_Toc499838525"/>
        <w:bookmarkStart w:id="4699" w:name="_Toc499838686"/>
        <w:bookmarkStart w:id="4700" w:name="_Toc499838847"/>
        <w:bookmarkStart w:id="4701" w:name="_Toc499839008"/>
        <w:bookmarkStart w:id="4702" w:name="_Toc499839169"/>
        <w:bookmarkStart w:id="4703" w:name="_Toc499839330"/>
        <w:bookmarkStart w:id="4704" w:name="_Toc499839489"/>
        <w:bookmarkStart w:id="4705" w:name="_Toc499839590"/>
        <w:bookmarkStart w:id="4706" w:name="_Toc499823703"/>
        <w:bookmarkStart w:id="4707" w:name="_Toc499839751"/>
        <w:bookmarkStart w:id="4708" w:name="_Toc499824003"/>
        <w:bookmarkStart w:id="4709" w:name="_Toc499824302"/>
        <w:bookmarkStart w:id="4710" w:name="_Toc499824909"/>
        <w:bookmarkStart w:id="4711" w:name="_Toc499839912"/>
        <w:bookmarkStart w:id="4712" w:name="_Toc499840073"/>
        <w:bookmarkStart w:id="4713" w:name="_Toc499825214"/>
        <w:bookmarkStart w:id="4714" w:name="_Toc499840234"/>
        <w:bookmarkStart w:id="4715" w:name="_Toc499825399"/>
        <w:bookmarkStart w:id="4716" w:name="_Toc499840395"/>
        <w:bookmarkStart w:id="4717" w:name="_Toc499840556"/>
        <w:bookmarkStart w:id="4718" w:name="_Toc499840717"/>
        <w:bookmarkStart w:id="4719" w:name="_Toc499840878"/>
        <w:bookmarkStart w:id="4720" w:name="_Toc499825697"/>
        <w:bookmarkStart w:id="4721" w:name="_Toc499825936"/>
        <w:bookmarkStart w:id="4722" w:name="_Toc499826238"/>
        <w:bookmarkStart w:id="4723" w:name="_Toc499826481"/>
        <w:bookmarkStart w:id="4724" w:name="_Toc499826724"/>
        <w:bookmarkStart w:id="4725" w:name="_Toc499841039"/>
        <w:bookmarkStart w:id="4726" w:name="_Toc499826903"/>
        <w:bookmarkStart w:id="4727" w:name="_Toc499825117"/>
        <w:bookmarkStart w:id="4728" w:name="_Toc499827083"/>
        <w:bookmarkStart w:id="4729" w:name="_Toc499825639"/>
        <w:bookmarkStart w:id="4730" w:name="_Toc499825981"/>
        <w:bookmarkStart w:id="4731" w:name="_Toc499826494"/>
        <w:bookmarkStart w:id="4732" w:name="_Toc499827257"/>
        <w:bookmarkStart w:id="4733" w:name="_Toc499827438"/>
        <w:bookmarkStart w:id="4734" w:name="_Toc499826891"/>
        <w:bookmarkStart w:id="4735" w:name="_Toc499827227"/>
        <w:bookmarkStart w:id="4736" w:name="_Toc499827730"/>
        <w:bookmarkStart w:id="4737" w:name="_Toc499827906"/>
        <w:bookmarkStart w:id="4738" w:name="_Toc499828210"/>
        <w:bookmarkStart w:id="4739" w:name="_Toc499828391"/>
        <w:bookmarkStart w:id="4740" w:name="_Toc499828696"/>
        <w:bookmarkStart w:id="4741" w:name="_Toc499828941"/>
        <w:bookmarkStart w:id="4742" w:name="_Toc499827922"/>
        <w:bookmarkStart w:id="4743" w:name="_Toc499826210"/>
        <w:bookmarkStart w:id="4744" w:name="_Toc499826919"/>
        <w:bookmarkStart w:id="4745" w:name="_Toc499827488"/>
        <w:bookmarkStart w:id="4746" w:name="_Toc499826381"/>
        <w:bookmarkStart w:id="4747" w:name="_Toc499828376"/>
        <w:bookmarkStart w:id="4748" w:name="_Toc499828898"/>
        <w:bookmarkStart w:id="4749" w:name="_Toc499827876"/>
        <w:bookmarkStart w:id="4750" w:name="_Toc499828715"/>
        <w:bookmarkStart w:id="4751" w:name="_Toc499829532"/>
        <w:bookmarkStart w:id="4752" w:name="_Toc499829837"/>
        <w:bookmarkStart w:id="4753" w:name="_Toc499827893"/>
        <w:bookmarkStart w:id="4754" w:name="_Toc499829520"/>
        <w:bookmarkStart w:id="4755" w:name="_Toc499830209"/>
        <w:bookmarkStart w:id="4756" w:name="_Toc499830508"/>
        <w:bookmarkStart w:id="4757" w:name="_Toc499830470"/>
        <w:bookmarkStart w:id="4758" w:name="_Toc499831017"/>
        <w:bookmarkStart w:id="4759" w:name="_Toc499831320"/>
        <w:bookmarkStart w:id="4760" w:name="_Toc499831493"/>
        <w:bookmarkStart w:id="4761" w:name="_Toc499831790"/>
        <w:bookmarkStart w:id="4762" w:name="_Toc499831969"/>
        <w:bookmarkStart w:id="4763" w:name="_Toc499832887"/>
        <w:bookmarkStart w:id="4764" w:name="_Toc499833196"/>
        <w:bookmarkStart w:id="4765" w:name="_Toc499833104"/>
        <w:bookmarkStart w:id="4766" w:name="_Toc499833587"/>
        <w:bookmarkStart w:id="4767" w:name="_Toc499833894"/>
        <w:bookmarkStart w:id="4768" w:name="_Toc499834231"/>
        <w:bookmarkStart w:id="4769" w:name="_Toc499834621"/>
        <w:bookmarkStart w:id="4770" w:name="_Toc499834953"/>
        <w:bookmarkStart w:id="4771" w:name="_Toc499833912"/>
        <w:bookmarkStart w:id="4772" w:name="_Toc499835285"/>
        <w:bookmarkStart w:id="4773" w:name="_Toc499835619"/>
        <w:bookmarkStart w:id="4774" w:name="_Toc499834644"/>
        <w:bookmarkStart w:id="4775" w:name="_Toc499835337"/>
        <w:bookmarkStart w:id="4776" w:name="_Toc499836945"/>
        <w:bookmarkStart w:id="4777" w:name="_Toc499837280"/>
        <w:bookmarkStart w:id="4778" w:name="_Toc499837672"/>
        <w:bookmarkStart w:id="4779" w:name="_Toc499838006"/>
        <w:bookmarkStart w:id="4780" w:name="_Toc499842656"/>
        <w:bookmarkStart w:id="4781" w:name="_Toc499843321"/>
        <w:bookmarkEnd w:id="4045"/>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del>
    </w:p>
    <w:p w14:paraId="6391A46C" w14:textId="4D71A915" w:rsidR="00CC3EDF" w:rsidRPr="00131064" w:rsidDel="00556A69" w:rsidRDefault="00CC3EDF">
      <w:pPr>
        <w:pStyle w:val="Overskrift2"/>
        <w:rPr>
          <w:del w:id="4782" w:author="Morten Lerstad Solli" w:date="2017-11-27T00:01:00Z"/>
          <w:rPrChange w:id="4783" w:author="Oscar Herman Kise" w:date="2017-11-30T19:11:00Z">
            <w:rPr>
              <w:del w:id="4784" w:author="Morten Lerstad Solli" w:date="2017-11-27T00:01:00Z"/>
              <w:lang w:val="en-US"/>
            </w:rPr>
          </w:rPrChange>
        </w:rPr>
        <w:pPrChange w:id="4785" w:author="Oscar Herman Kise" w:date="2017-11-30T19:11:00Z">
          <w:pPr/>
        </w:pPrChange>
      </w:pPr>
      <w:bookmarkStart w:id="4786" w:name="_Toc499552106"/>
      <w:bookmarkStart w:id="4787" w:name="_Toc499552185"/>
      <w:bookmarkStart w:id="4788" w:name="_Toc499552271"/>
      <w:bookmarkStart w:id="4789" w:name="_Toc499555091"/>
      <w:bookmarkStart w:id="4790" w:name="_Toc499555170"/>
      <w:bookmarkStart w:id="4791" w:name="_Toc499557124"/>
      <w:bookmarkStart w:id="4792" w:name="_Toc499557203"/>
      <w:bookmarkStart w:id="4793" w:name="_Toc499559909"/>
      <w:bookmarkStart w:id="4794" w:name="_Toc499560434"/>
      <w:bookmarkStart w:id="4795" w:name="_Toc499560648"/>
      <w:bookmarkStart w:id="4796" w:name="_Toc499560819"/>
      <w:bookmarkStart w:id="4797" w:name="_Toc499560906"/>
      <w:bookmarkStart w:id="4798" w:name="_Toc499561764"/>
      <w:bookmarkStart w:id="4799" w:name="_Toc499562027"/>
      <w:bookmarkStart w:id="4800" w:name="_Toc499562928"/>
      <w:bookmarkStart w:id="4801" w:name="_Toc499563230"/>
      <w:bookmarkStart w:id="4802" w:name="_Toc499563529"/>
      <w:bookmarkStart w:id="4803" w:name="_Toc499563831"/>
      <w:bookmarkStart w:id="4804" w:name="_Toc499564431"/>
      <w:bookmarkStart w:id="4805" w:name="_Toc499565960"/>
      <w:bookmarkStart w:id="4806" w:name="_Toc499563362"/>
      <w:bookmarkStart w:id="4807" w:name="_Toc499566808"/>
      <w:bookmarkStart w:id="4808" w:name="_Toc499566895"/>
      <w:bookmarkStart w:id="4809" w:name="_Toc499566982"/>
      <w:bookmarkStart w:id="4810" w:name="_Toc499567069"/>
      <w:bookmarkStart w:id="4811" w:name="_Toc499567446"/>
      <w:bookmarkStart w:id="4812" w:name="_Toc499567533"/>
      <w:bookmarkStart w:id="4813" w:name="_Toc499567781"/>
      <w:bookmarkStart w:id="4814" w:name="_Toc499567937"/>
      <w:bookmarkStart w:id="4815" w:name="_Toc499567868"/>
      <w:bookmarkStart w:id="4816" w:name="_Toc499568024"/>
      <w:bookmarkStart w:id="4817" w:name="_Toc499568111"/>
      <w:bookmarkStart w:id="4818" w:name="_Toc499568031"/>
      <w:bookmarkStart w:id="4819" w:name="_Toc499567962"/>
      <w:bookmarkStart w:id="4820" w:name="_Toc499568232"/>
      <w:bookmarkStart w:id="4821" w:name="_Toc499568319"/>
      <w:bookmarkStart w:id="4822" w:name="_Toc499568406"/>
      <w:bookmarkStart w:id="4823" w:name="_Toc499568493"/>
      <w:bookmarkStart w:id="4824" w:name="_Toc499568581"/>
      <w:bookmarkStart w:id="4825" w:name="_Toc499568669"/>
      <w:bookmarkStart w:id="4826" w:name="_Toc499568757"/>
      <w:bookmarkStart w:id="4827" w:name="_Toc499568845"/>
      <w:bookmarkStart w:id="4828" w:name="_Toc499568557"/>
      <w:bookmarkStart w:id="4829" w:name="_Toc499568652"/>
      <w:bookmarkStart w:id="4830" w:name="_Toc499568747"/>
      <w:bookmarkStart w:id="4831" w:name="_Toc499568933"/>
      <w:bookmarkStart w:id="4832" w:name="_Toc499568413"/>
      <w:bookmarkStart w:id="4833" w:name="_Toc499568507"/>
      <w:bookmarkStart w:id="4834" w:name="_Toc499569021"/>
      <w:bookmarkStart w:id="4835" w:name="_Toc499568930"/>
      <w:bookmarkStart w:id="4836" w:name="_Toc499569108"/>
      <w:bookmarkStart w:id="4837" w:name="_Toc499569018"/>
      <w:bookmarkStart w:id="4838" w:name="_Toc499569198"/>
      <w:bookmarkStart w:id="4839" w:name="_Toc499569285"/>
      <w:bookmarkStart w:id="4840" w:name="_Toc499569196"/>
      <w:bookmarkStart w:id="4841" w:name="_Toc499570153"/>
      <w:bookmarkStart w:id="4842" w:name="_Toc499569376"/>
      <w:bookmarkStart w:id="4843" w:name="_Toc499569463"/>
      <w:bookmarkStart w:id="4844" w:name="_Toc499569550"/>
      <w:bookmarkStart w:id="4845" w:name="_Toc499569637"/>
      <w:bookmarkStart w:id="4846" w:name="_Toc499570037"/>
      <w:bookmarkStart w:id="4847" w:name="_Toc499570240"/>
      <w:bookmarkStart w:id="4848" w:name="_Toc499570351"/>
      <w:bookmarkStart w:id="4849" w:name="_Toc499570438"/>
      <w:bookmarkStart w:id="4850" w:name="_Toc499570525"/>
      <w:bookmarkStart w:id="4851" w:name="_Toc499570692"/>
      <w:bookmarkStart w:id="4852" w:name="_Toc499570868"/>
      <w:bookmarkStart w:id="4853" w:name="_Toc499570956"/>
      <w:bookmarkStart w:id="4854" w:name="_Toc499571044"/>
      <w:bookmarkStart w:id="4855" w:name="_Toc499571133"/>
      <w:bookmarkStart w:id="4856" w:name="_Toc499572333"/>
      <w:bookmarkStart w:id="4857" w:name="_Toc499572421"/>
      <w:bookmarkStart w:id="4858" w:name="_Toc499574146"/>
      <w:bookmarkStart w:id="4859" w:name="_Toc499572359"/>
      <w:bookmarkStart w:id="4860" w:name="_Toc499574476"/>
      <w:bookmarkStart w:id="4861" w:name="_Toc499575126"/>
      <w:bookmarkStart w:id="4862" w:name="_Toc499574556"/>
      <w:bookmarkStart w:id="4863" w:name="_Toc499575214"/>
      <w:bookmarkStart w:id="4864" w:name="_Toc499575303"/>
      <w:bookmarkStart w:id="4865" w:name="_Toc499576291"/>
      <w:bookmarkStart w:id="4866" w:name="_Toc499576602"/>
      <w:bookmarkStart w:id="4867" w:name="_Toc499576836"/>
      <w:bookmarkStart w:id="4868" w:name="_Toc499576924"/>
      <w:bookmarkStart w:id="4869" w:name="_Toc499577850"/>
      <w:bookmarkStart w:id="4870" w:name="_Toc499577938"/>
      <w:bookmarkStart w:id="4871" w:name="_Toc499578028"/>
      <w:bookmarkStart w:id="4872" w:name="_Toc499578116"/>
      <w:bookmarkStart w:id="4873" w:name="_Toc499578204"/>
      <w:bookmarkStart w:id="4874" w:name="_Toc499578458"/>
      <w:bookmarkStart w:id="4875" w:name="_Toc499578644"/>
      <w:bookmarkStart w:id="4876" w:name="_Toc499579618"/>
      <w:bookmarkStart w:id="4877" w:name="_Toc499579707"/>
      <w:bookmarkStart w:id="4878" w:name="_Toc499581552"/>
      <w:bookmarkStart w:id="4879" w:name="_Toc499581772"/>
      <w:bookmarkStart w:id="4880" w:name="_Toc499583540"/>
      <w:bookmarkStart w:id="4881" w:name="_Toc499583799"/>
      <w:bookmarkStart w:id="4882" w:name="_Toc499584485"/>
      <w:bookmarkStart w:id="4883" w:name="_Toc499584819"/>
      <w:bookmarkStart w:id="4884" w:name="_Toc499624427"/>
      <w:bookmarkStart w:id="4885" w:name="_Toc499625213"/>
      <w:bookmarkStart w:id="4886" w:name="_Toc499626292"/>
      <w:bookmarkStart w:id="4887" w:name="_Toc499626383"/>
      <w:bookmarkStart w:id="4888" w:name="_Toc499627074"/>
      <w:bookmarkStart w:id="4889" w:name="_Toc499627165"/>
      <w:bookmarkStart w:id="4890" w:name="_Toc499627499"/>
      <w:bookmarkStart w:id="4891" w:name="_Toc499627590"/>
      <w:bookmarkStart w:id="4892" w:name="_Toc499627666"/>
      <w:bookmarkStart w:id="4893" w:name="_Toc499628760"/>
      <w:bookmarkStart w:id="4894" w:name="_Toc499628851"/>
      <w:bookmarkStart w:id="4895" w:name="_Toc499629020"/>
      <w:bookmarkStart w:id="4896" w:name="_Toc499629113"/>
      <w:bookmarkStart w:id="4897" w:name="_Toc499629206"/>
      <w:bookmarkStart w:id="4898" w:name="_Toc499630709"/>
      <w:bookmarkStart w:id="4899" w:name="_Toc499630802"/>
      <w:bookmarkStart w:id="4900" w:name="_Toc499631226"/>
      <w:bookmarkStart w:id="4901" w:name="_Toc499631319"/>
      <w:bookmarkStart w:id="4902" w:name="_Toc499631412"/>
      <w:bookmarkStart w:id="4903" w:name="_Toc499631505"/>
      <w:bookmarkStart w:id="4904" w:name="_Toc499631715"/>
      <w:bookmarkStart w:id="4905" w:name="_Toc499633106"/>
      <w:bookmarkStart w:id="4906" w:name="_Toc499633676"/>
      <w:bookmarkStart w:id="4907" w:name="_Toc499634112"/>
      <w:bookmarkStart w:id="4908" w:name="_Toc499634205"/>
      <w:bookmarkStart w:id="4909" w:name="_Toc499637289"/>
      <w:bookmarkStart w:id="4910" w:name="_Toc499637382"/>
      <w:bookmarkStart w:id="4911" w:name="_Toc499637475"/>
      <w:bookmarkStart w:id="4912" w:name="_Toc499638204"/>
      <w:bookmarkStart w:id="4913" w:name="_Toc499638298"/>
      <w:bookmarkStart w:id="4914" w:name="_Toc499638503"/>
      <w:bookmarkStart w:id="4915" w:name="_Toc499638799"/>
      <w:bookmarkStart w:id="4916" w:name="_Toc499639831"/>
      <w:bookmarkStart w:id="4917" w:name="_Toc499640548"/>
      <w:bookmarkStart w:id="4918" w:name="_Toc499640659"/>
      <w:bookmarkStart w:id="4919" w:name="_Toc499640880"/>
      <w:bookmarkStart w:id="4920" w:name="_Toc499640975"/>
      <w:bookmarkStart w:id="4921" w:name="_Toc499641770"/>
      <w:bookmarkStart w:id="4922" w:name="_Toc499641865"/>
      <w:bookmarkStart w:id="4923" w:name="_Toc499642080"/>
      <w:bookmarkStart w:id="4924" w:name="_Toc499642175"/>
      <w:bookmarkStart w:id="4925" w:name="_Toc499642888"/>
      <w:bookmarkStart w:id="4926" w:name="_Toc499642981"/>
      <w:bookmarkStart w:id="4927" w:name="_Toc499643169"/>
      <w:bookmarkStart w:id="4928" w:name="_Toc499643264"/>
      <w:bookmarkStart w:id="4929" w:name="_Toc499643722"/>
      <w:bookmarkStart w:id="4930" w:name="_Toc499643817"/>
      <w:bookmarkStart w:id="4931" w:name="_Toc499644273"/>
      <w:bookmarkStart w:id="4932" w:name="_Toc499644401"/>
      <w:bookmarkStart w:id="4933" w:name="_Toc499644496"/>
      <w:bookmarkStart w:id="4934" w:name="_Toc499646474"/>
      <w:bookmarkStart w:id="4935" w:name="_Toc499646569"/>
      <w:bookmarkStart w:id="4936" w:name="_Toc499647702"/>
      <w:bookmarkStart w:id="4937" w:name="_Toc499647797"/>
      <w:bookmarkStart w:id="4938" w:name="_Toc499651378"/>
      <w:bookmarkStart w:id="4939" w:name="_Toc499654687"/>
      <w:bookmarkStart w:id="4940" w:name="_Toc499654782"/>
      <w:bookmarkStart w:id="4941" w:name="_Toc499721793"/>
      <w:bookmarkStart w:id="4942" w:name="_Toc499721888"/>
      <w:bookmarkStart w:id="4943" w:name="_Toc499721983"/>
      <w:bookmarkStart w:id="4944" w:name="_Toc499722078"/>
      <w:bookmarkStart w:id="4945" w:name="_Toc499722173"/>
      <w:bookmarkStart w:id="4946" w:name="_Toc499722268"/>
      <w:bookmarkStart w:id="4947" w:name="_Toc499722363"/>
      <w:bookmarkStart w:id="4948" w:name="_Toc499722458"/>
      <w:bookmarkStart w:id="4949" w:name="_Toc499722553"/>
      <w:bookmarkStart w:id="4950" w:name="_Toc499722648"/>
      <w:bookmarkStart w:id="4951" w:name="_Toc499722743"/>
      <w:bookmarkStart w:id="4952" w:name="_Toc499722838"/>
      <w:bookmarkStart w:id="4953" w:name="_Toc499722933"/>
      <w:bookmarkStart w:id="4954" w:name="_Toc499723028"/>
      <w:bookmarkStart w:id="4955" w:name="_Toc499722654"/>
      <w:bookmarkStart w:id="4956" w:name="_Toc499723123"/>
      <w:bookmarkStart w:id="4957" w:name="_Toc499722761"/>
      <w:bookmarkStart w:id="4958" w:name="_Toc499723218"/>
      <w:bookmarkStart w:id="4959" w:name="_Toc499723313"/>
      <w:bookmarkStart w:id="4960" w:name="_Toc499723408"/>
      <w:bookmarkStart w:id="4961" w:name="_Toc499723040"/>
      <w:bookmarkStart w:id="4962" w:name="_Toc499723503"/>
      <w:bookmarkStart w:id="4963" w:name="_Toc499723363"/>
      <w:bookmarkStart w:id="4964" w:name="_Toc499723599"/>
      <w:bookmarkStart w:id="4965" w:name="_Toc499723695"/>
      <w:bookmarkStart w:id="4966" w:name="_Toc499723519"/>
      <w:bookmarkStart w:id="4967" w:name="_Toc499725047"/>
      <w:bookmarkStart w:id="4968" w:name="_Toc499725143"/>
      <w:bookmarkStart w:id="4969" w:name="_Toc499725261"/>
      <w:bookmarkStart w:id="4970" w:name="_Toc499725357"/>
      <w:bookmarkStart w:id="4971" w:name="_Toc499725453"/>
      <w:bookmarkStart w:id="4972" w:name="_Toc499725684"/>
      <w:bookmarkStart w:id="4973" w:name="_Toc499725780"/>
      <w:bookmarkStart w:id="4974" w:name="_Toc499725876"/>
      <w:bookmarkStart w:id="4975" w:name="_Toc499725972"/>
      <w:bookmarkStart w:id="4976" w:name="_Toc499726068"/>
      <w:bookmarkStart w:id="4977" w:name="_Toc499725743"/>
      <w:bookmarkStart w:id="4978" w:name="_Toc499726164"/>
      <w:bookmarkStart w:id="4979" w:name="_Toc499726260"/>
      <w:bookmarkStart w:id="4980" w:name="_Toc499726356"/>
      <w:bookmarkStart w:id="4981" w:name="_Toc499726452"/>
      <w:bookmarkStart w:id="4982" w:name="_Toc499726062"/>
      <w:bookmarkStart w:id="4983" w:name="_Toc499726548"/>
      <w:bookmarkStart w:id="4984" w:name="_Toc499726194"/>
      <w:bookmarkStart w:id="4985" w:name="_Toc499726302"/>
      <w:bookmarkStart w:id="4986" w:name="_Toc499726410"/>
      <w:bookmarkStart w:id="4987" w:name="_Toc499726644"/>
      <w:bookmarkStart w:id="4988" w:name="_Toc499726518"/>
      <w:bookmarkStart w:id="4989" w:name="_Toc499726722"/>
      <w:bookmarkStart w:id="4990" w:name="_Toc499726818"/>
      <w:bookmarkStart w:id="4991" w:name="_Toc499726914"/>
      <w:bookmarkStart w:id="4992" w:name="_Toc499726827"/>
      <w:bookmarkStart w:id="4993" w:name="_Toc499727022"/>
      <w:bookmarkStart w:id="4994" w:name="_Toc499727118"/>
      <w:bookmarkStart w:id="4995" w:name="_Toc499727194"/>
      <w:bookmarkStart w:id="4996" w:name="_Toc499727406"/>
      <w:bookmarkStart w:id="4997" w:name="_Toc499727491"/>
      <w:bookmarkStart w:id="4998" w:name="_Toc499727590"/>
      <w:bookmarkStart w:id="4999" w:name="_Toc499727512"/>
      <w:bookmarkStart w:id="5000" w:name="_Toc499727713"/>
      <w:bookmarkStart w:id="5001" w:name="_Toc499727689"/>
      <w:bookmarkStart w:id="5002" w:name="_Toc499727887"/>
      <w:bookmarkStart w:id="5003" w:name="_Toc499727986"/>
      <w:bookmarkStart w:id="5004" w:name="_Toc499728085"/>
      <w:bookmarkStart w:id="5005" w:name="_Toc499728184"/>
      <w:bookmarkStart w:id="5006" w:name="_Toc499728283"/>
      <w:bookmarkStart w:id="5007" w:name="_Toc499728382"/>
      <w:bookmarkStart w:id="5008" w:name="_Toc499728481"/>
      <w:bookmarkStart w:id="5009" w:name="_Toc499728580"/>
      <w:bookmarkStart w:id="5010" w:name="_Toc499728292"/>
      <w:bookmarkStart w:id="5011" w:name="_Toc499728679"/>
      <w:bookmarkStart w:id="5012" w:name="_Toc499728403"/>
      <w:bookmarkStart w:id="5013" w:name="_Toc499728778"/>
      <w:bookmarkStart w:id="5014" w:name="_Toc499728877"/>
      <w:bookmarkStart w:id="5015" w:name="_Toc499728517"/>
      <w:bookmarkStart w:id="5016" w:name="_Toc499728976"/>
      <w:bookmarkStart w:id="5017" w:name="_Toc499729075"/>
      <w:bookmarkStart w:id="5018" w:name="_Toc499729174"/>
      <w:bookmarkStart w:id="5019" w:name="_Toc499729273"/>
      <w:bookmarkStart w:id="5020" w:name="_Toc499729372"/>
      <w:bookmarkStart w:id="5021" w:name="_Toc499729629"/>
      <w:bookmarkStart w:id="5022" w:name="_Toc499729726"/>
      <w:bookmarkStart w:id="5023" w:name="_Toc499729663"/>
      <w:bookmarkStart w:id="5024" w:name="_Toc499729861"/>
      <w:bookmarkStart w:id="5025" w:name="_Toc499729960"/>
      <w:bookmarkStart w:id="5026" w:name="_Toc499729870"/>
      <w:bookmarkStart w:id="5027" w:name="_Toc499730071"/>
      <w:bookmarkStart w:id="5028" w:name="_Toc499730170"/>
      <w:bookmarkStart w:id="5029" w:name="_Toc499730269"/>
      <w:bookmarkStart w:id="5030" w:name="_Toc499730368"/>
      <w:bookmarkStart w:id="5031" w:name="_Toc499730080"/>
      <w:bookmarkStart w:id="5032" w:name="_Toc499730467"/>
      <w:bookmarkStart w:id="5033" w:name="_Toc499730566"/>
      <w:bookmarkStart w:id="5034" w:name="_Toc499730665"/>
      <w:bookmarkStart w:id="5035" w:name="_Toc499730764"/>
      <w:bookmarkStart w:id="5036" w:name="_Toc499730863"/>
      <w:bookmarkStart w:id="5037" w:name="_Toc499730962"/>
      <w:bookmarkStart w:id="5038" w:name="_Toc499731061"/>
      <w:bookmarkStart w:id="5039" w:name="_Toc499731160"/>
      <w:bookmarkStart w:id="5040" w:name="_Toc499731259"/>
      <w:bookmarkStart w:id="5041" w:name="_Toc499731358"/>
      <w:bookmarkStart w:id="5042" w:name="_Toc499731457"/>
      <w:bookmarkStart w:id="5043" w:name="_Toc499731556"/>
      <w:bookmarkStart w:id="5044" w:name="_Toc499731655"/>
      <w:bookmarkStart w:id="5045" w:name="_Toc499731752"/>
      <w:bookmarkStart w:id="5046" w:name="_Toc499731847"/>
      <w:bookmarkStart w:id="5047" w:name="_Toc499731942"/>
      <w:bookmarkStart w:id="5048" w:name="_Toc499732039"/>
      <w:bookmarkStart w:id="5049" w:name="_Toc499732138"/>
      <w:bookmarkStart w:id="5050" w:name="_Toc499732237"/>
      <w:bookmarkStart w:id="5051" w:name="_Toc499731587"/>
      <w:bookmarkStart w:id="5052" w:name="_Toc499732336"/>
      <w:bookmarkStart w:id="5053" w:name="_Toc499731705"/>
      <w:bookmarkStart w:id="5054" w:name="_Toc499732435"/>
      <w:bookmarkStart w:id="5055" w:name="_Toc499732534"/>
      <w:bookmarkStart w:id="5056" w:name="_Toc499732634"/>
      <w:bookmarkStart w:id="5057" w:name="_Toc499731919"/>
      <w:bookmarkStart w:id="5058" w:name="_Toc499732791"/>
      <w:bookmarkStart w:id="5059" w:name="_Toc499732096"/>
      <w:bookmarkStart w:id="5060" w:name="_Toc499732278"/>
      <w:bookmarkStart w:id="5061" w:name="_Toc499732457"/>
      <w:bookmarkStart w:id="5062" w:name="_Toc499732632"/>
      <w:bookmarkStart w:id="5063" w:name="_Toc499732925"/>
      <w:bookmarkStart w:id="5064" w:name="_Toc499733082"/>
      <w:bookmarkStart w:id="5065" w:name="_Toc499733239"/>
      <w:bookmarkStart w:id="5066" w:name="_Toc499733396"/>
      <w:bookmarkStart w:id="5067" w:name="_Toc499733047"/>
      <w:bookmarkStart w:id="5068" w:name="_Toc499733588"/>
      <w:bookmarkStart w:id="5069" w:name="_Toc499733745"/>
      <w:bookmarkStart w:id="5070" w:name="_Toc499733902"/>
      <w:bookmarkStart w:id="5071" w:name="_Toc499737748"/>
      <w:bookmarkStart w:id="5072" w:name="_Toc499738046"/>
      <w:bookmarkStart w:id="5073" w:name="_Toc499739433"/>
      <w:bookmarkStart w:id="5074" w:name="_Toc499743761"/>
      <w:bookmarkStart w:id="5075" w:name="_Toc499748347"/>
      <w:bookmarkStart w:id="5076" w:name="_Toc499749061"/>
      <w:bookmarkStart w:id="5077" w:name="_Toc499749219"/>
      <w:bookmarkStart w:id="5078" w:name="_Toc499749377"/>
      <w:bookmarkStart w:id="5079" w:name="_Toc499749535"/>
      <w:bookmarkStart w:id="5080" w:name="_Toc499750096"/>
      <w:bookmarkStart w:id="5081" w:name="_Toc499750520"/>
      <w:bookmarkStart w:id="5082" w:name="_Toc499748507"/>
      <w:bookmarkStart w:id="5083" w:name="_Toc499749977"/>
      <w:bookmarkStart w:id="5084" w:name="_Toc499750664"/>
      <w:bookmarkStart w:id="5085" w:name="_Toc499750823"/>
      <w:bookmarkStart w:id="5086" w:name="_Toc499750982"/>
      <w:bookmarkStart w:id="5087" w:name="_Toc499751141"/>
      <w:bookmarkStart w:id="5088" w:name="_Toc499751300"/>
      <w:bookmarkStart w:id="5089" w:name="_Toc499751459"/>
      <w:bookmarkStart w:id="5090" w:name="_Toc499751618"/>
      <w:bookmarkStart w:id="5091" w:name="_Toc499751777"/>
      <w:bookmarkStart w:id="5092" w:name="_Toc499751936"/>
      <w:bookmarkStart w:id="5093" w:name="_Toc499752093"/>
      <w:bookmarkStart w:id="5094" w:name="_Toc499752193"/>
      <w:bookmarkStart w:id="5095" w:name="_Toc499752352"/>
      <w:bookmarkStart w:id="5096" w:name="_Toc499752511"/>
      <w:bookmarkStart w:id="5097" w:name="_Toc499752670"/>
      <w:bookmarkStart w:id="5098" w:name="_Toc499752827"/>
      <w:bookmarkStart w:id="5099" w:name="_Toc499752927"/>
      <w:bookmarkStart w:id="5100" w:name="_Toc499753086"/>
      <w:bookmarkStart w:id="5101" w:name="_Toc499753245"/>
      <w:bookmarkStart w:id="5102" w:name="_Toc499753404"/>
      <w:bookmarkStart w:id="5103" w:name="_Toc499753561"/>
      <w:bookmarkStart w:id="5104" w:name="_Toc499753659"/>
      <w:bookmarkStart w:id="5105" w:name="_Toc499753757"/>
      <w:bookmarkStart w:id="5106" w:name="_Toc499753857"/>
      <w:bookmarkStart w:id="5107" w:name="_Toc499754016"/>
      <w:bookmarkStart w:id="5108" w:name="_Toc499754173"/>
      <w:bookmarkStart w:id="5109" w:name="_Toc499754271"/>
      <w:bookmarkStart w:id="5110" w:name="_Toc499754369"/>
      <w:bookmarkStart w:id="5111" w:name="_Toc499754467"/>
      <w:bookmarkStart w:id="5112" w:name="_Toc499754565"/>
      <w:bookmarkStart w:id="5113" w:name="_Toc499754663"/>
      <w:bookmarkStart w:id="5114" w:name="_Toc499754761"/>
      <w:bookmarkStart w:id="5115" w:name="_Toc499754861"/>
      <w:bookmarkStart w:id="5116" w:name="_Toc499755020"/>
      <w:bookmarkStart w:id="5117" w:name="_Toc499755179"/>
      <w:bookmarkStart w:id="5118" w:name="_Toc499755338"/>
      <w:bookmarkStart w:id="5119" w:name="_Toc499755495"/>
      <w:bookmarkStart w:id="5120" w:name="_Toc499755593"/>
      <w:bookmarkStart w:id="5121" w:name="_Toc499755693"/>
      <w:bookmarkStart w:id="5122" w:name="_Toc499754011"/>
      <w:bookmarkStart w:id="5123" w:name="_Toc499755852"/>
      <w:bookmarkStart w:id="5124" w:name="_Toc499756010"/>
      <w:bookmarkStart w:id="5125" w:name="_Toc499756168"/>
      <w:bookmarkStart w:id="5126" w:name="_Toc499756326"/>
      <w:bookmarkStart w:id="5127" w:name="_Toc499756484"/>
      <w:bookmarkStart w:id="5128" w:name="_Toc499755143"/>
      <w:bookmarkStart w:id="5129" w:name="_Toc499755443"/>
      <w:bookmarkStart w:id="5130" w:name="_Toc499755619"/>
      <w:bookmarkStart w:id="5131" w:name="_Toc499756640"/>
      <w:bookmarkStart w:id="5132" w:name="_Toc499756739"/>
      <w:bookmarkStart w:id="5133" w:name="_Toc499756895"/>
      <w:bookmarkStart w:id="5134" w:name="_Toc499755859"/>
      <w:bookmarkStart w:id="5135" w:name="_Toc499756152"/>
      <w:bookmarkStart w:id="5136" w:name="_Toc499756450"/>
      <w:bookmarkStart w:id="5137" w:name="_Toc499756689"/>
      <w:bookmarkStart w:id="5138" w:name="_Toc499757015"/>
      <w:bookmarkStart w:id="5139" w:name="_Toc499757173"/>
      <w:bookmarkStart w:id="5140" w:name="_Toc499757331"/>
      <w:bookmarkStart w:id="5141" w:name="_Toc499757489"/>
      <w:bookmarkStart w:id="5142" w:name="_Toc499757647"/>
      <w:bookmarkStart w:id="5143" w:name="_Toc499757805"/>
      <w:bookmarkStart w:id="5144" w:name="_Toc499757656"/>
      <w:bookmarkStart w:id="5145" w:name="_Toc499758034"/>
      <w:bookmarkStart w:id="5146" w:name="_Toc499756356"/>
      <w:bookmarkStart w:id="5147" w:name="_Toc499758192"/>
      <w:bookmarkStart w:id="5148" w:name="_Toc499758350"/>
      <w:bookmarkStart w:id="5149" w:name="_Toc499758508"/>
      <w:bookmarkStart w:id="5150" w:name="_Toc499758666"/>
      <w:bookmarkStart w:id="5151" w:name="_Toc499758824"/>
      <w:bookmarkStart w:id="5152" w:name="_Toc499758982"/>
      <w:bookmarkStart w:id="5153" w:name="_Toc499759140"/>
      <w:bookmarkStart w:id="5154" w:name="_Toc499759298"/>
      <w:bookmarkStart w:id="5155" w:name="_Toc499759456"/>
      <w:bookmarkStart w:id="5156" w:name="_Toc499759614"/>
      <w:bookmarkStart w:id="5157" w:name="_Toc499759772"/>
      <w:bookmarkStart w:id="5158" w:name="_Toc499759930"/>
      <w:bookmarkStart w:id="5159" w:name="_Toc499760088"/>
      <w:bookmarkStart w:id="5160" w:name="_Toc499756883"/>
      <w:bookmarkStart w:id="5161" w:name="_Toc499757122"/>
      <w:bookmarkStart w:id="5162" w:name="_Toc499760246"/>
      <w:bookmarkStart w:id="5163" w:name="_Toc499757363"/>
      <w:bookmarkStart w:id="5164" w:name="_Toc499760404"/>
      <w:bookmarkStart w:id="5165" w:name="_Toc499760562"/>
      <w:bookmarkStart w:id="5166" w:name="_Toc499760718"/>
      <w:bookmarkStart w:id="5167" w:name="_Toc499760817"/>
      <w:bookmarkStart w:id="5168" w:name="_Toc499760975"/>
      <w:bookmarkStart w:id="5169" w:name="_Toc499761133"/>
      <w:bookmarkStart w:id="5170" w:name="_Toc499761291"/>
      <w:bookmarkStart w:id="5171" w:name="_Toc499801721"/>
      <w:bookmarkStart w:id="5172" w:name="_Toc499801839"/>
      <w:bookmarkStart w:id="5173" w:name="_Toc499801998"/>
      <w:bookmarkStart w:id="5174" w:name="_Toc499802157"/>
      <w:bookmarkStart w:id="5175" w:name="_Toc499802316"/>
      <w:bookmarkStart w:id="5176" w:name="_Toc499802122"/>
      <w:bookmarkStart w:id="5177" w:name="_Toc499802512"/>
      <w:bookmarkStart w:id="5178" w:name="_Toc499802671"/>
      <w:bookmarkStart w:id="5179" w:name="_Toc499802830"/>
      <w:bookmarkStart w:id="5180" w:name="_Toc499802521"/>
      <w:bookmarkStart w:id="5181" w:name="_Toc499802989"/>
      <w:bookmarkStart w:id="5182" w:name="_Toc499803148"/>
      <w:bookmarkStart w:id="5183" w:name="_Toc499803307"/>
      <w:bookmarkStart w:id="5184" w:name="_Toc499803466"/>
      <w:bookmarkStart w:id="5185" w:name="_Toc499803626"/>
      <w:bookmarkStart w:id="5186" w:name="_Toc499803786"/>
      <w:bookmarkStart w:id="5187" w:name="_Toc499803946"/>
      <w:bookmarkStart w:id="5188" w:name="_Toc499804106"/>
      <w:bookmarkStart w:id="5189" w:name="_Toc499804266"/>
      <w:bookmarkStart w:id="5190" w:name="_Toc499804426"/>
      <w:bookmarkStart w:id="5191" w:name="_Toc499802995"/>
      <w:bookmarkStart w:id="5192" w:name="_Toc499804587"/>
      <w:bookmarkStart w:id="5193" w:name="_Toc499803293"/>
      <w:bookmarkStart w:id="5194" w:name="_Toc499803596"/>
      <w:bookmarkStart w:id="5195" w:name="_Toc499803901"/>
      <w:bookmarkStart w:id="5196" w:name="_Toc499804748"/>
      <w:bookmarkStart w:id="5197" w:name="_Toc499804147"/>
      <w:bookmarkStart w:id="5198" w:name="_Toc499804908"/>
      <w:bookmarkStart w:id="5199" w:name="_Toc499805068"/>
      <w:bookmarkStart w:id="5200" w:name="_Toc499804446"/>
      <w:bookmarkStart w:id="5201" w:name="_Toc499805228"/>
      <w:bookmarkStart w:id="5202" w:name="_Toc499803828"/>
      <w:bookmarkStart w:id="5203" w:name="_Toc499804402"/>
      <w:bookmarkStart w:id="5204" w:name="_Toc499804878"/>
      <w:bookmarkStart w:id="5205" w:name="_Toc499805182"/>
      <w:bookmarkStart w:id="5206" w:name="_Toc499805502"/>
      <w:bookmarkStart w:id="5207" w:name="_Toc499805451"/>
      <w:bookmarkStart w:id="5208" w:name="_Toc499805771"/>
      <w:bookmarkStart w:id="5209" w:name="_Toc499805931"/>
      <w:bookmarkStart w:id="5210" w:name="_Toc499806091"/>
      <w:bookmarkStart w:id="5211" w:name="_Toc499806249"/>
      <w:bookmarkStart w:id="5212" w:name="_Toc499806637"/>
      <w:bookmarkStart w:id="5213" w:name="_Toc499822106"/>
      <w:bookmarkStart w:id="5214" w:name="_Toc499822267"/>
      <w:bookmarkStart w:id="5215" w:name="_Toc499804744"/>
      <w:bookmarkStart w:id="5216" w:name="_Toc499806237"/>
      <w:bookmarkStart w:id="5217" w:name="_Toc499806397"/>
      <w:bookmarkStart w:id="5218" w:name="_Toc499806557"/>
      <w:bookmarkStart w:id="5219" w:name="_Toc499806877"/>
      <w:bookmarkStart w:id="5220" w:name="_Toc499807037"/>
      <w:bookmarkStart w:id="5221" w:name="_Toc499807197"/>
      <w:bookmarkStart w:id="5222" w:name="_Toc499807357"/>
      <w:bookmarkStart w:id="5223" w:name="_Toc499807517"/>
      <w:bookmarkStart w:id="5224" w:name="_Toc499807677"/>
      <w:bookmarkStart w:id="5225" w:name="_Toc499807837"/>
      <w:bookmarkStart w:id="5226" w:name="_Toc499807997"/>
      <w:bookmarkStart w:id="5227" w:name="_Toc499808157"/>
      <w:bookmarkStart w:id="5228" w:name="_Toc499808317"/>
      <w:bookmarkStart w:id="5229" w:name="_Toc499808477"/>
      <w:bookmarkStart w:id="5230" w:name="_Toc499808637"/>
      <w:bookmarkStart w:id="5231" w:name="_Toc499808797"/>
      <w:bookmarkStart w:id="5232" w:name="_Toc499808957"/>
      <w:bookmarkStart w:id="5233" w:name="_Toc499809117"/>
      <w:bookmarkStart w:id="5234" w:name="_Toc499809277"/>
      <w:bookmarkStart w:id="5235" w:name="_Toc499809437"/>
      <w:bookmarkStart w:id="5236" w:name="_Toc499809597"/>
      <w:bookmarkStart w:id="5237" w:name="_Toc499809757"/>
      <w:bookmarkStart w:id="5238" w:name="_Toc499809917"/>
      <w:bookmarkStart w:id="5239" w:name="_Toc499810077"/>
      <w:bookmarkStart w:id="5240" w:name="_Toc499810237"/>
      <w:bookmarkStart w:id="5241" w:name="_Toc499810397"/>
      <w:bookmarkStart w:id="5242" w:name="_Toc499810557"/>
      <w:bookmarkStart w:id="5243" w:name="_Toc499810717"/>
      <w:bookmarkStart w:id="5244" w:name="_Toc499810877"/>
      <w:bookmarkStart w:id="5245" w:name="_Toc499811037"/>
      <w:bookmarkStart w:id="5246" w:name="_Toc499811197"/>
      <w:bookmarkStart w:id="5247" w:name="_Toc499811357"/>
      <w:bookmarkStart w:id="5248" w:name="_Toc499811517"/>
      <w:bookmarkStart w:id="5249" w:name="_Toc499811675"/>
      <w:bookmarkStart w:id="5250" w:name="_Toc499811775"/>
      <w:bookmarkStart w:id="5251" w:name="_Toc499811935"/>
      <w:bookmarkStart w:id="5252" w:name="_Toc499812093"/>
      <w:bookmarkStart w:id="5253" w:name="_Toc499812191"/>
      <w:bookmarkStart w:id="5254" w:name="_Toc499812289"/>
      <w:bookmarkStart w:id="5255" w:name="_Toc499812387"/>
      <w:bookmarkStart w:id="5256" w:name="_Toc499812485"/>
      <w:bookmarkStart w:id="5257" w:name="_Toc499812585"/>
      <w:bookmarkStart w:id="5258" w:name="_Toc499812745"/>
      <w:bookmarkStart w:id="5259" w:name="_Toc499812905"/>
      <w:bookmarkStart w:id="5260" w:name="_Toc499813065"/>
      <w:bookmarkStart w:id="5261" w:name="_Toc499813225"/>
      <w:bookmarkStart w:id="5262" w:name="_Toc499813385"/>
      <w:bookmarkStart w:id="5263" w:name="_Toc499813545"/>
      <w:bookmarkStart w:id="5264" w:name="_Toc499813705"/>
      <w:bookmarkStart w:id="5265" w:name="_Toc499813865"/>
      <w:bookmarkStart w:id="5266" w:name="_Toc499814025"/>
      <w:bookmarkStart w:id="5267" w:name="_Toc499814185"/>
      <w:bookmarkStart w:id="5268" w:name="_Toc499814345"/>
      <w:bookmarkStart w:id="5269" w:name="_Toc499814505"/>
      <w:bookmarkStart w:id="5270" w:name="_Toc499814665"/>
      <w:bookmarkStart w:id="5271" w:name="_Toc499814825"/>
      <w:bookmarkStart w:id="5272" w:name="_Toc499814985"/>
      <w:bookmarkStart w:id="5273" w:name="_Toc499815145"/>
      <w:bookmarkStart w:id="5274" w:name="_Toc499815305"/>
      <w:bookmarkStart w:id="5275" w:name="_Toc499815465"/>
      <w:bookmarkStart w:id="5276" w:name="_Toc499815623"/>
      <w:bookmarkStart w:id="5277" w:name="_Toc499815723"/>
      <w:bookmarkStart w:id="5278" w:name="_Toc499815881"/>
      <w:bookmarkStart w:id="5279" w:name="_Toc499815979"/>
      <w:bookmarkStart w:id="5280" w:name="_Toc499816077"/>
      <w:bookmarkStart w:id="5281" w:name="_Toc499816177"/>
      <w:bookmarkStart w:id="5282" w:name="_Toc499816335"/>
      <w:bookmarkStart w:id="5283" w:name="_Toc499816433"/>
      <w:bookmarkStart w:id="5284" w:name="_Toc499816531"/>
      <w:bookmarkStart w:id="5285" w:name="_Toc499816631"/>
      <w:bookmarkStart w:id="5286" w:name="_Toc499816789"/>
      <w:bookmarkStart w:id="5287" w:name="_Toc499816887"/>
      <w:bookmarkStart w:id="5288" w:name="_Toc499816985"/>
      <w:bookmarkStart w:id="5289" w:name="_Toc499817083"/>
      <w:bookmarkStart w:id="5290" w:name="_Toc499817181"/>
      <w:bookmarkStart w:id="5291" w:name="_Toc499817279"/>
      <w:bookmarkStart w:id="5292" w:name="_Toc499817377"/>
      <w:bookmarkStart w:id="5293" w:name="_Toc499817475"/>
      <w:bookmarkStart w:id="5294" w:name="_Toc499817573"/>
      <w:bookmarkStart w:id="5295" w:name="_Toc499817671"/>
      <w:bookmarkStart w:id="5296" w:name="_Toc499817769"/>
      <w:bookmarkStart w:id="5297" w:name="_Toc499817869"/>
      <w:bookmarkStart w:id="5298" w:name="_Toc499818027"/>
      <w:bookmarkStart w:id="5299" w:name="_Toc499818127"/>
      <w:bookmarkStart w:id="5300" w:name="_Toc499818287"/>
      <w:bookmarkStart w:id="5301" w:name="_Toc499818447"/>
      <w:bookmarkStart w:id="5302" w:name="_Toc499818607"/>
      <w:bookmarkStart w:id="5303" w:name="_Toc499818767"/>
      <w:bookmarkStart w:id="5304" w:name="_Toc499818927"/>
      <w:bookmarkStart w:id="5305" w:name="_Toc499819087"/>
      <w:bookmarkStart w:id="5306" w:name="_Toc499819247"/>
      <w:bookmarkStart w:id="5307" w:name="_Toc499819407"/>
      <w:bookmarkStart w:id="5308" w:name="_Toc499819567"/>
      <w:bookmarkStart w:id="5309" w:name="_Toc499819727"/>
      <w:bookmarkStart w:id="5310" w:name="_Toc499819887"/>
      <w:bookmarkStart w:id="5311" w:name="_Toc499820047"/>
      <w:bookmarkStart w:id="5312" w:name="_Toc499820207"/>
      <w:bookmarkStart w:id="5313" w:name="_Toc499820367"/>
      <w:bookmarkStart w:id="5314" w:name="_Toc499820527"/>
      <w:bookmarkStart w:id="5315" w:name="_Toc499820687"/>
      <w:bookmarkStart w:id="5316" w:name="_Toc499820847"/>
      <w:bookmarkStart w:id="5317" w:name="_Toc499821005"/>
      <w:bookmarkStart w:id="5318" w:name="_Toc499821105"/>
      <w:bookmarkStart w:id="5319" w:name="_Toc499821265"/>
      <w:bookmarkStart w:id="5320" w:name="_Toc499821425"/>
      <w:bookmarkStart w:id="5321" w:name="_Toc499821585"/>
      <w:bookmarkStart w:id="5322" w:name="_Toc499821745"/>
      <w:bookmarkStart w:id="5323" w:name="_Toc499821905"/>
      <w:bookmarkStart w:id="5324" w:name="_Toc499822065"/>
      <w:bookmarkStart w:id="5325" w:name="_Toc499822545"/>
      <w:bookmarkStart w:id="5326" w:name="_Toc499822705"/>
      <w:bookmarkStart w:id="5327" w:name="_Toc499822865"/>
      <w:bookmarkStart w:id="5328" w:name="_Toc499823025"/>
      <w:bookmarkStart w:id="5329" w:name="_Toc499823185"/>
      <w:bookmarkStart w:id="5330" w:name="_Toc499823345"/>
      <w:bookmarkStart w:id="5331" w:name="_Toc499823505"/>
      <w:bookmarkStart w:id="5332" w:name="_Toc499823665"/>
      <w:bookmarkStart w:id="5333" w:name="_Toc499823825"/>
      <w:bookmarkStart w:id="5334" w:name="_Toc499823985"/>
      <w:bookmarkStart w:id="5335" w:name="_Toc499824145"/>
      <w:bookmarkStart w:id="5336" w:name="_Toc499824305"/>
      <w:bookmarkStart w:id="5337" w:name="_Toc499824465"/>
      <w:bookmarkStart w:id="5338" w:name="_Toc499824625"/>
      <w:bookmarkStart w:id="5339" w:name="_Toc499824785"/>
      <w:bookmarkStart w:id="5340" w:name="_Toc499824945"/>
      <w:bookmarkStart w:id="5341" w:name="_Toc499825105"/>
      <w:bookmarkStart w:id="5342" w:name="_Toc499825263"/>
      <w:bookmarkStart w:id="5343" w:name="_Toc499825363"/>
      <w:bookmarkStart w:id="5344" w:name="_Toc499825523"/>
      <w:bookmarkStart w:id="5345" w:name="_Toc499825681"/>
      <w:bookmarkStart w:id="5346" w:name="_Toc499825781"/>
      <w:bookmarkStart w:id="5347" w:name="_Toc499825941"/>
      <w:bookmarkStart w:id="5348" w:name="_Toc499826101"/>
      <w:bookmarkStart w:id="5349" w:name="_Toc499826259"/>
      <w:bookmarkStart w:id="5350" w:name="_Toc499826359"/>
      <w:bookmarkStart w:id="5351" w:name="_Toc499826519"/>
      <w:bookmarkStart w:id="5352" w:name="_Toc499826677"/>
      <w:bookmarkStart w:id="5353" w:name="_Toc499826775"/>
      <w:bookmarkStart w:id="5354" w:name="_Toc499826873"/>
      <w:bookmarkStart w:id="5355" w:name="_Toc499826971"/>
      <w:bookmarkStart w:id="5356" w:name="_Toc499827069"/>
      <w:bookmarkStart w:id="5357" w:name="_Toc499827167"/>
      <w:bookmarkStart w:id="5358" w:name="_Toc499827265"/>
      <w:bookmarkStart w:id="5359" w:name="_Toc499827363"/>
      <w:bookmarkStart w:id="5360" w:name="_Toc499827461"/>
      <w:bookmarkStart w:id="5361" w:name="_Toc499827561"/>
      <w:bookmarkStart w:id="5362" w:name="_Toc499827719"/>
      <w:bookmarkStart w:id="5363" w:name="_Toc499827817"/>
      <w:bookmarkStart w:id="5364" w:name="_Toc499827917"/>
      <w:bookmarkStart w:id="5365" w:name="_Toc499828077"/>
      <w:bookmarkStart w:id="5366" w:name="_Toc499828235"/>
      <w:bookmarkStart w:id="5367" w:name="_Toc499828333"/>
      <w:bookmarkStart w:id="5368" w:name="_Toc499828433"/>
      <w:bookmarkStart w:id="5369" w:name="_Toc499828593"/>
      <w:bookmarkStart w:id="5370" w:name="_Toc499828753"/>
      <w:bookmarkStart w:id="5371" w:name="_Toc499828913"/>
      <w:bookmarkStart w:id="5372" w:name="_Toc499829073"/>
      <w:bookmarkStart w:id="5373" w:name="_Toc499829233"/>
      <w:bookmarkStart w:id="5374" w:name="_Toc499829393"/>
      <w:bookmarkStart w:id="5375" w:name="_Toc499829553"/>
      <w:bookmarkStart w:id="5376" w:name="_Toc499829713"/>
      <w:bookmarkStart w:id="5377" w:name="_Toc499829873"/>
      <w:bookmarkStart w:id="5378" w:name="_Toc499830033"/>
      <w:bookmarkStart w:id="5379" w:name="_Toc499830193"/>
      <w:bookmarkStart w:id="5380" w:name="_Toc499830353"/>
      <w:bookmarkStart w:id="5381" w:name="_Toc499830513"/>
      <w:bookmarkStart w:id="5382" w:name="_Toc499830673"/>
      <w:bookmarkStart w:id="5383" w:name="_Toc499830833"/>
      <w:bookmarkStart w:id="5384" w:name="_Toc499830993"/>
      <w:bookmarkStart w:id="5385" w:name="_Toc499831153"/>
      <w:bookmarkStart w:id="5386" w:name="_Toc499831313"/>
      <w:bookmarkStart w:id="5387" w:name="_Toc499831473"/>
      <w:bookmarkStart w:id="5388" w:name="_Toc499831633"/>
      <w:bookmarkStart w:id="5389" w:name="_Toc499831793"/>
      <w:bookmarkStart w:id="5390" w:name="_Toc499831953"/>
      <w:bookmarkStart w:id="5391" w:name="_Toc499832113"/>
      <w:bookmarkStart w:id="5392" w:name="_Toc499832273"/>
      <w:bookmarkStart w:id="5393" w:name="_Toc499832433"/>
      <w:bookmarkStart w:id="5394" w:name="_Toc499832593"/>
      <w:bookmarkStart w:id="5395" w:name="_Toc499832753"/>
      <w:bookmarkStart w:id="5396" w:name="_Toc499832913"/>
      <w:bookmarkStart w:id="5397" w:name="_Toc499833073"/>
      <w:bookmarkStart w:id="5398" w:name="_Toc499833233"/>
      <w:bookmarkStart w:id="5399" w:name="_Toc499833393"/>
      <w:bookmarkStart w:id="5400" w:name="_Toc499833553"/>
      <w:bookmarkStart w:id="5401" w:name="_Toc499833713"/>
      <w:bookmarkStart w:id="5402" w:name="_Toc499833873"/>
      <w:bookmarkStart w:id="5403" w:name="_Toc499834033"/>
      <w:bookmarkStart w:id="5404" w:name="_Toc499834193"/>
      <w:bookmarkStart w:id="5405" w:name="_Toc499834353"/>
      <w:bookmarkStart w:id="5406" w:name="_Toc499834513"/>
      <w:bookmarkStart w:id="5407" w:name="_Toc499834673"/>
      <w:bookmarkStart w:id="5408" w:name="_Toc499834833"/>
      <w:bookmarkStart w:id="5409" w:name="_Toc499834993"/>
      <w:bookmarkStart w:id="5410" w:name="_Toc499835153"/>
      <w:bookmarkStart w:id="5411" w:name="_Toc499835313"/>
      <w:bookmarkStart w:id="5412" w:name="_Toc499835473"/>
      <w:bookmarkStart w:id="5413" w:name="_Toc499835633"/>
      <w:bookmarkStart w:id="5414" w:name="_Toc499835793"/>
      <w:bookmarkStart w:id="5415" w:name="_Toc499835953"/>
      <w:bookmarkStart w:id="5416" w:name="_Toc499836113"/>
      <w:bookmarkStart w:id="5417" w:name="_Toc499836273"/>
      <w:bookmarkStart w:id="5418" w:name="_Toc499836433"/>
      <w:bookmarkStart w:id="5419" w:name="_Toc499836594"/>
      <w:bookmarkStart w:id="5420" w:name="_Toc499836755"/>
      <w:bookmarkStart w:id="5421" w:name="_Toc499836916"/>
      <w:bookmarkStart w:id="5422" w:name="_Toc499837077"/>
      <w:bookmarkStart w:id="5423" w:name="_Toc499837238"/>
      <w:bookmarkStart w:id="5424" w:name="_Toc499822491"/>
      <w:bookmarkStart w:id="5425" w:name="_Toc499822737"/>
      <w:bookmarkStart w:id="5426" w:name="_Toc499823149"/>
      <w:bookmarkStart w:id="5427" w:name="_Toc499837399"/>
      <w:bookmarkStart w:id="5428" w:name="_Toc499837560"/>
      <w:bookmarkStart w:id="5429" w:name="_Toc499837721"/>
      <w:bookmarkStart w:id="5430" w:name="_Toc499837882"/>
      <w:bookmarkStart w:id="5431" w:name="_Toc499838043"/>
      <w:bookmarkStart w:id="5432" w:name="_Toc499838204"/>
      <w:bookmarkStart w:id="5433" w:name="_Toc499838365"/>
      <w:bookmarkStart w:id="5434" w:name="_Toc499838526"/>
      <w:bookmarkStart w:id="5435" w:name="_Toc499838687"/>
      <w:bookmarkStart w:id="5436" w:name="_Toc499838848"/>
      <w:bookmarkStart w:id="5437" w:name="_Toc499839009"/>
      <w:bookmarkStart w:id="5438" w:name="_Toc499839170"/>
      <w:bookmarkStart w:id="5439" w:name="_Toc499839331"/>
      <w:bookmarkStart w:id="5440" w:name="_Toc499839490"/>
      <w:bookmarkStart w:id="5441" w:name="_Toc499839591"/>
      <w:bookmarkStart w:id="5442" w:name="_Toc499823704"/>
      <w:bookmarkStart w:id="5443" w:name="_Toc499839752"/>
      <w:bookmarkStart w:id="5444" w:name="_Toc499824004"/>
      <w:bookmarkStart w:id="5445" w:name="_Toc499824303"/>
      <w:bookmarkStart w:id="5446" w:name="_Toc499824910"/>
      <w:bookmarkStart w:id="5447" w:name="_Toc499839913"/>
      <w:bookmarkStart w:id="5448" w:name="_Toc499840074"/>
      <w:bookmarkStart w:id="5449" w:name="_Toc499825215"/>
      <w:bookmarkStart w:id="5450" w:name="_Toc499840235"/>
      <w:bookmarkStart w:id="5451" w:name="_Toc499825400"/>
      <w:bookmarkStart w:id="5452" w:name="_Toc499840396"/>
      <w:bookmarkStart w:id="5453" w:name="_Toc499840557"/>
      <w:bookmarkStart w:id="5454" w:name="_Toc499840718"/>
      <w:bookmarkStart w:id="5455" w:name="_Toc499840879"/>
      <w:bookmarkStart w:id="5456" w:name="_Toc499825698"/>
      <w:bookmarkStart w:id="5457" w:name="_Toc499825937"/>
      <w:bookmarkStart w:id="5458" w:name="_Toc499826239"/>
      <w:bookmarkStart w:id="5459" w:name="_Toc499826482"/>
      <w:bookmarkStart w:id="5460" w:name="_Toc499826725"/>
      <w:bookmarkStart w:id="5461" w:name="_Toc499841040"/>
      <w:bookmarkStart w:id="5462" w:name="_Toc499826904"/>
      <w:bookmarkStart w:id="5463" w:name="_Toc499825118"/>
      <w:bookmarkStart w:id="5464" w:name="_Toc499827084"/>
      <w:bookmarkStart w:id="5465" w:name="_Toc499825640"/>
      <w:bookmarkStart w:id="5466" w:name="_Toc499825982"/>
      <w:bookmarkStart w:id="5467" w:name="_Toc499826495"/>
      <w:bookmarkStart w:id="5468" w:name="_Toc499827259"/>
      <w:bookmarkStart w:id="5469" w:name="_Toc499827439"/>
      <w:bookmarkStart w:id="5470" w:name="_Toc499826892"/>
      <w:bookmarkStart w:id="5471" w:name="_Toc499827228"/>
      <w:bookmarkStart w:id="5472" w:name="_Toc499827731"/>
      <w:bookmarkStart w:id="5473" w:name="_Toc499827907"/>
      <w:bookmarkStart w:id="5474" w:name="_Toc499828211"/>
      <w:bookmarkStart w:id="5475" w:name="_Toc499828392"/>
      <w:bookmarkStart w:id="5476" w:name="_Toc499828697"/>
      <w:bookmarkStart w:id="5477" w:name="_Toc499828943"/>
      <w:bookmarkStart w:id="5478" w:name="_Toc499827923"/>
      <w:bookmarkStart w:id="5479" w:name="_Toc499826211"/>
      <w:bookmarkStart w:id="5480" w:name="_Toc499826920"/>
      <w:bookmarkStart w:id="5481" w:name="_Toc499827489"/>
      <w:bookmarkStart w:id="5482" w:name="_Toc499826382"/>
      <w:bookmarkStart w:id="5483" w:name="_Toc499828377"/>
      <w:bookmarkStart w:id="5484" w:name="_Toc499828899"/>
      <w:bookmarkStart w:id="5485" w:name="_Toc499827877"/>
      <w:bookmarkStart w:id="5486" w:name="_Toc499828716"/>
      <w:bookmarkStart w:id="5487" w:name="_Toc499829533"/>
      <w:bookmarkStart w:id="5488" w:name="_Toc499829838"/>
      <w:bookmarkStart w:id="5489" w:name="_Toc499827894"/>
      <w:bookmarkStart w:id="5490" w:name="_Toc499829521"/>
      <w:bookmarkStart w:id="5491" w:name="_Toc499830210"/>
      <w:bookmarkStart w:id="5492" w:name="_Toc499830509"/>
      <w:bookmarkStart w:id="5493" w:name="_Toc499830471"/>
      <w:bookmarkStart w:id="5494" w:name="_Toc499831021"/>
      <w:bookmarkStart w:id="5495" w:name="_Toc499831321"/>
      <w:bookmarkStart w:id="5496" w:name="_Toc499831494"/>
      <w:bookmarkStart w:id="5497" w:name="_Toc499831791"/>
      <w:bookmarkStart w:id="5498" w:name="_Toc499831970"/>
      <w:bookmarkStart w:id="5499" w:name="_Toc499832888"/>
      <w:bookmarkStart w:id="5500" w:name="_Toc499833197"/>
      <w:bookmarkStart w:id="5501" w:name="_Toc499833105"/>
      <w:bookmarkStart w:id="5502" w:name="_Toc499833589"/>
      <w:bookmarkStart w:id="5503" w:name="_Toc499833895"/>
      <w:bookmarkStart w:id="5504" w:name="_Toc499834232"/>
      <w:bookmarkStart w:id="5505" w:name="_Toc499834622"/>
      <w:bookmarkStart w:id="5506" w:name="_Toc499834954"/>
      <w:bookmarkStart w:id="5507" w:name="_Toc499833913"/>
      <w:bookmarkStart w:id="5508" w:name="_Toc499835286"/>
      <w:bookmarkStart w:id="5509" w:name="_Toc499835620"/>
      <w:bookmarkStart w:id="5510" w:name="_Toc499834645"/>
      <w:bookmarkStart w:id="5511" w:name="_Toc499835341"/>
      <w:bookmarkStart w:id="5512" w:name="_Toc499836947"/>
      <w:bookmarkStart w:id="5513" w:name="_Toc499837281"/>
      <w:bookmarkStart w:id="5514" w:name="_Toc499837673"/>
      <w:bookmarkStart w:id="5515" w:name="_Toc499838007"/>
      <w:bookmarkStart w:id="5516" w:name="_Toc499842657"/>
      <w:bookmarkStart w:id="5517" w:name="_Toc499843322"/>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p>
    <w:p w14:paraId="6181E845" w14:textId="4113EC70" w:rsidR="21142444" w:rsidRPr="00131064" w:rsidRDefault="21142444">
      <w:pPr>
        <w:pStyle w:val="Overskrift2"/>
        <w:rPr>
          <w:del w:id="5518" w:author="Morten Lerstad Solli" w:date="2017-11-27T12:21:00Z"/>
          <w:rPrChange w:id="5519" w:author="Oscar Herman Kise" w:date="2017-11-30T19:11:00Z">
            <w:rPr>
              <w:del w:id="5520" w:author="Morten Lerstad Solli" w:date="2017-11-27T12:21:00Z"/>
              <w:lang w:val="en-US"/>
            </w:rPr>
          </w:rPrChange>
        </w:rPr>
        <w:pPrChange w:id="5521" w:author="Oscar Herman Kise" w:date="2017-11-30T19:11:00Z">
          <w:pPr/>
        </w:pPrChange>
      </w:pPr>
      <w:bookmarkStart w:id="5522" w:name="_Toc499731588"/>
      <w:del w:id="5523" w:author="Morten Lerstad Solli" w:date="2017-11-27T00:01:00Z">
        <w:r w:rsidRPr="00131064" w:rsidDel="00556A69">
          <w:rPr>
            <w:rPrChange w:id="5524" w:author="Oscar Herman Kise" w:date="2017-11-30T19:11:00Z">
              <w:rPr>
                <w:lang w:val="en-US"/>
              </w:rPr>
            </w:rPrChange>
          </w:rPr>
          <w:delText>Synchronized</w:delText>
        </w:r>
      </w:del>
      <w:bookmarkStart w:id="5525" w:name="_Toc499552107"/>
      <w:bookmarkStart w:id="5526" w:name="_Toc499552186"/>
      <w:bookmarkStart w:id="5527" w:name="_Toc499552272"/>
      <w:bookmarkStart w:id="5528" w:name="_Toc499555092"/>
      <w:bookmarkStart w:id="5529" w:name="_Toc499555171"/>
      <w:bookmarkStart w:id="5530" w:name="_Toc499557125"/>
      <w:bookmarkStart w:id="5531" w:name="_Toc499557204"/>
      <w:bookmarkStart w:id="5532" w:name="_Toc499559910"/>
      <w:bookmarkStart w:id="5533" w:name="_Toc499560435"/>
      <w:bookmarkStart w:id="5534" w:name="_Toc499560649"/>
      <w:bookmarkStart w:id="5535" w:name="_Toc499560820"/>
      <w:bookmarkStart w:id="5536" w:name="_Toc499560907"/>
      <w:bookmarkStart w:id="5537" w:name="_Toc499561765"/>
      <w:bookmarkStart w:id="5538" w:name="_Toc499562028"/>
      <w:bookmarkStart w:id="5539" w:name="_Toc499562929"/>
      <w:bookmarkStart w:id="5540" w:name="_Toc499563231"/>
      <w:bookmarkStart w:id="5541" w:name="_Toc499563530"/>
      <w:bookmarkStart w:id="5542" w:name="_Toc499563832"/>
      <w:bookmarkStart w:id="5543" w:name="_Toc499564432"/>
      <w:bookmarkStart w:id="5544" w:name="_Toc499565961"/>
      <w:bookmarkStart w:id="5545" w:name="_Toc499563363"/>
      <w:bookmarkStart w:id="5546" w:name="_Toc499566809"/>
      <w:bookmarkStart w:id="5547" w:name="_Toc499566896"/>
      <w:bookmarkStart w:id="5548" w:name="_Toc499566983"/>
      <w:bookmarkStart w:id="5549" w:name="_Toc499567070"/>
      <w:bookmarkStart w:id="5550" w:name="_Toc499567447"/>
      <w:bookmarkStart w:id="5551" w:name="_Toc499567534"/>
      <w:bookmarkStart w:id="5552" w:name="_Toc499567782"/>
      <w:bookmarkStart w:id="5553" w:name="_Toc499567938"/>
      <w:bookmarkStart w:id="5554" w:name="_Toc499567869"/>
      <w:bookmarkStart w:id="5555" w:name="_Toc499568025"/>
      <w:bookmarkStart w:id="5556" w:name="_Toc499568112"/>
      <w:bookmarkStart w:id="5557" w:name="_Toc499568032"/>
      <w:bookmarkStart w:id="5558" w:name="_Toc499567963"/>
      <w:bookmarkStart w:id="5559" w:name="_Toc499568233"/>
      <w:bookmarkStart w:id="5560" w:name="_Toc499568320"/>
      <w:bookmarkStart w:id="5561" w:name="_Toc499568407"/>
      <w:bookmarkStart w:id="5562" w:name="_Toc499568494"/>
      <w:bookmarkStart w:id="5563" w:name="_Toc499568582"/>
      <w:bookmarkStart w:id="5564" w:name="_Toc499568670"/>
      <w:bookmarkStart w:id="5565" w:name="_Toc499568758"/>
      <w:bookmarkStart w:id="5566" w:name="_Toc499568846"/>
      <w:bookmarkStart w:id="5567" w:name="_Toc499568558"/>
      <w:bookmarkStart w:id="5568" w:name="_Toc499568653"/>
      <w:bookmarkStart w:id="5569" w:name="_Toc499568748"/>
      <w:bookmarkStart w:id="5570" w:name="_Toc499568934"/>
      <w:bookmarkStart w:id="5571" w:name="_Toc499568414"/>
      <w:bookmarkStart w:id="5572" w:name="_Toc499568508"/>
      <w:bookmarkStart w:id="5573" w:name="_Toc499569022"/>
      <w:bookmarkStart w:id="5574" w:name="_Toc499568931"/>
      <w:bookmarkStart w:id="5575" w:name="_Toc499569109"/>
      <w:bookmarkStart w:id="5576" w:name="_Toc499569019"/>
      <w:bookmarkStart w:id="5577" w:name="_Toc499569199"/>
      <w:bookmarkStart w:id="5578" w:name="_Toc499569286"/>
      <w:bookmarkStart w:id="5579" w:name="_Toc499569203"/>
      <w:bookmarkStart w:id="5580" w:name="_Toc499570154"/>
      <w:bookmarkStart w:id="5581" w:name="_Toc499569377"/>
      <w:bookmarkStart w:id="5582" w:name="_Toc499569464"/>
      <w:bookmarkStart w:id="5583" w:name="_Toc499569551"/>
      <w:bookmarkStart w:id="5584" w:name="_Toc499569638"/>
      <w:bookmarkStart w:id="5585" w:name="_Toc499570038"/>
      <w:bookmarkStart w:id="5586" w:name="_Toc499570241"/>
      <w:bookmarkStart w:id="5587" w:name="_Toc499570352"/>
      <w:bookmarkStart w:id="5588" w:name="_Toc499570439"/>
      <w:bookmarkStart w:id="5589" w:name="_Toc499570526"/>
      <w:bookmarkStart w:id="5590" w:name="_Toc499570693"/>
      <w:bookmarkStart w:id="5591" w:name="_Toc499570869"/>
      <w:bookmarkStart w:id="5592" w:name="_Toc499570957"/>
      <w:bookmarkStart w:id="5593" w:name="_Toc499571045"/>
      <w:bookmarkStart w:id="5594" w:name="_Toc499571134"/>
      <w:bookmarkStart w:id="5595" w:name="_Toc499572334"/>
      <w:bookmarkStart w:id="5596" w:name="_Toc499572422"/>
      <w:bookmarkStart w:id="5597" w:name="_Toc499574147"/>
      <w:bookmarkStart w:id="5598" w:name="_Toc499572360"/>
      <w:bookmarkStart w:id="5599" w:name="_Toc499574477"/>
      <w:bookmarkStart w:id="5600" w:name="_Toc499575127"/>
      <w:bookmarkStart w:id="5601" w:name="_Toc499574557"/>
      <w:bookmarkStart w:id="5602" w:name="_Toc499575215"/>
      <w:bookmarkStart w:id="5603" w:name="_Toc499575304"/>
      <w:bookmarkStart w:id="5604" w:name="_Toc499576292"/>
      <w:bookmarkStart w:id="5605" w:name="_Toc499576603"/>
      <w:bookmarkStart w:id="5606" w:name="_Toc499576659"/>
      <w:bookmarkStart w:id="5607" w:name="_Toc499576837"/>
      <w:bookmarkStart w:id="5608" w:name="_Toc499576925"/>
      <w:bookmarkStart w:id="5609" w:name="_Toc499577851"/>
      <w:bookmarkStart w:id="5610" w:name="_Toc499577939"/>
      <w:bookmarkStart w:id="5611" w:name="_Toc499578029"/>
      <w:bookmarkStart w:id="5612" w:name="_Toc499578117"/>
      <w:bookmarkStart w:id="5613" w:name="_Toc499578205"/>
      <w:bookmarkStart w:id="5614" w:name="_Toc499578459"/>
      <w:bookmarkStart w:id="5615" w:name="_Toc499578645"/>
      <w:bookmarkStart w:id="5616" w:name="_Toc499579619"/>
      <w:bookmarkStart w:id="5617" w:name="_Toc499579708"/>
      <w:bookmarkStart w:id="5618" w:name="_Toc499581553"/>
      <w:bookmarkStart w:id="5619" w:name="_Toc499581773"/>
      <w:bookmarkStart w:id="5620" w:name="_Toc499583541"/>
      <w:bookmarkStart w:id="5621" w:name="_Toc499583800"/>
      <w:bookmarkStart w:id="5622" w:name="_Toc499584486"/>
      <w:bookmarkStart w:id="5623" w:name="_Toc499584820"/>
      <w:bookmarkStart w:id="5624" w:name="_Toc499624428"/>
      <w:bookmarkStart w:id="5625" w:name="_Toc499625214"/>
      <w:bookmarkStart w:id="5626" w:name="_Toc499626293"/>
      <w:bookmarkStart w:id="5627" w:name="_Toc499626384"/>
      <w:bookmarkStart w:id="5628" w:name="_Toc499627075"/>
      <w:bookmarkStart w:id="5629" w:name="_Toc499627166"/>
      <w:bookmarkStart w:id="5630" w:name="_Toc499627500"/>
      <w:bookmarkStart w:id="5631" w:name="_Toc499627591"/>
      <w:bookmarkStart w:id="5632" w:name="_Toc499627667"/>
      <w:bookmarkStart w:id="5633" w:name="_Toc499628761"/>
      <w:bookmarkStart w:id="5634" w:name="_Toc499628852"/>
      <w:bookmarkStart w:id="5635" w:name="_Toc499629021"/>
      <w:bookmarkStart w:id="5636" w:name="_Toc499629114"/>
      <w:bookmarkStart w:id="5637" w:name="_Toc499629207"/>
      <w:bookmarkStart w:id="5638" w:name="_Toc499630710"/>
      <w:bookmarkStart w:id="5639" w:name="_Toc499630803"/>
      <w:bookmarkStart w:id="5640" w:name="_Toc499631227"/>
      <w:bookmarkStart w:id="5641" w:name="_Toc499631320"/>
      <w:bookmarkStart w:id="5642" w:name="_Toc499631413"/>
      <w:bookmarkStart w:id="5643" w:name="_Toc499631506"/>
      <w:bookmarkStart w:id="5644" w:name="_Toc499631716"/>
      <w:bookmarkStart w:id="5645" w:name="_Toc499633107"/>
      <w:bookmarkStart w:id="5646" w:name="_Toc499633677"/>
      <w:bookmarkStart w:id="5647" w:name="_Toc499634113"/>
      <w:bookmarkStart w:id="5648" w:name="_Toc499634206"/>
      <w:bookmarkStart w:id="5649" w:name="_Toc499637290"/>
      <w:bookmarkStart w:id="5650" w:name="_Toc499637383"/>
      <w:bookmarkStart w:id="5651" w:name="_Toc499637476"/>
      <w:bookmarkStart w:id="5652" w:name="_Toc499638205"/>
      <w:bookmarkStart w:id="5653" w:name="_Toc499638299"/>
      <w:bookmarkStart w:id="5654" w:name="_Toc499638504"/>
      <w:bookmarkStart w:id="5655" w:name="_Toc499638800"/>
      <w:bookmarkStart w:id="5656" w:name="_Toc499639832"/>
      <w:bookmarkStart w:id="5657" w:name="_Toc499640549"/>
      <w:bookmarkStart w:id="5658" w:name="_Toc499640660"/>
      <w:bookmarkStart w:id="5659" w:name="_Toc499640881"/>
      <w:bookmarkStart w:id="5660" w:name="_Toc499640976"/>
      <w:bookmarkStart w:id="5661" w:name="_Toc499641771"/>
      <w:bookmarkStart w:id="5662" w:name="_Toc499641866"/>
      <w:bookmarkStart w:id="5663" w:name="_Toc499642081"/>
      <w:bookmarkStart w:id="5664" w:name="_Toc499642176"/>
      <w:bookmarkStart w:id="5665" w:name="_Toc499642889"/>
      <w:bookmarkStart w:id="5666" w:name="_Toc499642982"/>
      <w:bookmarkStart w:id="5667" w:name="_Toc499643170"/>
      <w:bookmarkStart w:id="5668" w:name="_Toc499643265"/>
      <w:bookmarkStart w:id="5669" w:name="_Toc499643723"/>
      <w:bookmarkStart w:id="5670" w:name="_Toc499643818"/>
      <w:bookmarkStart w:id="5671" w:name="_Toc499644274"/>
      <w:bookmarkStart w:id="5672" w:name="_Toc499644402"/>
      <w:bookmarkStart w:id="5673" w:name="_Toc499644497"/>
      <w:bookmarkStart w:id="5674" w:name="_Toc499646475"/>
      <w:bookmarkStart w:id="5675" w:name="_Toc499646570"/>
      <w:bookmarkStart w:id="5676" w:name="_Toc499647703"/>
      <w:bookmarkStart w:id="5677" w:name="_Toc499647798"/>
      <w:bookmarkStart w:id="5678" w:name="_Toc499651379"/>
      <w:bookmarkStart w:id="5679" w:name="_Toc499654688"/>
      <w:bookmarkStart w:id="5680" w:name="_Toc499654783"/>
      <w:bookmarkStart w:id="5681" w:name="_Toc499721794"/>
      <w:bookmarkStart w:id="5682" w:name="_Toc499721889"/>
      <w:bookmarkStart w:id="5683" w:name="_Toc499721984"/>
      <w:bookmarkStart w:id="5684" w:name="_Toc499722079"/>
      <w:bookmarkStart w:id="5685" w:name="_Toc499722174"/>
      <w:bookmarkStart w:id="5686" w:name="_Toc499722269"/>
      <w:bookmarkStart w:id="5687" w:name="_Toc499722364"/>
      <w:bookmarkStart w:id="5688" w:name="_Toc499722459"/>
      <w:bookmarkStart w:id="5689" w:name="_Toc499722554"/>
      <w:bookmarkStart w:id="5690" w:name="_Toc499722649"/>
      <w:bookmarkStart w:id="5691" w:name="_Toc499722744"/>
      <w:bookmarkStart w:id="5692" w:name="_Toc499722839"/>
      <w:bookmarkStart w:id="5693" w:name="_Toc499722934"/>
      <w:bookmarkStart w:id="5694" w:name="_Toc499723029"/>
      <w:bookmarkStart w:id="5695" w:name="_Toc499722655"/>
      <w:bookmarkStart w:id="5696" w:name="_Toc499723124"/>
      <w:bookmarkStart w:id="5697" w:name="_Toc499722762"/>
      <w:bookmarkStart w:id="5698" w:name="_Toc499723219"/>
      <w:bookmarkStart w:id="5699" w:name="_Toc499723314"/>
      <w:bookmarkStart w:id="5700" w:name="_Toc499723409"/>
      <w:bookmarkStart w:id="5701" w:name="_Toc499723041"/>
      <w:bookmarkStart w:id="5702" w:name="_Toc499723504"/>
      <w:bookmarkStart w:id="5703" w:name="_Toc499723364"/>
      <w:bookmarkStart w:id="5704" w:name="_Toc499723600"/>
      <w:bookmarkStart w:id="5705" w:name="_Toc499723696"/>
      <w:bookmarkStart w:id="5706" w:name="_Toc499723520"/>
      <w:bookmarkStart w:id="5707" w:name="_Toc499725048"/>
      <w:bookmarkStart w:id="5708" w:name="_Toc499725144"/>
      <w:bookmarkStart w:id="5709" w:name="_Toc499725262"/>
      <w:bookmarkStart w:id="5710" w:name="_Toc499725358"/>
      <w:bookmarkStart w:id="5711" w:name="_Toc499725454"/>
      <w:bookmarkStart w:id="5712" w:name="_Toc499725587"/>
      <w:bookmarkStart w:id="5713" w:name="_Toc499725685"/>
      <w:bookmarkStart w:id="5714" w:name="_Toc499725781"/>
      <w:bookmarkStart w:id="5715" w:name="_Toc499725877"/>
      <w:bookmarkStart w:id="5716" w:name="_Toc499725973"/>
      <w:bookmarkStart w:id="5717" w:name="_Toc499726069"/>
      <w:bookmarkStart w:id="5718" w:name="_Toc499725744"/>
      <w:bookmarkStart w:id="5719" w:name="_Toc499726165"/>
      <w:bookmarkStart w:id="5720" w:name="_Toc499726261"/>
      <w:bookmarkStart w:id="5721" w:name="_Toc499726357"/>
      <w:bookmarkStart w:id="5722" w:name="_Toc499726453"/>
      <w:bookmarkStart w:id="5723" w:name="_Toc499726063"/>
      <w:bookmarkStart w:id="5724" w:name="_Toc499726549"/>
      <w:bookmarkStart w:id="5725" w:name="_Toc499726195"/>
      <w:bookmarkStart w:id="5726" w:name="_Toc499726303"/>
      <w:bookmarkStart w:id="5727" w:name="_Toc499726411"/>
      <w:bookmarkStart w:id="5728" w:name="_Toc499726645"/>
      <w:bookmarkStart w:id="5729" w:name="_Toc499726519"/>
      <w:bookmarkStart w:id="5730" w:name="_Toc499726723"/>
      <w:bookmarkStart w:id="5731" w:name="_Toc499726819"/>
      <w:bookmarkStart w:id="5732" w:name="_Toc499726915"/>
      <w:bookmarkStart w:id="5733" w:name="_Toc499726828"/>
      <w:bookmarkStart w:id="5734" w:name="_Toc499727023"/>
      <w:bookmarkStart w:id="5735" w:name="_Toc499727119"/>
      <w:bookmarkStart w:id="5736" w:name="_Toc499727195"/>
      <w:bookmarkStart w:id="5737" w:name="_Toc499727407"/>
      <w:bookmarkStart w:id="5738" w:name="_Toc499727294"/>
      <w:bookmarkStart w:id="5739" w:name="_Toc499727492"/>
      <w:bookmarkStart w:id="5740" w:name="_Toc499727591"/>
      <w:bookmarkStart w:id="5741" w:name="_Toc499727513"/>
      <w:bookmarkStart w:id="5742" w:name="_Toc499727714"/>
      <w:bookmarkStart w:id="5743" w:name="_Toc499727690"/>
      <w:bookmarkStart w:id="5744" w:name="_Toc499727888"/>
      <w:bookmarkStart w:id="5745" w:name="_Toc499727987"/>
      <w:bookmarkStart w:id="5746" w:name="_Toc499728086"/>
      <w:bookmarkStart w:id="5747" w:name="_Toc499728185"/>
      <w:bookmarkStart w:id="5748" w:name="_Toc499728284"/>
      <w:bookmarkStart w:id="5749" w:name="_Toc499728383"/>
      <w:bookmarkStart w:id="5750" w:name="_Toc499728482"/>
      <w:bookmarkStart w:id="5751" w:name="_Toc499728581"/>
      <w:bookmarkStart w:id="5752" w:name="_Toc499728293"/>
      <w:bookmarkStart w:id="5753" w:name="_Toc499728680"/>
      <w:bookmarkStart w:id="5754" w:name="_Toc499728404"/>
      <w:bookmarkStart w:id="5755" w:name="_Toc499728779"/>
      <w:bookmarkStart w:id="5756" w:name="_Toc499728878"/>
      <w:bookmarkStart w:id="5757" w:name="_Toc499728518"/>
      <w:bookmarkStart w:id="5758" w:name="_Toc499728977"/>
      <w:bookmarkStart w:id="5759" w:name="_Toc499729076"/>
      <w:bookmarkStart w:id="5760" w:name="_Toc499729175"/>
      <w:bookmarkStart w:id="5761" w:name="_Toc499729274"/>
      <w:bookmarkStart w:id="5762" w:name="_Toc499729373"/>
      <w:bookmarkStart w:id="5763" w:name="_Toc499729630"/>
      <w:bookmarkStart w:id="5764" w:name="_Toc499729727"/>
      <w:bookmarkStart w:id="5765" w:name="_Toc499729664"/>
      <w:bookmarkStart w:id="5766" w:name="_Toc499729862"/>
      <w:bookmarkStart w:id="5767" w:name="_Toc499729961"/>
      <w:bookmarkStart w:id="5768" w:name="_Toc499729871"/>
      <w:bookmarkStart w:id="5769" w:name="_Toc499730072"/>
      <w:bookmarkStart w:id="5770" w:name="_Toc499730171"/>
      <w:bookmarkStart w:id="5771" w:name="_Toc499730270"/>
      <w:bookmarkStart w:id="5772" w:name="_Toc499730369"/>
      <w:bookmarkStart w:id="5773" w:name="_Toc499730081"/>
      <w:bookmarkStart w:id="5774" w:name="_Toc499730468"/>
      <w:bookmarkStart w:id="5775" w:name="_Toc499730567"/>
      <w:bookmarkStart w:id="5776" w:name="_Toc499730666"/>
      <w:bookmarkStart w:id="5777" w:name="_Toc499730765"/>
      <w:bookmarkStart w:id="5778" w:name="_Toc499730864"/>
      <w:bookmarkStart w:id="5779" w:name="_Toc499730963"/>
      <w:bookmarkStart w:id="5780" w:name="_Toc499731062"/>
      <w:bookmarkStart w:id="5781" w:name="_Toc499731161"/>
      <w:bookmarkStart w:id="5782" w:name="_Toc499731260"/>
      <w:bookmarkStart w:id="5783" w:name="_Toc499731359"/>
      <w:bookmarkStart w:id="5784" w:name="_Toc499731458"/>
      <w:bookmarkStart w:id="5785" w:name="_Toc499731557"/>
      <w:bookmarkStart w:id="5786" w:name="_Toc499731656"/>
      <w:bookmarkStart w:id="5787" w:name="_Toc499731753"/>
      <w:bookmarkStart w:id="5788" w:name="_Toc499731848"/>
      <w:bookmarkStart w:id="5789" w:name="_Toc499731943"/>
      <w:bookmarkStart w:id="5790" w:name="_Toc499732040"/>
      <w:bookmarkStart w:id="5791" w:name="_Toc499732139"/>
      <w:bookmarkStart w:id="5792" w:name="_Toc499732238"/>
      <w:bookmarkStart w:id="5793" w:name="_Toc499732337"/>
      <w:bookmarkStart w:id="5794" w:name="_Toc499731706"/>
      <w:bookmarkStart w:id="5795" w:name="_Toc499732436"/>
      <w:bookmarkStart w:id="5796" w:name="_Toc499732535"/>
      <w:bookmarkStart w:id="5797" w:name="_Toc499732635"/>
      <w:bookmarkStart w:id="5798" w:name="_Toc499731920"/>
      <w:bookmarkStart w:id="5799" w:name="_Toc499732792"/>
      <w:bookmarkStart w:id="5800" w:name="_Toc499732097"/>
      <w:bookmarkStart w:id="5801" w:name="_Toc499732279"/>
      <w:bookmarkStart w:id="5802" w:name="_Toc499732458"/>
      <w:bookmarkStart w:id="5803" w:name="_Toc499732639"/>
      <w:bookmarkStart w:id="5804" w:name="_Toc499732926"/>
      <w:bookmarkStart w:id="5805" w:name="_Toc499733083"/>
      <w:bookmarkStart w:id="5806" w:name="_Toc499733240"/>
      <w:bookmarkStart w:id="5807" w:name="_Toc499733397"/>
      <w:bookmarkStart w:id="5808" w:name="_Toc499733048"/>
      <w:bookmarkStart w:id="5809" w:name="_Toc499733589"/>
      <w:bookmarkStart w:id="5810" w:name="_Toc499733746"/>
      <w:bookmarkStart w:id="5811" w:name="_Toc499733903"/>
      <w:bookmarkStart w:id="5812" w:name="_Toc499737749"/>
      <w:bookmarkStart w:id="5813" w:name="_Toc499738047"/>
      <w:bookmarkStart w:id="5814" w:name="_Toc499739434"/>
      <w:bookmarkStart w:id="5815" w:name="_Toc499743762"/>
      <w:bookmarkStart w:id="5816" w:name="_Toc499748348"/>
      <w:bookmarkStart w:id="5817" w:name="_Toc499749062"/>
      <w:bookmarkStart w:id="5818" w:name="_Toc499749220"/>
      <w:bookmarkStart w:id="5819" w:name="_Toc499749378"/>
      <w:bookmarkStart w:id="5820" w:name="_Toc499749536"/>
      <w:bookmarkStart w:id="5821" w:name="_Toc499750097"/>
      <w:bookmarkStart w:id="5822" w:name="_Toc499750521"/>
      <w:bookmarkStart w:id="5823" w:name="_Toc499748508"/>
      <w:bookmarkStart w:id="5824" w:name="_Toc499749978"/>
      <w:bookmarkStart w:id="5825" w:name="_Toc499750665"/>
      <w:bookmarkStart w:id="5826" w:name="_Toc499750824"/>
      <w:bookmarkStart w:id="5827" w:name="_Toc499750983"/>
      <w:bookmarkStart w:id="5828" w:name="_Toc499751142"/>
      <w:bookmarkStart w:id="5829" w:name="_Toc499751301"/>
      <w:bookmarkStart w:id="5830" w:name="_Toc499751460"/>
      <w:bookmarkStart w:id="5831" w:name="_Toc499751619"/>
      <w:bookmarkStart w:id="5832" w:name="_Toc499751778"/>
      <w:bookmarkStart w:id="5833" w:name="_Toc499751937"/>
      <w:bookmarkStart w:id="5834" w:name="_Toc499752094"/>
      <w:bookmarkStart w:id="5835" w:name="_Toc499752194"/>
      <w:bookmarkStart w:id="5836" w:name="_Toc499752353"/>
      <w:bookmarkStart w:id="5837" w:name="_Toc499752512"/>
      <w:bookmarkStart w:id="5838" w:name="_Toc499752671"/>
      <w:bookmarkStart w:id="5839" w:name="_Toc499752828"/>
      <w:bookmarkStart w:id="5840" w:name="_Toc499752928"/>
      <w:bookmarkStart w:id="5841" w:name="_Toc499753087"/>
      <w:bookmarkStart w:id="5842" w:name="_Toc499753246"/>
      <w:bookmarkStart w:id="5843" w:name="_Toc499753405"/>
      <w:bookmarkStart w:id="5844" w:name="_Toc499753562"/>
      <w:bookmarkStart w:id="5845" w:name="_Toc499753660"/>
      <w:bookmarkStart w:id="5846" w:name="_Toc499753758"/>
      <w:bookmarkStart w:id="5847" w:name="_Toc499753858"/>
      <w:bookmarkStart w:id="5848" w:name="_Toc499754017"/>
      <w:bookmarkStart w:id="5849" w:name="_Toc499754174"/>
      <w:bookmarkStart w:id="5850" w:name="_Toc499754272"/>
      <w:bookmarkStart w:id="5851" w:name="_Toc499754370"/>
      <w:bookmarkStart w:id="5852" w:name="_Toc499754468"/>
      <w:bookmarkStart w:id="5853" w:name="_Toc499754566"/>
      <w:bookmarkStart w:id="5854" w:name="_Toc499754664"/>
      <w:bookmarkStart w:id="5855" w:name="_Toc499754762"/>
      <w:bookmarkStart w:id="5856" w:name="_Toc499754862"/>
      <w:bookmarkStart w:id="5857" w:name="_Toc499755021"/>
      <w:bookmarkStart w:id="5858" w:name="_Toc499755180"/>
      <w:bookmarkStart w:id="5859" w:name="_Toc499755339"/>
      <w:bookmarkStart w:id="5860" w:name="_Toc499755496"/>
      <w:bookmarkStart w:id="5861" w:name="_Toc499755594"/>
      <w:bookmarkStart w:id="5862" w:name="_Toc499755694"/>
      <w:bookmarkStart w:id="5863" w:name="_Toc499754012"/>
      <w:bookmarkStart w:id="5864" w:name="_Toc499755853"/>
      <w:bookmarkStart w:id="5865" w:name="_Toc499756011"/>
      <w:bookmarkStart w:id="5866" w:name="_Toc499756169"/>
      <w:bookmarkStart w:id="5867" w:name="_Toc499756327"/>
      <w:bookmarkStart w:id="5868" w:name="_Toc499756485"/>
      <w:bookmarkStart w:id="5869" w:name="_Toc499755144"/>
      <w:bookmarkStart w:id="5870" w:name="_Toc499755444"/>
      <w:bookmarkStart w:id="5871" w:name="_Toc499755620"/>
      <w:bookmarkStart w:id="5872" w:name="_Toc499756641"/>
      <w:bookmarkStart w:id="5873" w:name="_Toc499756740"/>
      <w:bookmarkStart w:id="5874" w:name="_Toc499756896"/>
      <w:bookmarkStart w:id="5875" w:name="_Toc499755860"/>
      <w:bookmarkStart w:id="5876" w:name="_Toc499756153"/>
      <w:bookmarkStart w:id="5877" w:name="_Toc499756451"/>
      <w:bookmarkStart w:id="5878" w:name="_Toc499756690"/>
      <w:bookmarkStart w:id="5879" w:name="_Toc499757016"/>
      <w:bookmarkStart w:id="5880" w:name="_Toc499757174"/>
      <w:bookmarkStart w:id="5881" w:name="_Toc499757332"/>
      <w:bookmarkStart w:id="5882" w:name="_Toc499757490"/>
      <w:bookmarkStart w:id="5883" w:name="_Toc499757648"/>
      <w:bookmarkStart w:id="5884" w:name="_Toc499757806"/>
      <w:bookmarkStart w:id="5885" w:name="_Toc499757657"/>
      <w:bookmarkStart w:id="5886" w:name="_Toc499758035"/>
      <w:bookmarkStart w:id="5887" w:name="_Toc499756357"/>
      <w:bookmarkStart w:id="5888" w:name="_Toc499758193"/>
      <w:bookmarkStart w:id="5889" w:name="_Toc499758351"/>
      <w:bookmarkStart w:id="5890" w:name="_Toc499758509"/>
      <w:bookmarkStart w:id="5891" w:name="_Toc499758667"/>
      <w:bookmarkStart w:id="5892" w:name="_Toc499758825"/>
      <w:bookmarkStart w:id="5893" w:name="_Toc499758983"/>
      <w:bookmarkStart w:id="5894" w:name="_Toc499759141"/>
      <w:bookmarkStart w:id="5895" w:name="_Toc499759299"/>
      <w:bookmarkStart w:id="5896" w:name="_Toc499759457"/>
      <w:bookmarkStart w:id="5897" w:name="_Toc499759615"/>
      <w:bookmarkStart w:id="5898" w:name="_Toc499759773"/>
      <w:bookmarkStart w:id="5899" w:name="_Toc499759931"/>
      <w:bookmarkStart w:id="5900" w:name="_Toc499760089"/>
      <w:bookmarkStart w:id="5901" w:name="_Toc499756884"/>
      <w:bookmarkStart w:id="5902" w:name="_Toc499757123"/>
      <w:bookmarkStart w:id="5903" w:name="_Toc499760247"/>
      <w:bookmarkStart w:id="5904" w:name="_Toc499757364"/>
      <w:bookmarkStart w:id="5905" w:name="_Toc499760405"/>
      <w:bookmarkStart w:id="5906" w:name="_Toc499760563"/>
      <w:bookmarkStart w:id="5907" w:name="_Toc499760719"/>
      <w:bookmarkStart w:id="5908" w:name="_Toc499760818"/>
      <w:bookmarkStart w:id="5909" w:name="_Toc499760976"/>
      <w:bookmarkStart w:id="5910" w:name="_Toc499761134"/>
      <w:bookmarkStart w:id="5911" w:name="_Toc499761292"/>
      <w:bookmarkStart w:id="5912" w:name="_Toc499801722"/>
      <w:bookmarkStart w:id="5913" w:name="_Toc499801840"/>
      <w:bookmarkStart w:id="5914" w:name="_Toc499801999"/>
      <w:bookmarkStart w:id="5915" w:name="_Toc499802158"/>
      <w:bookmarkStart w:id="5916" w:name="_Toc499802317"/>
      <w:bookmarkStart w:id="5917" w:name="_Toc499802123"/>
      <w:bookmarkStart w:id="5918" w:name="_Toc499802513"/>
      <w:bookmarkStart w:id="5919" w:name="_Toc499802672"/>
      <w:bookmarkStart w:id="5920" w:name="_Toc499802831"/>
      <w:bookmarkStart w:id="5921" w:name="_Toc499802522"/>
      <w:bookmarkStart w:id="5922" w:name="_Toc499802990"/>
      <w:bookmarkStart w:id="5923" w:name="_Toc499803149"/>
      <w:bookmarkStart w:id="5924" w:name="_Toc499803308"/>
      <w:bookmarkStart w:id="5925" w:name="_Toc499803467"/>
      <w:bookmarkStart w:id="5926" w:name="_Toc499803627"/>
      <w:bookmarkStart w:id="5927" w:name="_Toc499803787"/>
      <w:bookmarkStart w:id="5928" w:name="_Toc499803947"/>
      <w:bookmarkStart w:id="5929" w:name="_Toc499804107"/>
      <w:bookmarkStart w:id="5930" w:name="_Toc499804267"/>
      <w:bookmarkStart w:id="5931" w:name="_Toc499804427"/>
      <w:bookmarkStart w:id="5932" w:name="_Toc499802996"/>
      <w:bookmarkStart w:id="5933" w:name="_Toc499804588"/>
      <w:bookmarkStart w:id="5934" w:name="_Toc499803294"/>
      <w:bookmarkStart w:id="5935" w:name="_Toc499803597"/>
      <w:bookmarkStart w:id="5936" w:name="_Toc499803902"/>
      <w:bookmarkStart w:id="5937" w:name="_Toc499804749"/>
      <w:bookmarkStart w:id="5938" w:name="_Toc499804148"/>
      <w:bookmarkStart w:id="5939" w:name="_Toc499804909"/>
      <w:bookmarkStart w:id="5940" w:name="_Toc499805069"/>
      <w:bookmarkStart w:id="5941" w:name="_Toc499804447"/>
      <w:bookmarkStart w:id="5942" w:name="_Toc499805229"/>
      <w:bookmarkStart w:id="5943" w:name="_Toc499803829"/>
      <w:bookmarkStart w:id="5944" w:name="_Toc499804403"/>
      <w:bookmarkStart w:id="5945" w:name="_Toc499804879"/>
      <w:bookmarkStart w:id="5946" w:name="_Toc499805183"/>
      <w:bookmarkStart w:id="5947" w:name="_Toc499805503"/>
      <w:bookmarkStart w:id="5948" w:name="_Toc499805452"/>
      <w:bookmarkStart w:id="5949" w:name="_Toc499805772"/>
      <w:bookmarkStart w:id="5950" w:name="_Toc499805932"/>
      <w:bookmarkStart w:id="5951" w:name="_Toc499806092"/>
      <w:bookmarkStart w:id="5952" w:name="_Toc499806250"/>
      <w:bookmarkStart w:id="5953" w:name="_Toc499806638"/>
      <w:bookmarkStart w:id="5954" w:name="_Toc499822107"/>
      <w:bookmarkStart w:id="5955" w:name="_Toc499822268"/>
      <w:bookmarkStart w:id="5956" w:name="_Toc499804745"/>
      <w:bookmarkStart w:id="5957" w:name="_Toc499806238"/>
      <w:bookmarkStart w:id="5958" w:name="_Toc499806398"/>
      <w:bookmarkStart w:id="5959" w:name="_Toc499806558"/>
      <w:bookmarkStart w:id="5960" w:name="_Toc499806878"/>
      <w:bookmarkStart w:id="5961" w:name="_Toc499807038"/>
      <w:bookmarkStart w:id="5962" w:name="_Toc499807198"/>
      <w:bookmarkStart w:id="5963" w:name="_Toc499807358"/>
      <w:bookmarkStart w:id="5964" w:name="_Toc499807518"/>
      <w:bookmarkStart w:id="5965" w:name="_Toc499807678"/>
      <w:bookmarkStart w:id="5966" w:name="_Toc499807838"/>
      <w:bookmarkStart w:id="5967" w:name="_Toc499807998"/>
      <w:bookmarkStart w:id="5968" w:name="_Toc499808158"/>
      <w:bookmarkStart w:id="5969" w:name="_Toc499808318"/>
      <w:bookmarkStart w:id="5970" w:name="_Toc499808478"/>
      <w:bookmarkStart w:id="5971" w:name="_Toc499808638"/>
      <w:bookmarkStart w:id="5972" w:name="_Toc499808798"/>
      <w:bookmarkStart w:id="5973" w:name="_Toc499808958"/>
      <w:bookmarkStart w:id="5974" w:name="_Toc499809118"/>
      <w:bookmarkStart w:id="5975" w:name="_Toc499809278"/>
      <w:bookmarkStart w:id="5976" w:name="_Toc499809438"/>
      <w:bookmarkStart w:id="5977" w:name="_Toc499809598"/>
      <w:bookmarkStart w:id="5978" w:name="_Toc499809758"/>
      <w:bookmarkStart w:id="5979" w:name="_Toc499809918"/>
      <w:bookmarkStart w:id="5980" w:name="_Toc499810078"/>
      <w:bookmarkStart w:id="5981" w:name="_Toc499810238"/>
      <w:bookmarkStart w:id="5982" w:name="_Toc499810398"/>
      <w:bookmarkStart w:id="5983" w:name="_Toc499810558"/>
      <w:bookmarkStart w:id="5984" w:name="_Toc499810718"/>
      <w:bookmarkStart w:id="5985" w:name="_Toc499810878"/>
      <w:bookmarkStart w:id="5986" w:name="_Toc499811038"/>
      <w:bookmarkStart w:id="5987" w:name="_Toc499811198"/>
      <w:bookmarkStart w:id="5988" w:name="_Toc499811358"/>
      <w:bookmarkStart w:id="5989" w:name="_Toc499811518"/>
      <w:bookmarkStart w:id="5990" w:name="_Toc499811676"/>
      <w:bookmarkStart w:id="5991" w:name="_Toc499811776"/>
      <w:bookmarkStart w:id="5992" w:name="_Toc499811936"/>
      <w:bookmarkStart w:id="5993" w:name="_Toc499812094"/>
      <w:bookmarkStart w:id="5994" w:name="_Toc499812192"/>
      <w:bookmarkStart w:id="5995" w:name="_Toc499812290"/>
      <w:bookmarkStart w:id="5996" w:name="_Toc499812388"/>
      <w:bookmarkStart w:id="5997" w:name="_Toc499812486"/>
      <w:bookmarkStart w:id="5998" w:name="_Toc499812586"/>
      <w:bookmarkStart w:id="5999" w:name="_Toc499812746"/>
      <w:bookmarkStart w:id="6000" w:name="_Toc499812906"/>
      <w:bookmarkStart w:id="6001" w:name="_Toc499813066"/>
      <w:bookmarkStart w:id="6002" w:name="_Toc499813226"/>
      <w:bookmarkStart w:id="6003" w:name="_Toc499813386"/>
      <w:bookmarkStart w:id="6004" w:name="_Toc499813546"/>
      <w:bookmarkStart w:id="6005" w:name="_Toc499813706"/>
      <w:bookmarkStart w:id="6006" w:name="_Toc499813866"/>
      <w:bookmarkStart w:id="6007" w:name="_Toc499814026"/>
      <w:bookmarkStart w:id="6008" w:name="_Toc499814186"/>
      <w:bookmarkStart w:id="6009" w:name="_Toc499814346"/>
      <w:bookmarkStart w:id="6010" w:name="_Toc499814506"/>
      <w:bookmarkStart w:id="6011" w:name="_Toc499814666"/>
      <w:bookmarkStart w:id="6012" w:name="_Toc499814826"/>
      <w:bookmarkStart w:id="6013" w:name="_Toc499814986"/>
      <w:bookmarkStart w:id="6014" w:name="_Toc499815146"/>
      <w:bookmarkStart w:id="6015" w:name="_Toc499815306"/>
      <w:bookmarkStart w:id="6016" w:name="_Toc499815466"/>
      <w:bookmarkStart w:id="6017" w:name="_Toc499815624"/>
      <w:bookmarkStart w:id="6018" w:name="_Toc499815724"/>
      <w:bookmarkStart w:id="6019" w:name="_Toc499815882"/>
      <w:bookmarkStart w:id="6020" w:name="_Toc499815980"/>
      <w:bookmarkStart w:id="6021" w:name="_Toc499816078"/>
      <w:bookmarkStart w:id="6022" w:name="_Toc499816178"/>
      <w:bookmarkStart w:id="6023" w:name="_Toc499816336"/>
      <w:bookmarkStart w:id="6024" w:name="_Toc499816434"/>
      <w:bookmarkStart w:id="6025" w:name="_Toc499816532"/>
      <w:bookmarkStart w:id="6026" w:name="_Toc499816632"/>
      <w:bookmarkStart w:id="6027" w:name="_Toc499816790"/>
      <w:bookmarkStart w:id="6028" w:name="_Toc499816888"/>
      <w:bookmarkStart w:id="6029" w:name="_Toc499816986"/>
      <w:bookmarkStart w:id="6030" w:name="_Toc499817084"/>
      <w:bookmarkStart w:id="6031" w:name="_Toc499817182"/>
      <w:bookmarkStart w:id="6032" w:name="_Toc499817280"/>
      <w:bookmarkStart w:id="6033" w:name="_Toc499817378"/>
      <w:bookmarkStart w:id="6034" w:name="_Toc499817476"/>
      <w:bookmarkStart w:id="6035" w:name="_Toc499817574"/>
      <w:bookmarkStart w:id="6036" w:name="_Toc499817672"/>
      <w:bookmarkStart w:id="6037" w:name="_Toc499817770"/>
      <w:bookmarkStart w:id="6038" w:name="_Toc499817870"/>
      <w:bookmarkStart w:id="6039" w:name="_Toc499818028"/>
      <w:bookmarkStart w:id="6040" w:name="_Toc499818128"/>
      <w:bookmarkStart w:id="6041" w:name="_Toc499818288"/>
      <w:bookmarkStart w:id="6042" w:name="_Toc499818448"/>
      <w:bookmarkStart w:id="6043" w:name="_Toc499818608"/>
      <w:bookmarkStart w:id="6044" w:name="_Toc499818768"/>
      <w:bookmarkStart w:id="6045" w:name="_Toc499818928"/>
      <w:bookmarkStart w:id="6046" w:name="_Toc499819088"/>
      <w:bookmarkStart w:id="6047" w:name="_Toc499819248"/>
      <w:bookmarkStart w:id="6048" w:name="_Toc499819408"/>
      <w:bookmarkStart w:id="6049" w:name="_Toc499819568"/>
      <w:bookmarkStart w:id="6050" w:name="_Toc499819728"/>
      <w:bookmarkStart w:id="6051" w:name="_Toc499819888"/>
      <w:bookmarkStart w:id="6052" w:name="_Toc499820048"/>
      <w:bookmarkStart w:id="6053" w:name="_Toc499820208"/>
      <w:bookmarkStart w:id="6054" w:name="_Toc499820368"/>
      <w:bookmarkStart w:id="6055" w:name="_Toc499820528"/>
      <w:bookmarkStart w:id="6056" w:name="_Toc499820688"/>
      <w:bookmarkStart w:id="6057" w:name="_Toc499820848"/>
      <w:bookmarkStart w:id="6058" w:name="_Toc499821006"/>
      <w:bookmarkStart w:id="6059" w:name="_Toc499821106"/>
      <w:bookmarkStart w:id="6060" w:name="_Toc499821266"/>
      <w:bookmarkStart w:id="6061" w:name="_Toc499821426"/>
      <w:bookmarkStart w:id="6062" w:name="_Toc499821586"/>
      <w:bookmarkStart w:id="6063" w:name="_Toc499821746"/>
      <w:bookmarkStart w:id="6064" w:name="_Toc499821906"/>
      <w:bookmarkStart w:id="6065" w:name="_Toc499822066"/>
      <w:bookmarkStart w:id="6066" w:name="_Toc499822546"/>
      <w:bookmarkStart w:id="6067" w:name="_Toc499822706"/>
      <w:bookmarkStart w:id="6068" w:name="_Toc499822866"/>
      <w:bookmarkStart w:id="6069" w:name="_Toc499823026"/>
      <w:bookmarkStart w:id="6070" w:name="_Toc499823186"/>
      <w:bookmarkStart w:id="6071" w:name="_Toc499823346"/>
      <w:bookmarkStart w:id="6072" w:name="_Toc499823506"/>
      <w:bookmarkStart w:id="6073" w:name="_Toc499823666"/>
      <w:bookmarkStart w:id="6074" w:name="_Toc499823826"/>
      <w:bookmarkStart w:id="6075" w:name="_Toc499823986"/>
      <w:bookmarkStart w:id="6076" w:name="_Toc499824146"/>
      <w:bookmarkStart w:id="6077" w:name="_Toc499824306"/>
      <w:bookmarkStart w:id="6078" w:name="_Toc499824466"/>
      <w:bookmarkStart w:id="6079" w:name="_Toc499824626"/>
      <w:bookmarkStart w:id="6080" w:name="_Toc499824786"/>
      <w:bookmarkStart w:id="6081" w:name="_Toc499824946"/>
      <w:bookmarkStart w:id="6082" w:name="_Toc499825106"/>
      <w:bookmarkStart w:id="6083" w:name="_Toc499825264"/>
      <w:bookmarkStart w:id="6084" w:name="_Toc499825364"/>
      <w:bookmarkStart w:id="6085" w:name="_Toc499825524"/>
      <w:bookmarkStart w:id="6086" w:name="_Toc499825682"/>
      <w:bookmarkStart w:id="6087" w:name="_Toc499825782"/>
      <w:bookmarkStart w:id="6088" w:name="_Toc499825942"/>
      <w:bookmarkStart w:id="6089" w:name="_Toc499826102"/>
      <w:bookmarkStart w:id="6090" w:name="_Toc499826260"/>
      <w:bookmarkStart w:id="6091" w:name="_Toc499826360"/>
      <w:bookmarkStart w:id="6092" w:name="_Toc499826520"/>
      <w:bookmarkStart w:id="6093" w:name="_Toc499826678"/>
      <w:bookmarkStart w:id="6094" w:name="_Toc499826776"/>
      <w:bookmarkStart w:id="6095" w:name="_Toc499826874"/>
      <w:bookmarkStart w:id="6096" w:name="_Toc499826972"/>
      <w:bookmarkStart w:id="6097" w:name="_Toc499827070"/>
      <w:bookmarkStart w:id="6098" w:name="_Toc499827168"/>
      <w:bookmarkStart w:id="6099" w:name="_Toc499827266"/>
      <w:bookmarkStart w:id="6100" w:name="_Toc499827364"/>
      <w:bookmarkStart w:id="6101" w:name="_Toc499827462"/>
      <w:bookmarkStart w:id="6102" w:name="_Toc499827562"/>
      <w:bookmarkStart w:id="6103" w:name="_Toc499827720"/>
      <w:bookmarkStart w:id="6104" w:name="_Toc499827818"/>
      <w:bookmarkStart w:id="6105" w:name="_Toc499827918"/>
      <w:bookmarkStart w:id="6106" w:name="_Toc499828078"/>
      <w:bookmarkStart w:id="6107" w:name="_Toc499828236"/>
      <w:bookmarkStart w:id="6108" w:name="_Toc499828334"/>
      <w:bookmarkStart w:id="6109" w:name="_Toc499828434"/>
      <w:bookmarkStart w:id="6110" w:name="_Toc499828594"/>
      <w:bookmarkStart w:id="6111" w:name="_Toc499828754"/>
      <w:bookmarkStart w:id="6112" w:name="_Toc499828914"/>
      <w:bookmarkStart w:id="6113" w:name="_Toc499829074"/>
      <w:bookmarkStart w:id="6114" w:name="_Toc499829234"/>
      <w:bookmarkStart w:id="6115" w:name="_Toc499829394"/>
      <w:bookmarkStart w:id="6116" w:name="_Toc499829554"/>
      <w:bookmarkStart w:id="6117" w:name="_Toc499829714"/>
      <w:bookmarkStart w:id="6118" w:name="_Toc499829874"/>
      <w:bookmarkStart w:id="6119" w:name="_Toc499830034"/>
      <w:bookmarkStart w:id="6120" w:name="_Toc499830194"/>
      <w:bookmarkStart w:id="6121" w:name="_Toc499830354"/>
      <w:bookmarkStart w:id="6122" w:name="_Toc499830514"/>
      <w:bookmarkStart w:id="6123" w:name="_Toc499830674"/>
      <w:bookmarkStart w:id="6124" w:name="_Toc499830834"/>
      <w:bookmarkStart w:id="6125" w:name="_Toc499830994"/>
      <w:bookmarkStart w:id="6126" w:name="_Toc499831154"/>
      <w:bookmarkStart w:id="6127" w:name="_Toc499831314"/>
      <w:bookmarkStart w:id="6128" w:name="_Toc499831474"/>
      <w:bookmarkStart w:id="6129" w:name="_Toc499831634"/>
      <w:bookmarkStart w:id="6130" w:name="_Toc499831794"/>
      <w:bookmarkStart w:id="6131" w:name="_Toc499831954"/>
      <w:bookmarkStart w:id="6132" w:name="_Toc499832114"/>
      <w:bookmarkStart w:id="6133" w:name="_Toc499832274"/>
      <w:bookmarkStart w:id="6134" w:name="_Toc499832434"/>
      <w:bookmarkStart w:id="6135" w:name="_Toc499832594"/>
      <w:bookmarkStart w:id="6136" w:name="_Toc499832754"/>
      <w:bookmarkStart w:id="6137" w:name="_Toc499832914"/>
      <w:bookmarkStart w:id="6138" w:name="_Toc499833074"/>
      <w:bookmarkStart w:id="6139" w:name="_Toc499833234"/>
      <w:bookmarkStart w:id="6140" w:name="_Toc499833394"/>
      <w:bookmarkStart w:id="6141" w:name="_Toc499833554"/>
      <w:bookmarkStart w:id="6142" w:name="_Toc499833714"/>
      <w:bookmarkStart w:id="6143" w:name="_Toc499833874"/>
      <w:bookmarkStart w:id="6144" w:name="_Toc499834034"/>
      <w:bookmarkStart w:id="6145" w:name="_Toc499834194"/>
      <w:bookmarkStart w:id="6146" w:name="_Toc499834354"/>
      <w:bookmarkStart w:id="6147" w:name="_Toc499834514"/>
      <w:bookmarkStart w:id="6148" w:name="_Toc499834674"/>
      <w:bookmarkStart w:id="6149" w:name="_Toc499834834"/>
      <w:bookmarkStart w:id="6150" w:name="_Toc499834994"/>
      <w:bookmarkStart w:id="6151" w:name="_Toc499835154"/>
      <w:bookmarkStart w:id="6152" w:name="_Toc499835314"/>
      <w:bookmarkStart w:id="6153" w:name="_Toc499835474"/>
      <w:bookmarkStart w:id="6154" w:name="_Toc499835634"/>
      <w:bookmarkStart w:id="6155" w:name="_Toc499835794"/>
      <w:bookmarkStart w:id="6156" w:name="_Toc499835954"/>
      <w:bookmarkStart w:id="6157" w:name="_Toc499836114"/>
      <w:bookmarkStart w:id="6158" w:name="_Toc499836274"/>
      <w:bookmarkStart w:id="6159" w:name="_Toc499836434"/>
      <w:bookmarkStart w:id="6160" w:name="_Toc499836595"/>
      <w:bookmarkStart w:id="6161" w:name="_Toc499836756"/>
      <w:bookmarkStart w:id="6162" w:name="_Toc499836917"/>
      <w:bookmarkStart w:id="6163" w:name="_Toc499837078"/>
      <w:bookmarkStart w:id="6164" w:name="_Toc499837239"/>
      <w:bookmarkStart w:id="6165" w:name="_Toc499822492"/>
      <w:bookmarkStart w:id="6166" w:name="_Toc499822738"/>
      <w:bookmarkStart w:id="6167" w:name="_Toc499823150"/>
      <w:bookmarkStart w:id="6168" w:name="_Toc499837400"/>
      <w:bookmarkStart w:id="6169" w:name="_Toc499837561"/>
      <w:bookmarkStart w:id="6170" w:name="_Toc499837722"/>
      <w:bookmarkStart w:id="6171" w:name="_Toc499837883"/>
      <w:bookmarkStart w:id="6172" w:name="_Toc499838044"/>
      <w:bookmarkStart w:id="6173" w:name="_Toc499838205"/>
      <w:bookmarkStart w:id="6174" w:name="_Toc499838366"/>
      <w:bookmarkStart w:id="6175" w:name="_Toc499838527"/>
      <w:bookmarkStart w:id="6176" w:name="_Toc499838688"/>
      <w:bookmarkStart w:id="6177" w:name="_Toc499838849"/>
      <w:bookmarkStart w:id="6178" w:name="_Toc499839010"/>
      <w:bookmarkStart w:id="6179" w:name="_Toc499839171"/>
      <w:bookmarkStart w:id="6180" w:name="_Toc499839332"/>
      <w:bookmarkStart w:id="6181" w:name="_Toc499839491"/>
      <w:bookmarkStart w:id="6182" w:name="_Toc499839592"/>
      <w:bookmarkStart w:id="6183" w:name="_Toc499823705"/>
      <w:bookmarkStart w:id="6184" w:name="_Toc499839753"/>
      <w:bookmarkStart w:id="6185" w:name="_Toc499824005"/>
      <w:bookmarkStart w:id="6186" w:name="_Toc499824310"/>
      <w:bookmarkStart w:id="6187" w:name="_Toc499824911"/>
      <w:bookmarkStart w:id="6188" w:name="_Toc499839914"/>
      <w:bookmarkStart w:id="6189" w:name="_Toc499840075"/>
      <w:bookmarkStart w:id="6190" w:name="_Toc499825216"/>
      <w:bookmarkStart w:id="6191" w:name="_Toc499840236"/>
      <w:bookmarkStart w:id="6192" w:name="_Toc499825401"/>
      <w:bookmarkStart w:id="6193" w:name="_Toc499840397"/>
      <w:bookmarkStart w:id="6194" w:name="_Toc499840558"/>
      <w:bookmarkStart w:id="6195" w:name="_Toc499840719"/>
      <w:bookmarkStart w:id="6196" w:name="_Toc499840880"/>
      <w:bookmarkStart w:id="6197" w:name="_Toc499825699"/>
      <w:bookmarkStart w:id="6198" w:name="_Toc499825938"/>
      <w:bookmarkStart w:id="6199" w:name="_Toc499826240"/>
      <w:bookmarkStart w:id="6200" w:name="_Toc499826483"/>
      <w:bookmarkStart w:id="6201" w:name="_Toc499826726"/>
      <w:bookmarkStart w:id="6202" w:name="_Toc499841041"/>
      <w:bookmarkStart w:id="6203" w:name="_Toc499826905"/>
      <w:bookmarkStart w:id="6204" w:name="_Toc499825119"/>
      <w:bookmarkStart w:id="6205" w:name="_Toc499827085"/>
      <w:bookmarkStart w:id="6206" w:name="_Toc499825641"/>
      <w:bookmarkStart w:id="6207" w:name="_Toc499825983"/>
      <w:bookmarkStart w:id="6208" w:name="_Toc499826496"/>
      <w:bookmarkStart w:id="6209" w:name="_Toc499827260"/>
      <w:bookmarkStart w:id="6210" w:name="_Toc499827440"/>
      <w:bookmarkStart w:id="6211" w:name="_Toc499826893"/>
      <w:bookmarkStart w:id="6212" w:name="_Toc499827229"/>
      <w:bookmarkStart w:id="6213" w:name="_Toc499827732"/>
      <w:bookmarkStart w:id="6214" w:name="_Toc499827908"/>
      <w:bookmarkStart w:id="6215" w:name="_Toc499828212"/>
      <w:bookmarkStart w:id="6216" w:name="_Toc499828393"/>
      <w:bookmarkStart w:id="6217" w:name="_Toc499828698"/>
      <w:bookmarkStart w:id="6218" w:name="_Toc499828944"/>
      <w:bookmarkStart w:id="6219" w:name="_Toc499827924"/>
      <w:bookmarkStart w:id="6220" w:name="_Toc499826212"/>
      <w:bookmarkStart w:id="6221" w:name="_Toc499826921"/>
      <w:bookmarkStart w:id="6222" w:name="_Toc499827490"/>
      <w:bookmarkStart w:id="6223" w:name="_Toc499826383"/>
      <w:bookmarkStart w:id="6224" w:name="_Toc499828378"/>
      <w:bookmarkStart w:id="6225" w:name="_Toc499828900"/>
      <w:bookmarkStart w:id="6226" w:name="_Toc499827878"/>
      <w:bookmarkStart w:id="6227" w:name="_Toc499828717"/>
      <w:bookmarkStart w:id="6228" w:name="_Toc499829534"/>
      <w:bookmarkStart w:id="6229" w:name="_Toc499829839"/>
      <w:bookmarkStart w:id="6230" w:name="_Toc499827895"/>
      <w:bookmarkStart w:id="6231" w:name="_Toc499829522"/>
      <w:bookmarkStart w:id="6232" w:name="_Toc499830211"/>
      <w:bookmarkStart w:id="6233" w:name="_Toc499830510"/>
      <w:bookmarkStart w:id="6234" w:name="_Toc499830472"/>
      <w:bookmarkStart w:id="6235" w:name="_Toc499831023"/>
      <w:bookmarkStart w:id="6236" w:name="_Toc499831322"/>
      <w:bookmarkStart w:id="6237" w:name="_Toc499831495"/>
      <w:bookmarkStart w:id="6238" w:name="_Toc499831798"/>
      <w:bookmarkStart w:id="6239" w:name="_Toc499831971"/>
      <w:bookmarkStart w:id="6240" w:name="_Toc499832889"/>
      <w:bookmarkStart w:id="6241" w:name="_Toc499833198"/>
      <w:bookmarkStart w:id="6242" w:name="_Toc499833106"/>
      <w:bookmarkStart w:id="6243" w:name="_Toc499833590"/>
      <w:bookmarkStart w:id="6244" w:name="_Toc499833896"/>
      <w:bookmarkStart w:id="6245" w:name="_Toc499834233"/>
      <w:bookmarkStart w:id="6246" w:name="_Toc499834623"/>
      <w:bookmarkStart w:id="6247" w:name="_Toc499834955"/>
      <w:bookmarkStart w:id="6248" w:name="_Toc499833914"/>
      <w:bookmarkStart w:id="6249" w:name="_Toc499835287"/>
      <w:bookmarkStart w:id="6250" w:name="_Toc499835621"/>
      <w:bookmarkStart w:id="6251" w:name="_Toc499834646"/>
      <w:bookmarkStart w:id="6252" w:name="_Toc499835343"/>
      <w:bookmarkStart w:id="6253" w:name="_Toc499836948"/>
      <w:bookmarkStart w:id="6254" w:name="_Toc499837282"/>
      <w:bookmarkStart w:id="6255" w:name="_Toc499837674"/>
      <w:bookmarkStart w:id="6256" w:name="_Toc499838008"/>
      <w:bookmarkStart w:id="6257" w:name="_Toc499842658"/>
      <w:bookmarkStart w:id="6258" w:name="_Toc499843323"/>
      <w:bookmarkEnd w:id="5522"/>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p>
    <w:p w14:paraId="06EC3FF5" w14:textId="3B5C9734" w:rsidR="21142444" w:rsidRPr="00131064" w:rsidRDefault="21142444">
      <w:pPr>
        <w:pStyle w:val="Overskrift2"/>
        <w:rPr>
          <w:del w:id="6259" w:author="Morten Lerstad Solli" w:date="2017-11-27T12:21:00Z"/>
          <w:rPrChange w:id="6260" w:author="Oscar Herman Kise" w:date="2017-11-30T19:11:00Z">
            <w:rPr>
              <w:del w:id="6261" w:author="Morten Lerstad Solli" w:date="2017-11-27T12:21:00Z"/>
              <w:lang w:val="en-US"/>
            </w:rPr>
          </w:rPrChange>
        </w:rPr>
        <w:pPrChange w:id="6262" w:author="Oscar Herman Kise" w:date="2017-11-30T19:11:00Z">
          <w:pPr/>
        </w:pPrChange>
      </w:pPr>
      <w:bookmarkStart w:id="6263" w:name="_Toc499552108"/>
      <w:bookmarkStart w:id="6264" w:name="_Toc499552187"/>
      <w:bookmarkStart w:id="6265" w:name="_Toc499552273"/>
      <w:bookmarkStart w:id="6266" w:name="_Toc499555093"/>
      <w:bookmarkStart w:id="6267" w:name="_Toc499555172"/>
      <w:bookmarkStart w:id="6268" w:name="_Toc499557126"/>
      <w:bookmarkStart w:id="6269" w:name="_Toc499557205"/>
      <w:bookmarkStart w:id="6270" w:name="_Toc499559911"/>
      <w:bookmarkStart w:id="6271" w:name="_Toc499560436"/>
      <w:bookmarkStart w:id="6272" w:name="_Toc499560650"/>
      <w:bookmarkStart w:id="6273" w:name="_Toc499560821"/>
      <w:bookmarkStart w:id="6274" w:name="_Toc499560908"/>
      <w:bookmarkStart w:id="6275" w:name="_Toc499561766"/>
      <w:bookmarkStart w:id="6276" w:name="_Toc499562029"/>
      <w:bookmarkStart w:id="6277" w:name="_Toc499562930"/>
      <w:bookmarkStart w:id="6278" w:name="_Toc499563232"/>
      <w:bookmarkStart w:id="6279" w:name="_Toc499563531"/>
      <w:bookmarkStart w:id="6280" w:name="_Toc499563833"/>
      <w:bookmarkStart w:id="6281" w:name="_Toc499564433"/>
      <w:bookmarkStart w:id="6282" w:name="_Toc499565962"/>
      <w:bookmarkStart w:id="6283" w:name="_Toc499563364"/>
      <w:bookmarkStart w:id="6284" w:name="_Toc499566810"/>
      <w:bookmarkStart w:id="6285" w:name="_Toc499566897"/>
      <w:bookmarkStart w:id="6286" w:name="_Toc499566984"/>
      <w:bookmarkStart w:id="6287" w:name="_Toc499567071"/>
      <w:bookmarkStart w:id="6288" w:name="_Toc499567448"/>
      <w:bookmarkStart w:id="6289" w:name="_Toc499567535"/>
      <w:bookmarkStart w:id="6290" w:name="_Toc499567783"/>
      <w:bookmarkStart w:id="6291" w:name="_Toc499567939"/>
      <w:bookmarkStart w:id="6292" w:name="_Toc499567870"/>
      <w:bookmarkStart w:id="6293" w:name="_Toc499568026"/>
      <w:bookmarkStart w:id="6294" w:name="_Toc499568113"/>
      <w:bookmarkStart w:id="6295" w:name="_Toc499568033"/>
      <w:bookmarkStart w:id="6296" w:name="_Toc499567964"/>
      <w:bookmarkStart w:id="6297" w:name="_Toc499568234"/>
      <w:bookmarkStart w:id="6298" w:name="_Toc499568321"/>
      <w:bookmarkStart w:id="6299" w:name="_Toc499568408"/>
      <w:bookmarkStart w:id="6300" w:name="_Toc499568495"/>
      <w:bookmarkStart w:id="6301" w:name="_Toc499568583"/>
      <w:bookmarkStart w:id="6302" w:name="_Toc499568671"/>
      <w:bookmarkStart w:id="6303" w:name="_Toc499568759"/>
      <w:bookmarkStart w:id="6304" w:name="_Toc499568847"/>
      <w:bookmarkStart w:id="6305" w:name="_Toc499568559"/>
      <w:bookmarkStart w:id="6306" w:name="_Toc499568654"/>
      <w:bookmarkStart w:id="6307" w:name="_Toc499568749"/>
      <w:bookmarkStart w:id="6308" w:name="_Toc499568415"/>
      <w:bookmarkStart w:id="6309" w:name="_Toc499568509"/>
      <w:bookmarkStart w:id="6310" w:name="_Toc499569023"/>
      <w:bookmarkStart w:id="6311" w:name="_Toc499569110"/>
      <w:bookmarkStart w:id="6312" w:name="_Toc499569026"/>
      <w:bookmarkStart w:id="6313" w:name="_Toc499569200"/>
      <w:bookmarkStart w:id="6314" w:name="_Toc499569287"/>
      <w:bookmarkStart w:id="6315" w:name="_Toc499569204"/>
      <w:bookmarkStart w:id="6316" w:name="_Toc499570155"/>
      <w:bookmarkStart w:id="6317" w:name="_Toc499569378"/>
      <w:bookmarkStart w:id="6318" w:name="_Toc499569465"/>
      <w:bookmarkStart w:id="6319" w:name="_Toc499569552"/>
      <w:bookmarkStart w:id="6320" w:name="_Toc499569639"/>
      <w:bookmarkStart w:id="6321" w:name="_Toc499570039"/>
      <w:bookmarkStart w:id="6322" w:name="_Toc499570242"/>
      <w:bookmarkStart w:id="6323" w:name="_Toc499570353"/>
      <w:bookmarkStart w:id="6324" w:name="_Toc499570440"/>
      <w:bookmarkStart w:id="6325" w:name="_Toc499570527"/>
      <w:bookmarkStart w:id="6326" w:name="_Toc499570694"/>
      <w:bookmarkStart w:id="6327" w:name="_Toc499570870"/>
      <w:bookmarkStart w:id="6328" w:name="_Toc499570958"/>
      <w:bookmarkStart w:id="6329" w:name="_Toc499571046"/>
      <w:bookmarkStart w:id="6330" w:name="_Toc499571135"/>
      <w:bookmarkStart w:id="6331" w:name="_Toc499572335"/>
      <w:bookmarkStart w:id="6332" w:name="_Toc499572423"/>
      <w:bookmarkStart w:id="6333" w:name="_Toc499574148"/>
      <w:bookmarkStart w:id="6334" w:name="_Toc499572361"/>
      <w:bookmarkStart w:id="6335" w:name="_Toc499574478"/>
      <w:bookmarkStart w:id="6336" w:name="_Toc499575128"/>
      <w:bookmarkStart w:id="6337" w:name="_Toc499574558"/>
      <w:bookmarkStart w:id="6338" w:name="_Toc499575216"/>
      <w:bookmarkStart w:id="6339" w:name="_Toc499575305"/>
      <w:bookmarkStart w:id="6340" w:name="_Toc499576293"/>
      <w:bookmarkStart w:id="6341" w:name="_Toc499576604"/>
      <w:bookmarkStart w:id="6342" w:name="_Toc499576838"/>
      <w:bookmarkStart w:id="6343" w:name="_Toc499576926"/>
      <w:bookmarkStart w:id="6344" w:name="_Toc499577852"/>
      <w:bookmarkStart w:id="6345" w:name="_Toc499577940"/>
      <w:bookmarkStart w:id="6346" w:name="_Toc499578030"/>
      <w:bookmarkStart w:id="6347" w:name="_Toc499578118"/>
      <w:bookmarkStart w:id="6348" w:name="_Toc499578206"/>
      <w:bookmarkStart w:id="6349" w:name="_Toc499578460"/>
      <w:bookmarkStart w:id="6350" w:name="_Toc499578646"/>
      <w:bookmarkStart w:id="6351" w:name="_Toc499579620"/>
      <w:bookmarkStart w:id="6352" w:name="_Toc499579709"/>
      <w:bookmarkStart w:id="6353" w:name="_Toc499581554"/>
      <w:bookmarkStart w:id="6354" w:name="_Toc499581774"/>
      <w:bookmarkStart w:id="6355" w:name="_Toc499583542"/>
      <w:bookmarkStart w:id="6356" w:name="_Toc499583801"/>
      <w:bookmarkStart w:id="6357" w:name="_Toc499584487"/>
      <w:bookmarkStart w:id="6358" w:name="_Toc499584821"/>
      <w:bookmarkStart w:id="6359" w:name="_Toc499624429"/>
      <w:bookmarkStart w:id="6360" w:name="_Toc499625215"/>
      <w:bookmarkStart w:id="6361" w:name="_Toc499626294"/>
      <w:bookmarkStart w:id="6362" w:name="_Toc499626385"/>
      <w:bookmarkStart w:id="6363" w:name="_Toc499627076"/>
      <w:bookmarkStart w:id="6364" w:name="_Toc499627167"/>
      <w:bookmarkStart w:id="6365" w:name="_Toc499627501"/>
      <w:bookmarkStart w:id="6366" w:name="_Toc499627592"/>
      <w:bookmarkStart w:id="6367" w:name="_Toc499627668"/>
      <w:bookmarkStart w:id="6368" w:name="_Toc499628762"/>
      <w:bookmarkStart w:id="6369" w:name="_Toc499628853"/>
      <w:bookmarkStart w:id="6370" w:name="_Toc499629022"/>
      <w:bookmarkStart w:id="6371" w:name="_Toc499629115"/>
      <w:bookmarkStart w:id="6372" w:name="_Toc499629208"/>
      <w:bookmarkStart w:id="6373" w:name="_Toc499630711"/>
      <w:bookmarkStart w:id="6374" w:name="_Toc499630804"/>
      <w:bookmarkStart w:id="6375" w:name="_Toc499631228"/>
      <w:bookmarkStart w:id="6376" w:name="_Toc499631321"/>
      <w:bookmarkStart w:id="6377" w:name="_Toc499631414"/>
      <w:bookmarkStart w:id="6378" w:name="_Toc499631507"/>
      <w:bookmarkStart w:id="6379" w:name="_Toc499631717"/>
      <w:bookmarkStart w:id="6380" w:name="_Toc499633108"/>
      <w:bookmarkStart w:id="6381" w:name="_Toc499633678"/>
      <w:bookmarkStart w:id="6382" w:name="_Toc499634114"/>
      <w:bookmarkStart w:id="6383" w:name="_Toc499634207"/>
      <w:bookmarkStart w:id="6384" w:name="_Toc499637291"/>
      <w:bookmarkStart w:id="6385" w:name="_Toc499637384"/>
      <w:bookmarkStart w:id="6386" w:name="_Toc499637477"/>
      <w:bookmarkStart w:id="6387" w:name="_Toc499638206"/>
      <w:bookmarkStart w:id="6388" w:name="_Toc499638300"/>
      <w:bookmarkStart w:id="6389" w:name="_Toc499638505"/>
      <w:bookmarkStart w:id="6390" w:name="_Toc499638801"/>
      <w:bookmarkStart w:id="6391" w:name="_Toc499639833"/>
      <w:bookmarkStart w:id="6392" w:name="_Toc499640661"/>
      <w:bookmarkStart w:id="6393" w:name="_Toc499640882"/>
      <w:bookmarkStart w:id="6394" w:name="_Toc499640977"/>
      <w:bookmarkStart w:id="6395" w:name="_Toc499641772"/>
      <w:bookmarkStart w:id="6396" w:name="_Toc499641867"/>
      <w:bookmarkStart w:id="6397" w:name="_Toc499642082"/>
      <w:bookmarkStart w:id="6398" w:name="_Toc499642177"/>
      <w:bookmarkStart w:id="6399" w:name="_Toc499642890"/>
      <w:bookmarkStart w:id="6400" w:name="_Toc499642983"/>
      <w:bookmarkStart w:id="6401" w:name="_Toc499643171"/>
      <w:bookmarkStart w:id="6402" w:name="_Toc499643266"/>
      <w:bookmarkStart w:id="6403" w:name="_Toc499643724"/>
      <w:bookmarkStart w:id="6404" w:name="_Toc499643819"/>
      <w:bookmarkStart w:id="6405" w:name="_Toc499644275"/>
      <w:bookmarkStart w:id="6406" w:name="_Toc499644403"/>
      <w:bookmarkStart w:id="6407" w:name="_Toc499644498"/>
      <w:bookmarkStart w:id="6408" w:name="_Toc499646476"/>
      <w:bookmarkStart w:id="6409" w:name="_Toc499646571"/>
      <w:bookmarkStart w:id="6410" w:name="_Toc499647704"/>
      <w:bookmarkStart w:id="6411" w:name="_Toc499647799"/>
      <w:bookmarkStart w:id="6412" w:name="_Toc499651380"/>
      <w:bookmarkStart w:id="6413" w:name="_Toc499654689"/>
      <w:bookmarkStart w:id="6414" w:name="_Toc499654784"/>
      <w:bookmarkStart w:id="6415" w:name="_Toc499721795"/>
      <w:bookmarkStart w:id="6416" w:name="_Toc499721890"/>
      <w:bookmarkStart w:id="6417" w:name="_Toc499721985"/>
      <w:bookmarkStart w:id="6418" w:name="_Toc499722080"/>
      <w:bookmarkStart w:id="6419" w:name="_Toc499722175"/>
      <w:bookmarkStart w:id="6420" w:name="_Toc499722270"/>
      <w:bookmarkStart w:id="6421" w:name="_Toc499722365"/>
      <w:bookmarkStart w:id="6422" w:name="_Toc499722460"/>
      <w:bookmarkStart w:id="6423" w:name="_Toc499722555"/>
      <w:bookmarkStart w:id="6424" w:name="_Toc499722650"/>
      <w:bookmarkStart w:id="6425" w:name="_Toc499722745"/>
      <w:bookmarkStart w:id="6426" w:name="_Toc499722840"/>
      <w:bookmarkStart w:id="6427" w:name="_Toc499722935"/>
      <w:bookmarkStart w:id="6428" w:name="_Toc499723030"/>
      <w:bookmarkStart w:id="6429" w:name="_Toc499722656"/>
      <w:bookmarkStart w:id="6430" w:name="_Toc499723125"/>
      <w:bookmarkStart w:id="6431" w:name="_Toc499722763"/>
      <w:bookmarkStart w:id="6432" w:name="_Toc499723220"/>
      <w:bookmarkStart w:id="6433" w:name="_Toc499723315"/>
      <w:bookmarkStart w:id="6434" w:name="_Toc499723410"/>
      <w:bookmarkStart w:id="6435" w:name="_Toc499723042"/>
      <w:bookmarkStart w:id="6436" w:name="_Toc499723505"/>
      <w:bookmarkStart w:id="6437" w:name="_Toc499723365"/>
      <w:bookmarkStart w:id="6438" w:name="_Toc499723601"/>
      <w:bookmarkStart w:id="6439" w:name="_Toc499723697"/>
      <w:bookmarkStart w:id="6440" w:name="_Toc499723521"/>
      <w:bookmarkStart w:id="6441" w:name="_Toc499725049"/>
      <w:bookmarkStart w:id="6442" w:name="_Toc499725145"/>
      <w:bookmarkStart w:id="6443" w:name="_Toc499725263"/>
      <w:bookmarkStart w:id="6444" w:name="_Toc499725359"/>
      <w:bookmarkStart w:id="6445" w:name="_Toc499725455"/>
      <w:bookmarkStart w:id="6446" w:name="_Toc499725588"/>
      <w:bookmarkStart w:id="6447" w:name="_Toc499725686"/>
      <w:bookmarkStart w:id="6448" w:name="_Toc499725782"/>
      <w:bookmarkStart w:id="6449" w:name="_Toc499725878"/>
      <w:bookmarkStart w:id="6450" w:name="_Toc499725974"/>
      <w:bookmarkStart w:id="6451" w:name="_Toc499726070"/>
      <w:bookmarkStart w:id="6452" w:name="_Toc499725745"/>
      <w:bookmarkStart w:id="6453" w:name="_Toc499726166"/>
      <w:bookmarkStart w:id="6454" w:name="_Toc499726262"/>
      <w:bookmarkStart w:id="6455" w:name="_Toc499726358"/>
      <w:bookmarkStart w:id="6456" w:name="_Toc499726454"/>
      <w:bookmarkStart w:id="6457" w:name="_Toc499726064"/>
      <w:bookmarkStart w:id="6458" w:name="_Toc499726550"/>
      <w:bookmarkStart w:id="6459" w:name="_Toc499726196"/>
      <w:bookmarkStart w:id="6460" w:name="_Toc499726304"/>
      <w:bookmarkStart w:id="6461" w:name="_Toc499726412"/>
      <w:bookmarkStart w:id="6462" w:name="_Toc499726646"/>
      <w:bookmarkStart w:id="6463" w:name="_Toc499726520"/>
      <w:bookmarkStart w:id="6464" w:name="_Toc499726724"/>
      <w:bookmarkStart w:id="6465" w:name="_Toc499726820"/>
      <w:bookmarkStart w:id="6466" w:name="_Toc499726916"/>
      <w:bookmarkStart w:id="6467" w:name="_Toc499726829"/>
      <w:bookmarkStart w:id="6468" w:name="_Toc499727024"/>
      <w:bookmarkStart w:id="6469" w:name="_Toc499727120"/>
      <w:bookmarkStart w:id="6470" w:name="_Toc499727408"/>
      <w:bookmarkStart w:id="6471" w:name="_Toc499727295"/>
      <w:bookmarkStart w:id="6472" w:name="_Toc499727493"/>
      <w:bookmarkStart w:id="6473" w:name="_Toc499727592"/>
      <w:bookmarkStart w:id="6474" w:name="_Toc499727514"/>
      <w:bookmarkStart w:id="6475" w:name="_Toc499727715"/>
      <w:bookmarkStart w:id="6476" w:name="_Toc499727790"/>
      <w:bookmarkStart w:id="6477" w:name="_Toc499727889"/>
      <w:bookmarkStart w:id="6478" w:name="_Toc499727988"/>
      <w:bookmarkStart w:id="6479" w:name="_Toc499728087"/>
      <w:bookmarkStart w:id="6480" w:name="_Toc499728186"/>
      <w:bookmarkStart w:id="6481" w:name="_Toc499728285"/>
      <w:bookmarkStart w:id="6482" w:name="_Toc499728384"/>
      <w:bookmarkStart w:id="6483" w:name="_Toc499728483"/>
      <w:bookmarkStart w:id="6484" w:name="_Toc499728582"/>
      <w:bookmarkStart w:id="6485" w:name="_Toc499728294"/>
      <w:bookmarkStart w:id="6486" w:name="_Toc499728681"/>
      <w:bookmarkStart w:id="6487" w:name="_Toc499728405"/>
      <w:bookmarkStart w:id="6488" w:name="_Toc499728780"/>
      <w:bookmarkStart w:id="6489" w:name="_Toc499728879"/>
      <w:bookmarkStart w:id="6490" w:name="_Toc499728519"/>
      <w:bookmarkStart w:id="6491" w:name="_Toc499728978"/>
      <w:bookmarkStart w:id="6492" w:name="_Toc499729077"/>
      <w:bookmarkStart w:id="6493" w:name="_Toc499729176"/>
      <w:bookmarkStart w:id="6494" w:name="_Toc499729275"/>
      <w:bookmarkStart w:id="6495" w:name="_Toc499729374"/>
      <w:bookmarkStart w:id="6496" w:name="_Toc499729631"/>
      <w:bookmarkStart w:id="6497" w:name="_Toc499729728"/>
      <w:bookmarkStart w:id="6498" w:name="_Toc499729665"/>
      <w:bookmarkStart w:id="6499" w:name="_Toc499729863"/>
      <w:bookmarkStart w:id="6500" w:name="_Toc499729962"/>
      <w:bookmarkStart w:id="6501" w:name="_Toc499729872"/>
      <w:bookmarkStart w:id="6502" w:name="_Toc499730073"/>
      <w:bookmarkStart w:id="6503" w:name="_Toc499730172"/>
      <w:bookmarkStart w:id="6504" w:name="_Toc499730271"/>
      <w:bookmarkStart w:id="6505" w:name="_Toc499730370"/>
      <w:bookmarkStart w:id="6506" w:name="_Toc499730082"/>
      <w:bookmarkStart w:id="6507" w:name="_Toc499730469"/>
      <w:bookmarkStart w:id="6508" w:name="_Toc499730568"/>
      <w:bookmarkStart w:id="6509" w:name="_Toc499730667"/>
      <w:bookmarkStart w:id="6510" w:name="_Toc499730766"/>
      <w:bookmarkStart w:id="6511" w:name="_Toc499730865"/>
      <w:bookmarkStart w:id="6512" w:name="_Toc499730964"/>
      <w:bookmarkStart w:id="6513" w:name="_Toc499731063"/>
      <w:bookmarkStart w:id="6514" w:name="_Toc499731162"/>
      <w:bookmarkStart w:id="6515" w:name="_Toc499731261"/>
      <w:bookmarkStart w:id="6516" w:name="_Toc499731360"/>
      <w:bookmarkStart w:id="6517" w:name="_Toc499731459"/>
      <w:bookmarkStart w:id="6518" w:name="_Toc499731558"/>
      <w:bookmarkStart w:id="6519" w:name="_Toc499731657"/>
      <w:bookmarkStart w:id="6520" w:name="_Toc499731754"/>
      <w:bookmarkStart w:id="6521" w:name="_Toc499731849"/>
      <w:bookmarkStart w:id="6522" w:name="_Toc499731944"/>
      <w:bookmarkStart w:id="6523" w:name="_Toc499732041"/>
      <w:bookmarkStart w:id="6524" w:name="_Toc499732140"/>
      <w:bookmarkStart w:id="6525" w:name="_Toc499732239"/>
      <w:bookmarkStart w:id="6526" w:name="_Toc499731589"/>
      <w:bookmarkStart w:id="6527" w:name="_Toc499732338"/>
      <w:bookmarkStart w:id="6528" w:name="_Toc499731707"/>
      <w:bookmarkStart w:id="6529" w:name="_Toc499732437"/>
      <w:bookmarkStart w:id="6530" w:name="_Toc499732536"/>
      <w:bookmarkStart w:id="6531" w:name="_Toc499732636"/>
      <w:bookmarkStart w:id="6532" w:name="_Toc499731921"/>
      <w:bookmarkStart w:id="6533" w:name="_Toc499732793"/>
      <w:bookmarkStart w:id="6534" w:name="_Toc499732098"/>
      <w:bookmarkStart w:id="6535" w:name="_Toc499732280"/>
      <w:bookmarkStart w:id="6536" w:name="_Toc499732459"/>
      <w:bookmarkStart w:id="6537" w:name="_Toc499732640"/>
      <w:bookmarkStart w:id="6538" w:name="_Toc499732927"/>
      <w:bookmarkStart w:id="6539" w:name="_Toc499733084"/>
      <w:bookmarkStart w:id="6540" w:name="_Toc499733241"/>
      <w:bookmarkStart w:id="6541" w:name="_Toc499733398"/>
      <w:bookmarkStart w:id="6542" w:name="_Toc499733049"/>
      <w:bookmarkStart w:id="6543" w:name="_Toc499733590"/>
      <w:bookmarkStart w:id="6544" w:name="_Toc499733747"/>
      <w:bookmarkStart w:id="6545" w:name="_Toc499733904"/>
      <w:bookmarkStart w:id="6546" w:name="_Toc499737750"/>
      <w:bookmarkStart w:id="6547" w:name="_Toc499738048"/>
      <w:bookmarkStart w:id="6548" w:name="_Toc499739435"/>
      <w:bookmarkStart w:id="6549" w:name="_Toc499743763"/>
      <w:bookmarkStart w:id="6550" w:name="_Toc499748349"/>
      <w:bookmarkStart w:id="6551" w:name="_Toc499749063"/>
      <w:bookmarkStart w:id="6552" w:name="_Toc499749221"/>
      <w:bookmarkStart w:id="6553" w:name="_Toc499749379"/>
      <w:bookmarkStart w:id="6554" w:name="_Toc499749537"/>
      <w:bookmarkStart w:id="6555" w:name="_Toc499750098"/>
      <w:bookmarkStart w:id="6556" w:name="_Toc499750522"/>
      <w:bookmarkStart w:id="6557" w:name="_Toc499748509"/>
      <w:bookmarkStart w:id="6558" w:name="_Toc499749979"/>
      <w:bookmarkStart w:id="6559" w:name="_Toc499750666"/>
      <w:bookmarkStart w:id="6560" w:name="_Toc499750825"/>
      <w:bookmarkStart w:id="6561" w:name="_Toc499750984"/>
      <w:bookmarkStart w:id="6562" w:name="_Toc499751143"/>
      <w:bookmarkStart w:id="6563" w:name="_Toc499751302"/>
      <w:bookmarkStart w:id="6564" w:name="_Toc499751461"/>
      <w:bookmarkStart w:id="6565" w:name="_Toc499751620"/>
      <w:bookmarkStart w:id="6566" w:name="_Toc499751779"/>
      <w:bookmarkStart w:id="6567" w:name="_Toc499751938"/>
      <w:bookmarkStart w:id="6568" w:name="_Toc499752095"/>
      <w:bookmarkStart w:id="6569" w:name="_Toc499752195"/>
      <w:bookmarkStart w:id="6570" w:name="_Toc499752354"/>
      <w:bookmarkStart w:id="6571" w:name="_Toc499752513"/>
      <w:bookmarkStart w:id="6572" w:name="_Toc499752672"/>
      <w:bookmarkStart w:id="6573" w:name="_Toc499752829"/>
      <w:bookmarkStart w:id="6574" w:name="_Toc499752929"/>
      <w:bookmarkStart w:id="6575" w:name="_Toc499753088"/>
      <w:bookmarkStart w:id="6576" w:name="_Toc499753247"/>
      <w:bookmarkStart w:id="6577" w:name="_Toc499753406"/>
      <w:bookmarkStart w:id="6578" w:name="_Toc499753563"/>
      <w:bookmarkStart w:id="6579" w:name="_Toc499753661"/>
      <w:bookmarkStart w:id="6580" w:name="_Toc499753759"/>
      <w:bookmarkStart w:id="6581" w:name="_Toc499753859"/>
      <w:bookmarkStart w:id="6582" w:name="_Toc499754018"/>
      <w:bookmarkStart w:id="6583" w:name="_Toc499754175"/>
      <w:bookmarkStart w:id="6584" w:name="_Toc499754273"/>
      <w:bookmarkStart w:id="6585" w:name="_Toc499754371"/>
      <w:bookmarkStart w:id="6586" w:name="_Toc499754469"/>
      <w:bookmarkStart w:id="6587" w:name="_Toc499754567"/>
      <w:bookmarkStart w:id="6588" w:name="_Toc499754665"/>
      <w:bookmarkStart w:id="6589" w:name="_Toc499754763"/>
      <w:bookmarkStart w:id="6590" w:name="_Toc499754863"/>
      <w:bookmarkStart w:id="6591" w:name="_Toc499755022"/>
      <w:bookmarkStart w:id="6592" w:name="_Toc499755181"/>
      <w:bookmarkStart w:id="6593" w:name="_Toc499755340"/>
      <w:bookmarkStart w:id="6594" w:name="_Toc499755497"/>
      <w:bookmarkStart w:id="6595" w:name="_Toc499755595"/>
      <w:bookmarkStart w:id="6596" w:name="_Toc499755695"/>
      <w:bookmarkStart w:id="6597" w:name="_Toc499754013"/>
      <w:bookmarkStart w:id="6598" w:name="_Toc499755854"/>
      <w:bookmarkStart w:id="6599" w:name="_Toc499756012"/>
      <w:bookmarkStart w:id="6600" w:name="_Toc499756170"/>
      <w:bookmarkStart w:id="6601" w:name="_Toc499756328"/>
      <w:bookmarkStart w:id="6602" w:name="_Toc499756486"/>
      <w:bookmarkStart w:id="6603" w:name="_Toc499755145"/>
      <w:bookmarkStart w:id="6604" w:name="_Toc499755445"/>
      <w:bookmarkStart w:id="6605" w:name="_Toc499755621"/>
      <w:bookmarkStart w:id="6606" w:name="_Toc499756642"/>
      <w:bookmarkStart w:id="6607" w:name="_Toc499756741"/>
      <w:bookmarkStart w:id="6608" w:name="_Toc499756897"/>
      <w:bookmarkStart w:id="6609" w:name="_Toc499755861"/>
      <w:bookmarkStart w:id="6610" w:name="_Toc499756154"/>
      <w:bookmarkStart w:id="6611" w:name="_Toc499756452"/>
      <w:bookmarkStart w:id="6612" w:name="_Toc499756691"/>
      <w:bookmarkStart w:id="6613" w:name="_Toc499757017"/>
      <w:bookmarkStart w:id="6614" w:name="_Toc499757175"/>
      <w:bookmarkStart w:id="6615" w:name="_Toc499757333"/>
      <w:bookmarkStart w:id="6616" w:name="_Toc499757491"/>
      <w:bookmarkStart w:id="6617" w:name="_Toc499757649"/>
      <w:bookmarkStart w:id="6618" w:name="_Toc499757807"/>
      <w:bookmarkStart w:id="6619" w:name="_Toc499757658"/>
      <w:bookmarkStart w:id="6620" w:name="_Toc499758036"/>
      <w:bookmarkStart w:id="6621" w:name="_Toc499756358"/>
      <w:bookmarkStart w:id="6622" w:name="_Toc499758194"/>
      <w:bookmarkStart w:id="6623" w:name="_Toc499758352"/>
      <w:bookmarkStart w:id="6624" w:name="_Toc499758510"/>
      <w:bookmarkStart w:id="6625" w:name="_Toc499758668"/>
      <w:bookmarkStart w:id="6626" w:name="_Toc499758826"/>
      <w:bookmarkStart w:id="6627" w:name="_Toc499758984"/>
      <w:bookmarkStart w:id="6628" w:name="_Toc499759142"/>
      <w:bookmarkStart w:id="6629" w:name="_Toc499759300"/>
      <w:bookmarkStart w:id="6630" w:name="_Toc499759458"/>
      <w:bookmarkStart w:id="6631" w:name="_Toc499759616"/>
      <w:bookmarkStart w:id="6632" w:name="_Toc499759774"/>
      <w:bookmarkStart w:id="6633" w:name="_Toc499759932"/>
      <w:bookmarkStart w:id="6634" w:name="_Toc499760090"/>
      <w:bookmarkStart w:id="6635" w:name="_Toc499756885"/>
      <w:bookmarkStart w:id="6636" w:name="_Toc499757124"/>
      <w:bookmarkStart w:id="6637" w:name="_Toc499760248"/>
      <w:bookmarkStart w:id="6638" w:name="_Toc499757366"/>
      <w:bookmarkStart w:id="6639" w:name="_Toc499760406"/>
      <w:bookmarkStart w:id="6640" w:name="_Toc499760564"/>
      <w:bookmarkStart w:id="6641" w:name="_Toc499760720"/>
      <w:bookmarkStart w:id="6642" w:name="_Toc499760819"/>
      <w:bookmarkStart w:id="6643" w:name="_Toc499760977"/>
      <w:bookmarkStart w:id="6644" w:name="_Toc499761135"/>
      <w:bookmarkStart w:id="6645" w:name="_Toc499761293"/>
      <w:bookmarkStart w:id="6646" w:name="_Toc499801723"/>
      <w:bookmarkStart w:id="6647" w:name="_Toc499801841"/>
      <w:bookmarkStart w:id="6648" w:name="_Toc499802000"/>
      <w:bookmarkStart w:id="6649" w:name="_Toc499802159"/>
      <w:bookmarkStart w:id="6650" w:name="_Toc499802318"/>
      <w:bookmarkStart w:id="6651" w:name="_Toc499802124"/>
      <w:bookmarkStart w:id="6652" w:name="_Toc499802514"/>
      <w:bookmarkStart w:id="6653" w:name="_Toc499802673"/>
      <w:bookmarkStart w:id="6654" w:name="_Toc499802832"/>
      <w:bookmarkStart w:id="6655" w:name="_Toc499802523"/>
      <w:bookmarkStart w:id="6656" w:name="_Toc499802991"/>
      <w:bookmarkStart w:id="6657" w:name="_Toc499803150"/>
      <w:bookmarkStart w:id="6658" w:name="_Toc499803309"/>
      <w:bookmarkStart w:id="6659" w:name="_Toc499803468"/>
      <w:bookmarkStart w:id="6660" w:name="_Toc499803628"/>
      <w:bookmarkStart w:id="6661" w:name="_Toc499803788"/>
      <w:bookmarkStart w:id="6662" w:name="_Toc499803948"/>
      <w:bookmarkStart w:id="6663" w:name="_Toc499804108"/>
      <w:bookmarkStart w:id="6664" w:name="_Toc499804268"/>
      <w:bookmarkStart w:id="6665" w:name="_Toc499804428"/>
      <w:bookmarkStart w:id="6666" w:name="_Toc499802997"/>
      <w:bookmarkStart w:id="6667" w:name="_Toc499804589"/>
      <w:bookmarkStart w:id="6668" w:name="_Toc499803295"/>
      <w:bookmarkStart w:id="6669" w:name="_Toc499803598"/>
      <w:bookmarkStart w:id="6670" w:name="_Toc499803903"/>
      <w:bookmarkStart w:id="6671" w:name="_Toc499804750"/>
      <w:bookmarkStart w:id="6672" w:name="_Toc499804149"/>
      <w:bookmarkStart w:id="6673" w:name="_Toc499804910"/>
      <w:bookmarkStart w:id="6674" w:name="_Toc499805070"/>
      <w:bookmarkStart w:id="6675" w:name="_Toc499804448"/>
      <w:bookmarkStart w:id="6676" w:name="_Toc499805230"/>
      <w:bookmarkStart w:id="6677" w:name="_Toc499803888"/>
      <w:bookmarkStart w:id="6678" w:name="_Toc499804404"/>
      <w:bookmarkStart w:id="6679" w:name="_Toc499804880"/>
      <w:bookmarkStart w:id="6680" w:name="_Toc499805184"/>
      <w:bookmarkStart w:id="6681" w:name="_Toc499805504"/>
      <w:bookmarkStart w:id="6682" w:name="_Toc499805453"/>
      <w:bookmarkStart w:id="6683" w:name="_Toc499805773"/>
      <w:bookmarkStart w:id="6684" w:name="_Toc499805933"/>
      <w:bookmarkStart w:id="6685" w:name="_Toc499806093"/>
      <w:bookmarkStart w:id="6686" w:name="_Toc499806251"/>
      <w:bookmarkStart w:id="6687" w:name="_Toc499806639"/>
      <w:bookmarkStart w:id="6688" w:name="_Toc499822108"/>
      <w:bookmarkStart w:id="6689" w:name="_Toc499822269"/>
      <w:bookmarkStart w:id="6690" w:name="_Toc499804746"/>
      <w:bookmarkStart w:id="6691" w:name="_Toc499806239"/>
      <w:bookmarkStart w:id="6692" w:name="_Toc499806399"/>
      <w:bookmarkStart w:id="6693" w:name="_Toc499806559"/>
      <w:bookmarkStart w:id="6694" w:name="_Toc499806879"/>
      <w:bookmarkStart w:id="6695" w:name="_Toc499807039"/>
      <w:bookmarkStart w:id="6696" w:name="_Toc499807199"/>
      <w:bookmarkStart w:id="6697" w:name="_Toc499807359"/>
      <w:bookmarkStart w:id="6698" w:name="_Toc499807519"/>
      <w:bookmarkStart w:id="6699" w:name="_Toc499807679"/>
      <w:bookmarkStart w:id="6700" w:name="_Toc499807839"/>
      <w:bookmarkStart w:id="6701" w:name="_Toc499807999"/>
      <w:bookmarkStart w:id="6702" w:name="_Toc499808159"/>
      <w:bookmarkStart w:id="6703" w:name="_Toc499808319"/>
      <w:bookmarkStart w:id="6704" w:name="_Toc499808479"/>
      <w:bookmarkStart w:id="6705" w:name="_Toc499808639"/>
      <w:bookmarkStart w:id="6706" w:name="_Toc499808799"/>
      <w:bookmarkStart w:id="6707" w:name="_Toc499808959"/>
      <w:bookmarkStart w:id="6708" w:name="_Toc499809119"/>
      <w:bookmarkStart w:id="6709" w:name="_Toc499809279"/>
      <w:bookmarkStart w:id="6710" w:name="_Toc499809439"/>
      <w:bookmarkStart w:id="6711" w:name="_Toc499809599"/>
      <w:bookmarkStart w:id="6712" w:name="_Toc499809759"/>
      <w:bookmarkStart w:id="6713" w:name="_Toc499809919"/>
      <w:bookmarkStart w:id="6714" w:name="_Toc499810079"/>
      <w:bookmarkStart w:id="6715" w:name="_Toc499810239"/>
      <w:bookmarkStart w:id="6716" w:name="_Toc499810399"/>
      <w:bookmarkStart w:id="6717" w:name="_Toc499810559"/>
      <w:bookmarkStart w:id="6718" w:name="_Toc499810719"/>
      <w:bookmarkStart w:id="6719" w:name="_Toc499810879"/>
      <w:bookmarkStart w:id="6720" w:name="_Toc499811039"/>
      <w:bookmarkStart w:id="6721" w:name="_Toc499811199"/>
      <w:bookmarkStart w:id="6722" w:name="_Toc499811359"/>
      <w:bookmarkStart w:id="6723" w:name="_Toc499811519"/>
      <w:bookmarkStart w:id="6724" w:name="_Toc499811677"/>
      <w:bookmarkStart w:id="6725" w:name="_Toc499811777"/>
      <w:bookmarkStart w:id="6726" w:name="_Toc499811937"/>
      <w:bookmarkStart w:id="6727" w:name="_Toc499812095"/>
      <w:bookmarkStart w:id="6728" w:name="_Toc499812193"/>
      <w:bookmarkStart w:id="6729" w:name="_Toc499812291"/>
      <w:bookmarkStart w:id="6730" w:name="_Toc499812389"/>
      <w:bookmarkStart w:id="6731" w:name="_Toc499812487"/>
      <w:bookmarkStart w:id="6732" w:name="_Toc499812587"/>
      <w:bookmarkStart w:id="6733" w:name="_Toc499812747"/>
      <w:bookmarkStart w:id="6734" w:name="_Toc499812907"/>
      <w:bookmarkStart w:id="6735" w:name="_Toc499813067"/>
      <w:bookmarkStart w:id="6736" w:name="_Toc499813227"/>
      <w:bookmarkStart w:id="6737" w:name="_Toc499813387"/>
      <w:bookmarkStart w:id="6738" w:name="_Toc499813547"/>
      <w:bookmarkStart w:id="6739" w:name="_Toc499813707"/>
      <w:bookmarkStart w:id="6740" w:name="_Toc499813867"/>
      <w:bookmarkStart w:id="6741" w:name="_Toc499814027"/>
      <w:bookmarkStart w:id="6742" w:name="_Toc499814187"/>
      <w:bookmarkStart w:id="6743" w:name="_Toc499814347"/>
      <w:bookmarkStart w:id="6744" w:name="_Toc499814507"/>
      <w:bookmarkStart w:id="6745" w:name="_Toc499814667"/>
      <w:bookmarkStart w:id="6746" w:name="_Toc499814827"/>
      <w:bookmarkStart w:id="6747" w:name="_Toc499814987"/>
      <w:bookmarkStart w:id="6748" w:name="_Toc499815147"/>
      <w:bookmarkStart w:id="6749" w:name="_Toc499815307"/>
      <w:bookmarkStart w:id="6750" w:name="_Toc499815467"/>
      <w:bookmarkStart w:id="6751" w:name="_Toc499815625"/>
      <w:bookmarkStart w:id="6752" w:name="_Toc499815725"/>
      <w:bookmarkStart w:id="6753" w:name="_Toc499815883"/>
      <w:bookmarkStart w:id="6754" w:name="_Toc499815981"/>
      <w:bookmarkStart w:id="6755" w:name="_Toc499816079"/>
      <w:bookmarkStart w:id="6756" w:name="_Toc499816179"/>
      <w:bookmarkStart w:id="6757" w:name="_Toc499816337"/>
      <w:bookmarkStart w:id="6758" w:name="_Toc499816435"/>
      <w:bookmarkStart w:id="6759" w:name="_Toc499816533"/>
      <w:bookmarkStart w:id="6760" w:name="_Toc499816633"/>
      <w:bookmarkStart w:id="6761" w:name="_Toc499816791"/>
      <w:bookmarkStart w:id="6762" w:name="_Toc499816889"/>
      <w:bookmarkStart w:id="6763" w:name="_Toc499816987"/>
      <w:bookmarkStart w:id="6764" w:name="_Toc499817085"/>
      <w:bookmarkStart w:id="6765" w:name="_Toc499817183"/>
      <w:bookmarkStart w:id="6766" w:name="_Toc499817281"/>
      <w:bookmarkStart w:id="6767" w:name="_Toc499817379"/>
      <w:bookmarkStart w:id="6768" w:name="_Toc499817477"/>
      <w:bookmarkStart w:id="6769" w:name="_Toc499817575"/>
      <w:bookmarkStart w:id="6770" w:name="_Toc499817673"/>
      <w:bookmarkStart w:id="6771" w:name="_Toc499817771"/>
      <w:bookmarkStart w:id="6772" w:name="_Toc499817871"/>
      <w:bookmarkStart w:id="6773" w:name="_Toc499818029"/>
      <w:bookmarkStart w:id="6774" w:name="_Toc499818129"/>
      <w:bookmarkStart w:id="6775" w:name="_Toc499818289"/>
      <w:bookmarkStart w:id="6776" w:name="_Toc499818449"/>
      <w:bookmarkStart w:id="6777" w:name="_Toc499818609"/>
      <w:bookmarkStart w:id="6778" w:name="_Toc499818769"/>
      <w:bookmarkStart w:id="6779" w:name="_Toc499818929"/>
      <w:bookmarkStart w:id="6780" w:name="_Toc499819089"/>
      <w:bookmarkStart w:id="6781" w:name="_Toc499819249"/>
      <w:bookmarkStart w:id="6782" w:name="_Toc499819409"/>
      <w:bookmarkStart w:id="6783" w:name="_Toc499819569"/>
      <w:bookmarkStart w:id="6784" w:name="_Toc499819729"/>
      <w:bookmarkStart w:id="6785" w:name="_Toc499819889"/>
      <w:bookmarkStart w:id="6786" w:name="_Toc499820049"/>
      <w:bookmarkStart w:id="6787" w:name="_Toc499820209"/>
      <w:bookmarkStart w:id="6788" w:name="_Toc499820369"/>
      <w:bookmarkStart w:id="6789" w:name="_Toc499820529"/>
      <w:bookmarkStart w:id="6790" w:name="_Toc499820689"/>
      <w:bookmarkStart w:id="6791" w:name="_Toc499820849"/>
      <w:bookmarkStart w:id="6792" w:name="_Toc499821007"/>
      <w:bookmarkStart w:id="6793" w:name="_Toc499821107"/>
      <w:bookmarkStart w:id="6794" w:name="_Toc499821267"/>
      <w:bookmarkStart w:id="6795" w:name="_Toc499821427"/>
      <w:bookmarkStart w:id="6796" w:name="_Toc499821587"/>
      <w:bookmarkStart w:id="6797" w:name="_Toc499821747"/>
      <w:bookmarkStart w:id="6798" w:name="_Toc499821907"/>
      <w:bookmarkStart w:id="6799" w:name="_Toc499822067"/>
      <w:bookmarkStart w:id="6800" w:name="_Toc499822547"/>
      <w:bookmarkStart w:id="6801" w:name="_Toc499822707"/>
      <w:bookmarkStart w:id="6802" w:name="_Toc499822867"/>
      <w:bookmarkStart w:id="6803" w:name="_Toc499823027"/>
      <w:bookmarkStart w:id="6804" w:name="_Toc499823187"/>
      <w:bookmarkStart w:id="6805" w:name="_Toc499823347"/>
      <w:bookmarkStart w:id="6806" w:name="_Toc499823507"/>
      <w:bookmarkStart w:id="6807" w:name="_Toc499823667"/>
      <w:bookmarkStart w:id="6808" w:name="_Toc499823827"/>
      <w:bookmarkStart w:id="6809" w:name="_Toc499823987"/>
      <w:bookmarkStart w:id="6810" w:name="_Toc499824147"/>
      <w:bookmarkStart w:id="6811" w:name="_Toc499824307"/>
      <w:bookmarkStart w:id="6812" w:name="_Toc499824467"/>
      <w:bookmarkStart w:id="6813" w:name="_Toc499824627"/>
      <w:bookmarkStart w:id="6814" w:name="_Toc499824787"/>
      <w:bookmarkStart w:id="6815" w:name="_Toc499824947"/>
      <w:bookmarkStart w:id="6816" w:name="_Toc499825107"/>
      <w:bookmarkStart w:id="6817" w:name="_Toc499825265"/>
      <w:bookmarkStart w:id="6818" w:name="_Toc499825365"/>
      <w:bookmarkStart w:id="6819" w:name="_Toc499825525"/>
      <w:bookmarkStart w:id="6820" w:name="_Toc499825683"/>
      <w:bookmarkStart w:id="6821" w:name="_Toc499825783"/>
      <w:bookmarkStart w:id="6822" w:name="_Toc499825943"/>
      <w:bookmarkStart w:id="6823" w:name="_Toc499826103"/>
      <w:bookmarkStart w:id="6824" w:name="_Toc499826261"/>
      <w:bookmarkStart w:id="6825" w:name="_Toc499826361"/>
      <w:bookmarkStart w:id="6826" w:name="_Toc499826521"/>
      <w:bookmarkStart w:id="6827" w:name="_Toc499826679"/>
      <w:bookmarkStart w:id="6828" w:name="_Toc499826777"/>
      <w:bookmarkStart w:id="6829" w:name="_Toc499826875"/>
      <w:bookmarkStart w:id="6830" w:name="_Toc499826973"/>
      <w:bookmarkStart w:id="6831" w:name="_Toc499827071"/>
      <w:bookmarkStart w:id="6832" w:name="_Toc499827169"/>
      <w:bookmarkStart w:id="6833" w:name="_Toc499827267"/>
      <w:bookmarkStart w:id="6834" w:name="_Toc499827365"/>
      <w:bookmarkStart w:id="6835" w:name="_Toc499827463"/>
      <w:bookmarkStart w:id="6836" w:name="_Toc499827563"/>
      <w:bookmarkStart w:id="6837" w:name="_Toc499827721"/>
      <w:bookmarkStart w:id="6838" w:name="_Toc499827819"/>
      <w:bookmarkStart w:id="6839" w:name="_Toc499827919"/>
      <w:bookmarkStart w:id="6840" w:name="_Toc499828079"/>
      <w:bookmarkStart w:id="6841" w:name="_Toc499828237"/>
      <w:bookmarkStart w:id="6842" w:name="_Toc499828335"/>
      <w:bookmarkStart w:id="6843" w:name="_Toc499828435"/>
      <w:bookmarkStart w:id="6844" w:name="_Toc499828595"/>
      <w:bookmarkStart w:id="6845" w:name="_Toc499828755"/>
      <w:bookmarkStart w:id="6846" w:name="_Toc499828915"/>
      <w:bookmarkStart w:id="6847" w:name="_Toc499829075"/>
      <w:bookmarkStart w:id="6848" w:name="_Toc499829235"/>
      <w:bookmarkStart w:id="6849" w:name="_Toc499829395"/>
      <w:bookmarkStart w:id="6850" w:name="_Toc499829555"/>
      <w:bookmarkStart w:id="6851" w:name="_Toc499829715"/>
      <w:bookmarkStart w:id="6852" w:name="_Toc499829875"/>
      <w:bookmarkStart w:id="6853" w:name="_Toc499830035"/>
      <w:bookmarkStart w:id="6854" w:name="_Toc499830195"/>
      <w:bookmarkStart w:id="6855" w:name="_Toc499830355"/>
      <w:bookmarkStart w:id="6856" w:name="_Toc499830515"/>
      <w:bookmarkStart w:id="6857" w:name="_Toc499830675"/>
      <w:bookmarkStart w:id="6858" w:name="_Toc499830835"/>
      <w:bookmarkStart w:id="6859" w:name="_Toc499830995"/>
      <w:bookmarkStart w:id="6860" w:name="_Toc499831155"/>
      <w:bookmarkStart w:id="6861" w:name="_Toc499831315"/>
      <w:bookmarkStart w:id="6862" w:name="_Toc499831475"/>
      <w:bookmarkStart w:id="6863" w:name="_Toc499831635"/>
      <w:bookmarkStart w:id="6864" w:name="_Toc499831795"/>
      <w:bookmarkStart w:id="6865" w:name="_Toc499831955"/>
      <w:bookmarkStart w:id="6866" w:name="_Toc499832115"/>
      <w:bookmarkStart w:id="6867" w:name="_Toc499832275"/>
      <w:bookmarkStart w:id="6868" w:name="_Toc499832435"/>
      <w:bookmarkStart w:id="6869" w:name="_Toc499832595"/>
      <w:bookmarkStart w:id="6870" w:name="_Toc499832755"/>
      <w:bookmarkStart w:id="6871" w:name="_Toc499832915"/>
      <w:bookmarkStart w:id="6872" w:name="_Toc499833075"/>
      <w:bookmarkStart w:id="6873" w:name="_Toc499833235"/>
      <w:bookmarkStart w:id="6874" w:name="_Toc499833395"/>
      <w:bookmarkStart w:id="6875" w:name="_Toc499833555"/>
      <w:bookmarkStart w:id="6876" w:name="_Toc499833715"/>
      <w:bookmarkStart w:id="6877" w:name="_Toc499833875"/>
      <w:bookmarkStart w:id="6878" w:name="_Toc499834035"/>
      <w:bookmarkStart w:id="6879" w:name="_Toc499834195"/>
      <w:bookmarkStart w:id="6880" w:name="_Toc499834355"/>
      <w:bookmarkStart w:id="6881" w:name="_Toc499834515"/>
      <w:bookmarkStart w:id="6882" w:name="_Toc499834675"/>
      <w:bookmarkStart w:id="6883" w:name="_Toc499834835"/>
      <w:bookmarkStart w:id="6884" w:name="_Toc499834995"/>
      <w:bookmarkStart w:id="6885" w:name="_Toc499835155"/>
      <w:bookmarkStart w:id="6886" w:name="_Toc499835315"/>
      <w:bookmarkStart w:id="6887" w:name="_Toc499835475"/>
      <w:bookmarkStart w:id="6888" w:name="_Toc499835635"/>
      <w:bookmarkStart w:id="6889" w:name="_Toc499835795"/>
      <w:bookmarkStart w:id="6890" w:name="_Toc499835955"/>
      <w:bookmarkStart w:id="6891" w:name="_Toc499836115"/>
      <w:bookmarkStart w:id="6892" w:name="_Toc499836275"/>
      <w:bookmarkStart w:id="6893" w:name="_Toc499836435"/>
      <w:bookmarkStart w:id="6894" w:name="_Toc499836596"/>
      <w:bookmarkStart w:id="6895" w:name="_Toc499836757"/>
      <w:bookmarkStart w:id="6896" w:name="_Toc499836918"/>
      <w:bookmarkStart w:id="6897" w:name="_Toc499837079"/>
      <w:bookmarkStart w:id="6898" w:name="_Toc499837240"/>
      <w:bookmarkStart w:id="6899" w:name="_Toc499822493"/>
      <w:bookmarkStart w:id="6900" w:name="_Toc499822739"/>
      <w:bookmarkStart w:id="6901" w:name="_Toc499823151"/>
      <w:bookmarkStart w:id="6902" w:name="_Toc499837401"/>
      <w:bookmarkStart w:id="6903" w:name="_Toc499837562"/>
      <w:bookmarkStart w:id="6904" w:name="_Toc499837723"/>
      <w:bookmarkStart w:id="6905" w:name="_Toc499837884"/>
      <w:bookmarkStart w:id="6906" w:name="_Toc499838045"/>
      <w:bookmarkStart w:id="6907" w:name="_Toc499838206"/>
      <w:bookmarkStart w:id="6908" w:name="_Toc499838367"/>
      <w:bookmarkStart w:id="6909" w:name="_Toc499838528"/>
      <w:bookmarkStart w:id="6910" w:name="_Toc499838689"/>
      <w:bookmarkStart w:id="6911" w:name="_Toc499838850"/>
      <w:bookmarkStart w:id="6912" w:name="_Toc499839011"/>
      <w:bookmarkStart w:id="6913" w:name="_Toc499839172"/>
      <w:bookmarkStart w:id="6914" w:name="_Toc499839333"/>
      <w:bookmarkStart w:id="6915" w:name="_Toc499839492"/>
      <w:bookmarkStart w:id="6916" w:name="_Toc499839593"/>
      <w:bookmarkStart w:id="6917" w:name="_Toc499823456"/>
      <w:bookmarkStart w:id="6918" w:name="_Toc499823706"/>
      <w:bookmarkStart w:id="6919" w:name="_Toc499839754"/>
      <w:bookmarkStart w:id="6920" w:name="_Toc499824006"/>
      <w:bookmarkStart w:id="6921" w:name="_Toc499824311"/>
      <w:bookmarkStart w:id="6922" w:name="_Toc499824912"/>
      <w:bookmarkStart w:id="6923" w:name="_Toc499839915"/>
      <w:bookmarkStart w:id="6924" w:name="_Toc499840076"/>
      <w:bookmarkStart w:id="6925" w:name="_Toc499825217"/>
      <w:bookmarkStart w:id="6926" w:name="_Toc499840237"/>
      <w:bookmarkStart w:id="6927" w:name="_Toc499825402"/>
      <w:bookmarkStart w:id="6928" w:name="_Toc499840398"/>
      <w:bookmarkStart w:id="6929" w:name="_Toc499840559"/>
      <w:bookmarkStart w:id="6930" w:name="_Toc499840720"/>
      <w:bookmarkStart w:id="6931" w:name="_Toc499840881"/>
      <w:bookmarkStart w:id="6932" w:name="_Toc499825700"/>
      <w:bookmarkStart w:id="6933" w:name="_Toc499825939"/>
      <w:bookmarkStart w:id="6934" w:name="_Toc499826241"/>
      <w:bookmarkStart w:id="6935" w:name="_Toc499826484"/>
      <w:bookmarkStart w:id="6936" w:name="_Toc499826727"/>
      <w:bookmarkStart w:id="6937" w:name="_Toc499841042"/>
      <w:bookmarkStart w:id="6938" w:name="_Toc499826906"/>
      <w:bookmarkStart w:id="6939" w:name="_Toc499825120"/>
      <w:bookmarkStart w:id="6940" w:name="_Toc499827086"/>
      <w:bookmarkStart w:id="6941" w:name="_Toc499825642"/>
      <w:bookmarkStart w:id="6942" w:name="_Toc499826043"/>
      <w:bookmarkStart w:id="6943" w:name="_Toc499826497"/>
      <w:bookmarkStart w:id="6944" w:name="_Toc499827261"/>
      <w:bookmarkStart w:id="6945" w:name="_Toc499827441"/>
      <w:bookmarkStart w:id="6946" w:name="_Toc499826894"/>
      <w:bookmarkStart w:id="6947" w:name="_Toc499827230"/>
      <w:bookmarkStart w:id="6948" w:name="_Toc499827733"/>
      <w:bookmarkStart w:id="6949" w:name="_Toc499827909"/>
      <w:bookmarkStart w:id="6950" w:name="_Toc499828213"/>
      <w:bookmarkStart w:id="6951" w:name="_Toc499828394"/>
      <w:bookmarkStart w:id="6952" w:name="_Toc499828699"/>
      <w:bookmarkStart w:id="6953" w:name="_Toc499828945"/>
      <w:bookmarkStart w:id="6954" w:name="_Toc499827925"/>
      <w:bookmarkStart w:id="6955" w:name="_Toc499826213"/>
      <w:bookmarkStart w:id="6956" w:name="_Toc499826922"/>
      <w:bookmarkStart w:id="6957" w:name="_Toc499827491"/>
      <w:bookmarkStart w:id="6958" w:name="_Toc499826387"/>
      <w:bookmarkStart w:id="6959" w:name="_Toc499828379"/>
      <w:bookmarkStart w:id="6960" w:name="_Toc499828901"/>
      <w:bookmarkStart w:id="6961" w:name="_Toc499827879"/>
      <w:bookmarkStart w:id="6962" w:name="_Toc499828718"/>
      <w:bookmarkStart w:id="6963" w:name="_Toc499829537"/>
      <w:bookmarkStart w:id="6964" w:name="_Toc499829840"/>
      <w:bookmarkStart w:id="6965" w:name="_Toc499827896"/>
      <w:bookmarkStart w:id="6966" w:name="_Toc499829523"/>
      <w:bookmarkStart w:id="6967" w:name="_Toc499830212"/>
      <w:bookmarkStart w:id="6968" w:name="_Toc499830511"/>
      <w:bookmarkStart w:id="6969" w:name="_Toc499830473"/>
      <w:bookmarkStart w:id="6970" w:name="_Toc499831024"/>
      <w:bookmarkStart w:id="6971" w:name="_Toc499831323"/>
      <w:bookmarkStart w:id="6972" w:name="_Toc499831496"/>
      <w:bookmarkStart w:id="6973" w:name="_Toc499831799"/>
      <w:bookmarkStart w:id="6974" w:name="_Toc499831972"/>
      <w:bookmarkStart w:id="6975" w:name="_Toc499832890"/>
      <w:bookmarkStart w:id="6976" w:name="_Toc499833199"/>
      <w:bookmarkStart w:id="6977" w:name="_Toc499833107"/>
      <w:bookmarkStart w:id="6978" w:name="_Toc499833591"/>
      <w:bookmarkStart w:id="6979" w:name="_Toc499833897"/>
      <w:bookmarkStart w:id="6980" w:name="_Toc499834234"/>
      <w:bookmarkStart w:id="6981" w:name="_Toc499834624"/>
      <w:bookmarkStart w:id="6982" w:name="_Toc499834956"/>
      <w:bookmarkStart w:id="6983" w:name="_Toc499833915"/>
      <w:bookmarkStart w:id="6984" w:name="_Toc499835288"/>
      <w:bookmarkStart w:id="6985" w:name="_Toc499835622"/>
      <w:bookmarkStart w:id="6986" w:name="_Toc499834647"/>
      <w:bookmarkStart w:id="6987" w:name="_Toc499835344"/>
      <w:bookmarkStart w:id="6988" w:name="_Toc499836949"/>
      <w:bookmarkStart w:id="6989" w:name="_Toc499837341"/>
      <w:bookmarkStart w:id="6990" w:name="_Toc499837675"/>
      <w:bookmarkStart w:id="6991" w:name="_Toc499838009"/>
      <w:bookmarkStart w:id="6992" w:name="_Toc499842659"/>
      <w:bookmarkStart w:id="6993" w:name="_Toc499843324"/>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p>
    <w:p w14:paraId="394F2D5C" w14:textId="55312878" w:rsidR="21142444" w:rsidRPr="00131064" w:rsidDel="007F5190" w:rsidRDefault="28E8C15E">
      <w:pPr>
        <w:pStyle w:val="Overskrift2"/>
        <w:rPr>
          <w:moveFrom w:id="6994" w:author="Morten Lerstad Solli" w:date="2017-11-27T01:51:00Z"/>
          <w:rPrChange w:id="6995" w:author="Oscar Herman Kise" w:date="2017-11-30T19:11:00Z">
            <w:rPr>
              <w:moveFrom w:id="6996" w:author="Morten Lerstad Solli" w:date="2017-11-27T01:51:00Z"/>
              <w:lang w:val="en-US"/>
            </w:rPr>
          </w:rPrChange>
        </w:rPr>
      </w:pPr>
      <w:moveFromRangeStart w:id="6997" w:author="Morten Lerstad Solli" w:date="2017-11-27T01:51:00Z" w:name="move499510808"/>
      <w:moveFrom w:id="6998" w:author="Morten Lerstad Solli" w:date="2017-11-27T01:51:00Z">
        <w:r w:rsidRPr="00131064" w:rsidDel="007F5190">
          <w:rPr>
            <w:bCs w:val="0"/>
            <w:iCs w:val="0"/>
            <w:rPrChange w:id="6999" w:author="Oscar Herman Kise" w:date="2017-11-30T19:11:00Z">
              <w:rPr>
                <w:bCs w:val="0"/>
                <w:iCs w:val="0"/>
                <w:lang w:val="en-US"/>
              </w:rPr>
            </w:rPrChange>
          </w:rPr>
          <w:t xml:space="preserve"> </w:t>
        </w:r>
        <w:bookmarkStart w:id="7000" w:name="_Toc498948260"/>
        <w:bookmarkStart w:id="7001" w:name="_Toc498963121"/>
        <w:bookmarkStart w:id="7002" w:name="_Toc499034243"/>
        <w:bookmarkStart w:id="7003" w:name="_Toc499047077"/>
        <w:bookmarkStart w:id="7004" w:name="_Toc499129445"/>
        <w:bookmarkStart w:id="7005" w:name="_Toc499197450"/>
        <w:bookmarkStart w:id="7006" w:name="_Toc499231040"/>
        <w:bookmarkStart w:id="7007" w:name="_Toc499394284"/>
        <w:bookmarkStart w:id="7008" w:name="_Toc499485443"/>
        <w:bookmarkStart w:id="7009" w:name="_Toc499485853"/>
        <w:bookmarkStart w:id="7010" w:name="_Toc499485943"/>
        <w:bookmarkStart w:id="7011" w:name="_Toc499500652"/>
        <w:bookmarkStart w:id="7012" w:name="_Toc499731590"/>
        <w:r w:rsidRPr="00131064" w:rsidDel="007F5190">
          <w:rPr>
            <w:bCs w:val="0"/>
            <w:iCs w:val="0"/>
            <w:rPrChange w:id="7013" w:author="Oscar Herman Kise" w:date="2017-11-30T19:11:00Z">
              <w:rPr>
                <w:bCs w:val="0"/>
                <w:iCs w:val="0"/>
                <w:lang w:val="en-US"/>
              </w:rPr>
            </w:rPrChange>
          </w:rPr>
          <w:t>Serial Communication</w:t>
        </w:r>
        <w:bookmarkStart w:id="7014" w:name="_Toc499552109"/>
        <w:bookmarkStart w:id="7015" w:name="_Toc499552188"/>
        <w:bookmarkStart w:id="7016" w:name="_Toc499552274"/>
        <w:bookmarkStart w:id="7017" w:name="_Toc499555094"/>
        <w:bookmarkStart w:id="7018" w:name="_Toc499555173"/>
        <w:bookmarkStart w:id="7019" w:name="_Toc499557127"/>
        <w:bookmarkStart w:id="7020" w:name="_Toc499557206"/>
        <w:bookmarkStart w:id="7021" w:name="_Toc499559912"/>
        <w:bookmarkStart w:id="7022" w:name="_Toc499560437"/>
        <w:bookmarkStart w:id="7023" w:name="_Toc499560651"/>
        <w:bookmarkStart w:id="7024" w:name="_Toc499560822"/>
        <w:bookmarkStart w:id="7025" w:name="_Toc499560909"/>
        <w:bookmarkStart w:id="7026" w:name="_Toc499561767"/>
        <w:bookmarkStart w:id="7027" w:name="_Toc499562030"/>
        <w:bookmarkStart w:id="7028" w:name="_Toc499562931"/>
        <w:bookmarkStart w:id="7029" w:name="_Toc499563233"/>
        <w:bookmarkStart w:id="7030" w:name="_Toc499563532"/>
        <w:bookmarkStart w:id="7031" w:name="_Toc499563834"/>
        <w:bookmarkStart w:id="7032" w:name="_Toc499564434"/>
        <w:bookmarkStart w:id="7033" w:name="_Toc499565963"/>
        <w:bookmarkStart w:id="7034" w:name="_Toc499563365"/>
        <w:bookmarkStart w:id="7035" w:name="_Toc499566811"/>
        <w:bookmarkStart w:id="7036" w:name="_Toc499566898"/>
        <w:bookmarkStart w:id="7037" w:name="_Toc499566985"/>
        <w:bookmarkStart w:id="7038" w:name="_Toc499567072"/>
        <w:bookmarkStart w:id="7039" w:name="_Toc499567449"/>
        <w:bookmarkStart w:id="7040" w:name="_Toc499567536"/>
        <w:bookmarkStart w:id="7041" w:name="_Toc499567784"/>
        <w:bookmarkStart w:id="7042" w:name="_Toc499567940"/>
        <w:bookmarkStart w:id="7043" w:name="_Toc499567871"/>
        <w:bookmarkStart w:id="7044" w:name="_Toc499568027"/>
        <w:bookmarkStart w:id="7045" w:name="_Toc499568114"/>
        <w:bookmarkStart w:id="7046" w:name="_Toc499568034"/>
        <w:bookmarkStart w:id="7047" w:name="_Toc499567965"/>
        <w:bookmarkStart w:id="7048" w:name="_Toc499568235"/>
        <w:bookmarkStart w:id="7049" w:name="_Toc499568322"/>
        <w:bookmarkStart w:id="7050" w:name="_Toc499568409"/>
        <w:bookmarkStart w:id="7051" w:name="_Toc499568496"/>
        <w:bookmarkStart w:id="7052" w:name="_Toc499568584"/>
        <w:bookmarkStart w:id="7053" w:name="_Toc499568672"/>
        <w:bookmarkStart w:id="7054" w:name="_Toc499568760"/>
        <w:bookmarkStart w:id="7055" w:name="_Toc499568848"/>
        <w:bookmarkStart w:id="7056" w:name="_Toc499568560"/>
        <w:bookmarkStart w:id="7057" w:name="_Toc499568655"/>
        <w:bookmarkStart w:id="7058" w:name="_Toc499568751"/>
        <w:bookmarkStart w:id="7059" w:name="_Toc499568416"/>
        <w:bookmarkStart w:id="7060" w:name="_Toc499568510"/>
        <w:bookmarkStart w:id="7061" w:name="_Toc499569024"/>
        <w:bookmarkStart w:id="7062" w:name="_Toc499569111"/>
        <w:bookmarkStart w:id="7063" w:name="_Toc499569027"/>
        <w:bookmarkStart w:id="7064" w:name="_Toc499569201"/>
        <w:bookmarkStart w:id="7065" w:name="_Toc499569288"/>
        <w:bookmarkStart w:id="7066" w:name="_Toc499569205"/>
        <w:bookmarkStart w:id="7067" w:name="_Toc499570156"/>
        <w:bookmarkStart w:id="7068" w:name="_Toc499569379"/>
        <w:bookmarkStart w:id="7069" w:name="_Toc499569466"/>
        <w:bookmarkStart w:id="7070" w:name="_Toc499569553"/>
        <w:bookmarkStart w:id="7071" w:name="_Toc499569640"/>
        <w:bookmarkStart w:id="7072" w:name="_Toc499570040"/>
        <w:bookmarkStart w:id="7073" w:name="_Toc499570243"/>
        <w:bookmarkStart w:id="7074" w:name="_Toc499570354"/>
        <w:bookmarkStart w:id="7075" w:name="_Toc499570441"/>
        <w:bookmarkStart w:id="7076" w:name="_Toc499570528"/>
        <w:bookmarkStart w:id="7077" w:name="_Toc499570695"/>
        <w:bookmarkStart w:id="7078" w:name="_Toc499570871"/>
        <w:bookmarkStart w:id="7079" w:name="_Toc499570959"/>
        <w:bookmarkStart w:id="7080" w:name="_Toc499571047"/>
        <w:bookmarkStart w:id="7081" w:name="_Toc499571136"/>
        <w:bookmarkStart w:id="7082" w:name="_Toc499572336"/>
        <w:bookmarkStart w:id="7083" w:name="_Toc499572424"/>
        <w:bookmarkStart w:id="7084" w:name="_Toc499574149"/>
        <w:bookmarkStart w:id="7085" w:name="_Toc499572362"/>
        <w:bookmarkStart w:id="7086" w:name="_Toc499574479"/>
        <w:bookmarkStart w:id="7087" w:name="_Toc499575129"/>
        <w:bookmarkStart w:id="7088" w:name="_Toc499574559"/>
        <w:bookmarkStart w:id="7089" w:name="_Toc499575217"/>
        <w:bookmarkStart w:id="7090" w:name="_Toc499575306"/>
        <w:bookmarkStart w:id="7091" w:name="_Toc499576294"/>
        <w:bookmarkStart w:id="7092" w:name="_Toc499576605"/>
        <w:bookmarkStart w:id="7093" w:name="_Toc499576839"/>
        <w:bookmarkStart w:id="7094" w:name="_Toc499576927"/>
        <w:bookmarkStart w:id="7095" w:name="_Toc499577853"/>
        <w:bookmarkStart w:id="7096" w:name="_Toc499577941"/>
        <w:bookmarkStart w:id="7097" w:name="_Toc499578031"/>
        <w:bookmarkStart w:id="7098" w:name="_Toc499578119"/>
        <w:bookmarkStart w:id="7099" w:name="_Toc499578207"/>
        <w:bookmarkStart w:id="7100" w:name="_Toc499578461"/>
        <w:bookmarkStart w:id="7101" w:name="_Toc499578647"/>
        <w:bookmarkStart w:id="7102" w:name="_Toc499579621"/>
        <w:bookmarkStart w:id="7103" w:name="_Toc499579710"/>
        <w:bookmarkStart w:id="7104" w:name="_Toc499581555"/>
        <w:bookmarkStart w:id="7105" w:name="_Toc499581775"/>
        <w:bookmarkStart w:id="7106" w:name="_Toc499583543"/>
        <w:bookmarkStart w:id="7107" w:name="_Toc499583802"/>
        <w:bookmarkStart w:id="7108" w:name="_Toc499584488"/>
        <w:bookmarkStart w:id="7109" w:name="_Toc499584822"/>
        <w:bookmarkStart w:id="7110" w:name="_Toc499624430"/>
        <w:bookmarkStart w:id="7111" w:name="_Toc499625216"/>
        <w:bookmarkStart w:id="7112" w:name="_Toc499626295"/>
        <w:bookmarkStart w:id="7113" w:name="_Toc499626386"/>
        <w:bookmarkStart w:id="7114" w:name="_Toc499627077"/>
        <w:bookmarkStart w:id="7115" w:name="_Toc499627168"/>
        <w:bookmarkStart w:id="7116" w:name="_Toc499627502"/>
        <w:bookmarkStart w:id="7117" w:name="_Toc499627593"/>
        <w:bookmarkStart w:id="7118" w:name="_Toc499627669"/>
        <w:bookmarkStart w:id="7119" w:name="_Toc499628763"/>
        <w:bookmarkStart w:id="7120" w:name="_Toc499628854"/>
        <w:bookmarkStart w:id="7121" w:name="_Toc499629023"/>
        <w:bookmarkStart w:id="7122" w:name="_Toc499629116"/>
        <w:bookmarkStart w:id="7123" w:name="_Toc499629209"/>
        <w:bookmarkStart w:id="7124" w:name="_Toc499630712"/>
        <w:bookmarkStart w:id="7125" w:name="_Toc499630805"/>
        <w:bookmarkStart w:id="7126" w:name="_Toc499631229"/>
        <w:bookmarkStart w:id="7127" w:name="_Toc499631322"/>
        <w:bookmarkStart w:id="7128" w:name="_Toc499631415"/>
        <w:bookmarkStart w:id="7129" w:name="_Toc499631508"/>
        <w:bookmarkStart w:id="7130" w:name="_Toc499631718"/>
        <w:bookmarkStart w:id="7131" w:name="_Toc499633109"/>
        <w:bookmarkStart w:id="7132" w:name="_Toc499633679"/>
        <w:bookmarkStart w:id="7133" w:name="_Toc499634115"/>
        <w:bookmarkStart w:id="7134" w:name="_Toc499634208"/>
        <w:bookmarkStart w:id="7135" w:name="_Toc499637292"/>
        <w:bookmarkStart w:id="7136" w:name="_Toc499637385"/>
        <w:bookmarkStart w:id="7137" w:name="_Toc499637478"/>
        <w:bookmarkStart w:id="7138" w:name="_Toc499638207"/>
        <w:bookmarkStart w:id="7139" w:name="_Toc499638301"/>
        <w:bookmarkStart w:id="7140" w:name="_Toc499638506"/>
        <w:bookmarkStart w:id="7141" w:name="_Toc499638802"/>
        <w:bookmarkStart w:id="7142" w:name="_Toc499639834"/>
        <w:bookmarkStart w:id="7143" w:name="_Toc499640662"/>
        <w:bookmarkStart w:id="7144" w:name="_Toc499640883"/>
        <w:bookmarkStart w:id="7145" w:name="_Toc499640978"/>
        <w:bookmarkStart w:id="7146" w:name="_Toc499641773"/>
        <w:bookmarkStart w:id="7147" w:name="_Toc499641868"/>
        <w:bookmarkStart w:id="7148" w:name="_Toc499642083"/>
        <w:bookmarkStart w:id="7149" w:name="_Toc499642178"/>
        <w:bookmarkStart w:id="7150" w:name="_Toc499642891"/>
        <w:bookmarkStart w:id="7151" w:name="_Toc499642984"/>
        <w:bookmarkStart w:id="7152" w:name="_Toc499643172"/>
        <w:bookmarkStart w:id="7153" w:name="_Toc499643267"/>
        <w:bookmarkStart w:id="7154" w:name="_Toc499643725"/>
        <w:bookmarkStart w:id="7155" w:name="_Toc499643820"/>
        <w:bookmarkStart w:id="7156" w:name="_Toc499644276"/>
        <w:bookmarkStart w:id="7157" w:name="_Toc499644404"/>
        <w:bookmarkStart w:id="7158" w:name="_Toc499644499"/>
        <w:bookmarkStart w:id="7159" w:name="_Toc499646477"/>
        <w:bookmarkStart w:id="7160" w:name="_Toc499646572"/>
        <w:bookmarkStart w:id="7161" w:name="_Toc499647705"/>
        <w:bookmarkStart w:id="7162" w:name="_Toc499647800"/>
        <w:bookmarkStart w:id="7163" w:name="_Toc499651381"/>
        <w:bookmarkStart w:id="7164" w:name="_Toc499654690"/>
        <w:bookmarkStart w:id="7165" w:name="_Toc499654785"/>
        <w:bookmarkStart w:id="7166" w:name="_Toc499721796"/>
        <w:bookmarkStart w:id="7167" w:name="_Toc499721891"/>
        <w:bookmarkStart w:id="7168" w:name="_Toc499721986"/>
        <w:bookmarkStart w:id="7169" w:name="_Toc499722081"/>
        <w:bookmarkStart w:id="7170" w:name="_Toc499722176"/>
        <w:bookmarkStart w:id="7171" w:name="_Toc499722271"/>
        <w:bookmarkStart w:id="7172" w:name="_Toc499722366"/>
        <w:bookmarkStart w:id="7173" w:name="_Toc499722461"/>
        <w:bookmarkStart w:id="7174" w:name="_Toc499722556"/>
        <w:bookmarkStart w:id="7175" w:name="_Toc499722651"/>
        <w:bookmarkStart w:id="7176" w:name="_Toc499722746"/>
        <w:bookmarkStart w:id="7177" w:name="_Toc499722841"/>
        <w:bookmarkStart w:id="7178" w:name="_Toc499722936"/>
        <w:bookmarkStart w:id="7179" w:name="_Toc499723031"/>
        <w:bookmarkStart w:id="7180" w:name="_Toc499722657"/>
        <w:bookmarkStart w:id="7181" w:name="_Toc499723126"/>
        <w:bookmarkStart w:id="7182" w:name="_Toc499722764"/>
        <w:bookmarkStart w:id="7183" w:name="_Toc499723221"/>
        <w:bookmarkStart w:id="7184" w:name="_Toc499723316"/>
        <w:bookmarkStart w:id="7185" w:name="_Toc499723411"/>
        <w:bookmarkStart w:id="7186" w:name="_Toc499723043"/>
        <w:bookmarkStart w:id="7187" w:name="_Toc499723506"/>
        <w:bookmarkStart w:id="7188" w:name="_Toc499723366"/>
        <w:bookmarkStart w:id="7189" w:name="_Toc499723602"/>
        <w:bookmarkStart w:id="7190" w:name="_Toc499723698"/>
        <w:bookmarkStart w:id="7191" w:name="_Toc499723522"/>
        <w:bookmarkStart w:id="7192" w:name="_Toc499725050"/>
        <w:bookmarkStart w:id="7193" w:name="_Toc499725146"/>
        <w:bookmarkStart w:id="7194" w:name="_Toc499725264"/>
        <w:bookmarkStart w:id="7195" w:name="_Toc499725360"/>
        <w:bookmarkStart w:id="7196" w:name="_Toc499725456"/>
        <w:bookmarkStart w:id="7197" w:name="_Toc499725589"/>
        <w:bookmarkStart w:id="7198" w:name="_Toc499725687"/>
        <w:bookmarkStart w:id="7199" w:name="_Toc499725783"/>
        <w:bookmarkStart w:id="7200" w:name="_Toc499725879"/>
        <w:bookmarkStart w:id="7201" w:name="_Toc499725975"/>
        <w:bookmarkStart w:id="7202" w:name="_Toc499726071"/>
        <w:bookmarkStart w:id="7203" w:name="_Toc499725746"/>
        <w:bookmarkStart w:id="7204" w:name="_Toc499726167"/>
        <w:bookmarkStart w:id="7205" w:name="_Toc499726263"/>
        <w:bookmarkStart w:id="7206" w:name="_Toc499726359"/>
        <w:bookmarkStart w:id="7207" w:name="_Toc499726455"/>
        <w:bookmarkStart w:id="7208" w:name="_Toc499726065"/>
        <w:bookmarkStart w:id="7209" w:name="_Toc499726551"/>
        <w:bookmarkStart w:id="7210" w:name="_Toc499726197"/>
        <w:bookmarkStart w:id="7211" w:name="_Toc499726305"/>
        <w:bookmarkStart w:id="7212" w:name="_Toc499726413"/>
        <w:bookmarkStart w:id="7213" w:name="_Toc499726647"/>
        <w:bookmarkStart w:id="7214" w:name="_Toc499726521"/>
        <w:bookmarkStart w:id="7215" w:name="_Toc499726725"/>
        <w:bookmarkStart w:id="7216" w:name="_Toc499726821"/>
        <w:bookmarkStart w:id="7217" w:name="_Toc499726917"/>
        <w:bookmarkStart w:id="7218" w:name="_Toc499726830"/>
        <w:bookmarkStart w:id="7219" w:name="_Toc499727025"/>
        <w:bookmarkStart w:id="7220" w:name="_Toc499727121"/>
        <w:bookmarkStart w:id="7221" w:name="_Toc499727409"/>
        <w:bookmarkStart w:id="7222" w:name="_Toc499727296"/>
        <w:bookmarkStart w:id="7223" w:name="_Toc499727494"/>
        <w:bookmarkStart w:id="7224" w:name="_Toc499727593"/>
        <w:bookmarkStart w:id="7225" w:name="_Toc499727515"/>
        <w:bookmarkStart w:id="7226" w:name="_Toc499727716"/>
        <w:bookmarkStart w:id="7227" w:name="_Toc499727791"/>
        <w:bookmarkStart w:id="7228" w:name="_Toc499727890"/>
        <w:bookmarkStart w:id="7229" w:name="_Toc499727989"/>
        <w:bookmarkStart w:id="7230" w:name="_Toc499728088"/>
        <w:bookmarkStart w:id="7231" w:name="_Toc499728187"/>
        <w:bookmarkStart w:id="7232" w:name="_Toc499728286"/>
        <w:bookmarkStart w:id="7233" w:name="_Toc499728385"/>
        <w:bookmarkStart w:id="7234" w:name="_Toc499728484"/>
        <w:bookmarkStart w:id="7235" w:name="_Toc499728583"/>
        <w:bookmarkStart w:id="7236" w:name="_Toc499728295"/>
        <w:bookmarkStart w:id="7237" w:name="_Toc499728682"/>
        <w:bookmarkStart w:id="7238" w:name="_Toc499728406"/>
        <w:bookmarkStart w:id="7239" w:name="_Toc499728781"/>
        <w:bookmarkStart w:id="7240" w:name="_Toc499728880"/>
        <w:bookmarkStart w:id="7241" w:name="_Toc499728520"/>
        <w:bookmarkStart w:id="7242" w:name="_Toc499728979"/>
        <w:bookmarkStart w:id="7243" w:name="_Toc499729078"/>
        <w:bookmarkStart w:id="7244" w:name="_Toc499729177"/>
        <w:bookmarkStart w:id="7245" w:name="_Toc499729276"/>
        <w:bookmarkStart w:id="7246" w:name="_Toc499729375"/>
        <w:bookmarkStart w:id="7247" w:name="_Toc499729632"/>
        <w:bookmarkStart w:id="7248" w:name="_Toc499729729"/>
        <w:bookmarkStart w:id="7249" w:name="_Toc499729666"/>
        <w:bookmarkStart w:id="7250" w:name="_Toc499729864"/>
        <w:bookmarkStart w:id="7251" w:name="_Toc499729963"/>
        <w:bookmarkStart w:id="7252" w:name="_Toc499729873"/>
        <w:bookmarkStart w:id="7253" w:name="_Toc499730074"/>
        <w:bookmarkStart w:id="7254" w:name="_Toc499730173"/>
        <w:bookmarkStart w:id="7255" w:name="_Toc499730272"/>
        <w:bookmarkStart w:id="7256" w:name="_Toc499730371"/>
        <w:bookmarkStart w:id="7257" w:name="_Toc499730083"/>
        <w:bookmarkStart w:id="7258" w:name="_Toc499730470"/>
        <w:bookmarkStart w:id="7259" w:name="_Toc499730569"/>
        <w:bookmarkStart w:id="7260" w:name="_Toc499730668"/>
        <w:bookmarkStart w:id="7261" w:name="_Toc499730767"/>
        <w:bookmarkStart w:id="7262" w:name="_Toc499730866"/>
        <w:bookmarkStart w:id="7263" w:name="_Toc499730965"/>
        <w:bookmarkStart w:id="7264" w:name="_Toc499731064"/>
        <w:bookmarkStart w:id="7265" w:name="_Toc499731163"/>
        <w:bookmarkStart w:id="7266" w:name="_Toc499731262"/>
        <w:bookmarkStart w:id="7267" w:name="_Toc499731361"/>
        <w:bookmarkStart w:id="7268" w:name="_Toc499731460"/>
        <w:bookmarkStart w:id="7269" w:name="_Toc499731559"/>
        <w:bookmarkStart w:id="7270" w:name="_Toc499731658"/>
        <w:bookmarkStart w:id="7271" w:name="_Toc499731755"/>
        <w:bookmarkStart w:id="7272" w:name="_Toc499731850"/>
        <w:bookmarkStart w:id="7273" w:name="_Toc499731945"/>
        <w:bookmarkStart w:id="7274" w:name="_Toc499732042"/>
        <w:bookmarkStart w:id="7275" w:name="_Toc499732141"/>
        <w:bookmarkStart w:id="7276" w:name="_Toc499732240"/>
        <w:bookmarkStart w:id="7277" w:name="_Toc499732339"/>
        <w:bookmarkStart w:id="7278" w:name="_Toc499731708"/>
        <w:bookmarkStart w:id="7279" w:name="_Toc499732438"/>
        <w:bookmarkStart w:id="7280" w:name="_Toc499731815"/>
        <w:bookmarkStart w:id="7281" w:name="_Toc499732537"/>
        <w:bookmarkStart w:id="7282" w:name="_Toc499732637"/>
        <w:bookmarkStart w:id="7283" w:name="_Toc499727298"/>
        <w:bookmarkStart w:id="7284" w:name="_Toc499731922"/>
        <w:bookmarkStart w:id="7285" w:name="_Toc499732794"/>
        <w:bookmarkStart w:id="7286" w:name="_Toc499732099"/>
        <w:bookmarkStart w:id="7287" w:name="_Toc499732281"/>
        <w:bookmarkStart w:id="7288" w:name="_Toc499732463"/>
        <w:bookmarkStart w:id="7289" w:name="_Toc499732641"/>
        <w:bookmarkStart w:id="7290" w:name="_Toc499732928"/>
        <w:bookmarkStart w:id="7291" w:name="_Toc499733085"/>
        <w:bookmarkStart w:id="7292" w:name="_Toc499733242"/>
        <w:bookmarkStart w:id="7293" w:name="_Toc499733399"/>
        <w:bookmarkStart w:id="7294" w:name="_Toc499733050"/>
        <w:bookmarkStart w:id="7295" w:name="_Toc499733591"/>
        <w:bookmarkStart w:id="7296" w:name="_Toc499733748"/>
        <w:bookmarkStart w:id="7297" w:name="_Toc499733905"/>
        <w:bookmarkStart w:id="7298" w:name="_Toc499737751"/>
        <w:bookmarkStart w:id="7299" w:name="_Toc499738049"/>
        <w:bookmarkStart w:id="7300" w:name="_Toc499739436"/>
        <w:bookmarkStart w:id="7301" w:name="_Toc499743764"/>
        <w:bookmarkStart w:id="7302" w:name="_Toc499748350"/>
        <w:bookmarkStart w:id="7303" w:name="_Toc499749064"/>
        <w:bookmarkStart w:id="7304" w:name="_Toc499749222"/>
        <w:bookmarkStart w:id="7305" w:name="_Toc499749380"/>
        <w:bookmarkStart w:id="7306" w:name="_Toc499749538"/>
        <w:bookmarkStart w:id="7307" w:name="_Toc499750099"/>
        <w:bookmarkStart w:id="7308" w:name="_Toc499750523"/>
        <w:bookmarkStart w:id="7309" w:name="_Toc499748510"/>
        <w:bookmarkStart w:id="7310" w:name="_Toc499749980"/>
        <w:bookmarkStart w:id="7311" w:name="_Toc499750667"/>
        <w:bookmarkStart w:id="7312" w:name="_Toc499750826"/>
        <w:bookmarkStart w:id="7313" w:name="_Toc499750985"/>
        <w:bookmarkStart w:id="7314" w:name="_Toc499751144"/>
        <w:bookmarkStart w:id="7315" w:name="_Toc499751303"/>
        <w:bookmarkStart w:id="7316" w:name="_Toc499751462"/>
        <w:bookmarkStart w:id="7317" w:name="_Toc499751621"/>
        <w:bookmarkStart w:id="7318" w:name="_Toc499751780"/>
        <w:bookmarkStart w:id="7319" w:name="_Toc499751939"/>
        <w:bookmarkStart w:id="7320" w:name="_Toc499752096"/>
        <w:bookmarkStart w:id="7321" w:name="_Toc499752196"/>
        <w:bookmarkStart w:id="7322" w:name="_Toc499752355"/>
        <w:bookmarkStart w:id="7323" w:name="_Toc499752514"/>
        <w:bookmarkStart w:id="7324" w:name="_Toc499752673"/>
        <w:bookmarkStart w:id="7325" w:name="_Toc499752830"/>
        <w:bookmarkStart w:id="7326" w:name="_Toc499752930"/>
        <w:bookmarkStart w:id="7327" w:name="_Toc499753089"/>
        <w:bookmarkStart w:id="7328" w:name="_Toc499753248"/>
        <w:bookmarkStart w:id="7329" w:name="_Toc499753407"/>
        <w:bookmarkStart w:id="7330" w:name="_Toc499753564"/>
        <w:bookmarkStart w:id="7331" w:name="_Toc499753662"/>
        <w:bookmarkStart w:id="7332" w:name="_Toc499753760"/>
        <w:bookmarkStart w:id="7333" w:name="_Toc499753860"/>
        <w:bookmarkStart w:id="7334" w:name="_Toc499754019"/>
        <w:bookmarkStart w:id="7335" w:name="_Toc499754176"/>
        <w:bookmarkStart w:id="7336" w:name="_Toc499754274"/>
        <w:bookmarkStart w:id="7337" w:name="_Toc499754372"/>
        <w:bookmarkStart w:id="7338" w:name="_Toc499754470"/>
        <w:bookmarkStart w:id="7339" w:name="_Toc499754568"/>
        <w:bookmarkStart w:id="7340" w:name="_Toc499754666"/>
        <w:bookmarkStart w:id="7341" w:name="_Toc499754764"/>
        <w:bookmarkStart w:id="7342" w:name="_Toc499754864"/>
        <w:bookmarkStart w:id="7343" w:name="_Toc499755023"/>
        <w:bookmarkStart w:id="7344" w:name="_Toc499755182"/>
        <w:bookmarkStart w:id="7345" w:name="_Toc499755341"/>
        <w:bookmarkStart w:id="7346" w:name="_Toc499755498"/>
        <w:bookmarkStart w:id="7347" w:name="_Toc499755596"/>
        <w:bookmarkStart w:id="7348" w:name="_Toc499755696"/>
        <w:bookmarkStart w:id="7349" w:name="_Toc499754014"/>
        <w:bookmarkStart w:id="7350" w:name="_Toc499755855"/>
        <w:bookmarkStart w:id="7351" w:name="_Toc499756013"/>
        <w:bookmarkStart w:id="7352" w:name="_Toc499756171"/>
        <w:bookmarkStart w:id="7353" w:name="_Toc499756329"/>
        <w:bookmarkStart w:id="7354" w:name="_Toc499756487"/>
        <w:bookmarkStart w:id="7355" w:name="_Toc499755146"/>
        <w:bookmarkStart w:id="7356" w:name="_Toc499755446"/>
        <w:bookmarkStart w:id="7357" w:name="_Toc499755622"/>
        <w:bookmarkStart w:id="7358" w:name="_Toc499756643"/>
        <w:bookmarkStart w:id="7359" w:name="_Toc499756742"/>
        <w:bookmarkStart w:id="7360" w:name="_Toc499756898"/>
        <w:bookmarkStart w:id="7361" w:name="_Toc499755862"/>
        <w:bookmarkStart w:id="7362" w:name="_Toc499756155"/>
        <w:bookmarkStart w:id="7363" w:name="_Toc499756453"/>
        <w:bookmarkStart w:id="7364" w:name="_Toc499756692"/>
        <w:bookmarkStart w:id="7365" w:name="_Toc499757018"/>
        <w:bookmarkStart w:id="7366" w:name="_Toc499757176"/>
        <w:bookmarkStart w:id="7367" w:name="_Toc499757334"/>
        <w:bookmarkStart w:id="7368" w:name="_Toc499757492"/>
        <w:bookmarkStart w:id="7369" w:name="_Toc499757650"/>
        <w:bookmarkStart w:id="7370" w:name="_Toc499757808"/>
        <w:bookmarkStart w:id="7371" w:name="_Toc499757659"/>
        <w:bookmarkStart w:id="7372" w:name="_Toc499758037"/>
        <w:bookmarkStart w:id="7373" w:name="_Toc499756359"/>
        <w:bookmarkStart w:id="7374" w:name="_Toc499758195"/>
        <w:bookmarkStart w:id="7375" w:name="_Toc499758353"/>
        <w:bookmarkStart w:id="7376" w:name="_Toc499758511"/>
        <w:bookmarkStart w:id="7377" w:name="_Toc499758669"/>
        <w:bookmarkStart w:id="7378" w:name="_Toc499758827"/>
        <w:bookmarkStart w:id="7379" w:name="_Toc499758985"/>
        <w:bookmarkStart w:id="7380" w:name="_Toc499759143"/>
        <w:bookmarkStart w:id="7381" w:name="_Toc499759301"/>
        <w:bookmarkStart w:id="7382" w:name="_Toc499759459"/>
        <w:bookmarkStart w:id="7383" w:name="_Toc499759617"/>
        <w:bookmarkStart w:id="7384" w:name="_Toc499759775"/>
        <w:bookmarkStart w:id="7385" w:name="_Toc499759933"/>
        <w:bookmarkStart w:id="7386" w:name="_Toc499760091"/>
        <w:bookmarkStart w:id="7387" w:name="_Toc499756886"/>
        <w:bookmarkStart w:id="7388" w:name="_Toc499757125"/>
        <w:bookmarkStart w:id="7389" w:name="_Toc499760249"/>
        <w:bookmarkStart w:id="7390" w:name="_Toc499757367"/>
        <w:bookmarkStart w:id="7391" w:name="_Toc499760407"/>
        <w:bookmarkStart w:id="7392" w:name="_Toc499760565"/>
        <w:bookmarkStart w:id="7393" w:name="_Toc499760721"/>
        <w:bookmarkStart w:id="7394" w:name="_Toc499760820"/>
        <w:bookmarkStart w:id="7395" w:name="_Toc499760978"/>
        <w:bookmarkStart w:id="7396" w:name="_Toc499761136"/>
        <w:bookmarkStart w:id="7397" w:name="_Toc499761294"/>
        <w:bookmarkStart w:id="7398" w:name="_Toc499801724"/>
        <w:bookmarkStart w:id="7399" w:name="_Toc499801842"/>
        <w:bookmarkStart w:id="7400" w:name="_Toc499802001"/>
        <w:bookmarkStart w:id="7401" w:name="_Toc499802160"/>
        <w:bookmarkStart w:id="7402" w:name="_Toc499802319"/>
        <w:bookmarkStart w:id="7403" w:name="_Toc499802125"/>
        <w:bookmarkStart w:id="7404" w:name="_Toc499802515"/>
        <w:bookmarkStart w:id="7405" w:name="_Toc499802674"/>
        <w:bookmarkStart w:id="7406" w:name="_Toc499802833"/>
        <w:bookmarkStart w:id="7407" w:name="_Toc499802524"/>
        <w:bookmarkStart w:id="7408" w:name="_Toc499802992"/>
        <w:bookmarkStart w:id="7409" w:name="_Toc499803151"/>
        <w:bookmarkStart w:id="7410" w:name="_Toc499803310"/>
        <w:bookmarkStart w:id="7411" w:name="_Toc499803469"/>
        <w:bookmarkStart w:id="7412" w:name="_Toc499803629"/>
        <w:bookmarkStart w:id="7413" w:name="_Toc499803789"/>
        <w:bookmarkStart w:id="7414" w:name="_Toc499803949"/>
        <w:bookmarkStart w:id="7415" w:name="_Toc499804109"/>
        <w:bookmarkStart w:id="7416" w:name="_Toc499804269"/>
        <w:bookmarkStart w:id="7417" w:name="_Toc499804429"/>
        <w:bookmarkStart w:id="7418" w:name="_Toc499802998"/>
        <w:bookmarkStart w:id="7419" w:name="_Toc499804590"/>
        <w:bookmarkStart w:id="7420" w:name="_Toc499803296"/>
        <w:bookmarkStart w:id="7421" w:name="_Toc499803599"/>
        <w:bookmarkStart w:id="7422" w:name="_Toc499803904"/>
        <w:bookmarkStart w:id="7423" w:name="_Toc499804751"/>
        <w:bookmarkStart w:id="7424" w:name="_Toc499804208"/>
        <w:bookmarkStart w:id="7425" w:name="_Toc499804911"/>
        <w:bookmarkStart w:id="7426" w:name="_Toc499805071"/>
        <w:bookmarkStart w:id="7427" w:name="_Toc499804449"/>
        <w:bookmarkStart w:id="7428" w:name="_Toc499805231"/>
        <w:bookmarkStart w:id="7429" w:name="_Toc499803889"/>
        <w:bookmarkStart w:id="7430" w:name="_Toc499804405"/>
        <w:bookmarkStart w:id="7431" w:name="_Toc499804881"/>
        <w:bookmarkStart w:id="7432" w:name="_Toc499805185"/>
        <w:bookmarkStart w:id="7433" w:name="_Toc499805505"/>
        <w:bookmarkStart w:id="7434" w:name="_Toc499805454"/>
        <w:bookmarkStart w:id="7435" w:name="_Toc499805774"/>
        <w:bookmarkStart w:id="7436" w:name="_Toc499805934"/>
        <w:bookmarkStart w:id="7437" w:name="_Toc499806094"/>
        <w:bookmarkStart w:id="7438" w:name="_Toc499806252"/>
        <w:bookmarkStart w:id="7439" w:name="_Toc499806640"/>
        <w:bookmarkStart w:id="7440" w:name="_Toc499822109"/>
        <w:bookmarkStart w:id="7441" w:name="_Toc499822270"/>
        <w:bookmarkStart w:id="7442" w:name="_Toc499804753"/>
        <w:bookmarkStart w:id="7443" w:name="_Toc499806240"/>
        <w:bookmarkStart w:id="7444" w:name="_Toc499806400"/>
        <w:bookmarkStart w:id="7445" w:name="_Toc499806560"/>
        <w:bookmarkStart w:id="7446" w:name="_Toc499806880"/>
        <w:bookmarkStart w:id="7447" w:name="_Toc499807040"/>
        <w:bookmarkStart w:id="7448" w:name="_Toc499807200"/>
        <w:bookmarkStart w:id="7449" w:name="_Toc499807360"/>
        <w:bookmarkStart w:id="7450" w:name="_Toc499807520"/>
        <w:bookmarkStart w:id="7451" w:name="_Toc499807680"/>
        <w:bookmarkStart w:id="7452" w:name="_Toc499807840"/>
        <w:bookmarkStart w:id="7453" w:name="_Toc499808000"/>
        <w:bookmarkStart w:id="7454" w:name="_Toc499808160"/>
        <w:bookmarkStart w:id="7455" w:name="_Toc499808320"/>
        <w:bookmarkStart w:id="7456" w:name="_Toc499808480"/>
        <w:bookmarkStart w:id="7457" w:name="_Toc499808640"/>
        <w:bookmarkStart w:id="7458" w:name="_Toc499808800"/>
        <w:bookmarkStart w:id="7459" w:name="_Toc499808960"/>
        <w:bookmarkStart w:id="7460" w:name="_Toc499809120"/>
        <w:bookmarkStart w:id="7461" w:name="_Toc499809280"/>
        <w:bookmarkStart w:id="7462" w:name="_Toc499809440"/>
        <w:bookmarkStart w:id="7463" w:name="_Toc499809600"/>
        <w:bookmarkStart w:id="7464" w:name="_Toc499809760"/>
        <w:bookmarkStart w:id="7465" w:name="_Toc499809920"/>
        <w:bookmarkStart w:id="7466" w:name="_Toc499810080"/>
        <w:bookmarkStart w:id="7467" w:name="_Toc499810240"/>
        <w:bookmarkStart w:id="7468" w:name="_Toc499810400"/>
        <w:bookmarkStart w:id="7469" w:name="_Toc499810560"/>
        <w:bookmarkStart w:id="7470" w:name="_Toc499810720"/>
        <w:bookmarkStart w:id="7471" w:name="_Toc499810880"/>
        <w:bookmarkStart w:id="7472" w:name="_Toc499811040"/>
        <w:bookmarkStart w:id="7473" w:name="_Toc499811200"/>
        <w:bookmarkStart w:id="7474" w:name="_Toc499811360"/>
        <w:bookmarkStart w:id="7475" w:name="_Toc499811520"/>
        <w:bookmarkStart w:id="7476" w:name="_Toc499811678"/>
        <w:bookmarkStart w:id="7477" w:name="_Toc499811778"/>
        <w:bookmarkStart w:id="7478" w:name="_Toc499811938"/>
        <w:bookmarkStart w:id="7479" w:name="_Toc499812096"/>
        <w:bookmarkStart w:id="7480" w:name="_Toc499812194"/>
        <w:bookmarkStart w:id="7481" w:name="_Toc499812292"/>
        <w:bookmarkStart w:id="7482" w:name="_Toc499812390"/>
        <w:bookmarkStart w:id="7483" w:name="_Toc499812488"/>
        <w:bookmarkStart w:id="7484" w:name="_Toc499812588"/>
        <w:bookmarkStart w:id="7485" w:name="_Toc499812748"/>
        <w:bookmarkStart w:id="7486" w:name="_Toc499812908"/>
        <w:bookmarkStart w:id="7487" w:name="_Toc499813068"/>
        <w:bookmarkStart w:id="7488" w:name="_Toc499813228"/>
        <w:bookmarkStart w:id="7489" w:name="_Toc499813388"/>
        <w:bookmarkStart w:id="7490" w:name="_Toc499813548"/>
        <w:bookmarkStart w:id="7491" w:name="_Toc499813708"/>
        <w:bookmarkStart w:id="7492" w:name="_Toc499813868"/>
        <w:bookmarkStart w:id="7493" w:name="_Toc499814028"/>
        <w:bookmarkStart w:id="7494" w:name="_Toc499814188"/>
        <w:bookmarkStart w:id="7495" w:name="_Toc499814348"/>
        <w:bookmarkStart w:id="7496" w:name="_Toc499814508"/>
        <w:bookmarkStart w:id="7497" w:name="_Toc499814668"/>
        <w:bookmarkStart w:id="7498" w:name="_Toc499814828"/>
        <w:bookmarkStart w:id="7499" w:name="_Toc499814988"/>
        <w:bookmarkStart w:id="7500" w:name="_Toc499815148"/>
        <w:bookmarkStart w:id="7501" w:name="_Toc499815308"/>
        <w:bookmarkStart w:id="7502" w:name="_Toc499815468"/>
        <w:bookmarkStart w:id="7503" w:name="_Toc499815626"/>
        <w:bookmarkStart w:id="7504" w:name="_Toc499815726"/>
        <w:bookmarkStart w:id="7505" w:name="_Toc499815884"/>
        <w:bookmarkStart w:id="7506" w:name="_Toc499815982"/>
        <w:bookmarkStart w:id="7507" w:name="_Toc499816080"/>
        <w:bookmarkStart w:id="7508" w:name="_Toc499816180"/>
        <w:bookmarkStart w:id="7509" w:name="_Toc499816338"/>
        <w:bookmarkStart w:id="7510" w:name="_Toc499816436"/>
        <w:bookmarkStart w:id="7511" w:name="_Toc499816534"/>
        <w:bookmarkStart w:id="7512" w:name="_Toc499816634"/>
        <w:bookmarkStart w:id="7513" w:name="_Toc499816792"/>
        <w:bookmarkStart w:id="7514" w:name="_Toc499816890"/>
        <w:bookmarkStart w:id="7515" w:name="_Toc499816988"/>
        <w:bookmarkStart w:id="7516" w:name="_Toc499817086"/>
        <w:bookmarkStart w:id="7517" w:name="_Toc499817184"/>
        <w:bookmarkStart w:id="7518" w:name="_Toc499817282"/>
        <w:bookmarkStart w:id="7519" w:name="_Toc499817380"/>
        <w:bookmarkStart w:id="7520" w:name="_Toc499817478"/>
        <w:bookmarkStart w:id="7521" w:name="_Toc499817576"/>
        <w:bookmarkStart w:id="7522" w:name="_Toc499817674"/>
        <w:bookmarkStart w:id="7523" w:name="_Toc499817772"/>
        <w:bookmarkStart w:id="7524" w:name="_Toc499817872"/>
        <w:bookmarkStart w:id="7525" w:name="_Toc499818030"/>
        <w:bookmarkStart w:id="7526" w:name="_Toc499818130"/>
        <w:bookmarkStart w:id="7527" w:name="_Toc499818290"/>
        <w:bookmarkStart w:id="7528" w:name="_Toc499818450"/>
        <w:bookmarkStart w:id="7529" w:name="_Toc499818610"/>
        <w:bookmarkStart w:id="7530" w:name="_Toc499818770"/>
        <w:bookmarkStart w:id="7531" w:name="_Toc499818930"/>
        <w:bookmarkStart w:id="7532" w:name="_Toc499819090"/>
        <w:bookmarkStart w:id="7533" w:name="_Toc499819250"/>
        <w:bookmarkStart w:id="7534" w:name="_Toc499819410"/>
        <w:bookmarkStart w:id="7535" w:name="_Toc499819570"/>
        <w:bookmarkStart w:id="7536" w:name="_Toc499819730"/>
        <w:bookmarkStart w:id="7537" w:name="_Toc499819890"/>
        <w:bookmarkStart w:id="7538" w:name="_Toc499820050"/>
        <w:bookmarkStart w:id="7539" w:name="_Toc499820210"/>
        <w:bookmarkStart w:id="7540" w:name="_Toc499820370"/>
        <w:bookmarkStart w:id="7541" w:name="_Toc499820530"/>
        <w:bookmarkStart w:id="7542" w:name="_Toc499820690"/>
        <w:bookmarkStart w:id="7543" w:name="_Toc499820850"/>
        <w:bookmarkStart w:id="7544" w:name="_Toc499821008"/>
        <w:bookmarkStart w:id="7545" w:name="_Toc499821108"/>
        <w:bookmarkStart w:id="7546" w:name="_Toc499821268"/>
        <w:bookmarkStart w:id="7547" w:name="_Toc499821428"/>
        <w:bookmarkStart w:id="7548" w:name="_Toc499821588"/>
        <w:bookmarkStart w:id="7549" w:name="_Toc499821748"/>
        <w:bookmarkStart w:id="7550" w:name="_Toc499821908"/>
        <w:bookmarkStart w:id="7551" w:name="_Toc499822068"/>
        <w:bookmarkStart w:id="7552" w:name="_Toc499822548"/>
        <w:bookmarkStart w:id="7553" w:name="_Toc499822708"/>
        <w:bookmarkStart w:id="7554" w:name="_Toc499822868"/>
        <w:bookmarkStart w:id="7555" w:name="_Toc499823028"/>
        <w:bookmarkStart w:id="7556" w:name="_Toc499823188"/>
        <w:bookmarkStart w:id="7557" w:name="_Toc499823348"/>
        <w:bookmarkStart w:id="7558" w:name="_Toc499823508"/>
        <w:bookmarkStart w:id="7559" w:name="_Toc499823668"/>
        <w:bookmarkStart w:id="7560" w:name="_Toc499823828"/>
        <w:bookmarkStart w:id="7561" w:name="_Toc499823988"/>
        <w:bookmarkStart w:id="7562" w:name="_Toc499824148"/>
        <w:bookmarkStart w:id="7563" w:name="_Toc499824308"/>
        <w:bookmarkStart w:id="7564" w:name="_Toc499824468"/>
        <w:bookmarkStart w:id="7565" w:name="_Toc499824628"/>
        <w:bookmarkStart w:id="7566" w:name="_Toc499824788"/>
        <w:bookmarkStart w:id="7567" w:name="_Toc499824948"/>
        <w:bookmarkStart w:id="7568" w:name="_Toc499825108"/>
        <w:bookmarkStart w:id="7569" w:name="_Toc499825266"/>
        <w:bookmarkStart w:id="7570" w:name="_Toc499825366"/>
        <w:bookmarkStart w:id="7571" w:name="_Toc499825526"/>
        <w:bookmarkStart w:id="7572" w:name="_Toc499825684"/>
        <w:bookmarkStart w:id="7573" w:name="_Toc499825784"/>
        <w:bookmarkStart w:id="7574" w:name="_Toc499825944"/>
        <w:bookmarkStart w:id="7575" w:name="_Toc499826104"/>
        <w:bookmarkStart w:id="7576" w:name="_Toc499826262"/>
        <w:bookmarkStart w:id="7577" w:name="_Toc499826362"/>
        <w:bookmarkStart w:id="7578" w:name="_Toc499826522"/>
        <w:bookmarkStart w:id="7579" w:name="_Toc499826680"/>
        <w:bookmarkStart w:id="7580" w:name="_Toc499826778"/>
        <w:bookmarkStart w:id="7581" w:name="_Toc499826876"/>
        <w:bookmarkStart w:id="7582" w:name="_Toc499826974"/>
        <w:bookmarkStart w:id="7583" w:name="_Toc499827072"/>
        <w:bookmarkStart w:id="7584" w:name="_Toc499827170"/>
        <w:bookmarkStart w:id="7585" w:name="_Toc499827268"/>
        <w:bookmarkStart w:id="7586" w:name="_Toc499827366"/>
        <w:bookmarkStart w:id="7587" w:name="_Toc499827464"/>
        <w:bookmarkStart w:id="7588" w:name="_Toc499827564"/>
        <w:bookmarkStart w:id="7589" w:name="_Toc499827722"/>
        <w:bookmarkStart w:id="7590" w:name="_Toc499827820"/>
        <w:bookmarkStart w:id="7591" w:name="_Toc499827920"/>
        <w:bookmarkStart w:id="7592" w:name="_Toc499828080"/>
        <w:bookmarkStart w:id="7593" w:name="_Toc499828238"/>
        <w:bookmarkStart w:id="7594" w:name="_Toc499828336"/>
        <w:bookmarkStart w:id="7595" w:name="_Toc499828436"/>
        <w:bookmarkStart w:id="7596" w:name="_Toc499828596"/>
        <w:bookmarkStart w:id="7597" w:name="_Toc499828756"/>
        <w:bookmarkStart w:id="7598" w:name="_Toc499828916"/>
        <w:bookmarkStart w:id="7599" w:name="_Toc499829076"/>
        <w:bookmarkStart w:id="7600" w:name="_Toc499829236"/>
        <w:bookmarkStart w:id="7601" w:name="_Toc499829396"/>
        <w:bookmarkStart w:id="7602" w:name="_Toc499829556"/>
        <w:bookmarkStart w:id="7603" w:name="_Toc499829716"/>
        <w:bookmarkStart w:id="7604" w:name="_Toc499829876"/>
        <w:bookmarkStart w:id="7605" w:name="_Toc499830036"/>
        <w:bookmarkStart w:id="7606" w:name="_Toc499830196"/>
        <w:bookmarkStart w:id="7607" w:name="_Toc499830356"/>
        <w:bookmarkStart w:id="7608" w:name="_Toc499830516"/>
        <w:bookmarkStart w:id="7609" w:name="_Toc499830676"/>
        <w:bookmarkStart w:id="7610" w:name="_Toc499830836"/>
        <w:bookmarkStart w:id="7611" w:name="_Toc499830996"/>
        <w:bookmarkStart w:id="7612" w:name="_Toc499831156"/>
        <w:bookmarkStart w:id="7613" w:name="_Toc499831316"/>
        <w:bookmarkStart w:id="7614" w:name="_Toc499831476"/>
        <w:bookmarkStart w:id="7615" w:name="_Toc499831636"/>
        <w:bookmarkStart w:id="7616" w:name="_Toc499831796"/>
        <w:bookmarkStart w:id="7617" w:name="_Toc499831956"/>
        <w:bookmarkStart w:id="7618" w:name="_Toc499832116"/>
        <w:bookmarkStart w:id="7619" w:name="_Toc499832276"/>
        <w:bookmarkStart w:id="7620" w:name="_Toc499832436"/>
        <w:bookmarkStart w:id="7621" w:name="_Toc499832596"/>
        <w:bookmarkStart w:id="7622" w:name="_Toc499832756"/>
        <w:bookmarkStart w:id="7623" w:name="_Toc499832916"/>
        <w:bookmarkStart w:id="7624" w:name="_Toc499833076"/>
        <w:bookmarkStart w:id="7625" w:name="_Toc499833236"/>
        <w:bookmarkStart w:id="7626" w:name="_Toc499833396"/>
        <w:bookmarkStart w:id="7627" w:name="_Toc499833556"/>
        <w:bookmarkStart w:id="7628" w:name="_Toc499833716"/>
        <w:bookmarkStart w:id="7629" w:name="_Toc499833876"/>
        <w:bookmarkStart w:id="7630" w:name="_Toc499834036"/>
        <w:bookmarkStart w:id="7631" w:name="_Toc499834196"/>
        <w:bookmarkStart w:id="7632" w:name="_Toc499834356"/>
        <w:bookmarkStart w:id="7633" w:name="_Toc499834516"/>
        <w:bookmarkStart w:id="7634" w:name="_Toc499834676"/>
        <w:bookmarkStart w:id="7635" w:name="_Toc499834836"/>
        <w:bookmarkStart w:id="7636" w:name="_Toc499834996"/>
        <w:bookmarkStart w:id="7637" w:name="_Toc499835156"/>
        <w:bookmarkStart w:id="7638" w:name="_Toc499835316"/>
        <w:bookmarkStart w:id="7639" w:name="_Toc499835476"/>
        <w:bookmarkStart w:id="7640" w:name="_Toc499835636"/>
        <w:bookmarkStart w:id="7641" w:name="_Toc499835796"/>
        <w:bookmarkStart w:id="7642" w:name="_Toc499835956"/>
        <w:bookmarkStart w:id="7643" w:name="_Toc499836116"/>
        <w:bookmarkStart w:id="7644" w:name="_Toc499836276"/>
        <w:bookmarkStart w:id="7645" w:name="_Toc499836436"/>
        <w:bookmarkStart w:id="7646" w:name="_Toc499836597"/>
        <w:bookmarkStart w:id="7647" w:name="_Toc499836758"/>
        <w:bookmarkStart w:id="7648" w:name="_Toc499836919"/>
        <w:bookmarkStart w:id="7649" w:name="_Toc499837080"/>
        <w:bookmarkStart w:id="7650" w:name="_Toc499837241"/>
        <w:bookmarkStart w:id="7651" w:name="_Toc499822494"/>
        <w:bookmarkStart w:id="7652" w:name="_Toc499822741"/>
        <w:bookmarkStart w:id="7653" w:name="_Toc499823152"/>
        <w:bookmarkStart w:id="7654" w:name="_Toc499837402"/>
        <w:bookmarkStart w:id="7655" w:name="_Toc499837563"/>
        <w:bookmarkStart w:id="7656" w:name="_Toc499837724"/>
        <w:bookmarkStart w:id="7657" w:name="_Toc499837885"/>
        <w:bookmarkStart w:id="7658" w:name="_Toc499838046"/>
        <w:bookmarkStart w:id="7659" w:name="_Toc499838207"/>
        <w:bookmarkStart w:id="7660" w:name="_Toc499838368"/>
        <w:bookmarkStart w:id="7661" w:name="_Toc499838529"/>
        <w:bookmarkStart w:id="7662" w:name="_Toc499838690"/>
        <w:bookmarkStart w:id="7663" w:name="_Toc499838851"/>
        <w:bookmarkStart w:id="7664" w:name="_Toc499839012"/>
        <w:bookmarkStart w:id="7665" w:name="_Toc499839173"/>
        <w:bookmarkStart w:id="7666" w:name="_Toc499839334"/>
        <w:bookmarkStart w:id="7667" w:name="_Toc499839493"/>
        <w:bookmarkStart w:id="7668" w:name="_Toc499839594"/>
        <w:bookmarkStart w:id="7669" w:name="_Toc499823457"/>
        <w:bookmarkStart w:id="7670" w:name="_Toc499823707"/>
        <w:bookmarkStart w:id="7671" w:name="_Toc499839755"/>
        <w:bookmarkStart w:id="7672" w:name="_Toc499824007"/>
        <w:bookmarkStart w:id="7673" w:name="_Toc499824312"/>
        <w:bookmarkStart w:id="7674" w:name="_Toc499824913"/>
        <w:bookmarkStart w:id="7675" w:name="_Toc499839916"/>
        <w:bookmarkStart w:id="7676" w:name="_Toc499840077"/>
        <w:bookmarkStart w:id="7677" w:name="_Toc499825218"/>
        <w:bookmarkStart w:id="7678" w:name="_Toc499840238"/>
        <w:bookmarkStart w:id="7679" w:name="_Toc499825403"/>
        <w:bookmarkStart w:id="7680" w:name="_Toc499840399"/>
        <w:bookmarkStart w:id="7681" w:name="_Toc499840560"/>
        <w:bookmarkStart w:id="7682" w:name="_Toc499840721"/>
        <w:bookmarkStart w:id="7683" w:name="_Toc499840882"/>
        <w:bookmarkStart w:id="7684" w:name="_Toc499825701"/>
        <w:bookmarkStart w:id="7685" w:name="_Toc499825946"/>
        <w:bookmarkStart w:id="7686" w:name="_Toc499826242"/>
        <w:bookmarkStart w:id="7687" w:name="_Toc499826485"/>
        <w:bookmarkStart w:id="7688" w:name="_Toc499826728"/>
        <w:bookmarkStart w:id="7689" w:name="_Toc499841043"/>
        <w:bookmarkStart w:id="7690" w:name="_Toc499826907"/>
        <w:bookmarkStart w:id="7691" w:name="_Toc499825121"/>
        <w:bookmarkStart w:id="7692" w:name="_Toc499827087"/>
        <w:bookmarkStart w:id="7693" w:name="_Toc499825643"/>
        <w:bookmarkStart w:id="7694" w:name="_Toc499826044"/>
        <w:bookmarkStart w:id="7695" w:name="_Toc499826498"/>
        <w:bookmarkStart w:id="7696" w:name="_Toc499827262"/>
        <w:bookmarkStart w:id="7697" w:name="_Toc499827442"/>
        <w:bookmarkStart w:id="7698" w:name="_Toc499826895"/>
        <w:bookmarkStart w:id="7699" w:name="_Toc499827231"/>
        <w:bookmarkStart w:id="7700" w:name="_Toc499827734"/>
        <w:bookmarkStart w:id="7701" w:name="_Toc499827911"/>
        <w:bookmarkStart w:id="7702" w:name="_Toc499828214"/>
        <w:bookmarkStart w:id="7703" w:name="_Toc499828395"/>
        <w:bookmarkStart w:id="7704" w:name="_Toc499828700"/>
        <w:bookmarkStart w:id="7705" w:name="_Toc499828946"/>
        <w:bookmarkStart w:id="7706" w:name="_Toc499827926"/>
        <w:bookmarkStart w:id="7707" w:name="_Toc499826214"/>
        <w:bookmarkStart w:id="7708" w:name="_Toc499826923"/>
        <w:bookmarkStart w:id="7709" w:name="_Toc499827555"/>
        <w:bookmarkStart w:id="7710" w:name="_Toc499826389"/>
        <w:bookmarkStart w:id="7711" w:name="_Toc499828380"/>
        <w:bookmarkStart w:id="7712" w:name="_Toc499828902"/>
        <w:bookmarkStart w:id="7713" w:name="_Toc499827880"/>
        <w:bookmarkStart w:id="7714" w:name="_Toc499828719"/>
        <w:bookmarkStart w:id="7715" w:name="_Toc499829538"/>
        <w:bookmarkStart w:id="7716" w:name="_Toc499829841"/>
        <w:bookmarkStart w:id="7717" w:name="_Toc499827897"/>
        <w:bookmarkStart w:id="7718" w:name="_Toc499829524"/>
        <w:bookmarkStart w:id="7719" w:name="_Toc499830213"/>
        <w:bookmarkStart w:id="7720" w:name="_Toc499830518"/>
        <w:bookmarkStart w:id="7721" w:name="_Toc499830474"/>
        <w:bookmarkStart w:id="7722" w:name="_Toc499831025"/>
        <w:bookmarkStart w:id="7723" w:name="_Toc499831324"/>
        <w:bookmarkStart w:id="7724" w:name="_Toc499831497"/>
        <w:bookmarkStart w:id="7725" w:name="_Toc499831800"/>
        <w:bookmarkStart w:id="7726" w:name="_Toc499831973"/>
        <w:bookmarkStart w:id="7727" w:name="_Toc499832891"/>
        <w:bookmarkStart w:id="7728" w:name="_Toc499833200"/>
        <w:bookmarkStart w:id="7729" w:name="_Toc499833109"/>
        <w:bookmarkStart w:id="7730" w:name="_Toc499833592"/>
        <w:bookmarkStart w:id="7731" w:name="_Toc499833901"/>
        <w:bookmarkStart w:id="7732" w:name="_Toc499834235"/>
        <w:bookmarkStart w:id="7733" w:name="_Toc499834625"/>
        <w:bookmarkStart w:id="7734" w:name="_Toc499834957"/>
        <w:bookmarkStart w:id="7735" w:name="_Toc499833916"/>
        <w:bookmarkStart w:id="7736" w:name="_Toc499835289"/>
        <w:bookmarkStart w:id="7737" w:name="_Toc499835623"/>
        <w:bookmarkStart w:id="7738" w:name="_Toc499834658"/>
        <w:bookmarkStart w:id="7739" w:name="_Toc499835345"/>
        <w:bookmarkStart w:id="7740" w:name="_Toc499836950"/>
        <w:bookmarkStart w:id="7741" w:name="_Toc499837342"/>
        <w:bookmarkStart w:id="7742" w:name="_Toc499837676"/>
        <w:bookmarkStart w:id="7743" w:name="_Toc499838010"/>
        <w:bookmarkStart w:id="7744" w:name="_Toc499842660"/>
        <w:bookmarkStart w:id="7745" w:name="_Toc499843325"/>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moveFrom>
    </w:p>
    <w:p w14:paraId="4EF80558" w14:textId="5FEE960C" w:rsidR="21142444" w:rsidRPr="00131064" w:rsidDel="007F5190" w:rsidRDefault="21142444">
      <w:pPr>
        <w:pStyle w:val="Overskrift2"/>
        <w:rPr>
          <w:moveFrom w:id="7746" w:author="Morten Lerstad Solli" w:date="2017-11-27T01:51:00Z"/>
          <w:rPrChange w:id="7747" w:author="Oscar Herman Kise" w:date="2017-11-30T19:11:00Z">
            <w:rPr>
              <w:moveFrom w:id="7748" w:author="Morten Lerstad Solli" w:date="2017-11-27T01:51:00Z"/>
              <w:lang w:val="en-US"/>
            </w:rPr>
          </w:rPrChange>
        </w:rPr>
        <w:pPrChange w:id="7749" w:author="Oscar Herman Kise" w:date="2017-11-30T19:11:00Z">
          <w:pPr/>
        </w:pPrChange>
      </w:pPr>
      <w:bookmarkStart w:id="7750" w:name="_Toc499731591"/>
      <w:moveFrom w:id="7751" w:author="Morten Lerstad Solli" w:date="2017-11-27T01:51:00Z">
        <w:r w:rsidRPr="00131064" w:rsidDel="007F5190">
          <w:rPr>
            <w:b w:val="0"/>
            <w:bCs w:val="0"/>
            <w:i w:val="0"/>
            <w:iCs w:val="0"/>
            <w:rPrChange w:id="7752" w:author="Oscar Herman Kise" w:date="2017-11-30T19:11:00Z">
              <w:rPr>
                <w:b/>
                <w:bCs/>
                <w:i/>
                <w:iCs/>
                <w:lang w:val="en-US"/>
              </w:rPr>
            </w:rPrChange>
          </w:rPr>
          <w:t>-listening event</w:t>
        </w:r>
        <w:bookmarkStart w:id="7753" w:name="_Toc499552110"/>
        <w:bookmarkStart w:id="7754" w:name="_Toc499552189"/>
        <w:bookmarkStart w:id="7755" w:name="_Toc499552275"/>
        <w:bookmarkStart w:id="7756" w:name="_Toc499555095"/>
        <w:bookmarkStart w:id="7757" w:name="_Toc499555174"/>
        <w:bookmarkStart w:id="7758" w:name="_Toc499557128"/>
        <w:bookmarkStart w:id="7759" w:name="_Toc499557207"/>
        <w:bookmarkStart w:id="7760" w:name="_Toc499559913"/>
        <w:bookmarkStart w:id="7761" w:name="_Toc499560438"/>
        <w:bookmarkStart w:id="7762" w:name="_Toc499560652"/>
        <w:bookmarkStart w:id="7763" w:name="_Toc499560823"/>
        <w:bookmarkStart w:id="7764" w:name="_Toc499560910"/>
        <w:bookmarkStart w:id="7765" w:name="_Toc499561768"/>
        <w:bookmarkStart w:id="7766" w:name="_Toc499562031"/>
        <w:bookmarkStart w:id="7767" w:name="_Toc499562932"/>
        <w:bookmarkStart w:id="7768" w:name="_Toc499563234"/>
        <w:bookmarkStart w:id="7769" w:name="_Toc499563533"/>
        <w:bookmarkStart w:id="7770" w:name="_Toc499563835"/>
        <w:bookmarkStart w:id="7771" w:name="_Toc499564435"/>
        <w:bookmarkStart w:id="7772" w:name="_Toc499565964"/>
        <w:bookmarkStart w:id="7773" w:name="_Toc499563366"/>
        <w:bookmarkStart w:id="7774" w:name="_Toc499566812"/>
        <w:bookmarkStart w:id="7775" w:name="_Toc499566899"/>
        <w:bookmarkStart w:id="7776" w:name="_Toc499566986"/>
        <w:bookmarkStart w:id="7777" w:name="_Toc499567073"/>
        <w:bookmarkStart w:id="7778" w:name="_Toc499567450"/>
        <w:bookmarkStart w:id="7779" w:name="_Toc499567537"/>
        <w:bookmarkStart w:id="7780" w:name="_Toc499567785"/>
        <w:bookmarkStart w:id="7781" w:name="_Toc499567941"/>
        <w:bookmarkStart w:id="7782" w:name="_Toc499567872"/>
        <w:bookmarkStart w:id="7783" w:name="_Toc499568028"/>
        <w:bookmarkStart w:id="7784" w:name="_Toc499568115"/>
        <w:bookmarkStart w:id="7785" w:name="_Toc499568035"/>
        <w:bookmarkStart w:id="7786" w:name="_Toc499567966"/>
        <w:bookmarkStart w:id="7787" w:name="_Toc499568236"/>
        <w:bookmarkStart w:id="7788" w:name="_Toc499568323"/>
        <w:bookmarkStart w:id="7789" w:name="_Toc499568410"/>
        <w:bookmarkStart w:id="7790" w:name="_Toc499568497"/>
        <w:bookmarkStart w:id="7791" w:name="_Toc499568585"/>
        <w:bookmarkStart w:id="7792" w:name="_Toc499568673"/>
        <w:bookmarkStart w:id="7793" w:name="_Toc499568761"/>
        <w:bookmarkStart w:id="7794" w:name="_Toc499568849"/>
        <w:bookmarkStart w:id="7795" w:name="_Toc499568561"/>
        <w:bookmarkStart w:id="7796" w:name="_Toc499568656"/>
        <w:bookmarkStart w:id="7797" w:name="_Toc499568752"/>
        <w:bookmarkStart w:id="7798" w:name="_Toc499568417"/>
        <w:bookmarkStart w:id="7799" w:name="_Toc499568511"/>
        <w:bookmarkStart w:id="7800" w:name="_Toc499569025"/>
        <w:bookmarkStart w:id="7801" w:name="_Toc499569112"/>
        <w:bookmarkStart w:id="7802" w:name="_Toc499569028"/>
        <w:bookmarkStart w:id="7803" w:name="_Toc499569202"/>
        <w:bookmarkStart w:id="7804" w:name="_Toc499569289"/>
        <w:bookmarkStart w:id="7805" w:name="_Toc499569206"/>
        <w:bookmarkStart w:id="7806" w:name="_Toc499570157"/>
        <w:bookmarkStart w:id="7807" w:name="_Toc499569380"/>
        <w:bookmarkStart w:id="7808" w:name="_Toc499569467"/>
        <w:bookmarkStart w:id="7809" w:name="_Toc499569554"/>
        <w:bookmarkStart w:id="7810" w:name="_Toc499569641"/>
        <w:bookmarkStart w:id="7811" w:name="_Toc499570041"/>
        <w:bookmarkStart w:id="7812" w:name="_Toc499570355"/>
        <w:bookmarkStart w:id="7813" w:name="_Toc499570442"/>
        <w:bookmarkStart w:id="7814" w:name="_Toc499570529"/>
        <w:bookmarkStart w:id="7815" w:name="_Toc499570696"/>
        <w:bookmarkStart w:id="7816" w:name="_Toc499570872"/>
        <w:bookmarkStart w:id="7817" w:name="_Toc499570960"/>
        <w:bookmarkStart w:id="7818" w:name="_Toc499571048"/>
        <w:bookmarkStart w:id="7819" w:name="_Toc499571137"/>
        <w:bookmarkStart w:id="7820" w:name="_Toc499572337"/>
        <w:bookmarkStart w:id="7821" w:name="_Toc499572425"/>
        <w:bookmarkStart w:id="7822" w:name="_Toc499574150"/>
        <w:bookmarkStart w:id="7823" w:name="_Toc499572363"/>
        <w:bookmarkStart w:id="7824" w:name="_Toc499574480"/>
        <w:bookmarkStart w:id="7825" w:name="_Toc499575130"/>
        <w:bookmarkStart w:id="7826" w:name="_Toc499574560"/>
        <w:bookmarkStart w:id="7827" w:name="_Toc499575218"/>
        <w:bookmarkStart w:id="7828" w:name="_Toc499575307"/>
        <w:bookmarkStart w:id="7829" w:name="_Toc499576295"/>
        <w:bookmarkStart w:id="7830" w:name="_Toc499576606"/>
        <w:bookmarkStart w:id="7831" w:name="_Toc499576840"/>
        <w:bookmarkStart w:id="7832" w:name="_Toc499576928"/>
        <w:bookmarkStart w:id="7833" w:name="_Toc499577854"/>
        <w:bookmarkStart w:id="7834" w:name="_Toc499577942"/>
        <w:bookmarkStart w:id="7835" w:name="_Toc499578032"/>
        <w:bookmarkStart w:id="7836" w:name="_Toc499578120"/>
        <w:bookmarkStart w:id="7837" w:name="_Toc499578208"/>
        <w:bookmarkStart w:id="7838" w:name="_Toc499578462"/>
        <w:bookmarkStart w:id="7839" w:name="_Toc499578648"/>
        <w:bookmarkStart w:id="7840" w:name="_Toc499579622"/>
        <w:bookmarkStart w:id="7841" w:name="_Toc499579711"/>
        <w:bookmarkStart w:id="7842" w:name="_Toc499581556"/>
        <w:bookmarkStart w:id="7843" w:name="_Toc499581776"/>
        <w:bookmarkStart w:id="7844" w:name="_Toc499583544"/>
        <w:bookmarkStart w:id="7845" w:name="_Toc499583803"/>
        <w:bookmarkStart w:id="7846" w:name="_Toc499584489"/>
        <w:bookmarkStart w:id="7847" w:name="_Toc499584823"/>
        <w:bookmarkStart w:id="7848" w:name="_Toc499624431"/>
        <w:bookmarkStart w:id="7849" w:name="_Toc499625217"/>
        <w:bookmarkStart w:id="7850" w:name="_Toc499626296"/>
        <w:bookmarkStart w:id="7851" w:name="_Toc499626387"/>
        <w:bookmarkStart w:id="7852" w:name="_Toc499627078"/>
        <w:bookmarkStart w:id="7853" w:name="_Toc499627169"/>
        <w:bookmarkStart w:id="7854" w:name="_Toc499627503"/>
        <w:bookmarkStart w:id="7855" w:name="_Toc499627594"/>
        <w:bookmarkStart w:id="7856" w:name="_Toc499627670"/>
        <w:bookmarkStart w:id="7857" w:name="_Toc499628764"/>
        <w:bookmarkStart w:id="7858" w:name="_Toc499628855"/>
        <w:bookmarkStart w:id="7859" w:name="_Toc499629024"/>
        <w:bookmarkStart w:id="7860" w:name="_Toc499629117"/>
        <w:bookmarkStart w:id="7861" w:name="_Toc499629210"/>
        <w:bookmarkStart w:id="7862" w:name="_Toc499630713"/>
        <w:bookmarkStart w:id="7863" w:name="_Toc499630806"/>
        <w:bookmarkStart w:id="7864" w:name="_Toc499631230"/>
        <w:bookmarkStart w:id="7865" w:name="_Toc499631323"/>
        <w:bookmarkStart w:id="7866" w:name="_Toc499631416"/>
        <w:bookmarkStart w:id="7867" w:name="_Toc499631509"/>
        <w:bookmarkStart w:id="7868" w:name="_Toc499631719"/>
        <w:bookmarkStart w:id="7869" w:name="_Toc499631812"/>
        <w:bookmarkStart w:id="7870" w:name="_Toc499633110"/>
        <w:bookmarkStart w:id="7871" w:name="_Toc499633680"/>
        <w:bookmarkStart w:id="7872" w:name="_Toc499634116"/>
        <w:bookmarkStart w:id="7873" w:name="_Toc499634209"/>
        <w:bookmarkStart w:id="7874" w:name="_Toc499637293"/>
        <w:bookmarkStart w:id="7875" w:name="_Toc499637386"/>
        <w:bookmarkStart w:id="7876" w:name="_Toc499637479"/>
        <w:bookmarkStart w:id="7877" w:name="_Toc499638208"/>
        <w:bookmarkStart w:id="7878" w:name="_Toc499638302"/>
        <w:bookmarkStart w:id="7879" w:name="_Toc499638507"/>
        <w:bookmarkStart w:id="7880" w:name="_Toc499638803"/>
        <w:bookmarkStart w:id="7881" w:name="_Toc499639835"/>
        <w:bookmarkStart w:id="7882" w:name="_Toc499640663"/>
        <w:bookmarkStart w:id="7883" w:name="_Toc499640884"/>
        <w:bookmarkStart w:id="7884" w:name="_Toc499640979"/>
        <w:bookmarkStart w:id="7885" w:name="_Toc499641774"/>
        <w:bookmarkStart w:id="7886" w:name="_Toc499641869"/>
        <w:bookmarkStart w:id="7887" w:name="_Toc499642084"/>
        <w:bookmarkStart w:id="7888" w:name="_Toc499642179"/>
        <w:bookmarkStart w:id="7889" w:name="_Toc499642892"/>
        <w:bookmarkStart w:id="7890" w:name="_Toc499642985"/>
        <w:bookmarkStart w:id="7891" w:name="_Toc499643173"/>
        <w:bookmarkStart w:id="7892" w:name="_Toc499643268"/>
        <w:bookmarkStart w:id="7893" w:name="_Toc499643726"/>
        <w:bookmarkStart w:id="7894" w:name="_Toc499643821"/>
        <w:bookmarkStart w:id="7895" w:name="_Toc499644277"/>
        <w:bookmarkStart w:id="7896" w:name="_Toc499644405"/>
        <w:bookmarkStart w:id="7897" w:name="_Toc499644500"/>
        <w:bookmarkStart w:id="7898" w:name="_Toc499646478"/>
        <w:bookmarkStart w:id="7899" w:name="_Toc499646573"/>
        <w:bookmarkStart w:id="7900" w:name="_Toc499647706"/>
        <w:bookmarkStart w:id="7901" w:name="_Toc499647801"/>
        <w:bookmarkStart w:id="7902" w:name="_Toc499651382"/>
        <w:bookmarkStart w:id="7903" w:name="_Toc499654691"/>
        <w:bookmarkStart w:id="7904" w:name="_Toc499654786"/>
        <w:bookmarkStart w:id="7905" w:name="_Toc499721797"/>
        <w:bookmarkStart w:id="7906" w:name="_Toc499721892"/>
        <w:bookmarkStart w:id="7907" w:name="_Toc499721987"/>
        <w:bookmarkStart w:id="7908" w:name="_Toc499722082"/>
        <w:bookmarkStart w:id="7909" w:name="_Toc499722177"/>
        <w:bookmarkStart w:id="7910" w:name="_Toc499722272"/>
        <w:bookmarkStart w:id="7911" w:name="_Toc499722557"/>
        <w:bookmarkStart w:id="7912" w:name="_Toc499722652"/>
        <w:bookmarkStart w:id="7913" w:name="_Toc499722747"/>
        <w:bookmarkStart w:id="7914" w:name="_Toc499722842"/>
        <w:bookmarkStart w:id="7915" w:name="_Toc499722937"/>
        <w:bookmarkStart w:id="7916" w:name="_Toc499723032"/>
        <w:bookmarkStart w:id="7917" w:name="_Toc499722658"/>
        <w:bookmarkStart w:id="7918" w:name="_Toc499723127"/>
        <w:bookmarkStart w:id="7919" w:name="_Toc499722765"/>
        <w:bookmarkStart w:id="7920" w:name="_Toc499723222"/>
        <w:bookmarkStart w:id="7921" w:name="_Toc499723317"/>
        <w:bookmarkStart w:id="7922" w:name="_Toc499723412"/>
        <w:bookmarkStart w:id="7923" w:name="_Toc499723044"/>
        <w:bookmarkStart w:id="7924" w:name="_Toc499723507"/>
        <w:bookmarkStart w:id="7925" w:name="_Toc499723367"/>
        <w:bookmarkStart w:id="7926" w:name="_Toc499723603"/>
        <w:bookmarkStart w:id="7927" w:name="_Toc499723699"/>
        <w:bookmarkStart w:id="7928" w:name="_Toc499723523"/>
        <w:bookmarkStart w:id="7929" w:name="_Toc499725051"/>
        <w:bookmarkStart w:id="7930" w:name="_Toc499725147"/>
        <w:bookmarkStart w:id="7931" w:name="_Toc499725265"/>
        <w:bookmarkStart w:id="7932" w:name="_Toc499725361"/>
        <w:bookmarkStart w:id="7933" w:name="_Toc499725457"/>
        <w:bookmarkStart w:id="7934" w:name="_Toc499725590"/>
        <w:bookmarkStart w:id="7935" w:name="_Toc499725688"/>
        <w:bookmarkStart w:id="7936" w:name="_Toc499725784"/>
        <w:bookmarkStart w:id="7937" w:name="_Toc499725880"/>
        <w:bookmarkStart w:id="7938" w:name="_Toc499725976"/>
        <w:bookmarkStart w:id="7939" w:name="_Toc499726072"/>
        <w:bookmarkStart w:id="7940" w:name="_Toc499725747"/>
        <w:bookmarkStart w:id="7941" w:name="_Toc499726168"/>
        <w:bookmarkStart w:id="7942" w:name="_Toc499726264"/>
        <w:bookmarkStart w:id="7943" w:name="_Toc499726360"/>
        <w:bookmarkStart w:id="7944" w:name="_Toc499726456"/>
        <w:bookmarkStart w:id="7945" w:name="_Toc499726066"/>
        <w:bookmarkStart w:id="7946" w:name="_Toc499726552"/>
        <w:bookmarkStart w:id="7947" w:name="_Toc499726198"/>
        <w:bookmarkStart w:id="7948" w:name="_Toc499726306"/>
        <w:bookmarkStart w:id="7949" w:name="_Toc499726414"/>
        <w:bookmarkStart w:id="7950" w:name="_Toc499726648"/>
        <w:bookmarkStart w:id="7951" w:name="_Toc499726522"/>
        <w:bookmarkStart w:id="7952" w:name="_Toc499726726"/>
        <w:bookmarkStart w:id="7953" w:name="_Toc499726822"/>
        <w:bookmarkStart w:id="7954" w:name="_Toc499726918"/>
        <w:bookmarkStart w:id="7955" w:name="_Toc499726831"/>
        <w:bookmarkStart w:id="7956" w:name="_Toc499727026"/>
        <w:bookmarkStart w:id="7957" w:name="_Toc499727122"/>
        <w:bookmarkStart w:id="7958" w:name="_Toc499727198"/>
        <w:bookmarkStart w:id="7959" w:name="_Toc499727410"/>
        <w:bookmarkStart w:id="7960" w:name="_Toc499727297"/>
        <w:bookmarkStart w:id="7961" w:name="_Toc499727495"/>
        <w:bookmarkStart w:id="7962" w:name="_Toc499727594"/>
        <w:bookmarkStart w:id="7963" w:name="_Toc499727519"/>
        <w:bookmarkStart w:id="7964" w:name="_Toc499727717"/>
        <w:bookmarkStart w:id="7965" w:name="_Toc499727792"/>
        <w:bookmarkStart w:id="7966" w:name="_Toc499727891"/>
        <w:bookmarkStart w:id="7967" w:name="_Toc499727990"/>
        <w:bookmarkStart w:id="7968" w:name="_Toc499728089"/>
        <w:bookmarkStart w:id="7969" w:name="_Toc499728188"/>
        <w:bookmarkStart w:id="7970" w:name="_Toc499728287"/>
        <w:bookmarkStart w:id="7971" w:name="_Toc499728386"/>
        <w:bookmarkStart w:id="7972" w:name="_Toc499728485"/>
        <w:bookmarkStart w:id="7973" w:name="_Toc499728584"/>
        <w:bookmarkStart w:id="7974" w:name="_Toc499728296"/>
        <w:bookmarkStart w:id="7975" w:name="_Toc499728683"/>
        <w:bookmarkStart w:id="7976" w:name="_Toc499728410"/>
        <w:bookmarkStart w:id="7977" w:name="_Toc499728782"/>
        <w:bookmarkStart w:id="7978" w:name="_Toc499728881"/>
        <w:bookmarkStart w:id="7979" w:name="_Toc499728521"/>
        <w:bookmarkStart w:id="7980" w:name="_Toc499728980"/>
        <w:bookmarkStart w:id="7981" w:name="_Toc499729079"/>
        <w:bookmarkStart w:id="7982" w:name="_Toc499729178"/>
        <w:bookmarkStart w:id="7983" w:name="_Toc499729277"/>
        <w:bookmarkStart w:id="7984" w:name="_Toc499729376"/>
        <w:bookmarkStart w:id="7985" w:name="_Toc499729633"/>
        <w:bookmarkStart w:id="7986" w:name="_Toc499729730"/>
        <w:bookmarkStart w:id="7987" w:name="_Toc499729667"/>
        <w:bookmarkStart w:id="7988" w:name="_Toc499729865"/>
        <w:bookmarkStart w:id="7989" w:name="_Toc499729964"/>
        <w:bookmarkStart w:id="7990" w:name="_Toc499729874"/>
        <w:bookmarkStart w:id="7991" w:name="_Toc499730075"/>
        <w:bookmarkStart w:id="7992" w:name="_Toc499730174"/>
        <w:bookmarkStart w:id="7993" w:name="_Toc499730273"/>
        <w:bookmarkStart w:id="7994" w:name="_Toc499730372"/>
        <w:bookmarkStart w:id="7995" w:name="_Toc499730084"/>
        <w:bookmarkStart w:id="7996" w:name="_Toc499730471"/>
        <w:bookmarkStart w:id="7997" w:name="_Toc499730570"/>
        <w:bookmarkStart w:id="7998" w:name="_Toc499730669"/>
        <w:bookmarkStart w:id="7999" w:name="_Toc499730768"/>
        <w:bookmarkStart w:id="8000" w:name="_Toc499730867"/>
        <w:bookmarkStart w:id="8001" w:name="_Toc499730966"/>
        <w:bookmarkStart w:id="8002" w:name="_Toc499731065"/>
        <w:bookmarkStart w:id="8003" w:name="_Toc499731164"/>
        <w:bookmarkStart w:id="8004" w:name="_Toc499731263"/>
        <w:bookmarkStart w:id="8005" w:name="_Toc499731362"/>
        <w:bookmarkStart w:id="8006" w:name="_Toc499731461"/>
        <w:bookmarkStart w:id="8007" w:name="_Toc499731560"/>
        <w:bookmarkStart w:id="8008" w:name="_Toc499731659"/>
        <w:bookmarkStart w:id="8009" w:name="_Toc499731756"/>
        <w:bookmarkStart w:id="8010" w:name="_Toc499731851"/>
        <w:bookmarkStart w:id="8011" w:name="_Toc499731946"/>
        <w:bookmarkStart w:id="8012" w:name="_Toc499732043"/>
        <w:bookmarkStart w:id="8013" w:name="_Toc499732142"/>
        <w:bookmarkStart w:id="8014" w:name="_Toc499732241"/>
        <w:bookmarkStart w:id="8015" w:name="_Toc499732340"/>
        <w:bookmarkStart w:id="8016" w:name="_Toc499731709"/>
        <w:bookmarkStart w:id="8017" w:name="_Toc499732439"/>
        <w:bookmarkStart w:id="8018" w:name="_Toc499731816"/>
        <w:bookmarkStart w:id="8019" w:name="_Toc499732538"/>
        <w:bookmarkStart w:id="8020" w:name="_Toc499732638"/>
        <w:bookmarkStart w:id="8021" w:name="_Toc499727299"/>
        <w:bookmarkStart w:id="8022" w:name="_Toc499731923"/>
        <w:bookmarkStart w:id="8023" w:name="_Toc499732795"/>
        <w:bookmarkStart w:id="8024" w:name="_Toc499732100"/>
        <w:bookmarkStart w:id="8025" w:name="_Toc499732282"/>
        <w:bookmarkStart w:id="8026" w:name="_Toc499732464"/>
        <w:bookmarkStart w:id="8027" w:name="_Toc499732642"/>
        <w:bookmarkStart w:id="8028" w:name="_Toc499732929"/>
        <w:bookmarkStart w:id="8029" w:name="_Toc499733086"/>
        <w:bookmarkStart w:id="8030" w:name="_Toc499733243"/>
        <w:bookmarkStart w:id="8031" w:name="_Toc499733400"/>
        <w:bookmarkStart w:id="8032" w:name="_Toc499733051"/>
        <w:bookmarkStart w:id="8033" w:name="_Toc499733592"/>
        <w:bookmarkStart w:id="8034" w:name="_Toc499733749"/>
        <w:bookmarkStart w:id="8035" w:name="_Toc499733906"/>
        <w:bookmarkStart w:id="8036" w:name="_Toc499737752"/>
        <w:bookmarkStart w:id="8037" w:name="_Toc499738050"/>
        <w:bookmarkStart w:id="8038" w:name="_Toc499739437"/>
        <w:bookmarkStart w:id="8039" w:name="_Toc499743765"/>
        <w:bookmarkStart w:id="8040" w:name="_Toc499748351"/>
        <w:bookmarkStart w:id="8041" w:name="_Toc499749065"/>
        <w:bookmarkStart w:id="8042" w:name="_Toc499749223"/>
        <w:bookmarkStart w:id="8043" w:name="_Toc499749381"/>
        <w:bookmarkStart w:id="8044" w:name="_Toc499749539"/>
        <w:bookmarkStart w:id="8045" w:name="_Toc499750100"/>
        <w:bookmarkStart w:id="8046" w:name="_Toc499750524"/>
        <w:bookmarkStart w:id="8047" w:name="_Toc499748511"/>
        <w:bookmarkStart w:id="8048" w:name="_Toc499749981"/>
        <w:bookmarkStart w:id="8049" w:name="_Toc499750668"/>
        <w:bookmarkStart w:id="8050" w:name="_Toc499750827"/>
        <w:bookmarkStart w:id="8051" w:name="_Toc499750986"/>
        <w:bookmarkStart w:id="8052" w:name="_Toc499751145"/>
        <w:bookmarkStart w:id="8053" w:name="_Toc499751304"/>
        <w:bookmarkStart w:id="8054" w:name="_Toc499751463"/>
        <w:bookmarkStart w:id="8055" w:name="_Toc499751622"/>
        <w:bookmarkStart w:id="8056" w:name="_Toc499751781"/>
        <w:bookmarkStart w:id="8057" w:name="_Toc499751940"/>
        <w:bookmarkStart w:id="8058" w:name="_Toc499752097"/>
        <w:bookmarkStart w:id="8059" w:name="_Toc499752197"/>
        <w:bookmarkStart w:id="8060" w:name="_Toc499752356"/>
        <w:bookmarkStart w:id="8061" w:name="_Toc499752515"/>
        <w:bookmarkStart w:id="8062" w:name="_Toc499752674"/>
        <w:bookmarkStart w:id="8063" w:name="_Toc499752831"/>
        <w:bookmarkStart w:id="8064" w:name="_Toc499752931"/>
        <w:bookmarkStart w:id="8065" w:name="_Toc499753090"/>
        <w:bookmarkStart w:id="8066" w:name="_Toc499753249"/>
        <w:bookmarkStart w:id="8067" w:name="_Toc499753408"/>
        <w:bookmarkStart w:id="8068" w:name="_Toc499753565"/>
        <w:bookmarkStart w:id="8069" w:name="_Toc499753663"/>
        <w:bookmarkStart w:id="8070" w:name="_Toc499753761"/>
        <w:bookmarkStart w:id="8071" w:name="_Toc499753861"/>
        <w:bookmarkStart w:id="8072" w:name="_Toc499754020"/>
        <w:bookmarkStart w:id="8073" w:name="_Toc499754177"/>
        <w:bookmarkStart w:id="8074" w:name="_Toc499754275"/>
        <w:bookmarkStart w:id="8075" w:name="_Toc499754373"/>
        <w:bookmarkStart w:id="8076" w:name="_Toc499754471"/>
        <w:bookmarkStart w:id="8077" w:name="_Toc499754569"/>
        <w:bookmarkStart w:id="8078" w:name="_Toc499754667"/>
        <w:bookmarkStart w:id="8079" w:name="_Toc499754765"/>
        <w:bookmarkStart w:id="8080" w:name="_Toc499754865"/>
        <w:bookmarkStart w:id="8081" w:name="_Toc499755024"/>
        <w:bookmarkStart w:id="8082" w:name="_Toc499755183"/>
        <w:bookmarkStart w:id="8083" w:name="_Toc499755342"/>
        <w:bookmarkStart w:id="8084" w:name="_Toc499755499"/>
        <w:bookmarkStart w:id="8085" w:name="_Toc499755597"/>
        <w:bookmarkStart w:id="8086" w:name="_Toc499755697"/>
        <w:bookmarkStart w:id="8087" w:name="_Toc499754021"/>
        <w:bookmarkStart w:id="8088" w:name="_Toc499755856"/>
        <w:bookmarkStart w:id="8089" w:name="_Toc499756014"/>
        <w:bookmarkStart w:id="8090" w:name="_Toc499756172"/>
        <w:bookmarkStart w:id="8091" w:name="_Toc499756330"/>
        <w:bookmarkStart w:id="8092" w:name="_Toc499756488"/>
        <w:bookmarkStart w:id="8093" w:name="_Toc499755147"/>
        <w:bookmarkStart w:id="8094" w:name="_Toc499755447"/>
        <w:bookmarkStart w:id="8095" w:name="_Toc499755623"/>
        <w:bookmarkStart w:id="8096" w:name="_Toc499756644"/>
        <w:bookmarkStart w:id="8097" w:name="_Toc499756743"/>
        <w:bookmarkStart w:id="8098" w:name="_Toc499756899"/>
        <w:bookmarkStart w:id="8099" w:name="_Toc499755863"/>
        <w:bookmarkStart w:id="8100" w:name="_Toc499756156"/>
        <w:bookmarkStart w:id="8101" w:name="_Toc499756454"/>
        <w:bookmarkStart w:id="8102" w:name="_Toc499756693"/>
        <w:bookmarkStart w:id="8103" w:name="_Toc499757019"/>
        <w:bookmarkStart w:id="8104" w:name="_Toc499757177"/>
        <w:bookmarkStart w:id="8105" w:name="_Toc499757335"/>
        <w:bookmarkStart w:id="8106" w:name="_Toc499757493"/>
        <w:bookmarkStart w:id="8107" w:name="_Toc499757651"/>
        <w:bookmarkStart w:id="8108" w:name="_Toc499757809"/>
        <w:bookmarkStart w:id="8109" w:name="_Toc499757660"/>
        <w:bookmarkStart w:id="8110" w:name="_Toc499758038"/>
        <w:bookmarkStart w:id="8111" w:name="_Toc499756361"/>
        <w:bookmarkStart w:id="8112" w:name="_Toc499758196"/>
        <w:bookmarkStart w:id="8113" w:name="_Toc499758354"/>
        <w:bookmarkStart w:id="8114" w:name="_Toc499758512"/>
        <w:bookmarkStart w:id="8115" w:name="_Toc499758670"/>
        <w:bookmarkStart w:id="8116" w:name="_Toc499758828"/>
        <w:bookmarkStart w:id="8117" w:name="_Toc499758986"/>
        <w:bookmarkStart w:id="8118" w:name="_Toc499759144"/>
        <w:bookmarkStart w:id="8119" w:name="_Toc499759302"/>
        <w:bookmarkStart w:id="8120" w:name="_Toc499759460"/>
        <w:bookmarkStart w:id="8121" w:name="_Toc499759618"/>
        <w:bookmarkStart w:id="8122" w:name="_Toc499759776"/>
        <w:bookmarkStart w:id="8123" w:name="_Toc499759934"/>
        <w:bookmarkStart w:id="8124" w:name="_Toc499760092"/>
        <w:bookmarkStart w:id="8125" w:name="_Toc499756887"/>
        <w:bookmarkStart w:id="8126" w:name="_Toc499757126"/>
        <w:bookmarkStart w:id="8127" w:name="_Toc499760250"/>
        <w:bookmarkStart w:id="8128" w:name="_Toc499757368"/>
        <w:bookmarkStart w:id="8129" w:name="_Toc499760408"/>
        <w:bookmarkStart w:id="8130" w:name="_Toc499760566"/>
        <w:bookmarkStart w:id="8131" w:name="_Toc499760722"/>
        <w:bookmarkStart w:id="8132" w:name="_Toc499760821"/>
        <w:bookmarkStart w:id="8133" w:name="_Toc499760979"/>
        <w:bookmarkStart w:id="8134" w:name="_Toc499761137"/>
        <w:bookmarkStart w:id="8135" w:name="_Toc499761295"/>
        <w:bookmarkStart w:id="8136" w:name="_Toc499801725"/>
        <w:bookmarkStart w:id="8137" w:name="_Toc499801843"/>
        <w:bookmarkStart w:id="8138" w:name="_Toc499802002"/>
        <w:bookmarkStart w:id="8139" w:name="_Toc499802161"/>
        <w:bookmarkStart w:id="8140" w:name="_Toc499802320"/>
        <w:bookmarkStart w:id="8141" w:name="_Toc499802126"/>
        <w:bookmarkStart w:id="8142" w:name="_Toc499802516"/>
        <w:bookmarkStart w:id="8143" w:name="_Toc499802675"/>
        <w:bookmarkStart w:id="8144" w:name="_Toc499802834"/>
        <w:bookmarkStart w:id="8145" w:name="_Toc499802525"/>
        <w:bookmarkStart w:id="8146" w:name="_Toc499802993"/>
        <w:bookmarkStart w:id="8147" w:name="_Toc499803152"/>
        <w:bookmarkStart w:id="8148" w:name="_Toc499803311"/>
        <w:bookmarkStart w:id="8149" w:name="_Toc499803470"/>
        <w:bookmarkStart w:id="8150" w:name="_Toc499803630"/>
        <w:bookmarkStart w:id="8151" w:name="_Toc499803790"/>
        <w:bookmarkStart w:id="8152" w:name="_Toc499803950"/>
        <w:bookmarkStart w:id="8153" w:name="_Toc499804110"/>
        <w:bookmarkStart w:id="8154" w:name="_Toc499804270"/>
        <w:bookmarkStart w:id="8155" w:name="_Toc499804430"/>
        <w:bookmarkStart w:id="8156" w:name="_Toc499802999"/>
        <w:bookmarkStart w:id="8157" w:name="_Toc499804591"/>
        <w:bookmarkStart w:id="8158" w:name="_Toc499803297"/>
        <w:bookmarkStart w:id="8159" w:name="_Toc499803600"/>
        <w:bookmarkStart w:id="8160" w:name="_Toc499803905"/>
        <w:bookmarkStart w:id="8161" w:name="_Toc499804752"/>
        <w:bookmarkStart w:id="8162" w:name="_Toc499804209"/>
        <w:bookmarkStart w:id="8163" w:name="_Toc499804912"/>
        <w:bookmarkStart w:id="8164" w:name="_Toc499805072"/>
        <w:bookmarkStart w:id="8165" w:name="_Toc499804450"/>
        <w:bookmarkStart w:id="8166" w:name="_Toc499805232"/>
        <w:bookmarkStart w:id="8167" w:name="_Toc499803890"/>
        <w:bookmarkStart w:id="8168" w:name="_Toc499804406"/>
        <w:bookmarkStart w:id="8169" w:name="_Toc499804882"/>
        <w:bookmarkStart w:id="8170" w:name="_Toc499805186"/>
        <w:bookmarkStart w:id="8171" w:name="_Toc499805506"/>
        <w:bookmarkStart w:id="8172" w:name="_Toc499805455"/>
        <w:bookmarkStart w:id="8173" w:name="_Toc499805775"/>
        <w:bookmarkStart w:id="8174" w:name="_Toc499805935"/>
        <w:bookmarkStart w:id="8175" w:name="_Toc499806095"/>
        <w:bookmarkStart w:id="8176" w:name="_Toc499806253"/>
        <w:bookmarkStart w:id="8177" w:name="_Toc499806641"/>
        <w:bookmarkStart w:id="8178" w:name="_Toc499822110"/>
        <w:bookmarkStart w:id="8179" w:name="_Toc499822271"/>
        <w:bookmarkStart w:id="8180" w:name="_Toc499804754"/>
        <w:bookmarkStart w:id="8181" w:name="_Toc499806241"/>
        <w:bookmarkStart w:id="8182" w:name="_Toc499806401"/>
        <w:bookmarkStart w:id="8183" w:name="_Toc499806561"/>
        <w:bookmarkStart w:id="8184" w:name="_Toc499806881"/>
        <w:bookmarkStart w:id="8185" w:name="_Toc499807041"/>
        <w:bookmarkStart w:id="8186" w:name="_Toc499807201"/>
        <w:bookmarkStart w:id="8187" w:name="_Toc499807361"/>
        <w:bookmarkStart w:id="8188" w:name="_Toc499807521"/>
        <w:bookmarkStart w:id="8189" w:name="_Toc499807681"/>
        <w:bookmarkStart w:id="8190" w:name="_Toc499807841"/>
        <w:bookmarkStart w:id="8191" w:name="_Toc499808001"/>
        <w:bookmarkStart w:id="8192" w:name="_Toc499808161"/>
        <w:bookmarkStart w:id="8193" w:name="_Toc499808321"/>
        <w:bookmarkStart w:id="8194" w:name="_Toc499808481"/>
        <w:bookmarkStart w:id="8195" w:name="_Toc499808641"/>
        <w:bookmarkStart w:id="8196" w:name="_Toc499808801"/>
        <w:bookmarkStart w:id="8197" w:name="_Toc499808961"/>
        <w:bookmarkStart w:id="8198" w:name="_Toc499809121"/>
        <w:bookmarkStart w:id="8199" w:name="_Toc499809281"/>
        <w:bookmarkStart w:id="8200" w:name="_Toc499809441"/>
        <w:bookmarkStart w:id="8201" w:name="_Toc499809601"/>
        <w:bookmarkStart w:id="8202" w:name="_Toc499809761"/>
        <w:bookmarkStart w:id="8203" w:name="_Toc499809921"/>
        <w:bookmarkStart w:id="8204" w:name="_Toc499810081"/>
        <w:bookmarkStart w:id="8205" w:name="_Toc499810241"/>
        <w:bookmarkStart w:id="8206" w:name="_Toc499810401"/>
        <w:bookmarkStart w:id="8207" w:name="_Toc499810561"/>
        <w:bookmarkStart w:id="8208" w:name="_Toc499810721"/>
        <w:bookmarkStart w:id="8209" w:name="_Toc499810881"/>
        <w:bookmarkStart w:id="8210" w:name="_Toc499811041"/>
        <w:bookmarkStart w:id="8211" w:name="_Toc499811201"/>
        <w:bookmarkStart w:id="8212" w:name="_Toc499811361"/>
        <w:bookmarkStart w:id="8213" w:name="_Toc499811521"/>
        <w:bookmarkStart w:id="8214" w:name="_Toc499811679"/>
        <w:bookmarkStart w:id="8215" w:name="_Toc499811779"/>
        <w:bookmarkStart w:id="8216" w:name="_Toc499811939"/>
        <w:bookmarkStart w:id="8217" w:name="_Toc499812097"/>
        <w:bookmarkStart w:id="8218" w:name="_Toc499812195"/>
        <w:bookmarkStart w:id="8219" w:name="_Toc499812293"/>
        <w:bookmarkStart w:id="8220" w:name="_Toc499812391"/>
        <w:bookmarkStart w:id="8221" w:name="_Toc499812489"/>
        <w:bookmarkStart w:id="8222" w:name="_Toc499812589"/>
        <w:bookmarkStart w:id="8223" w:name="_Toc499812749"/>
        <w:bookmarkStart w:id="8224" w:name="_Toc499812909"/>
        <w:bookmarkStart w:id="8225" w:name="_Toc499813069"/>
        <w:bookmarkStart w:id="8226" w:name="_Toc499813229"/>
        <w:bookmarkStart w:id="8227" w:name="_Toc499813389"/>
        <w:bookmarkStart w:id="8228" w:name="_Toc499813549"/>
        <w:bookmarkStart w:id="8229" w:name="_Toc499813709"/>
        <w:bookmarkStart w:id="8230" w:name="_Toc499813869"/>
        <w:bookmarkStart w:id="8231" w:name="_Toc499814029"/>
        <w:bookmarkStart w:id="8232" w:name="_Toc499814189"/>
        <w:bookmarkStart w:id="8233" w:name="_Toc499814349"/>
        <w:bookmarkStart w:id="8234" w:name="_Toc499814509"/>
        <w:bookmarkStart w:id="8235" w:name="_Toc499814669"/>
        <w:bookmarkStart w:id="8236" w:name="_Toc499814829"/>
        <w:bookmarkStart w:id="8237" w:name="_Toc499814989"/>
        <w:bookmarkStart w:id="8238" w:name="_Toc499815149"/>
        <w:bookmarkStart w:id="8239" w:name="_Toc499815309"/>
        <w:bookmarkStart w:id="8240" w:name="_Toc499815469"/>
        <w:bookmarkStart w:id="8241" w:name="_Toc499815627"/>
        <w:bookmarkStart w:id="8242" w:name="_Toc499815727"/>
        <w:bookmarkStart w:id="8243" w:name="_Toc499815885"/>
        <w:bookmarkStart w:id="8244" w:name="_Toc499815983"/>
        <w:bookmarkStart w:id="8245" w:name="_Toc499816081"/>
        <w:bookmarkStart w:id="8246" w:name="_Toc499816181"/>
        <w:bookmarkStart w:id="8247" w:name="_Toc499816339"/>
        <w:bookmarkStart w:id="8248" w:name="_Toc499816437"/>
        <w:bookmarkStart w:id="8249" w:name="_Toc499816535"/>
        <w:bookmarkStart w:id="8250" w:name="_Toc499816635"/>
        <w:bookmarkStart w:id="8251" w:name="_Toc499816793"/>
        <w:bookmarkStart w:id="8252" w:name="_Toc499816891"/>
        <w:bookmarkStart w:id="8253" w:name="_Toc499816989"/>
        <w:bookmarkStart w:id="8254" w:name="_Toc499817087"/>
        <w:bookmarkStart w:id="8255" w:name="_Toc499817185"/>
        <w:bookmarkStart w:id="8256" w:name="_Toc499817283"/>
        <w:bookmarkStart w:id="8257" w:name="_Toc499817381"/>
        <w:bookmarkStart w:id="8258" w:name="_Toc499817479"/>
        <w:bookmarkStart w:id="8259" w:name="_Toc499817577"/>
        <w:bookmarkStart w:id="8260" w:name="_Toc499817675"/>
        <w:bookmarkStart w:id="8261" w:name="_Toc499817773"/>
        <w:bookmarkStart w:id="8262" w:name="_Toc499817873"/>
        <w:bookmarkStart w:id="8263" w:name="_Toc499818031"/>
        <w:bookmarkStart w:id="8264" w:name="_Toc499818131"/>
        <w:bookmarkStart w:id="8265" w:name="_Toc499818291"/>
        <w:bookmarkStart w:id="8266" w:name="_Toc499818451"/>
        <w:bookmarkStart w:id="8267" w:name="_Toc499818611"/>
        <w:bookmarkStart w:id="8268" w:name="_Toc499818771"/>
        <w:bookmarkStart w:id="8269" w:name="_Toc499818931"/>
        <w:bookmarkStart w:id="8270" w:name="_Toc499819091"/>
        <w:bookmarkStart w:id="8271" w:name="_Toc499819251"/>
        <w:bookmarkStart w:id="8272" w:name="_Toc499819411"/>
        <w:bookmarkStart w:id="8273" w:name="_Toc499819571"/>
        <w:bookmarkStart w:id="8274" w:name="_Toc499819731"/>
        <w:bookmarkStart w:id="8275" w:name="_Toc499819891"/>
        <w:bookmarkStart w:id="8276" w:name="_Toc499820051"/>
        <w:bookmarkStart w:id="8277" w:name="_Toc499820211"/>
        <w:bookmarkStart w:id="8278" w:name="_Toc499820371"/>
        <w:bookmarkStart w:id="8279" w:name="_Toc499820531"/>
        <w:bookmarkStart w:id="8280" w:name="_Toc499820691"/>
        <w:bookmarkStart w:id="8281" w:name="_Toc499820851"/>
        <w:bookmarkStart w:id="8282" w:name="_Toc499821009"/>
        <w:bookmarkStart w:id="8283" w:name="_Toc499821109"/>
        <w:bookmarkStart w:id="8284" w:name="_Toc499821269"/>
        <w:bookmarkStart w:id="8285" w:name="_Toc499821429"/>
        <w:bookmarkStart w:id="8286" w:name="_Toc499821589"/>
        <w:bookmarkStart w:id="8287" w:name="_Toc499821749"/>
        <w:bookmarkStart w:id="8288" w:name="_Toc499821909"/>
        <w:bookmarkStart w:id="8289" w:name="_Toc499822069"/>
        <w:bookmarkStart w:id="8290" w:name="_Toc499822549"/>
        <w:bookmarkStart w:id="8291" w:name="_Toc499822709"/>
        <w:bookmarkStart w:id="8292" w:name="_Toc499822869"/>
        <w:bookmarkStart w:id="8293" w:name="_Toc499823029"/>
        <w:bookmarkStart w:id="8294" w:name="_Toc499823189"/>
        <w:bookmarkStart w:id="8295" w:name="_Toc499823349"/>
        <w:bookmarkStart w:id="8296" w:name="_Toc499823509"/>
        <w:bookmarkStart w:id="8297" w:name="_Toc499823669"/>
        <w:bookmarkStart w:id="8298" w:name="_Toc499823829"/>
        <w:bookmarkStart w:id="8299" w:name="_Toc499823989"/>
        <w:bookmarkStart w:id="8300" w:name="_Toc499824149"/>
        <w:bookmarkStart w:id="8301" w:name="_Toc499824309"/>
        <w:bookmarkStart w:id="8302" w:name="_Toc499824469"/>
        <w:bookmarkStart w:id="8303" w:name="_Toc499824629"/>
        <w:bookmarkStart w:id="8304" w:name="_Toc499824789"/>
        <w:bookmarkStart w:id="8305" w:name="_Toc499824949"/>
        <w:bookmarkStart w:id="8306" w:name="_Toc499825109"/>
        <w:bookmarkStart w:id="8307" w:name="_Toc499825267"/>
        <w:bookmarkStart w:id="8308" w:name="_Toc499825367"/>
        <w:bookmarkStart w:id="8309" w:name="_Toc499825527"/>
        <w:bookmarkStart w:id="8310" w:name="_Toc499825685"/>
        <w:bookmarkStart w:id="8311" w:name="_Toc499825785"/>
        <w:bookmarkStart w:id="8312" w:name="_Toc499825945"/>
        <w:bookmarkStart w:id="8313" w:name="_Toc499826105"/>
        <w:bookmarkStart w:id="8314" w:name="_Toc499826263"/>
        <w:bookmarkStart w:id="8315" w:name="_Toc499826363"/>
        <w:bookmarkStart w:id="8316" w:name="_Toc499826523"/>
        <w:bookmarkStart w:id="8317" w:name="_Toc499826681"/>
        <w:bookmarkStart w:id="8318" w:name="_Toc499826779"/>
        <w:bookmarkStart w:id="8319" w:name="_Toc499826877"/>
        <w:bookmarkStart w:id="8320" w:name="_Toc499826975"/>
        <w:bookmarkStart w:id="8321" w:name="_Toc499827073"/>
        <w:bookmarkStart w:id="8322" w:name="_Toc499827171"/>
        <w:bookmarkStart w:id="8323" w:name="_Toc499827269"/>
        <w:bookmarkStart w:id="8324" w:name="_Toc499827367"/>
        <w:bookmarkStart w:id="8325" w:name="_Toc499827465"/>
        <w:bookmarkStart w:id="8326" w:name="_Toc499827565"/>
        <w:bookmarkStart w:id="8327" w:name="_Toc499827723"/>
        <w:bookmarkStart w:id="8328" w:name="_Toc499827821"/>
        <w:bookmarkStart w:id="8329" w:name="_Toc499827921"/>
        <w:bookmarkStart w:id="8330" w:name="_Toc499828081"/>
        <w:bookmarkStart w:id="8331" w:name="_Toc499828239"/>
        <w:bookmarkStart w:id="8332" w:name="_Toc499828337"/>
        <w:bookmarkStart w:id="8333" w:name="_Toc499828437"/>
        <w:bookmarkStart w:id="8334" w:name="_Toc499828597"/>
        <w:bookmarkStart w:id="8335" w:name="_Toc499828757"/>
        <w:bookmarkStart w:id="8336" w:name="_Toc499828917"/>
        <w:bookmarkStart w:id="8337" w:name="_Toc499829077"/>
        <w:bookmarkStart w:id="8338" w:name="_Toc499829237"/>
        <w:bookmarkStart w:id="8339" w:name="_Toc499829397"/>
        <w:bookmarkStart w:id="8340" w:name="_Toc499829557"/>
        <w:bookmarkStart w:id="8341" w:name="_Toc499829717"/>
        <w:bookmarkStart w:id="8342" w:name="_Toc499829877"/>
        <w:bookmarkStart w:id="8343" w:name="_Toc499830037"/>
        <w:bookmarkStart w:id="8344" w:name="_Toc499830197"/>
        <w:bookmarkStart w:id="8345" w:name="_Toc499830357"/>
        <w:bookmarkStart w:id="8346" w:name="_Toc499830517"/>
        <w:bookmarkStart w:id="8347" w:name="_Toc499830677"/>
        <w:bookmarkStart w:id="8348" w:name="_Toc499830837"/>
        <w:bookmarkStart w:id="8349" w:name="_Toc499830997"/>
        <w:bookmarkStart w:id="8350" w:name="_Toc499831157"/>
        <w:bookmarkStart w:id="8351" w:name="_Toc499831317"/>
        <w:bookmarkStart w:id="8352" w:name="_Toc499831477"/>
        <w:bookmarkStart w:id="8353" w:name="_Toc499831637"/>
        <w:bookmarkStart w:id="8354" w:name="_Toc499831797"/>
        <w:bookmarkStart w:id="8355" w:name="_Toc499831957"/>
        <w:bookmarkStart w:id="8356" w:name="_Toc499832117"/>
        <w:bookmarkStart w:id="8357" w:name="_Toc499832277"/>
        <w:bookmarkStart w:id="8358" w:name="_Toc499832437"/>
        <w:bookmarkStart w:id="8359" w:name="_Toc499832597"/>
        <w:bookmarkStart w:id="8360" w:name="_Toc499832757"/>
        <w:bookmarkStart w:id="8361" w:name="_Toc499832917"/>
        <w:bookmarkStart w:id="8362" w:name="_Toc499833077"/>
        <w:bookmarkStart w:id="8363" w:name="_Toc499833237"/>
        <w:bookmarkStart w:id="8364" w:name="_Toc499833397"/>
        <w:bookmarkStart w:id="8365" w:name="_Toc499833557"/>
        <w:bookmarkStart w:id="8366" w:name="_Toc499833717"/>
        <w:bookmarkStart w:id="8367" w:name="_Toc499833877"/>
        <w:bookmarkStart w:id="8368" w:name="_Toc499834037"/>
        <w:bookmarkStart w:id="8369" w:name="_Toc499834197"/>
        <w:bookmarkStart w:id="8370" w:name="_Toc499834357"/>
        <w:bookmarkStart w:id="8371" w:name="_Toc499834517"/>
        <w:bookmarkStart w:id="8372" w:name="_Toc499834677"/>
        <w:bookmarkStart w:id="8373" w:name="_Toc499834837"/>
        <w:bookmarkStart w:id="8374" w:name="_Toc499834997"/>
        <w:bookmarkStart w:id="8375" w:name="_Toc499835157"/>
        <w:bookmarkStart w:id="8376" w:name="_Toc499835317"/>
        <w:bookmarkStart w:id="8377" w:name="_Toc499835477"/>
        <w:bookmarkStart w:id="8378" w:name="_Toc499835637"/>
        <w:bookmarkStart w:id="8379" w:name="_Toc499835797"/>
        <w:bookmarkStart w:id="8380" w:name="_Toc499835957"/>
        <w:bookmarkStart w:id="8381" w:name="_Toc499836117"/>
        <w:bookmarkStart w:id="8382" w:name="_Toc499836277"/>
        <w:bookmarkStart w:id="8383" w:name="_Toc499836437"/>
        <w:bookmarkStart w:id="8384" w:name="_Toc499836598"/>
        <w:bookmarkStart w:id="8385" w:name="_Toc499836759"/>
        <w:bookmarkStart w:id="8386" w:name="_Toc499836920"/>
        <w:bookmarkStart w:id="8387" w:name="_Toc499837081"/>
        <w:bookmarkStart w:id="8388" w:name="_Toc499837242"/>
        <w:bookmarkStart w:id="8389" w:name="_Toc499822495"/>
        <w:bookmarkStart w:id="8390" w:name="_Toc499822742"/>
        <w:bookmarkStart w:id="8391" w:name="_Toc499823153"/>
        <w:bookmarkStart w:id="8392" w:name="_Toc499837403"/>
        <w:bookmarkStart w:id="8393" w:name="_Toc499837564"/>
        <w:bookmarkStart w:id="8394" w:name="_Toc499837725"/>
        <w:bookmarkStart w:id="8395" w:name="_Toc499837886"/>
        <w:bookmarkStart w:id="8396" w:name="_Toc499838047"/>
        <w:bookmarkStart w:id="8397" w:name="_Toc499838208"/>
        <w:bookmarkStart w:id="8398" w:name="_Toc499838369"/>
        <w:bookmarkStart w:id="8399" w:name="_Toc499838530"/>
        <w:bookmarkStart w:id="8400" w:name="_Toc499838691"/>
        <w:bookmarkStart w:id="8401" w:name="_Toc499838852"/>
        <w:bookmarkStart w:id="8402" w:name="_Toc499839013"/>
        <w:bookmarkStart w:id="8403" w:name="_Toc499839174"/>
        <w:bookmarkStart w:id="8404" w:name="_Toc499839335"/>
        <w:bookmarkStart w:id="8405" w:name="_Toc499839494"/>
        <w:bookmarkStart w:id="8406" w:name="_Toc499839595"/>
        <w:bookmarkStart w:id="8407" w:name="_Toc499823458"/>
        <w:bookmarkStart w:id="8408" w:name="_Toc499823708"/>
        <w:bookmarkStart w:id="8409" w:name="_Toc499839756"/>
        <w:bookmarkStart w:id="8410" w:name="_Toc499824008"/>
        <w:bookmarkStart w:id="8411" w:name="_Toc499824313"/>
        <w:bookmarkStart w:id="8412" w:name="_Toc499824914"/>
        <w:bookmarkStart w:id="8413" w:name="_Toc499839917"/>
        <w:bookmarkStart w:id="8414" w:name="_Toc499840078"/>
        <w:bookmarkStart w:id="8415" w:name="_Toc499825219"/>
        <w:bookmarkStart w:id="8416" w:name="_Toc499840239"/>
        <w:bookmarkStart w:id="8417" w:name="_Toc499825404"/>
        <w:bookmarkStart w:id="8418" w:name="_Toc499840400"/>
        <w:bookmarkStart w:id="8419" w:name="_Toc499840561"/>
        <w:bookmarkStart w:id="8420" w:name="_Toc499840722"/>
        <w:bookmarkStart w:id="8421" w:name="_Toc499840883"/>
        <w:bookmarkStart w:id="8422" w:name="_Toc499825702"/>
        <w:bookmarkStart w:id="8423" w:name="_Toc499825947"/>
        <w:bookmarkStart w:id="8424" w:name="_Toc499826243"/>
        <w:bookmarkStart w:id="8425" w:name="_Toc499826486"/>
        <w:bookmarkStart w:id="8426" w:name="_Toc499826729"/>
        <w:bookmarkStart w:id="8427" w:name="_Toc499841044"/>
        <w:bookmarkStart w:id="8428" w:name="_Toc499826908"/>
        <w:bookmarkStart w:id="8429" w:name="_Toc499825122"/>
        <w:bookmarkStart w:id="8430" w:name="_Toc499827088"/>
        <w:bookmarkStart w:id="8431" w:name="_Toc499825644"/>
        <w:bookmarkStart w:id="8432" w:name="_Toc499826045"/>
        <w:bookmarkStart w:id="8433" w:name="_Toc499826499"/>
        <w:bookmarkStart w:id="8434" w:name="_Toc499827263"/>
        <w:bookmarkStart w:id="8435" w:name="_Toc499827443"/>
        <w:bookmarkStart w:id="8436" w:name="_Toc499826897"/>
        <w:bookmarkStart w:id="8437" w:name="_Toc499827232"/>
        <w:bookmarkStart w:id="8438" w:name="_Toc499827735"/>
        <w:bookmarkStart w:id="8439" w:name="_Toc499827912"/>
        <w:bookmarkStart w:id="8440" w:name="_Toc499828215"/>
        <w:bookmarkStart w:id="8441" w:name="_Toc499828396"/>
        <w:bookmarkStart w:id="8442" w:name="_Toc499828701"/>
        <w:bookmarkStart w:id="8443" w:name="_Toc499828947"/>
        <w:bookmarkStart w:id="8444" w:name="_Toc499827927"/>
        <w:bookmarkStart w:id="8445" w:name="_Toc499826215"/>
        <w:bookmarkStart w:id="8446" w:name="_Toc499826924"/>
        <w:bookmarkStart w:id="8447" w:name="_Toc499827556"/>
        <w:bookmarkStart w:id="8448" w:name="_Toc499826393"/>
        <w:bookmarkStart w:id="8449" w:name="_Toc499828381"/>
        <w:bookmarkStart w:id="8450" w:name="_Toc499828903"/>
        <w:bookmarkStart w:id="8451" w:name="_Toc499827881"/>
        <w:bookmarkStart w:id="8452" w:name="_Toc499828720"/>
        <w:bookmarkStart w:id="8453" w:name="_Toc499829539"/>
        <w:bookmarkStart w:id="8454" w:name="_Toc499829842"/>
        <w:bookmarkStart w:id="8455" w:name="_Toc499827901"/>
        <w:bookmarkStart w:id="8456" w:name="_Toc499829526"/>
        <w:bookmarkStart w:id="8457" w:name="_Toc499830214"/>
        <w:bookmarkStart w:id="8458" w:name="_Toc499830519"/>
        <w:bookmarkStart w:id="8459" w:name="_Toc499830475"/>
        <w:bookmarkStart w:id="8460" w:name="_Toc499831026"/>
        <w:bookmarkStart w:id="8461" w:name="_Toc499831325"/>
        <w:bookmarkStart w:id="8462" w:name="_Toc499831501"/>
        <w:bookmarkStart w:id="8463" w:name="_Toc499831801"/>
        <w:bookmarkStart w:id="8464" w:name="_Toc499831974"/>
        <w:bookmarkStart w:id="8465" w:name="_Toc499832892"/>
        <w:bookmarkStart w:id="8466" w:name="_Toc499833201"/>
        <w:bookmarkStart w:id="8467" w:name="_Toc499833110"/>
        <w:bookmarkStart w:id="8468" w:name="_Toc499833593"/>
        <w:bookmarkStart w:id="8469" w:name="_Toc499833903"/>
        <w:bookmarkStart w:id="8470" w:name="_Toc499834236"/>
        <w:bookmarkStart w:id="8471" w:name="_Toc499834626"/>
        <w:bookmarkStart w:id="8472" w:name="_Toc499834958"/>
        <w:bookmarkStart w:id="8473" w:name="_Toc499833975"/>
        <w:bookmarkStart w:id="8474" w:name="_Toc499835290"/>
        <w:bookmarkStart w:id="8475" w:name="_Toc499835624"/>
        <w:bookmarkStart w:id="8476" w:name="_Toc499834660"/>
        <w:bookmarkStart w:id="8477" w:name="_Toc499835346"/>
        <w:bookmarkStart w:id="8478" w:name="_Toc499836951"/>
        <w:bookmarkStart w:id="8479" w:name="_Toc499837343"/>
        <w:bookmarkStart w:id="8480" w:name="_Toc499837677"/>
        <w:bookmarkStart w:id="8481" w:name="_Toc499838011"/>
        <w:bookmarkStart w:id="8482" w:name="_Toc499842661"/>
        <w:bookmarkStart w:id="8483" w:name="_Toc499843326"/>
        <w:bookmarkEnd w:id="7750"/>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moveFrom>
    </w:p>
    <w:p w14:paraId="082143B7" w14:textId="3338AA09" w:rsidR="21142444" w:rsidRPr="00131064" w:rsidRDefault="21142444">
      <w:pPr>
        <w:pStyle w:val="Overskrift2"/>
        <w:rPr>
          <w:rPrChange w:id="8484" w:author="Oscar Herman Kise" w:date="2017-11-30T19:11:00Z">
            <w:rPr>
              <w:lang w:val="en-US"/>
            </w:rPr>
          </w:rPrChange>
        </w:rPr>
        <w:pPrChange w:id="8485" w:author="Oscar Herman Kise" w:date="2017-11-30T19:11:00Z">
          <w:pPr/>
        </w:pPrChange>
      </w:pPr>
      <w:bookmarkStart w:id="8486" w:name="_Toc499567451"/>
      <w:bookmarkStart w:id="8487" w:name="_Toc499568116"/>
      <w:bookmarkStart w:id="8488" w:name="_Toc499584490"/>
      <w:bookmarkStart w:id="8489" w:name="_Toc499584824"/>
      <w:bookmarkStart w:id="8490" w:name="_Toc499631417"/>
      <w:bookmarkStart w:id="8491" w:name="_Toc499646479"/>
      <w:bookmarkStart w:id="8492" w:name="_Toc499654692"/>
      <w:bookmarkStart w:id="8493" w:name="_Toc499722766"/>
      <w:bookmarkStart w:id="8494" w:name="_Toc499731817"/>
      <w:bookmarkStart w:id="8495" w:name="_Toc499733244"/>
      <w:bookmarkStart w:id="8496" w:name="_Toc499737753"/>
      <w:bookmarkStart w:id="8497" w:name="_Toc499750669"/>
      <w:bookmarkStart w:id="8498" w:name="_Toc499754022"/>
      <w:bookmarkStart w:id="8499" w:name="_Toc499757810"/>
      <w:bookmarkStart w:id="8500" w:name="_Toc499757369"/>
      <w:bookmarkStart w:id="8501" w:name="_Toc499806096"/>
      <w:bookmarkStart w:id="8502" w:name="_Toc499828949"/>
      <w:bookmarkStart w:id="8503" w:name="_Toc499829527"/>
      <w:bookmarkStart w:id="8504" w:name="_Toc499835625"/>
      <w:bookmarkStart w:id="8505" w:name="_Toc499843327"/>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moveFromRangeEnd w:id="6997"/>
    </w:p>
    <w:p w14:paraId="05893E4E" w14:textId="77777777" w:rsidR="00774FEE" w:rsidRPr="00B7686C" w:rsidRDefault="004B144A" w:rsidP="00774FEE">
      <w:pPr>
        <w:pStyle w:val="Brdtekst"/>
        <w:jc w:val="both"/>
        <w:rPr>
          <w:ins w:id="8506" w:author="Oscar Herman Kise" w:date="2017-11-28T14:39:00Z"/>
          <w:lang w:val="en-US"/>
        </w:rPr>
      </w:pPr>
      <w:ins w:id="8507" w:author="Morten Lerstad Solli" w:date="2017-11-27T12:33:00Z">
        <w:r w:rsidRPr="00B7686C">
          <w:rPr>
            <w:lang w:val="en-US"/>
          </w:rPr>
          <w:t xml:space="preserve">EventListeners are used </w:t>
        </w:r>
        <w:r w:rsidR="004F094B" w:rsidRPr="00B7686C">
          <w:rPr>
            <w:lang w:val="en-US"/>
          </w:rPr>
          <w:t xml:space="preserve">to trigger an event when </w:t>
        </w:r>
      </w:ins>
      <w:ins w:id="8508" w:author="Morten Lerstad Solli" w:date="2017-11-27T12:37:00Z">
        <w:r w:rsidR="004F094B" w:rsidRPr="00B7686C">
          <w:rPr>
            <w:lang w:val="en-US"/>
          </w:rPr>
          <w:t>an input is detecte</w:t>
        </w:r>
      </w:ins>
      <w:ins w:id="8509" w:author="Morten Lerstad Solli" w:date="2017-11-27T12:38:00Z">
        <w:r w:rsidR="004F094B" w:rsidRPr="00B7686C">
          <w:rPr>
            <w:lang w:val="en-US"/>
          </w:rPr>
          <w:t xml:space="preserve">d. This can be when we write on a keyboard, each keystroke triggers an event from an event listener. The listener then triggers </w:t>
        </w:r>
      </w:ins>
      <w:ins w:id="8510" w:author="Morten Lerstad Solli" w:date="2017-11-27T12:39:00Z">
        <w:r w:rsidR="004F094B" w:rsidRPr="00B7686C">
          <w:rPr>
            <w:lang w:val="en-US"/>
          </w:rPr>
          <w:t>an event which will start a task.</w:t>
        </w:r>
      </w:ins>
      <w:ins w:id="8511" w:author="Oscar Herman Kise" w:date="2017-11-28T14:37:00Z">
        <w:r w:rsidR="008A07D4" w:rsidRPr="00B7686C">
          <w:rPr>
            <w:lang w:val="en-US"/>
          </w:rPr>
          <w:t xml:space="preserve"> When making an e</w:t>
        </w:r>
      </w:ins>
      <w:ins w:id="8512" w:author="Oscar Herman Kise" w:date="2017-11-28T14:38:00Z">
        <w:r w:rsidR="008A07D4" w:rsidRPr="00B7686C">
          <w:rPr>
            <w:lang w:val="en-US"/>
          </w:rPr>
          <w:t>vent liste</w:t>
        </w:r>
        <w:r w:rsidR="008D3DF9" w:rsidRPr="00B7686C">
          <w:rPr>
            <w:lang w:val="en-US"/>
          </w:rPr>
          <w:t>ner is a</w:t>
        </w:r>
        <w:r w:rsidR="00774FEE" w:rsidRPr="00B7686C">
          <w:rPr>
            <w:lang w:val="en-US"/>
          </w:rPr>
          <w:t>n</w:t>
        </w:r>
        <w:r w:rsidR="008D3DF9" w:rsidRPr="00B7686C">
          <w:rPr>
            <w:lang w:val="en-US"/>
          </w:rPr>
          <w:t xml:space="preserve"> important feature of the listener</w:t>
        </w:r>
        <w:r w:rsidR="00774FEE" w:rsidRPr="00B7686C">
          <w:rPr>
            <w:lang w:val="en-US"/>
          </w:rPr>
          <w:t xml:space="preserve"> that</w:t>
        </w:r>
      </w:ins>
      <w:ins w:id="8513" w:author="Oscar Herman Kise" w:date="2017-11-28T14:39:00Z">
        <w:r w:rsidR="00774FEE" w:rsidRPr="00B7686C">
          <w:rPr>
            <w:lang w:val="en-US"/>
          </w:rPr>
          <w:t xml:space="preserve"> it needs to react quickly, and if it needs to start a lengthy task, this should be done in another thread. </w:t>
        </w:r>
      </w:ins>
      <w:customXmlInsRangeStart w:id="8514" w:author="Oscar Herman Kise" w:date="2017-11-28T14:39:00Z"/>
      <w:sdt>
        <w:sdtPr>
          <w:rPr>
            <w:lang w:val="en-US"/>
          </w:rPr>
          <w:id w:val="-209199803"/>
          <w:citation/>
        </w:sdtPr>
        <w:sdtContent>
          <w:customXmlInsRangeEnd w:id="8514"/>
          <w:ins w:id="8515" w:author="Oscar Herman Kise" w:date="2017-11-28T14:39:00Z">
            <w:r w:rsidR="00774FEE" w:rsidRPr="00CD6AE6">
              <w:rPr>
                <w:lang w:val="en-US"/>
              </w:rPr>
              <w:fldChar w:fldCharType="begin"/>
            </w:r>
            <w:r w:rsidR="00774FEE" w:rsidRPr="00B7686C">
              <w:rPr>
                <w:lang w:val="en-US"/>
              </w:rPr>
              <w:instrText xml:space="preserve"> CITATION doc17 \l 1044 </w:instrText>
            </w:r>
            <w:r w:rsidR="00774FEE" w:rsidRPr="00CD6AE6">
              <w:rPr>
                <w:lang w:val="en-US"/>
              </w:rPr>
              <w:fldChar w:fldCharType="separate"/>
            </w:r>
          </w:ins>
          <w:r w:rsidR="009C609D">
            <w:rPr>
              <w:noProof/>
              <w:lang w:val="en-US"/>
            </w:rPr>
            <w:t>(docs.oracle.com u.d.)</w:t>
          </w:r>
          <w:ins w:id="8516" w:author="Oscar Herman Kise" w:date="2017-11-28T14:39:00Z">
            <w:r w:rsidR="00774FEE" w:rsidRPr="00CD6AE6">
              <w:rPr>
                <w:lang w:val="en-US"/>
              </w:rPr>
              <w:fldChar w:fldCharType="end"/>
            </w:r>
          </w:ins>
          <w:customXmlInsRangeStart w:id="8517" w:author="Oscar Herman Kise" w:date="2017-11-28T14:39:00Z"/>
        </w:sdtContent>
      </w:sdt>
      <w:customXmlInsRangeEnd w:id="8517"/>
    </w:p>
    <w:p w14:paraId="6FC49F36" w14:textId="456F6359" w:rsidR="00D41CCC" w:rsidRPr="00B7686C" w:rsidDel="00556B38" w:rsidRDefault="004F094B">
      <w:pPr>
        <w:pStyle w:val="Brdtekst"/>
        <w:jc w:val="both"/>
        <w:rPr>
          <w:ins w:id="8518" w:author="Morten Lerstad Solli" w:date="2017-11-27T12:22:00Z"/>
          <w:del w:id="8519" w:author="Oscar Herman Kise" w:date="2017-11-28T14:39:00Z"/>
          <w:lang w:val="en-US"/>
        </w:rPr>
        <w:pPrChange w:id="8520" w:author="Oscar Herman Kise" w:date="2017-11-28T13:49:00Z">
          <w:pPr>
            <w:pStyle w:val="Brdtekst"/>
          </w:pPr>
        </w:pPrChange>
      </w:pPr>
      <w:ins w:id="8521" w:author="Morten Lerstad Solli" w:date="2017-11-27T12:42:00Z">
        <w:del w:id="8522" w:author="Oscar Herman Kise" w:date="2017-11-28T14:39:00Z">
          <w:r w:rsidRPr="00B7686C" w:rsidDel="00774FEE">
            <w:rPr>
              <w:lang w:val="en-US"/>
            </w:rPr>
            <w:delText xml:space="preserve"> </w:delText>
          </w:r>
          <w:r w:rsidRPr="00B7686C" w:rsidDel="00556B38">
            <w:rPr>
              <w:lang w:val="en-US"/>
            </w:rPr>
            <w:delText xml:space="preserve">The most important to keep in mind when making an event listener is that it </w:delText>
          </w:r>
        </w:del>
      </w:ins>
      <w:ins w:id="8523" w:author="Morten Lerstad Solli" w:date="2017-11-27T12:43:00Z">
        <w:del w:id="8524" w:author="Oscar Herman Kise" w:date="2017-11-28T14:39:00Z">
          <w:r w:rsidRPr="00B7686C" w:rsidDel="00556B38">
            <w:rPr>
              <w:lang w:val="en-US"/>
            </w:rPr>
            <w:delText xml:space="preserve">need to react </w:delText>
          </w:r>
          <w:r w:rsidR="00E63756" w:rsidRPr="00B7686C" w:rsidDel="00556B38">
            <w:rPr>
              <w:lang w:val="en-US"/>
            </w:rPr>
            <w:delText xml:space="preserve">quickly, and if it </w:delText>
          </w:r>
        </w:del>
      </w:ins>
      <w:ins w:id="8525" w:author="Morten Lerstad Solli" w:date="2017-11-27T12:44:00Z">
        <w:del w:id="8526" w:author="Oscar Herman Kise" w:date="2017-11-28T14:39:00Z">
          <w:r w:rsidR="00E63756" w:rsidRPr="00B7686C" w:rsidDel="00556B38">
            <w:rPr>
              <w:lang w:val="en-US"/>
            </w:rPr>
            <w:delText>need</w:delText>
          </w:r>
        </w:del>
      </w:ins>
      <w:ins w:id="8527" w:author="Morten Lerstad Solli" w:date="2017-11-27T12:45:00Z">
        <w:del w:id="8528" w:author="Oscar Herman Kise" w:date="2017-11-28T14:39:00Z">
          <w:r w:rsidR="00E63756" w:rsidRPr="00B7686C" w:rsidDel="00556B38">
            <w:rPr>
              <w:lang w:val="en-US"/>
            </w:rPr>
            <w:delText>s</w:delText>
          </w:r>
        </w:del>
      </w:ins>
      <w:ins w:id="8529" w:author="Morten Lerstad Solli" w:date="2017-11-27T12:44:00Z">
        <w:del w:id="8530" w:author="Oscar Herman Kise" w:date="2017-11-28T14:39:00Z">
          <w:r w:rsidR="00E63756" w:rsidRPr="00B7686C" w:rsidDel="00556B38">
            <w:rPr>
              <w:lang w:val="en-US"/>
            </w:rPr>
            <w:delText xml:space="preserve"> to start a lengthy </w:delText>
          </w:r>
        </w:del>
      </w:ins>
      <w:ins w:id="8531" w:author="Morten Lerstad Solli" w:date="2017-11-27T12:45:00Z">
        <w:del w:id="8532" w:author="Oscar Herman Kise" w:date="2017-11-28T14:39:00Z">
          <w:r w:rsidR="00E63756" w:rsidRPr="00B7686C" w:rsidDel="00556B38">
            <w:rPr>
              <w:lang w:val="en-US"/>
            </w:rPr>
            <w:delText>task,</w:delText>
          </w:r>
        </w:del>
      </w:ins>
      <w:ins w:id="8533" w:author="Morten Lerstad Solli" w:date="2017-11-27T12:44:00Z">
        <w:del w:id="8534" w:author="Oscar Herman Kise" w:date="2017-11-28T14:39:00Z">
          <w:r w:rsidR="00E63756" w:rsidRPr="00B7686C" w:rsidDel="00556B38">
            <w:rPr>
              <w:lang w:val="en-US"/>
            </w:rPr>
            <w:delText xml:space="preserve"> this should be done in another thread.</w:delText>
          </w:r>
        </w:del>
      </w:ins>
      <w:ins w:id="8535" w:author="Morten Lerstad Solli" w:date="2017-11-27T12:39:00Z">
        <w:del w:id="8536" w:author="Oscar Herman Kise" w:date="2017-11-28T14:39:00Z">
          <w:r w:rsidRPr="00B7686C" w:rsidDel="00556B38">
            <w:rPr>
              <w:lang w:val="en-US"/>
            </w:rPr>
            <w:delText xml:space="preserve"> </w:delText>
          </w:r>
        </w:del>
      </w:ins>
      <w:customXmlInsRangeStart w:id="8537" w:author="Morten Lerstad Solli" w:date="2017-11-27T12:42:00Z"/>
      <w:customXmlDelRangeStart w:id="8538" w:author="Oscar Herman Kise" w:date="2017-11-28T14:39:00Z"/>
      <w:sdt>
        <w:sdtPr>
          <w:rPr>
            <w:lang w:val="en-US"/>
          </w:rPr>
          <w:id w:val="1142463016"/>
          <w:citation/>
        </w:sdtPr>
        <w:sdtContent>
          <w:customXmlInsRangeEnd w:id="8537"/>
          <w:customXmlDelRangeEnd w:id="8538"/>
          <w:ins w:id="8539" w:author="Morten Lerstad Solli" w:date="2017-11-27T12:42:00Z">
            <w:del w:id="8540" w:author="Oscar Herman Kise" w:date="2017-11-28T14:39:00Z">
              <w:r w:rsidRPr="00CD6AE6" w:rsidDel="00556B38">
                <w:rPr>
                  <w:lang w:val="en-US"/>
                </w:rPr>
                <w:fldChar w:fldCharType="begin"/>
              </w:r>
              <w:r w:rsidRPr="00B7686C" w:rsidDel="00556B38">
                <w:rPr>
                  <w:lang w:val="en-US"/>
                  <w:rPrChange w:id="8541" w:author="Morten Lerstad Solli" w:date="2017-11-29T12:21:00Z">
                    <w:rPr/>
                  </w:rPrChange>
                </w:rPr>
                <w:delInstrText xml:space="preserve"> CITATION doc17 \l 1044 </w:delInstrText>
              </w:r>
            </w:del>
          </w:ins>
          <w:del w:id="8542" w:author="Oscar Herman Kise" w:date="2017-11-28T14:39:00Z">
            <w:r w:rsidRPr="00CD6AE6" w:rsidDel="00556B38">
              <w:rPr>
                <w:lang w:val="en-US"/>
              </w:rPr>
              <w:fldChar w:fldCharType="separate"/>
            </w:r>
            <w:r w:rsidR="00981D92" w:rsidRPr="00B7686C" w:rsidDel="00556B38">
              <w:rPr>
                <w:noProof/>
                <w:lang w:val="en-US"/>
              </w:rPr>
              <w:delText>(docs.oracle.com u.d.)</w:delText>
            </w:r>
          </w:del>
          <w:ins w:id="8543" w:author="Morten Lerstad Solli" w:date="2017-11-27T12:42:00Z">
            <w:del w:id="8544" w:author="Oscar Herman Kise" w:date="2017-11-28T14:39:00Z">
              <w:r w:rsidRPr="00CD6AE6" w:rsidDel="00556B38">
                <w:rPr>
                  <w:lang w:val="en-US"/>
                </w:rPr>
                <w:fldChar w:fldCharType="end"/>
              </w:r>
            </w:del>
          </w:ins>
          <w:customXmlInsRangeStart w:id="8545" w:author="Morten Lerstad Solli" w:date="2017-11-27T12:42:00Z"/>
          <w:customXmlDelRangeStart w:id="8546" w:author="Oscar Herman Kise" w:date="2017-11-28T14:39:00Z"/>
        </w:sdtContent>
      </w:sdt>
      <w:customXmlInsRangeEnd w:id="8545"/>
      <w:customXmlDelRangeEnd w:id="8546"/>
    </w:p>
    <w:p w14:paraId="12029672" w14:textId="5D431E8E" w:rsidR="21142444" w:rsidRPr="00B7686C" w:rsidDel="00183930" w:rsidRDefault="21142444">
      <w:pPr>
        <w:pStyle w:val="Overskrift2"/>
        <w:jc w:val="both"/>
        <w:rPr>
          <w:moveFrom w:id="8547" w:author="Morten Lerstad Solli" w:date="2017-11-27T01:52:00Z"/>
          <w:lang w:val="en-US"/>
        </w:rPr>
        <w:pPrChange w:id="8548" w:author="Oscar Herman Kise" w:date="2017-11-28T13:49:00Z">
          <w:pPr>
            <w:pStyle w:val="Overskrift2"/>
          </w:pPr>
        </w:pPrChange>
      </w:pPr>
      <w:moveFromRangeStart w:id="8549" w:author="Morten Lerstad Solli" w:date="2017-11-27T01:52:00Z" w:name="move499510945"/>
      <w:moveFrom w:id="8550" w:author="Morten Lerstad Solli" w:date="2017-11-27T01:52:00Z">
        <w:del w:id="8551" w:author="Oscar Herman Kise" w:date="2017-11-28T14:39:00Z">
          <w:r w:rsidRPr="005A3108" w:rsidDel="00556B38">
            <w:rPr>
              <w:lang w:val="en-US"/>
            </w:rPr>
            <w:delText xml:space="preserve"> </w:delText>
          </w:r>
        </w:del>
        <w:bookmarkStart w:id="8552" w:name="_Toc498948261"/>
        <w:bookmarkStart w:id="8553" w:name="_Toc498963122"/>
        <w:bookmarkStart w:id="8554" w:name="_Toc499034244"/>
        <w:bookmarkStart w:id="8555" w:name="_Toc499047078"/>
        <w:bookmarkStart w:id="8556" w:name="_Toc499129446"/>
        <w:bookmarkStart w:id="8557" w:name="_Toc499197451"/>
        <w:bookmarkStart w:id="8558" w:name="_Toc499231041"/>
        <w:bookmarkStart w:id="8559" w:name="_Toc499394285"/>
        <w:bookmarkStart w:id="8560" w:name="_Toc499485444"/>
        <w:bookmarkStart w:id="8561" w:name="_Toc499485854"/>
        <w:bookmarkStart w:id="8562" w:name="_Toc499485944"/>
        <w:bookmarkStart w:id="8563" w:name="_Toc499500653"/>
        <w:bookmarkStart w:id="8564" w:name="_Toc499731593"/>
        <w:r w:rsidRPr="00F11BCB" w:rsidDel="00183930">
          <w:rPr>
            <w:b w:val="0"/>
            <w:i w:val="0"/>
            <w:lang w:val="en-US"/>
          </w:rPr>
          <w:t>Executor</w:t>
        </w:r>
        <w:bookmarkEnd w:id="8552"/>
        <w:bookmarkEnd w:id="8553"/>
        <w:bookmarkEnd w:id="8554"/>
        <w:bookmarkEnd w:id="8555"/>
        <w:bookmarkEnd w:id="8556"/>
        <w:bookmarkEnd w:id="8557"/>
        <w:bookmarkEnd w:id="8558"/>
        <w:bookmarkEnd w:id="8559"/>
        <w:bookmarkEnd w:id="8560"/>
        <w:bookmarkEnd w:id="8561"/>
        <w:bookmarkEnd w:id="8562"/>
        <w:bookmarkEnd w:id="8563"/>
        <w:bookmarkEnd w:id="8564"/>
      </w:moveFrom>
    </w:p>
    <w:p w14:paraId="41CC3A10" w14:textId="45EF67DC" w:rsidR="21142444" w:rsidRPr="00B7686C" w:rsidDel="00183930" w:rsidRDefault="21142444">
      <w:pPr>
        <w:pStyle w:val="Brdtekst"/>
        <w:jc w:val="both"/>
        <w:rPr>
          <w:moveFrom w:id="8565" w:author="Morten Lerstad Solli" w:date="2017-11-27T01:52:00Z"/>
          <w:lang w:val="en-US"/>
        </w:rPr>
        <w:pPrChange w:id="8566" w:author="Oscar Herman Kise" w:date="2017-11-28T13:49:00Z">
          <w:pPr>
            <w:pStyle w:val="Brdtekst"/>
          </w:pPr>
        </w:pPrChange>
      </w:pPr>
    </w:p>
    <w:p w14:paraId="160F23BD" w14:textId="3400DEF3" w:rsidR="21142444" w:rsidRPr="00B7686C" w:rsidDel="00183930" w:rsidRDefault="21142444">
      <w:pPr>
        <w:pStyle w:val="Brdtekst"/>
        <w:jc w:val="both"/>
        <w:rPr>
          <w:moveFrom w:id="8567" w:author="Morten Lerstad Solli" w:date="2017-11-27T01:52:00Z"/>
          <w:lang w:val="en-US"/>
        </w:rPr>
        <w:pPrChange w:id="8568" w:author="Oscar Herman Kise" w:date="2017-11-28T13:49:00Z">
          <w:pPr>
            <w:pStyle w:val="Brdtekst"/>
          </w:pPr>
        </w:pPrChange>
      </w:pPr>
    </w:p>
    <w:p w14:paraId="70833139" w14:textId="42806882" w:rsidR="007F5190" w:rsidRPr="00B7686C" w:rsidRDefault="21142444">
      <w:pPr>
        <w:pStyle w:val="Brdtekst"/>
        <w:jc w:val="both"/>
        <w:rPr>
          <w:ins w:id="8569" w:author="Morten Lerstad Solli" w:date="2017-11-27T01:51:00Z"/>
          <w:lang w:val="en-US"/>
        </w:rPr>
        <w:pPrChange w:id="8570" w:author="Oscar Herman Kise" w:date="2017-11-28T13:49:00Z">
          <w:pPr>
            <w:pStyle w:val="Brdtekst"/>
          </w:pPr>
        </w:pPrChange>
      </w:pPr>
      <w:moveFrom w:id="8571" w:author="Morten Lerstad Solli" w:date="2017-11-27T01:52:00Z">
        <w:r w:rsidRPr="00B7686C" w:rsidDel="00183930">
          <w:rPr>
            <w:lang w:val="en-US"/>
          </w:rPr>
          <w:t xml:space="preserve"> </w:t>
        </w:r>
        <w:bookmarkStart w:id="8572" w:name="_Toc498948262"/>
        <w:bookmarkStart w:id="8573" w:name="_Toc498963123"/>
        <w:bookmarkStart w:id="8574" w:name="_Toc499034245"/>
        <w:bookmarkStart w:id="8575" w:name="_Toc499047079"/>
        <w:bookmarkStart w:id="8576" w:name="_Toc499129447"/>
        <w:bookmarkStart w:id="8577" w:name="_Toc499197452"/>
        <w:bookmarkStart w:id="8578" w:name="_Toc499231042"/>
        <w:bookmarkStart w:id="8579" w:name="_Toc499394286"/>
        <w:bookmarkStart w:id="8580" w:name="_Toc499485445"/>
        <w:bookmarkStart w:id="8581" w:name="_Toc499485855"/>
        <w:bookmarkStart w:id="8582" w:name="_Toc499485945"/>
        <w:bookmarkStart w:id="8583" w:name="_Toc499500654"/>
        <w:r w:rsidRPr="00B7686C" w:rsidDel="00183930">
          <w:rPr>
            <w:lang w:val="en-US"/>
          </w:rPr>
          <w:t>Scheduler</w:t>
        </w:r>
      </w:moveFrom>
      <w:bookmarkEnd w:id="8572"/>
      <w:bookmarkEnd w:id="8573"/>
      <w:bookmarkEnd w:id="8574"/>
      <w:bookmarkEnd w:id="8575"/>
      <w:bookmarkEnd w:id="8576"/>
      <w:bookmarkEnd w:id="8577"/>
      <w:bookmarkEnd w:id="8578"/>
      <w:bookmarkEnd w:id="8579"/>
      <w:bookmarkEnd w:id="8580"/>
      <w:bookmarkEnd w:id="8581"/>
      <w:bookmarkEnd w:id="8582"/>
      <w:bookmarkEnd w:id="8583"/>
      <w:moveFromRangeEnd w:id="8549"/>
    </w:p>
    <w:p w14:paraId="7A5C2C92" w14:textId="61F25AF9" w:rsidR="007F5190" w:rsidRPr="00B7686C" w:rsidRDefault="00C8375D">
      <w:pPr>
        <w:pStyle w:val="Overskrift2"/>
        <w:jc w:val="both"/>
        <w:rPr>
          <w:moveTo w:id="8584" w:author="Morten Lerstad Solli" w:date="2017-11-27T01:51:00Z"/>
          <w:lang w:val="en-US"/>
        </w:rPr>
        <w:pPrChange w:id="8585" w:author="Oscar Herman Kise" w:date="2017-11-28T13:49:00Z">
          <w:pPr>
            <w:pStyle w:val="Overskrift2"/>
          </w:pPr>
        </w:pPrChange>
      </w:pPr>
      <w:bookmarkStart w:id="8586" w:name="_Toc499567452"/>
      <w:bookmarkStart w:id="8587" w:name="_Toc499568117"/>
      <w:ins w:id="8588" w:author="Oscar Herman Kise" w:date="2017-11-27T17:52:00Z">
        <w:r w:rsidRPr="00B7686C">
          <w:rPr>
            <w:lang w:val="en-US"/>
          </w:rPr>
          <w:t xml:space="preserve"> </w:t>
        </w:r>
      </w:ins>
      <w:bookmarkStart w:id="8589" w:name="_Toc499584491"/>
      <w:bookmarkStart w:id="8590" w:name="_Toc499584825"/>
      <w:bookmarkStart w:id="8591" w:name="_Toc499631418"/>
      <w:bookmarkStart w:id="8592" w:name="_Toc499646480"/>
      <w:bookmarkStart w:id="8593" w:name="_Toc499654693"/>
      <w:bookmarkStart w:id="8594" w:name="_Toc499722767"/>
      <w:bookmarkStart w:id="8595" w:name="_Toc499733245"/>
      <w:bookmarkStart w:id="8596" w:name="_Toc499737754"/>
      <w:bookmarkStart w:id="8597" w:name="_Toc499750670"/>
      <w:bookmarkStart w:id="8598" w:name="_Toc499754023"/>
      <w:bookmarkStart w:id="8599" w:name="_Toc499757811"/>
      <w:bookmarkStart w:id="8600" w:name="_Toc499757370"/>
      <w:bookmarkStart w:id="8601" w:name="_Toc499806097"/>
      <w:bookmarkStart w:id="8602" w:name="_Toc499828950"/>
      <w:bookmarkStart w:id="8603" w:name="_Toc499829528"/>
      <w:bookmarkStart w:id="8604" w:name="_Toc499835627"/>
      <w:bookmarkStart w:id="8605" w:name="_Toc499843328"/>
      <w:moveToRangeStart w:id="8606" w:author="Morten Lerstad Solli" w:date="2017-11-27T01:51:00Z" w:name="move499510808"/>
      <w:moveTo w:id="8607" w:author="Morten Lerstad Solli" w:date="2017-11-27T01:51:00Z">
        <w:r w:rsidR="007F5190" w:rsidRPr="00B7686C">
          <w:rPr>
            <w:lang w:val="en-US"/>
          </w:rPr>
          <w:t>Serial Communication</w:t>
        </w:r>
        <w:bookmarkEnd w:id="8586"/>
        <w:bookmarkEnd w:id="8587"/>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moveTo>
    </w:p>
    <w:p w14:paraId="3D26E064" w14:textId="78436E3A" w:rsidR="007F5190" w:rsidRPr="00B7686C" w:rsidRDefault="00E63756">
      <w:pPr>
        <w:jc w:val="both"/>
        <w:rPr>
          <w:del w:id="8608" w:author="Morten Lerstad Solli" w:date="2017-11-27T12:45:00Z"/>
          <w:moveTo w:id="8609" w:author="Morten Lerstad Solli" w:date="2017-11-27T01:51:00Z"/>
          <w:lang w:val="en-US"/>
        </w:rPr>
        <w:pPrChange w:id="8610" w:author="Oscar Herman Kise" w:date="2017-11-28T13:49:00Z">
          <w:pPr/>
        </w:pPrChange>
      </w:pPr>
      <w:ins w:id="8611" w:author="Morten Lerstad Solli" w:date="2017-11-27T12:45:00Z">
        <w:r w:rsidRPr="00B7686C">
          <w:rPr>
            <w:rFonts w:eastAsia="Times New Roman"/>
            <w:lang w:val="en-US"/>
            <w:rPrChange w:id="8612" w:author="Morten Lerstad Solli" w:date="2017-11-29T12:21:00Z">
              <w:rPr>
                <w:rFonts w:ascii="Times New Roman" w:eastAsia="Times New Roman" w:hAnsi="Times New Roman"/>
                <w:lang w:val="en-US"/>
              </w:rPr>
            </w:rPrChange>
          </w:rPr>
          <w:t>Serial communication is a</w:t>
        </w:r>
      </w:ins>
      <w:ins w:id="8613" w:author="Morten Lerstad Solli" w:date="2017-11-27T12:47:00Z">
        <w:r w:rsidRPr="00B7686C">
          <w:rPr>
            <w:lang w:val="en-US"/>
          </w:rPr>
          <w:t xml:space="preserve"> way of transferring data over one line. The data will be </w:t>
        </w:r>
      </w:ins>
      <w:ins w:id="8614" w:author="Morten Lerstad Solli" w:date="2017-11-27T12:49:00Z">
        <w:r w:rsidRPr="00B7686C">
          <w:rPr>
            <w:lang w:val="en-US"/>
          </w:rPr>
          <w:t xml:space="preserve">sent one bit at a time over the same line or bus. </w:t>
        </w:r>
      </w:ins>
      <w:ins w:id="8615" w:author="Morten Lerstad Solli" w:date="2017-11-27T12:55:00Z">
        <w:r w:rsidRPr="00B7686C">
          <w:rPr>
            <w:lang w:val="en-US"/>
          </w:rPr>
          <w:t xml:space="preserve">When using serial </w:t>
        </w:r>
      </w:ins>
      <w:ins w:id="8616" w:author="Morten Lerstad Solli" w:date="2017-11-27T12:56:00Z">
        <w:r w:rsidR="0051595A" w:rsidRPr="00B7686C">
          <w:rPr>
            <w:lang w:val="en-US"/>
          </w:rPr>
          <w:t>communications,</w:t>
        </w:r>
      </w:ins>
      <w:ins w:id="8617" w:author="Morten Lerstad Solli" w:date="2017-11-27T12:55:00Z">
        <w:r w:rsidRPr="00B7686C">
          <w:rPr>
            <w:lang w:val="en-US"/>
          </w:rPr>
          <w:t xml:space="preserve"> </w:t>
        </w:r>
        <w:del w:id="8618" w:author="Oscar Herman Kise" w:date="2017-11-28T14:40:00Z">
          <w:r w:rsidRPr="00B7686C" w:rsidDel="00D974B6">
            <w:rPr>
              <w:lang w:val="en-US"/>
            </w:rPr>
            <w:delText>we</w:delText>
          </w:r>
        </w:del>
      </w:ins>
      <w:ins w:id="8619" w:author="Oscar Herman Kise" w:date="2017-11-28T14:40:00Z">
        <w:r w:rsidR="00D974B6" w:rsidRPr="00B7686C">
          <w:rPr>
            <w:lang w:val="en-US"/>
          </w:rPr>
          <w:t xml:space="preserve">are there two </w:t>
        </w:r>
      </w:ins>
      <w:ins w:id="8620" w:author="Morten Lerstad Solli" w:date="2017-11-27T12:55:00Z">
        <w:del w:id="8621" w:author="Oscar Herman Kise" w:date="2017-11-28T14:40:00Z">
          <w:r w:rsidRPr="00B7686C" w:rsidDel="00D974B6">
            <w:rPr>
              <w:lang w:val="en-US"/>
            </w:rPr>
            <w:delText xml:space="preserve"> have to </w:delText>
          </w:r>
        </w:del>
        <w:r w:rsidR="0051595A" w:rsidRPr="00B7686C">
          <w:rPr>
            <w:lang w:val="en-US"/>
          </w:rPr>
          <w:t>ways to define the transfer speed. Baud rate, which is how many</w:t>
        </w:r>
      </w:ins>
      <w:ins w:id="8622" w:author="Morten Lerstad Solli" w:date="2017-11-27T12:56:00Z">
        <w:r w:rsidR="0051595A" w:rsidRPr="00B7686C">
          <w:rPr>
            <w:lang w:val="en-US"/>
          </w:rPr>
          <w:t xml:space="preserve"> time</w:t>
        </w:r>
      </w:ins>
      <w:ins w:id="8623" w:author="Oscar Herman Kise" w:date="2017-11-28T14:40:00Z">
        <w:r w:rsidR="00747418" w:rsidRPr="00B7686C">
          <w:rPr>
            <w:lang w:val="en-US"/>
          </w:rPr>
          <w:t>s</w:t>
        </w:r>
      </w:ins>
      <w:ins w:id="8624" w:author="Morten Lerstad Solli" w:date="2017-11-27T12:56:00Z">
        <w:r w:rsidR="0051595A" w:rsidRPr="00B7686C">
          <w:rPr>
            <w:lang w:val="en-US"/>
          </w:rPr>
          <w:t xml:space="preserve"> a second the line changes state. Bits p</w:t>
        </w:r>
      </w:ins>
      <w:ins w:id="8625" w:author="Oscar Herman Kise" w:date="2017-11-28T14:40:00Z">
        <w:r w:rsidR="00747418" w:rsidRPr="00B7686C">
          <w:rPr>
            <w:lang w:val="en-US"/>
          </w:rPr>
          <w:t>e</w:t>
        </w:r>
      </w:ins>
      <w:ins w:id="8626" w:author="Morten Lerstad Solli" w:date="2017-11-27T12:56:00Z">
        <w:r w:rsidR="0051595A" w:rsidRPr="00B7686C">
          <w:rPr>
            <w:lang w:val="en-US"/>
          </w:rPr>
          <w:t>r</w:t>
        </w:r>
        <w:del w:id="8627" w:author="Oscar Herman Kise" w:date="2017-11-28T14:40:00Z">
          <w:r w:rsidR="0051595A" w:rsidRPr="00B7686C" w:rsidDel="00747418">
            <w:rPr>
              <w:lang w:val="en-US"/>
            </w:rPr>
            <w:delText>.</w:delText>
          </w:r>
        </w:del>
        <w:r w:rsidR="0051595A" w:rsidRPr="00B7686C">
          <w:rPr>
            <w:lang w:val="en-US"/>
          </w:rPr>
          <w:t xml:space="preserve"> </w:t>
        </w:r>
      </w:ins>
      <w:ins w:id="8628" w:author="Oscar Herman Kise" w:date="2017-11-28T14:40:00Z">
        <w:r w:rsidR="00747418" w:rsidRPr="00B7686C">
          <w:rPr>
            <w:lang w:val="en-US"/>
          </w:rPr>
          <w:t>s</w:t>
        </w:r>
      </w:ins>
      <w:ins w:id="8629" w:author="Morten Lerstad Solli" w:date="2017-11-27T12:56:00Z">
        <w:del w:id="8630" w:author="Oscar Herman Kise" w:date="2017-11-28T14:40:00Z">
          <w:r w:rsidR="0051595A" w:rsidRPr="00B7686C" w:rsidDel="00747418">
            <w:rPr>
              <w:lang w:val="en-US"/>
            </w:rPr>
            <w:delText>S</w:delText>
          </w:r>
        </w:del>
        <w:r w:rsidR="0051595A" w:rsidRPr="00B7686C">
          <w:rPr>
            <w:lang w:val="en-US"/>
          </w:rPr>
          <w:t>econd, which is how many bits can be sent each second.</w:t>
        </w:r>
      </w:ins>
      <w:ins w:id="8631" w:author="Morten Lerstad Solli" w:date="2017-11-27T12:48:00Z">
        <w:r w:rsidRPr="00B7686C">
          <w:rPr>
            <w:lang w:val="en-US"/>
          </w:rPr>
          <w:t xml:space="preserve"> </w:t>
        </w:r>
      </w:ins>
      <w:ins w:id="8632" w:author="Morten Lerstad Solli" w:date="2017-11-27T13:17:00Z">
        <w:r w:rsidR="00241087" w:rsidRPr="00B7686C">
          <w:rPr>
            <w:lang w:val="en-US"/>
          </w:rPr>
          <w:t xml:space="preserve">The most widely used serial interface is the USB. </w:t>
        </w:r>
        <w:r w:rsidR="008B1F38" w:rsidRPr="00B7686C">
          <w:rPr>
            <w:lang w:val="en-US"/>
          </w:rPr>
          <w:t xml:space="preserve">USB supports full </w:t>
        </w:r>
      </w:ins>
      <w:ins w:id="8633" w:author="Morten Lerstad Solli" w:date="2017-11-27T13:18:00Z">
        <w:r w:rsidR="008B1F38" w:rsidRPr="00B7686C">
          <w:rPr>
            <w:lang w:val="en-US"/>
          </w:rPr>
          <w:t xml:space="preserve">duplex communication, which means data can be sent and received at the same time. </w:t>
        </w:r>
      </w:ins>
      <w:customXmlInsRangeStart w:id="8634" w:author="Morten Lerstad Solli" w:date="2017-11-27T13:18:00Z"/>
      <w:sdt>
        <w:sdtPr>
          <w:rPr>
            <w:lang w:val="en-US"/>
          </w:rPr>
          <w:id w:val="857393970"/>
          <w:citation/>
        </w:sdtPr>
        <w:sdtContent>
          <w:customXmlInsRangeEnd w:id="8634"/>
          <w:ins w:id="8635" w:author="Morten Lerstad Solli" w:date="2017-11-27T13:18:00Z">
            <w:r w:rsidR="008B1F38" w:rsidRPr="00CD6AE6">
              <w:rPr>
                <w:lang w:val="en-US"/>
              </w:rPr>
              <w:fldChar w:fldCharType="begin"/>
            </w:r>
            <w:r w:rsidR="008B1F38" w:rsidRPr="00B7686C">
              <w:rPr>
                <w:lang w:val="en-US"/>
                <w:rPrChange w:id="8636" w:author="Morten Lerstad Solli" w:date="2017-11-29T12:21:00Z">
                  <w:rPr/>
                </w:rPrChange>
              </w:rPr>
              <w:instrText xml:space="preserve"> CITATION tal17 \l 1044 </w:instrText>
            </w:r>
          </w:ins>
          <w:r w:rsidR="008B1F38" w:rsidRPr="00CD6AE6">
            <w:rPr>
              <w:lang w:val="en-US"/>
            </w:rPr>
            <w:fldChar w:fldCharType="separate"/>
          </w:r>
          <w:r w:rsidR="009C609D">
            <w:rPr>
              <w:noProof/>
              <w:lang w:val="en-US"/>
            </w:rPr>
            <w:t>(taltech.com u.d.)</w:t>
          </w:r>
          <w:ins w:id="8637" w:author="Morten Lerstad Solli" w:date="2017-11-27T13:18:00Z">
            <w:r w:rsidR="008B1F38" w:rsidRPr="00CD6AE6">
              <w:rPr>
                <w:lang w:val="en-US"/>
              </w:rPr>
              <w:fldChar w:fldCharType="end"/>
            </w:r>
          </w:ins>
          <w:customXmlInsRangeStart w:id="8638" w:author="Morten Lerstad Solli" w:date="2017-11-27T13:18:00Z"/>
        </w:sdtContent>
      </w:sdt>
      <w:customXmlInsRangeEnd w:id="8638"/>
      <w:moveTo w:id="8639" w:author="Morten Lerstad Solli" w:date="2017-11-27T01:51:00Z">
        <w:del w:id="8640" w:author="Morten Lerstad Solli" w:date="2017-11-27T12:45:00Z">
          <w:r w:rsidR="007F5190" w:rsidRPr="00B7686C" w:rsidDel="00E63756">
            <w:rPr>
              <w:lang w:val="en-US"/>
              <w:rPrChange w:id="8641" w:author="Morten Lerstad Solli" w:date="2017-11-29T12:21:00Z">
                <w:rPr>
                  <w:rFonts w:ascii="Times New Roman" w:eastAsia="Times New Roman" w:hAnsi="Times New Roman"/>
                  <w:lang w:val="en-US"/>
                </w:rPr>
              </w:rPrChange>
            </w:rPr>
            <w:delText>-listening event</w:delText>
          </w:r>
        </w:del>
      </w:moveTo>
    </w:p>
    <w:moveToRangeEnd w:id="8606"/>
    <w:p w14:paraId="6A7F3E37" w14:textId="77777777" w:rsidR="007F5190" w:rsidRPr="00B7686C" w:rsidRDefault="007F5190">
      <w:pPr>
        <w:pStyle w:val="Brdtekst"/>
        <w:jc w:val="both"/>
        <w:rPr>
          <w:lang w:val="en-US"/>
        </w:rPr>
        <w:pPrChange w:id="8642" w:author="Oscar Herman Kise" w:date="2017-11-28T13:49:00Z">
          <w:pPr>
            <w:pStyle w:val="Overskrift2"/>
          </w:pPr>
        </w:pPrChange>
      </w:pPr>
    </w:p>
    <w:p w14:paraId="351F5B5C" w14:textId="5A0FEADD" w:rsidR="21142444" w:rsidRPr="00B7686C" w:rsidRDefault="21142444">
      <w:pPr>
        <w:pStyle w:val="Brdtekst"/>
        <w:jc w:val="both"/>
        <w:rPr>
          <w:del w:id="8643" w:author="Morten Lerstad Solli" w:date="2017-11-27T13:18:00Z"/>
          <w:lang w:val="en-US"/>
        </w:rPr>
        <w:pPrChange w:id="8644" w:author="Oscar Herman Kise" w:date="2017-11-28T13:49:00Z">
          <w:pPr>
            <w:pStyle w:val="Brdtekst"/>
          </w:pPr>
        </w:pPrChange>
      </w:pPr>
    </w:p>
    <w:p w14:paraId="0CC53A39" w14:textId="0E324D12" w:rsidR="21142444" w:rsidRPr="00B7686C" w:rsidRDefault="21142444">
      <w:pPr>
        <w:pStyle w:val="Brdtekst"/>
        <w:jc w:val="both"/>
        <w:rPr>
          <w:del w:id="8645" w:author="Morten Lerstad Solli" w:date="2017-11-27T13:18:00Z"/>
          <w:lang w:val="en-US"/>
        </w:rPr>
        <w:pPrChange w:id="8646" w:author="Oscar Herman Kise" w:date="2017-11-28T13:49:00Z">
          <w:pPr>
            <w:pStyle w:val="Brdtekst"/>
          </w:pPr>
        </w:pPrChange>
      </w:pPr>
    </w:p>
    <w:p w14:paraId="7DE9FFC9" w14:textId="13884629" w:rsidR="21142444" w:rsidRPr="00B7686C" w:rsidDel="005524F6" w:rsidRDefault="53BA8898">
      <w:pPr>
        <w:pStyle w:val="Overskrift2"/>
        <w:jc w:val="both"/>
        <w:rPr>
          <w:moveFrom w:id="8647" w:author="Morten Lerstad Solli" w:date="2017-11-27T00:26:00Z"/>
          <w:lang w:val="en-US"/>
        </w:rPr>
        <w:pPrChange w:id="8648" w:author="Oscar Herman Kise" w:date="2017-11-28T13:49:00Z">
          <w:pPr>
            <w:pStyle w:val="Overskrift2"/>
          </w:pPr>
        </w:pPrChange>
      </w:pPr>
      <w:moveFromRangeStart w:id="8649" w:author="Morten Lerstad Solli" w:date="2017-11-27T00:26:00Z" w:name="move499505730"/>
      <w:moveFrom w:id="8650" w:author="Morten Lerstad Solli" w:date="2017-11-27T00:26:00Z">
        <w:r w:rsidRPr="00F11BCB" w:rsidDel="005524F6">
          <w:rPr>
            <w:b w:val="0"/>
            <w:i w:val="0"/>
            <w:lang w:val="en-US"/>
          </w:rPr>
          <w:t xml:space="preserve"> </w:t>
        </w:r>
        <w:bookmarkStart w:id="8651" w:name="_Toc498948263"/>
        <w:bookmarkStart w:id="8652" w:name="_Toc498963124"/>
        <w:bookmarkStart w:id="8653" w:name="_Toc499034246"/>
        <w:bookmarkStart w:id="8654" w:name="_Toc499047080"/>
        <w:bookmarkStart w:id="8655" w:name="_Toc499129448"/>
        <w:bookmarkStart w:id="8656" w:name="_Toc499197453"/>
        <w:bookmarkStart w:id="8657" w:name="_Toc499231043"/>
        <w:bookmarkStart w:id="8658" w:name="_Toc499394287"/>
        <w:bookmarkStart w:id="8659" w:name="_Toc499485446"/>
        <w:bookmarkStart w:id="8660" w:name="_Toc499485856"/>
        <w:bookmarkStart w:id="8661" w:name="_Toc499485946"/>
        <w:bookmarkStart w:id="8662" w:name="_Toc499500655"/>
        <w:bookmarkStart w:id="8663" w:name="_Toc499731595"/>
        <w:r w:rsidRPr="00F11BCB" w:rsidDel="005524F6">
          <w:rPr>
            <w:b w:val="0"/>
            <w:i w:val="0"/>
            <w:lang w:val="en-US"/>
          </w:rPr>
          <w:t>Event</w:t>
        </w:r>
        <w:bookmarkEnd w:id="8651"/>
        <w:bookmarkEnd w:id="8652"/>
        <w:bookmarkEnd w:id="8653"/>
        <w:bookmarkEnd w:id="8654"/>
        <w:bookmarkEnd w:id="8655"/>
        <w:bookmarkEnd w:id="8656"/>
        <w:bookmarkEnd w:id="8657"/>
        <w:bookmarkEnd w:id="8658"/>
        <w:bookmarkEnd w:id="8659"/>
        <w:bookmarkEnd w:id="8660"/>
        <w:bookmarkEnd w:id="8661"/>
        <w:bookmarkEnd w:id="8662"/>
        <w:bookmarkEnd w:id="8663"/>
      </w:moveFrom>
    </w:p>
    <w:p w14:paraId="4F3F221C" w14:textId="29A48DA8" w:rsidR="21142444" w:rsidRPr="00B7686C" w:rsidDel="005524F6" w:rsidRDefault="53BA8898">
      <w:pPr>
        <w:jc w:val="both"/>
        <w:rPr>
          <w:del w:id="8664" w:author="Morten Lerstad Solli" w:date="2017-11-27T12:45:00Z"/>
          <w:moveFrom w:id="8665" w:author="Morten Lerstad Solli" w:date="2017-11-27T00:26:00Z"/>
          <w:lang w:val="en-US"/>
          <w:rPrChange w:id="8666" w:author="Morten Lerstad Solli" w:date="2017-11-29T12:21:00Z">
            <w:rPr>
              <w:del w:id="8667" w:author="Morten Lerstad Solli" w:date="2017-11-27T12:45:00Z"/>
              <w:moveFrom w:id="8668" w:author="Morten Lerstad Solli" w:date="2017-11-27T00:26:00Z"/>
            </w:rPr>
          </w:rPrChange>
        </w:rPr>
        <w:pPrChange w:id="8669" w:author="Oscar Herman Kise" w:date="2017-11-28T13:49:00Z">
          <w:pPr/>
        </w:pPrChange>
      </w:pPr>
      <w:moveFrom w:id="8670" w:author="Morten Lerstad Solli" w:date="2017-11-27T00:26:00Z">
        <w:r w:rsidRPr="00B7686C" w:rsidDel="005524F6">
          <w:rPr>
            <w:rFonts w:ascii="Times New Roman" w:eastAsia="Times New Roman" w:hAnsi="Times New Roman"/>
            <w:lang w:val="en-US"/>
            <w:rPrChange w:id="8671" w:author="Morten Lerstad Solli" w:date="2017-11-29T12:21:00Z">
              <w:rPr>
                <w:rFonts w:ascii="Times New Roman" w:eastAsia="Times New Roman" w:hAnsi="Times New Roman"/>
              </w:rPr>
            </w:rPrChange>
          </w:rPr>
          <w:t xml:space="preserve">Realtime, bryter inn når den </w:t>
        </w:r>
        <w:del w:id="8672" w:author="Morten Lerstad Solli" w:date="2017-11-27T12:45:00Z">
          <w:r w:rsidRPr="00B7686C" w:rsidDel="005524F6">
            <w:rPr>
              <w:rFonts w:ascii="Times New Roman" w:eastAsia="Times New Roman" w:hAnsi="Times New Roman"/>
              <w:lang w:val="en-US"/>
              <w:rPrChange w:id="8673" w:author="Morten Lerstad Solli" w:date="2017-11-29T12:21:00Z">
                <w:rPr>
                  <w:rFonts w:ascii="Times New Roman" w:eastAsia="Times New Roman" w:hAnsi="Times New Roman"/>
                </w:rPr>
              </w:rPrChange>
            </w:rPr>
            <w:delText>vil</w:delText>
          </w:r>
        </w:del>
      </w:moveFrom>
    </w:p>
    <w:moveFromRangeEnd w:id="8649"/>
    <w:p w14:paraId="03AF2F78" w14:textId="08DAE400" w:rsidR="21142444" w:rsidRPr="00B7686C" w:rsidRDefault="21142444">
      <w:pPr>
        <w:jc w:val="both"/>
        <w:rPr>
          <w:del w:id="8674" w:author="Morten Lerstad Solli" w:date="2017-11-27T12:45:00Z"/>
          <w:rFonts w:ascii="Times New Roman" w:eastAsia="Times New Roman" w:hAnsi="Times New Roman"/>
          <w:lang w:val="en-US"/>
          <w:rPrChange w:id="8675" w:author="Morten Lerstad Solli" w:date="2017-11-29T12:21:00Z">
            <w:rPr>
              <w:del w:id="8676" w:author="Morten Lerstad Solli" w:date="2017-11-27T12:45:00Z"/>
              <w:rFonts w:ascii="Times New Roman" w:eastAsia="Times New Roman" w:hAnsi="Times New Roman"/>
            </w:rPr>
          </w:rPrChange>
        </w:rPr>
        <w:pPrChange w:id="8677" w:author="Oscar Herman Kise" w:date="2017-11-28T13:49:00Z">
          <w:pPr/>
        </w:pPrChange>
      </w:pPr>
    </w:p>
    <w:p w14:paraId="20C4E31A" w14:textId="506CFB11" w:rsidR="12118F60" w:rsidRPr="00B7686C" w:rsidRDefault="12118F60">
      <w:pPr>
        <w:pStyle w:val="Brdtekst"/>
        <w:jc w:val="both"/>
        <w:rPr>
          <w:lang w:val="en-US"/>
          <w:rPrChange w:id="8678" w:author="Morten Lerstad Solli" w:date="2017-11-29T12:21:00Z">
            <w:rPr/>
          </w:rPrChange>
        </w:rPr>
        <w:pPrChange w:id="8679" w:author="Oscar Herman Kise" w:date="2017-11-28T13:49:00Z">
          <w:pPr>
            <w:pStyle w:val="Brdtekst"/>
          </w:pPr>
        </w:pPrChange>
      </w:pPr>
    </w:p>
    <w:p w14:paraId="585EBEDE" w14:textId="612212A2" w:rsidR="12118F60" w:rsidRPr="00B7686C" w:rsidRDefault="00C8375D">
      <w:pPr>
        <w:pStyle w:val="Overskrift2"/>
        <w:jc w:val="both"/>
        <w:rPr>
          <w:lang w:val="en-US"/>
        </w:rPr>
        <w:pPrChange w:id="8680" w:author="Oscar Herman Kise" w:date="2017-11-28T13:49:00Z">
          <w:pPr>
            <w:pStyle w:val="Overskrift2"/>
          </w:pPr>
        </w:pPrChange>
      </w:pPr>
      <w:bookmarkStart w:id="8681" w:name="_Toc498948266"/>
      <w:bookmarkStart w:id="8682" w:name="_Toc498963127"/>
      <w:bookmarkStart w:id="8683" w:name="_Toc499034247"/>
      <w:bookmarkStart w:id="8684" w:name="_Toc499047081"/>
      <w:bookmarkStart w:id="8685" w:name="_Toc499129449"/>
      <w:bookmarkStart w:id="8686" w:name="_Toc499197454"/>
      <w:bookmarkStart w:id="8687" w:name="_Toc499231044"/>
      <w:bookmarkStart w:id="8688" w:name="_Toc499394288"/>
      <w:bookmarkStart w:id="8689" w:name="_Toc499485447"/>
      <w:bookmarkStart w:id="8690" w:name="_Toc499485857"/>
      <w:bookmarkStart w:id="8691" w:name="_Toc499485947"/>
      <w:bookmarkStart w:id="8692" w:name="_Toc499500656"/>
      <w:bookmarkStart w:id="8693" w:name="_Toc499567453"/>
      <w:bookmarkStart w:id="8694" w:name="_Toc499568118"/>
      <w:ins w:id="8695" w:author="Oscar Herman Kise" w:date="2017-11-27T17:52:00Z">
        <w:r w:rsidRPr="00B7686C">
          <w:rPr>
            <w:lang w:val="en-US"/>
          </w:rPr>
          <w:t xml:space="preserve"> </w:t>
        </w:r>
      </w:ins>
      <w:bookmarkStart w:id="8696" w:name="_Toc499584492"/>
      <w:bookmarkStart w:id="8697" w:name="_Toc499584826"/>
      <w:bookmarkStart w:id="8698" w:name="_Toc499631419"/>
      <w:bookmarkStart w:id="8699" w:name="_Toc499646481"/>
      <w:bookmarkStart w:id="8700" w:name="_Toc499654694"/>
      <w:bookmarkStart w:id="8701" w:name="_Toc499722771"/>
      <w:bookmarkStart w:id="8702" w:name="_Toc499733246"/>
      <w:bookmarkStart w:id="8703" w:name="_Toc499737755"/>
      <w:bookmarkStart w:id="8704" w:name="_Toc499750671"/>
      <w:bookmarkStart w:id="8705" w:name="_Toc499754024"/>
      <w:bookmarkStart w:id="8706" w:name="_Toc499757812"/>
      <w:bookmarkStart w:id="8707" w:name="_Toc499757371"/>
      <w:bookmarkStart w:id="8708" w:name="_Toc499806098"/>
      <w:bookmarkStart w:id="8709" w:name="_Toc499828951"/>
      <w:bookmarkStart w:id="8710" w:name="_Toc499829529"/>
      <w:bookmarkStart w:id="8711" w:name="_Toc499835628"/>
      <w:bookmarkStart w:id="8712" w:name="_Toc499843329"/>
      <w:r w:rsidR="12118F60" w:rsidRPr="00B7686C">
        <w:rPr>
          <w:lang w:val="en-US"/>
        </w:rPr>
        <w:t>TCP</w:t>
      </w:r>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p>
    <w:p w14:paraId="7FBCD2FA" w14:textId="49DEFB85" w:rsidR="12118F60" w:rsidRPr="00B7686C" w:rsidRDefault="53BA8898">
      <w:pPr>
        <w:pStyle w:val="Brdtekst"/>
        <w:jc w:val="both"/>
        <w:rPr>
          <w:lang w:val="en-US"/>
        </w:rPr>
        <w:pPrChange w:id="8713" w:author="Oscar Herman Kise" w:date="2017-11-28T13:49:00Z">
          <w:pPr>
            <w:pStyle w:val="Brdtekst"/>
          </w:pPr>
        </w:pPrChange>
      </w:pPr>
      <w:del w:id="8714" w:author="Oscar Herman Kise" w:date="2017-11-28T14:41:00Z">
        <w:r w:rsidRPr="00B7686C" w:rsidDel="00B3444C">
          <w:rPr>
            <w:lang w:val="en-US"/>
          </w:rPr>
          <w:delText xml:space="preserve">TCP – </w:delText>
        </w:r>
      </w:del>
      <w:r w:rsidRPr="00B7686C">
        <w:rPr>
          <w:lang w:val="en-US"/>
        </w:rPr>
        <w:t xml:space="preserve">Transmission Control Protocol is a protocol for connection-oriented communication. Connection is established </w:t>
      </w:r>
      <w:del w:id="8715" w:author="Morten Lerstad Solli" w:date="2017-11-23T19:04:00Z">
        <w:r w:rsidRPr="00B7686C">
          <w:rPr>
            <w:lang w:val="en-US"/>
          </w:rPr>
          <w:delText>trough</w:delText>
        </w:r>
      </w:del>
      <w:ins w:id="8716" w:author="Morten Lerstad Solli" w:date="2017-11-23T19:04:00Z">
        <w:r w:rsidR="00E678FE" w:rsidRPr="00B7686C">
          <w:rPr>
            <w:lang w:val="en-US"/>
          </w:rPr>
          <w:t>through</w:t>
        </w:r>
      </w:ins>
      <w:r w:rsidRPr="00B7686C">
        <w:rPr>
          <w:lang w:val="en-US"/>
        </w:rPr>
        <w:t xml:space="preserve"> a three-way handshake where the client sends a request for the server to open a socket</w:t>
      </w:r>
      <w:ins w:id="8717" w:author="Oscar Herman Kise" w:date="2017-11-28T14:42:00Z">
        <w:r w:rsidR="00696A7C" w:rsidRPr="00B7686C">
          <w:rPr>
            <w:lang w:val="en-US"/>
          </w:rPr>
          <w:t>.</w:t>
        </w:r>
      </w:ins>
      <w:del w:id="8718" w:author="Oscar Herman Kise" w:date="2017-11-28T14:42:00Z">
        <w:r w:rsidRPr="00B7686C" w:rsidDel="00696A7C">
          <w:rPr>
            <w:lang w:val="en-US"/>
          </w:rPr>
          <w:delText>,</w:delText>
        </w:r>
      </w:del>
      <w:r w:rsidRPr="00B7686C">
        <w:rPr>
          <w:lang w:val="en-US"/>
        </w:rPr>
        <w:t xml:space="preserve"> </w:t>
      </w:r>
      <w:ins w:id="8719" w:author="Oscar Herman Kise" w:date="2017-11-28T14:42:00Z">
        <w:r w:rsidR="00696A7C" w:rsidRPr="00B7686C">
          <w:rPr>
            <w:lang w:val="en-US"/>
          </w:rPr>
          <w:t>T</w:t>
        </w:r>
      </w:ins>
      <w:del w:id="8720" w:author="Oscar Herman Kise" w:date="2017-11-28T14:42:00Z">
        <w:r w:rsidRPr="00B7686C" w:rsidDel="00696A7C">
          <w:rPr>
            <w:lang w:val="en-US"/>
          </w:rPr>
          <w:delText>t</w:delText>
        </w:r>
      </w:del>
      <w:r w:rsidRPr="00B7686C">
        <w:rPr>
          <w:lang w:val="en-US"/>
        </w:rPr>
        <w:t>hen an acknowledge is sent back to the client which again responds with an acknowledge. This makes for failsafe communication</w:t>
      </w:r>
      <w:r w:rsidR="00FC3D41" w:rsidRPr="00B7686C">
        <w:rPr>
          <w:lang w:val="en-US"/>
        </w:rPr>
        <w:t xml:space="preserve"> between the client and the server</w:t>
      </w:r>
      <w:r w:rsidRPr="00B7686C">
        <w:rPr>
          <w:lang w:val="en-US"/>
        </w:rPr>
        <w:t xml:space="preserve">. The TCP Header is 20 bytes long and consists of </w:t>
      </w:r>
      <w:ins w:id="8721" w:author="Oscar Herman Kise" w:date="2017-11-28T14:42:00Z">
        <w:r w:rsidR="00DC754C" w:rsidRPr="00B7686C">
          <w:rPr>
            <w:lang w:val="en-US"/>
          </w:rPr>
          <w:t>s</w:t>
        </w:r>
      </w:ins>
      <w:del w:id="8722" w:author="Oscar Herman Kise" w:date="2017-11-28T14:42:00Z">
        <w:r w:rsidRPr="00B7686C" w:rsidDel="00DC754C">
          <w:rPr>
            <w:lang w:val="en-US"/>
          </w:rPr>
          <w:delText>S</w:delText>
        </w:r>
      </w:del>
      <w:r w:rsidRPr="00B7686C">
        <w:rPr>
          <w:lang w:val="en-US"/>
        </w:rPr>
        <w:t>ource and destination –port, sequence number, acknowledge number, etc.</w:t>
      </w:r>
      <w:ins w:id="8723" w:author="Oscar Herman Kise" w:date="2017-11-28T14:42:00Z">
        <w:r w:rsidR="00533E0A" w:rsidRPr="00B7686C">
          <w:rPr>
            <w:lang w:val="en-US"/>
          </w:rPr>
          <w:t xml:space="preserve"> illustrated i</w:t>
        </w:r>
        <w:r w:rsidR="001E74A1">
          <w:rPr>
            <w:lang w:val="en-US"/>
          </w:rPr>
          <w:t xml:space="preserve">n </w:t>
        </w:r>
      </w:ins>
      <w:ins w:id="8724" w:author="Oscar Herman Kise" w:date="2017-11-30T19:31:00Z">
        <w:r w:rsidR="001E74A1">
          <w:rPr>
            <w:lang w:val="en-US"/>
          </w:rPr>
          <w:fldChar w:fldCharType="begin"/>
        </w:r>
        <w:r w:rsidR="001E74A1">
          <w:rPr>
            <w:lang w:val="en-US"/>
          </w:rPr>
          <w:instrText xml:space="preserve"> REF _Ref499833561 \h </w:instrText>
        </w:r>
      </w:ins>
      <w:r w:rsidR="001E74A1">
        <w:rPr>
          <w:lang w:val="en-US"/>
        </w:rPr>
      </w:r>
      <w:r w:rsidR="001E74A1">
        <w:rPr>
          <w:lang w:val="en-US"/>
        </w:rPr>
        <w:fldChar w:fldCharType="separate"/>
      </w:r>
      <w:ins w:id="8725" w:author="Oscar Herman Kise" w:date="2017-11-30T22:19:00Z">
        <w:r w:rsidR="00710D49" w:rsidRPr="00B7686C">
          <w:rPr>
            <w:lang w:val="en-US"/>
            <w:rPrChange w:id="8726" w:author="Morten Lerstad Solli" w:date="2017-11-29T12:21:00Z">
              <w:rPr/>
            </w:rPrChange>
          </w:rPr>
          <w:t xml:space="preserve">Figure </w:t>
        </w:r>
        <w:r w:rsidR="00710D49">
          <w:rPr>
            <w:noProof/>
            <w:lang w:val="en-US"/>
          </w:rPr>
          <w:t>1</w:t>
        </w:r>
      </w:ins>
      <w:ins w:id="8727" w:author="Oscar Herman Kise" w:date="2017-11-30T19:31:00Z">
        <w:r w:rsidR="001E74A1">
          <w:rPr>
            <w:lang w:val="en-US"/>
          </w:rPr>
          <w:fldChar w:fldCharType="end"/>
        </w:r>
      </w:ins>
      <w:ins w:id="8728" w:author="Oscar Herman Kise" w:date="2017-11-28T14:42:00Z">
        <w:r w:rsidR="00533E0A" w:rsidRPr="00B7686C">
          <w:rPr>
            <w:lang w:val="en-US"/>
          </w:rPr>
          <w:t>.</w:t>
        </w:r>
      </w:ins>
    </w:p>
    <w:p w14:paraId="4FC756F1" w14:textId="77777777" w:rsidR="009C20DA" w:rsidRPr="00B7686C" w:rsidRDefault="105559D5">
      <w:pPr>
        <w:pStyle w:val="Brdtekst"/>
        <w:keepNext/>
        <w:jc w:val="both"/>
        <w:rPr>
          <w:ins w:id="8729" w:author="Oscar Herman Kise" w:date="2017-11-27T17:44:00Z"/>
          <w:lang w:val="en-US"/>
          <w:rPrChange w:id="8730" w:author="Morten Lerstad Solli" w:date="2017-11-29T12:21:00Z">
            <w:rPr>
              <w:ins w:id="8731" w:author="Oscar Herman Kise" w:date="2017-11-27T17:44:00Z"/>
            </w:rPr>
          </w:rPrChange>
        </w:rPr>
        <w:pPrChange w:id="8732" w:author="Oscar Herman Kise" w:date="2017-11-28T13:49:00Z">
          <w:pPr>
            <w:pStyle w:val="Brdtekst"/>
          </w:pPr>
        </w:pPrChange>
      </w:pPr>
      <w:r w:rsidRPr="005A3108">
        <w:rPr>
          <w:noProof/>
          <w:lang w:val="en-US"/>
        </w:rPr>
        <w:drawing>
          <wp:inline distT="0" distB="0" distL="0" distR="0" wp14:anchorId="37D1244E" wp14:editId="29CFD47D">
            <wp:extent cx="4572000" cy="1504950"/>
            <wp:effectExtent l="0" t="0" r="0" b="0"/>
            <wp:docPr id="1756105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2BC22180" w14:textId="6355F536" w:rsidR="105559D5" w:rsidRPr="00CD6AE6" w:rsidRDefault="009C20DA" w:rsidP="00C9737F">
      <w:pPr>
        <w:pStyle w:val="Bildetekst"/>
        <w:jc w:val="both"/>
        <w:rPr>
          <w:lang w:val="en-US"/>
        </w:rPr>
      </w:pPr>
      <w:bookmarkStart w:id="8733" w:name="_Ref499833561"/>
      <w:ins w:id="8734" w:author="Oscar Herman Kise" w:date="2017-11-27T17:44:00Z">
        <w:r w:rsidRPr="00B7686C">
          <w:rPr>
            <w:lang w:val="en-US"/>
            <w:rPrChange w:id="8735" w:author="Morten Lerstad Solli" w:date="2017-11-29T12:21:00Z">
              <w:rPr/>
            </w:rPrChange>
          </w:rPr>
          <w:t xml:space="preserve">Figure </w:t>
        </w:r>
        <w:r w:rsidRPr="00B7686C">
          <w:rPr>
            <w:lang w:val="en-US"/>
            <w:rPrChange w:id="8736" w:author="Morten Lerstad Solli" w:date="2017-11-29T12:21:00Z">
              <w:rPr/>
            </w:rPrChange>
          </w:rPr>
          <w:fldChar w:fldCharType="begin"/>
        </w:r>
        <w:r w:rsidRPr="00B7686C">
          <w:rPr>
            <w:lang w:val="en-US"/>
            <w:rPrChange w:id="8737" w:author="Morten Lerstad Solli" w:date="2017-11-29T12:21:00Z">
              <w:rPr/>
            </w:rPrChange>
          </w:rPr>
          <w:instrText xml:space="preserve"> SEQ Figure \* ARABIC </w:instrText>
        </w:r>
      </w:ins>
      <w:r w:rsidRPr="00B7686C">
        <w:rPr>
          <w:lang w:val="en-US"/>
          <w:rPrChange w:id="8738" w:author="Morten Lerstad Solli" w:date="2017-11-29T12:21:00Z">
            <w:rPr/>
          </w:rPrChange>
        </w:rPr>
        <w:fldChar w:fldCharType="separate"/>
      </w:r>
      <w:r w:rsidR="00710D49">
        <w:rPr>
          <w:noProof/>
          <w:lang w:val="en-US"/>
        </w:rPr>
        <w:t>1</w:t>
      </w:r>
      <w:ins w:id="8739" w:author="Oscar Herman Kise" w:date="2017-11-27T17:44:00Z">
        <w:r w:rsidRPr="00B7686C">
          <w:rPr>
            <w:lang w:val="en-US"/>
            <w:rPrChange w:id="8740" w:author="Morten Lerstad Solli" w:date="2017-11-29T12:21:00Z">
              <w:rPr/>
            </w:rPrChange>
          </w:rPr>
          <w:fldChar w:fldCharType="end"/>
        </w:r>
      </w:ins>
      <w:bookmarkEnd w:id="8733"/>
      <w:ins w:id="8741" w:author="Oscar Herman Kise" w:date="2017-11-27T17:48:00Z">
        <w:r w:rsidR="00E9649A" w:rsidRPr="005A3108">
          <w:rPr>
            <w:lang w:val="en-US"/>
          </w:rPr>
          <w:t>:</w:t>
        </w:r>
      </w:ins>
      <w:ins w:id="8742" w:author="Oscar Herman Kise" w:date="2017-11-27T17:49:00Z">
        <w:r w:rsidR="00BD4DCD" w:rsidRPr="005A3108">
          <w:rPr>
            <w:lang w:val="en-US"/>
          </w:rPr>
          <w:t xml:space="preserve"> TCP</w:t>
        </w:r>
        <w:r w:rsidR="0026219C" w:rsidRPr="00CD6AE6">
          <w:rPr>
            <w:lang w:val="en-US"/>
          </w:rPr>
          <w:t xml:space="preserve"> Segment Header Format </w:t>
        </w:r>
      </w:ins>
    </w:p>
    <w:p w14:paraId="4609A15C" w14:textId="09D2F7D8" w:rsidR="12118F60" w:rsidRPr="00B7686C" w:rsidRDefault="12118F60">
      <w:pPr>
        <w:pStyle w:val="Brdtekst"/>
        <w:jc w:val="both"/>
        <w:rPr>
          <w:lang w:val="en-US"/>
        </w:rPr>
        <w:pPrChange w:id="8743" w:author="Oscar Herman Kise" w:date="2017-11-28T13:49:00Z">
          <w:pPr>
            <w:pStyle w:val="Brdtekst"/>
          </w:pPr>
        </w:pPrChange>
      </w:pPr>
    </w:p>
    <w:p w14:paraId="100C7B3E" w14:textId="3294371D" w:rsidR="105559D5" w:rsidRPr="00B7686C" w:rsidRDefault="105559D5">
      <w:pPr>
        <w:pStyle w:val="Brdtekst"/>
        <w:jc w:val="both"/>
        <w:rPr>
          <w:lang w:val="en-US"/>
        </w:rPr>
        <w:pPrChange w:id="8744" w:author="Oscar Herman Kise" w:date="2017-11-28T13:49:00Z">
          <w:pPr>
            <w:pStyle w:val="Brdtekst"/>
          </w:pPr>
        </w:pPrChange>
      </w:pPr>
      <w:r w:rsidRPr="00B7686C">
        <w:rPr>
          <w:lang w:val="en-US"/>
        </w:rPr>
        <w:t xml:space="preserve">TCP guarantees deliverance of all packages. </w:t>
      </w:r>
      <w:ins w:id="8745" w:author="Oscar Herman Kise" w:date="2017-11-28T14:43:00Z">
        <w:r w:rsidR="00F52B24" w:rsidRPr="00B7686C">
          <w:rPr>
            <w:lang w:val="en-US"/>
          </w:rPr>
          <w:t>I</w:t>
        </w:r>
      </w:ins>
      <w:del w:id="8746" w:author="Oscar Herman Kise" w:date="2017-11-28T14:43:00Z">
        <w:r w:rsidRPr="00B7686C" w:rsidDel="00F52B24">
          <w:rPr>
            <w:lang w:val="en-US"/>
          </w:rPr>
          <w:delText>i</w:delText>
        </w:r>
      </w:del>
      <w:r w:rsidRPr="00B7686C">
        <w:rPr>
          <w:lang w:val="en-US"/>
        </w:rPr>
        <w:t>f the package is lost along the way or</w:t>
      </w:r>
      <w:del w:id="8747" w:author="Oscar Herman Kise" w:date="2017-11-28T14:43:00Z">
        <w:r w:rsidRPr="00B7686C" w:rsidDel="007A37EA">
          <w:rPr>
            <w:lang w:val="en-US"/>
          </w:rPr>
          <w:delText xml:space="preserve"> is</w:delText>
        </w:r>
      </w:del>
      <w:r w:rsidRPr="00B7686C">
        <w:rPr>
          <w:lang w:val="en-US"/>
        </w:rPr>
        <w:t xml:space="preserve"> corrupted, the sender will resend the message again. When a package is sent</w:t>
      </w:r>
      <w:ins w:id="8748" w:author="Oscar Herman Kise" w:date="2017-11-28T14:43:00Z">
        <w:r w:rsidR="007A37EA" w:rsidRPr="00B7686C">
          <w:rPr>
            <w:lang w:val="en-US"/>
          </w:rPr>
          <w:t>,</w:t>
        </w:r>
      </w:ins>
      <w:r w:rsidRPr="00B7686C">
        <w:rPr>
          <w:lang w:val="en-US"/>
        </w:rPr>
        <w:t xml:space="preserve"> the sender will wait for an acknowledgement</w:t>
      </w:r>
      <w:ins w:id="8749" w:author="Oscar Herman Kise" w:date="2017-11-28T14:44:00Z">
        <w:r w:rsidR="007A37EA" w:rsidRPr="00B7686C">
          <w:rPr>
            <w:lang w:val="en-US"/>
          </w:rPr>
          <w:t>.</w:t>
        </w:r>
      </w:ins>
      <w:del w:id="8750" w:author="Oscar Herman Kise" w:date="2017-11-28T14:44:00Z">
        <w:r w:rsidRPr="00B7686C" w:rsidDel="007A37EA">
          <w:rPr>
            <w:lang w:val="en-US"/>
          </w:rPr>
          <w:delText>,</w:delText>
        </w:r>
      </w:del>
      <w:r w:rsidRPr="00B7686C">
        <w:rPr>
          <w:lang w:val="en-US"/>
        </w:rPr>
        <w:t xml:space="preserve"> </w:t>
      </w:r>
      <w:ins w:id="8751" w:author="Oscar Herman Kise" w:date="2017-11-28T14:44:00Z">
        <w:r w:rsidR="007A37EA" w:rsidRPr="00B7686C">
          <w:rPr>
            <w:lang w:val="en-US"/>
          </w:rPr>
          <w:t>I</w:t>
        </w:r>
      </w:ins>
      <w:del w:id="8752" w:author="Oscar Herman Kise" w:date="2017-11-28T14:44:00Z">
        <w:r w:rsidRPr="00B7686C" w:rsidDel="007A37EA">
          <w:rPr>
            <w:lang w:val="en-US"/>
          </w:rPr>
          <w:delText>i</w:delText>
        </w:r>
      </w:del>
      <w:r w:rsidRPr="00B7686C">
        <w:rPr>
          <w:lang w:val="en-US"/>
        </w:rPr>
        <w:t>f no acknowledgement is returned</w:t>
      </w:r>
      <w:ins w:id="8753" w:author="Oscar Herman Kise" w:date="2017-11-28T14:44:00Z">
        <w:r w:rsidR="00844897" w:rsidRPr="00B7686C">
          <w:rPr>
            <w:lang w:val="en-US"/>
          </w:rPr>
          <w:t>,</w:t>
        </w:r>
      </w:ins>
      <w:r w:rsidRPr="00B7686C">
        <w:rPr>
          <w:lang w:val="en-US"/>
        </w:rPr>
        <w:t xml:space="preserve"> the sender will </w:t>
      </w:r>
      <w:r w:rsidRPr="00B7686C">
        <w:rPr>
          <w:lang w:val="en-US"/>
        </w:rPr>
        <w:lastRenderedPageBreak/>
        <w:t>eventually resend the package. When the package is received it is checked for errors</w:t>
      </w:r>
      <w:ins w:id="8754" w:author="Oscar Herman Kise" w:date="2017-11-28T16:22:00Z">
        <w:r w:rsidR="002B620E" w:rsidRPr="00B7686C">
          <w:rPr>
            <w:lang w:val="en-US"/>
          </w:rPr>
          <w:t>.</w:t>
        </w:r>
      </w:ins>
      <w:del w:id="8755" w:author="Oscar Herman Kise" w:date="2017-11-28T16:22:00Z">
        <w:r w:rsidRPr="00B7686C" w:rsidDel="002B620E">
          <w:rPr>
            <w:lang w:val="en-US"/>
          </w:rPr>
          <w:delText>,</w:delText>
        </w:r>
      </w:del>
      <w:r w:rsidRPr="00B7686C">
        <w:rPr>
          <w:lang w:val="en-US"/>
        </w:rPr>
        <w:t xml:space="preserve"> </w:t>
      </w:r>
      <w:ins w:id="8756" w:author="Oscar Herman Kise" w:date="2017-11-28T16:22:00Z">
        <w:r w:rsidR="002B620E" w:rsidRPr="00B7686C">
          <w:rPr>
            <w:lang w:val="en-US"/>
          </w:rPr>
          <w:t>I</w:t>
        </w:r>
      </w:ins>
      <w:del w:id="8757" w:author="Oscar Herman Kise" w:date="2017-11-28T16:22:00Z">
        <w:r w:rsidRPr="00B7686C" w:rsidDel="002B620E">
          <w:rPr>
            <w:lang w:val="en-US"/>
          </w:rPr>
          <w:delText>i</w:delText>
        </w:r>
      </w:del>
      <w:r w:rsidRPr="00B7686C">
        <w:rPr>
          <w:lang w:val="en-US"/>
        </w:rPr>
        <w:t xml:space="preserve">f </w:t>
      </w:r>
      <w:ins w:id="8758" w:author="Oscar Herman Kise" w:date="2017-11-28T16:23:00Z">
        <w:r w:rsidR="00C471BD" w:rsidRPr="00B7686C">
          <w:rPr>
            <w:lang w:val="en-US"/>
          </w:rPr>
          <w:t xml:space="preserve">it </w:t>
        </w:r>
      </w:ins>
      <w:del w:id="8759" w:author="Oscar Herman Kise" w:date="2017-11-28T16:22:00Z">
        <w:r w:rsidRPr="00B7686C" w:rsidDel="002B620E">
          <w:rPr>
            <w:lang w:val="en-US"/>
          </w:rPr>
          <w:delText>it</w:delText>
        </w:r>
      </w:del>
      <w:del w:id="8760" w:author="Oscar Herman Kise" w:date="2017-11-28T16:23:00Z">
        <w:r w:rsidRPr="00B7686C" w:rsidDel="00C471BD">
          <w:rPr>
            <w:lang w:val="en-US"/>
          </w:rPr>
          <w:delText xml:space="preserve"> </w:delText>
        </w:r>
      </w:del>
      <w:r w:rsidRPr="00B7686C">
        <w:rPr>
          <w:lang w:val="en-US"/>
        </w:rPr>
        <w:t>contains any errors</w:t>
      </w:r>
      <w:ins w:id="8761" w:author="Oscar Herman Kise" w:date="2017-11-28T16:22:00Z">
        <w:r w:rsidR="002B620E" w:rsidRPr="00B7686C">
          <w:rPr>
            <w:lang w:val="en-US"/>
          </w:rPr>
          <w:t>,</w:t>
        </w:r>
      </w:ins>
      <w:r w:rsidRPr="00B7686C">
        <w:rPr>
          <w:lang w:val="en-US"/>
        </w:rPr>
        <w:t xml:space="preserve"> there will not be sent any acknowledgement message</w:t>
      </w:r>
      <w:ins w:id="8762" w:author="Oscar Herman Kise" w:date="2017-11-28T16:23:00Z">
        <w:r w:rsidR="00C471BD" w:rsidRPr="00B7686C">
          <w:rPr>
            <w:lang w:val="en-US"/>
          </w:rPr>
          <w:t>.</w:t>
        </w:r>
      </w:ins>
      <w:del w:id="8763" w:author="Oscar Herman Kise" w:date="2017-11-28T16:23:00Z">
        <w:r w:rsidRPr="00B7686C" w:rsidDel="00C471BD">
          <w:rPr>
            <w:lang w:val="en-US"/>
          </w:rPr>
          <w:delText>,</w:delText>
        </w:r>
      </w:del>
      <w:ins w:id="8764" w:author="Oscar Herman Kise" w:date="2017-11-28T16:23:00Z">
        <w:r w:rsidR="00C471BD" w:rsidRPr="00B7686C">
          <w:rPr>
            <w:lang w:val="en-US"/>
          </w:rPr>
          <w:t xml:space="preserve"> </w:t>
        </w:r>
      </w:ins>
      <w:del w:id="8765" w:author="Oscar Herman Kise" w:date="2017-11-28T16:23:00Z">
        <w:r w:rsidRPr="00B7686C" w:rsidDel="00C471BD">
          <w:rPr>
            <w:lang w:val="en-US"/>
          </w:rPr>
          <w:delText xml:space="preserve"> and </w:delText>
        </w:r>
      </w:del>
      <w:ins w:id="8766" w:author="Oscar Herman Kise" w:date="2017-11-28T16:24:00Z">
        <w:r w:rsidR="00435B11" w:rsidRPr="00B7686C">
          <w:rPr>
            <w:lang w:val="en-US"/>
          </w:rPr>
          <w:t>Likewise</w:t>
        </w:r>
      </w:ins>
      <w:del w:id="8767" w:author="Oscar Herman Kise" w:date="2017-11-28T16:24:00Z">
        <w:r w:rsidRPr="00B7686C" w:rsidDel="00AA14AF">
          <w:rPr>
            <w:lang w:val="en-US"/>
          </w:rPr>
          <w:delText>s</w:delText>
        </w:r>
        <w:r w:rsidRPr="00B7686C" w:rsidDel="00435B11">
          <w:rPr>
            <w:lang w:val="en-US"/>
          </w:rPr>
          <w:delText>imilar</w:delText>
        </w:r>
      </w:del>
      <w:r w:rsidRPr="00B7686C">
        <w:rPr>
          <w:lang w:val="en-US"/>
        </w:rPr>
        <w:t xml:space="preserve"> if a package is lost</w:t>
      </w:r>
      <w:ins w:id="8768" w:author="Oscar Herman Kise" w:date="2017-11-28T16:24:00Z">
        <w:r w:rsidR="00BA7C36" w:rsidRPr="00B7686C">
          <w:rPr>
            <w:lang w:val="en-US"/>
          </w:rPr>
          <w:t>,</w:t>
        </w:r>
      </w:ins>
      <w:r w:rsidRPr="00B7686C">
        <w:rPr>
          <w:lang w:val="en-US"/>
        </w:rPr>
        <w:t xml:space="preserve"> no acknowledgement will be returned.</w:t>
      </w:r>
    </w:p>
    <w:p w14:paraId="33120049" w14:textId="26C44DBE" w:rsidR="105559D5" w:rsidRPr="00B7686C" w:rsidRDefault="105559D5">
      <w:pPr>
        <w:pStyle w:val="Brdtekst"/>
        <w:jc w:val="both"/>
        <w:rPr>
          <w:lang w:val="en-US"/>
        </w:rPr>
        <w:pPrChange w:id="8769" w:author="Oscar Herman Kise" w:date="2017-11-28T13:49:00Z">
          <w:pPr>
            <w:pStyle w:val="Brdtekst"/>
          </w:pPr>
        </w:pPrChange>
      </w:pPr>
      <w:r w:rsidRPr="00B7686C">
        <w:rPr>
          <w:lang w:val="en-US"/>
        </w:rPr>
        <w:t xml:space="preserve">TCP is used when it is critical that all messages </w:t>
      </w:r>
      <w:ins w:id="8770" w:author="Oscar Herman Kise" w:date="2017-11-28T16:21:00Z">
        <w:r w:rsidR="00BA3639" w:rsidRPr="00B7686C">
          <w:rPr>
            <w:lang w:val="en-US"/>
          </w:rPr>
          <w:t>are</w:t>
        </w:r>
      </w:ins>
      <w:del w:id="8771" w:author="Oscar Herman Kise" w:date="2017-11-28T16:21:00Z">
        <w:r w:rsidRPr="00B7686C" w:rsidDel="00BA3639">
          <w:rPr>
            <w:lang w:val="en-US"/>
          </w:rPr>
          <w:delText>is</w:delText>
        </w:r>
      </w:del>
      <w:r w:rsidRPr="00B7686C">
        <w:rPr>
          <w:lang w:val="en-US"/>
        </w:rPr>
        <w:t xml:space="preserve"> received, such as when</w:t>
      </w:r>
      <w:ins w:id="8772" w:author="Oscar Herman Kise" w:date="2017-11-28T14:57:00Z">
        <w:r w:rsidR="00E00C57" w:rsidRPr="00B7686C">
          <w:rPr>
            <w:lang w:val="en-US"/>
          </w:rPr>
          <w:t xml:space="preserve"> loading a web </w:t>
        </w:r>
      </w:ins>
      <w:del w:id="8773" w:author="Oscar Herman Kise" w:date="2017-11-28T14:58:00Z">
        <w:r w:rsidRPr="00B7686C" w:rsidDel="00722A53">
          <w:rPr>
            <w:lang w:val="en-US"/>
          </w:rPr>
          <w:delText xml:space="preserve"> we load a web page we need all the information on that </w:delText>
        </w:r>
      </w:del>
      <w:r w:rsidRPr="00B7686C">
        <w:rPr>
          <w:lang w:val="en-US"/>
        </w:rPr>
        <w:t>page</w:t>
      </w:r>
      <w:ins w:id="8774" w:author="Oscar Herman Kise" w:date="2017-11-28T14:58:00Z">
        <w:r w:rsidR="00722A53" w:rsidRPr="00B7686C">
          <w:rPr>
            <w:lang w:val="en-US"/>
          </w:rPr>
          <w:t>,</w:t>
        </w:r>
      </w:ins>
      <w:r w:rsidRPr="00B7686C">
        <w:rPr>
          <w:lang w:val="en-US"/>
        </w:rPr>
        <w:t xml:space="preserve"> or when we want to send a command for a program to do something.</w:t>
      </w:r>
      <w:r w:rsidR="005C5F38" w:rsidRPr="00B7686C">
        <w:rPr>
          <w:lang w:val="en-US"/>
        </w:rPr>
        <w:t xml:space="preserve"> </w:t>
      </w:r>
      <w:sdt>
        <w:sdtPr>
          <w:rPr>
            <w:lang w:val="en-US"/>
          </w:rPr>
          <w:id w:val="492311178"/>
          <w:citation/>
        </w:sdtPr>
        <w:sdtContent>
          <w:r w:rsidR="005C5F38" w:rsidRPr="00CD6AE6">
            <w:rPr>
              <w:lang w:val="en-US"/>
            </w:rPr>
            <w:fldChar w:fldCharType="begin"/>
          </w:r>
          <w:r w:rsidR="005C5F38" w:rsidRPr="00B7686C">
            <w:rPr>
              <w:lang w:val="en-US"/>
            </w:rPr>
            <w:instrText xml:space="preserve"> CITATION Jam13 \l 1044 </w:instrText>
          </w:r>
          <w:r w:rsidR="005C5F38" w:rsidRPr="00CD6AE6">
            <w:rPr>
              <w:lang w:val="en-US"/>
            </w:rPr>
            <w:fldChar w:fldCharType="separate"/>
          </w:r>
          <w:r w:rsidR="009C609D">
            <w:rPr>
              <w:noProof/>
              <w:lang w:val="en-US"/>
            </w:rPr>
            <w:t>(James F. Kurose 2013)</w:t>
          </w:r>
          <w:r w:rsidR="005C5F38" w:rsidRPr="00CD6AE6">
            <w:rPr>
              <w:lang w:val="en-US"/>
            </w:rPr>
            <w:fldChar w:fldCharType="end"/>
          </w:r>
        </w:sdtContent>
      </w:sdt>
    </w:p>
    <w:p w14:paraId="382E34BA" w14:textId="3E474E4E" w:rsidR="105559D5" w:rsidRPr="00B7686C" w:rsidRDefault="105559D5">
      <w:pPr>
        <w:pStyle w:val="Brdtekst"/>
        <w:jc w:val="both"/>
        <w:rPr>
          <w:lang w:val="en-US"/>
        </w:rPr>
        <w:pPrChange w:id="8775" w:author="Oscar Herman Kise" w:date="2017-11-28T13:49:00Z">
          <w:pPr>
            <w:pStyle w:val="Brdtekst"/>
          </w:pPr>
        </w:pPrChange>
      </w:pPr>
    </w:p>
    <w:p w14:paraId="7784DA48" w14:textId="36D7E197" w:rsidR="105559D5" w:rsidRPr="00B7686C" w:rsidRDefault="105559D5">
      <w:pPr>
        <w:pStyle w:val="Brdtekst"/>
        <w:jc w:val="both"/>
        <w:rPr>
          <w:lang w:val="en-US"/>
        </w:rPr>
        <w:pPrChange w:id="8776" w:author="Oscar Herman Kise" w:date="2017-11-28T13:49:00Z">
          <w:pPr>
            <w:pStyle w:val="Brdtekst"/>
          </w:pPr>
        </w:pPrChange>
      </w:pPr>
    </w:p>
    <w:p w14:paraId="313AA529" w14:textId="47362BF2" w:rsidR="12118F60" w:rsidRPr="00B7686C" w:rsidRDefault="00C8375D">
      <w:pPr>
        <w:pStyle w:val="Overskrift2"/>
        <w:jc w:val="both"/>
        <w:rPr>
          <w:lang w:val="en-US"/>
        </w:rPr>
        <w:pPrChange w:id="8777" w:author="Oscar Herman Kise" w:date="2017-11-28T13:49:00Z">
          <w:pPr>
            <w:pStyle w:val="Overskrift2"/>
          </w:pPr>
        </w:pPrChange>
      </w:pPr>
      <w:bookmarkStart w:id="8778" w:name="_Toc498948267"/>
      <w:bookmarkStart w:id="8779" w:name="_Toc498963128"/>
      <w:bookmarkStart w:id="8780" w:name="_Toc499034248"/>
      <w:bookmarkStart w:id="8781" w:name="_Toc499047082"/>
      <w:bookmarkStart w:id="8782" w:name="_Toc499129450"/>
      <w:bookmarkStart w:id="8783" w:name="_Toc499197455"/>
      <w:bookmarkStart w:id="8784" w:name="_Toc499231045"/>
      <w:bookmarkStart w:id="8785" w:name="_Toc499394289"/>
      <w:bookmarkStart w:id="8786" w:name="_Toc499485448"/>
      <w:bookmarkStart w:id="8787" w:name="_Toc499485858"/>
      <w:bookmarkStart w:id="8788" w:name="_Toc499485948"/>
      <w:bookmarkStart w:id="8789" w:name="_Toc499500657"/>
      <w:bookmarkStart w:id="8790" w:name="_Toc499567454"/>
      <w:bookmarkStart w:id="8791" w:name="_Toc499568119"/>
      <w:ins w:id="8792" w:author="Oscar Herman Kise" w:date="2017-11-27T17:53:00Z">
        <w:r w:rsidRPr="00B7686C">
          <w:rPr>
            <w:lang w:val="en-US"/>
          </w:rPr>
          <w:t xml:space="preserve"> </w:t>
        </w:r>
      </w:ins>
      <w:bookmarkStart w:id="8793" w:name="_Toc499584493"/>
      <w:bookmarkStart w:id="8794" w:name="_Toc499584827"/>
      <w:bookmarkStart w:id="8795" w:name="_Toc499631420"/>
      <w:bookmarkStart w:id="8796" w:name="_Toc499646482"/>
      <w:bookmarkStart w:id="8797" w:name="_Toc499654695"/>
      <w:bookmarkStart w:id="8798" w:name="_Toc499722772"/>
      <w:bookmarkStart w:id="8799" w:name="_Toc499733247"/>
      <w:bookmarkStart w:id="8800" w:name="_Toc499737756"/>
      <w:bookmarkStart w:id="8801" w:name="_Toc499750672"/>
      <w:bookmarkStart w:id="8802" w:name="_Toc499754025"/>
      <w:bookmarkStart w:id="8803" w:name="_Toc499757813"/>
      <w:bookmarkStart w:id="8804" w:name="_Toc499757372"/>
      <w:bookmarkStart w:id="8805" w:name="_Toc499806099"/>
      <w:bookmarkStart w:id="8806" w:name="_Toc499828952"/>
      <w:bookmarkStart w:id="8807" w:name="_Toc499829530"/>
      <w:bookmarkStart w:id="8808" w:name="_Toc499835629"/>
      <w:bookmarkStart w:id="8809" w:name="_Toc499843330"/>
      <w:r w:rsidR="12118F60" w:rsidRPr="00B7686C">
        <w:rPr>
          <w:lang w:val="en-US"/>
        </w:rPr>
        <w:t>UDP</w:t>
      </w:r>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p>
    <w:p w14:paraId="04D5D4B0" w14:textId="67BAD475" w:rsidR="12118F60" w:rsidRPr="00B7686C" w:rsidRDefault="53BA8898">
      <w:pPr>
        <w:pStyle w:val="Brdtekst"/>
        <w:spacing w:line="259" w:lineRule="auto"/>
        <w:jc w:val="both"/>
        <w:rPr>
          <w:lang w:val="en-US"/>
        </w:rPr>
        <w:pPrChange w:id="8810" w:author="Oscar Herman Kise" w:date="2017-11-28T13:49:00Z">
          <w:pPr>
            <w:pStyle w:val="Brdtekst"/>
            <w:spacing w:line="259" w:lineRule="auto"/>
          </w:pPr>
        </w:pPrChange>
      </w:pPr>
      <w:del w:id="8811" w:author="Oscar Herman Kise" w:date="2017-11-28T14:58:00Z">
        <w:r w:rsidRPr="00B7686C" w:rsidDel="000B245A">
          <w:rPr>
            <w:lang w:val="en-US"/>
          </w:rPr>
          <w:delText xml:space="preserve">UDP – </w:delText>
        </w:r>
      </w:del>
      <w:r w:rsidRPr="00B7686C">
        <w:rPr>
          <w:lang w:val="en-US"/>
        </w:rPr>
        <w:t>User Datagram Protocol is a form of connectionless transport, this means that we don’t need to establish communication before we start to send our message. When the program writes to the UDP socket, the socket will send a</w:t>
      </w:r>
      <w:del w:id="8812" w:author="Oscar Herman Kise" w:date="2017-11-28T14:59:00Z">
        <w:r w:rsidRPr="00B7686C" w:rsidDel="00CF46A2">
          <w:rPr>
            <w:lang w:val="en-US"/>
          </w:rPr>
          <w:delText>n</w:delText>
        </w:r>
      </w:del>
      <w:r w:rsidRPr="00B7686C">
        <w:rPr>
          <w:lang w:val="en-US"/>
        </w:rPr>
        <w:t xml:space="preserve"> </w:t>
      </w:r>
      <w:ins w:id="8813" w:author="Oscar Herman Kise" w:date="2017-11-28T14:59:00Z">
        <w:r w:rsidR="00CF46A2" w:rsidRPr="00B7686C">
          <w:rPr>
            <w:lang w:val="en-US"/>
          </w:rPr>
          <w:t>“</w:t>
        </w:r>
      </w:ins>
      <w:r w:rsidRPr="00B7686C">
        <w:rPr>
          <w:lang w:val="en-US"/>
        </w:rPr>
        <w:t>DatagramPacket</w:t>
      </w:r>
      <w:ins w:id="8814" w:author="Oscar Herman Kise" w:date="2017-11-28T14:59:00Z">
        <w:r w:rsidR="00CF46A2" w:rsidRPr="00B7686C">
          <w:rPr>
            <w:lang w:val="en-US"/>
          </w:rPr>
          <w:t>”</w:t>
        </w:r>
      </w:ins>
      <w:r w:rsidRPr="00B7686C">
        <w:rPr>
          <w:lang w:val="en-US"/>
        </w:rPr>
        <w:t xml:space="preserve"> containing the data and 8 bytes header containing; source port, destination port, length and a checksum</w:t>
      </w:r>
      <w:ins w:id="8815" w:author="Oscar Herman Kise" w:date="2017-11-28T15:00:00Z">
        <w:r w:rsidR="00936732">
          <w:rPr>
            <w:lang w:val="en-US"/>
          </w:rPr>
          <w:t xml:space="preserve">, as illustrated below in </w:t>
        </w:r>
      </w:ins>
      <w:ins w:id="8816" w:author="Oscar Herman Kise" w:date="2017-11-30T19:31:00Z">
        <w:r w:rsidR="001E74A1">
          <w:rPr>
            <w:lang w:val="en-US"/>
          </w:rPr>
          <w:fldChar w:fldCharType="begin"/>
        </w:r>
        <w:r w:rsidR="001E74A1">
          <w:rPr>
            <w:lang w:val="en-US"/>
          </w:rPr>
          <w:instrText xml:space="preserve"> REF _Ref499833629 \h </w:instrText>
        </w:r>
      </w:ins>
      <w:r w:rsidR="001E74A1">
        <w:rPr>
          <w:lang w:val="en-US"/>
        </w:rPr>
      </w:r>
      <w:r w:rsidR="001E74A1">
        <w:rPr>
          <w:lang w:val="en-US"/>
        </w:rPr>
        <w:fldChar w:fldCharType="separate"/>
      </w:r>
      <w:ins w:id="8817" w:author="Oscar Herman Kise" w:date="2017-11-30T22:19:00Z">
        <w:r w:rsidR="00710D49" w:rsidRPr="00B7686C">
          <w:rPr>
            <w:lang w:val="en-US"/>
            <w:rPrChange w:id="8818" w:author="Morten Lerstad Solli" w:date="2017-11-29T12:21:00Z">
              <w:rPr/>
            </w:rPrChange>
          </w:rPr>
          <w:t xml:space="preserve">Figure </w:t>
        </w:r>
        <w:r w:rsidR="00710D49">
          <w:rPr>
            <w:noProof/>
            <w:lang w:val="en-US"/>
          </w:rPr>
          <w:t>2</w:t>
        </w:r>
      </w:ins>
      <w:ins w:id="8819" w:author="Oscar Herman Kise" w:date="2017-11-30T19:31:00Z">
        <w:r w:rsidR="001E74A1">
          <w:rPr>
            <w:lang w:val="en-US"/>
          </w:rPr>
          <w:fldChar w:fldCharType="end"/>
        </w:r>
      </w:ins>
      <w:ins w:id="8820" w:author="Oscar Herman Kise" w:date="2017-11-28T15:00:00Z">
        <w:r w:rsidR="00B14C10" w:rsidRPr="00B7686C">
          <w:rPr>
            <w:lang w:val="en-US"/>
          </w:rPr>
          <w:t>.</w:t>
        </w:r>
      </w:ins>
      <w:del w:id="8821" w:author="Oscar Herman Kise" w:date="2017-11-28T14:59:00Z">
        <w:r w:rsidRPr="00B7686C" w:rsidDel="000B2843">
          <w:rPr>
            <w:lang w:val="en-US"/>
          </w:rPr>
          <w:delText>.</w:delText>
        </w:r>
      </w:del>
    </w:p>
    <w:p w14:paraId="2A0F3925" w14:textId="77777777" w:rsidR="00C8375D" w:rsidRPr="00B7686C" w:rsidRDefault="105559D5">
      <w:pPr>
        <w:pStyle w:val="Brdtekst"/>
        <w:keepNext/>
        <w:spacing w:line="259" w:lineRule="auto"/>
        <w:jc w:val="both"/>
        <w:rPr>
          <w:ins w:id="8822" w:author="Oscar Herman Kise" w:date="2017-11-27T17:51:00Z"/>
          <w:lang w:val="en-US"/>
          <w:rPrChange w:id="8823" w:author="Morten Lerstad Solli" w:date="2017-11-29T12:21:00Z">
            <w:rPr>
              <w:ins w:id="8824" w:author="Oscar Herman Kise" w:date="2017-11-27T17:51:00Z"/>
            </w:rPr>
          </w:rPrChange>
        </w:rPr>
        <w:pPrChange w:id="8825" w:author="Oscar Herman Kise" w:date="2017-11-28T13:49:00Z">
          <w:pPr>
            <w:pStyle w:val="Brdtekst"/>
            <w:spacing w:line="259" w:lineRule="auto"/>
          </w:pPr>
        </w:pPrChange>
      </w:pPr>
      <w:r w:rsidRPr="005A3108">
        <w:rPr>
          <w:noProof/>
          <w:lang w:val="en-US"/>
        </w:rPr>
        <w:drawing>
          <wp:inline distT="0" distB="0" distL="0" distR="0" wp14:anchorId="40A316BA" wp14:editId="6F74298E">
            <wp:extent cx="2940424" cy="1568226"/>
            <wp:effectExtent l="0" t="0" r="0" b="0"/>
            <wp:docPr id="939052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2940424" cy="1568226"/>
                    </a:xfrm>
                    <a:prstGeom prst="rect">
                      <a:avLst/>
                    </a:prstGeom>
                  </pic:spPr>
                </pic:pic>
              </a:graphicData>
            </a:graphic>
          </wp:inline>
        </w:drawing>
      </w:r>
    </w:p>
    <w:p w14:paraId="00EC609F" w14:textId="4F95C7DC" w:rsidR="105559D5" w:rsidRPr="00B7686C" w:rsidRDefault="00C8375D" w:rsidP="00C9737F">
      <w:pPr>
        <w:pStyle w:val="Bildetekst"/>
        <w:jc w:val="both"/>
        <w:rPr>
          <w:i w:val="0"/>
          <w:lang w:val="en-US"/>
        </w:rPr>
      </w:pPr>
      <w:bookmarkStart w:id="8826" w:name="_Ref499833629"/>
      <w:ins w:id="8827" w:author="Oscar Herman Kise" w:date="2017-11-27T17:51:00Z">
        <w:r w:rsidRPr="00B7686C">
          <w:rPr>
            <w:lang w:val="en-US"/>
            <w:rPrChange w:id="8828" w:author="Morten Lerstad Solli" w:date="2017-11-29T12:21:00Z">
              <w:rPr/>
            </w:rPrChange>
          </w:rPr>
          <w:t xml:space="preserve">Figure </w:t>
        </w:r>
        <w:r w:rsidRPr="00B7686C">
          <w:rPr>
            <w:lang w:val="en-US"/>
            <w:rPrChange w:id="8829" w:author="Morten Lerstad Solli" w:date="2017-11-29T12:21:00Z">
              <w:rPr/>
            </w:rPrChange>
          </w:rPr>
          <w:fldChar w:fldCharType="begin"/>
        </w:r>
        <w:r w:rsidRPr="00B7686C">
          <w:rPr>
            <w:lang w:val="en-US"/>
            <w:rPrChange w:id="8830" w:author="Morten Lerstad Solli" w:date="2017-11-29T12:21:00Z">
              <w:rPr/>
            </w:rPrChange>
          </w:rPr>
          <w:instrText xml:space="preserve"> SEQ Figure \* ARABIC </w:instrText>
        </w:r>
      </w:ins>
      <w:r w:rsidRPr="00B7686C">
        <w:rPr>
          <w:lang w:val="en-US"/>
          <w:rPrChange w:id="8831" w:author="Morten Lerstad Solli" w:date="2017-11-29T12:21:00Z">
            <w:rPr/>
          </w:rPrChange>
        </w:rPr>
        <w:fldChar w:fldCharType="separate"/>
      </w:r>
      <w:r w:rsidR="00710D49">
        <w:rPr>
          <w:noProof/>
          <w:lang w:val="en-US"/>
        </w:rPr>
        <w:t>2</w:t>
      </w:r>
      <w:ins w:id="8832" w:author="Oscar Herman Kise" w:date="2017-11-27T17:51:00Z">
        <w:r w:rsidRPr="00B7686C">
          <w:rPr>
            <w:lang w:val="en-US"/>
            <w:rPrChange w:id="8833" w:author="Morten Lerstad Solli" w:date="2017-11-29T12:21:00Z">
              <w:rPr/>
            </w:rPrChange>
          </w:rPr>
          <w:fldChar w:fldCharType="end"/>
        </w:r>
      </w:ins>
      <w:bookmarkEnd w:id="8826"/>
      <w:ins w:id="8834" w:author="Oscar Herman Kise" w:date="2017-11-27T17:52:00Z">
        <w:r w:rsidRPr="00B7686C">
          <w:rPr>
            <w:lang w:val="en-US"/>
            <w:rPrChange w:id="8835" w:author="Morten Lerstad Solli" w:date="2017-11-29T12:21:00Z">
              <w:rPr/>
            </w:rPrChange>
          </w:rPr>
          <w:t>: UDP Header Format</w:t>
        </w:r>
      </w:ins>
    </w:p>
    <w:p w14:paraId="5C69E1AB" w14:textId="68D9BECC" w:rsidR="105559D5" w:rsidRPr="00B7686C" w:rsidRDefault="105559D5">
      <w:pPr>
        <w:pStyle w:val="Brdtekst"/>
        <w:spacing w:line="259" w:lineRule="auto"/>
        <w:jc w:val="both"/>
        <w:rPr>
          <w:lang w:val="en-US"/>
        </w:rPr>
        <w:pPrChange w:id="8836" w:author="Oscar Herman Kise" w:date="2017-11-28T13:49:00Z">
          <w:pPr>
            <w:pStyle w:val="Brdtekst"/>
            <w:spacing w:line="259" w:lineRule="auto"/>
          </w:pPr>
        </w:pPrChange>
      </w:pPr>
    </w:p>
    <w:p w14:paraId="4669B249" w14:textId="7122E225" w:rsidR="105559D5" w:rsidDel="00936732" w:rsidRDefault="53BA8898">
      <w:pPr>
        <w:pStyle w:val="References"/>
        <w:numPr>
          <w:ilvl w:val="0"/>
          <w:numId w:val="0"/>
        </w:numPr>
        <w:jc w:val="both"/>
        <w:rPr>
          <w:del w:id="8837" w:author="Oscar Herman Kise" w:date="2017-11-28T16:46:00Z"/>
          <w:lang w:val="en-US"/>
        </w:rPr>
        <w:pPrChange w:id="8838" w:author="Oscar Herman Kise" w:date="2017-11-28T16:46:00Z">
          <w:pPr>
            <w:pStyle w:val="Brdtekst"/>
            <w:spacing w:line="259" w:lineRule="auto"/>
          </w:pPr>
        </w:pPrChange>
      </w:pPr>
      <w:r w:rsidRPr="00B7686C">
        <w:rPr>
          <w:lang w:val="en-US"/>
        </w:rPr>
        <w:t>UDP Contains no deliverance guarantee and the sender will never know</w:t>
      </w:r>
      <w:ins w:id="8839" w:author="Oscar Herman Kise" w:date="2017-11-28T15:08:00Z">
        <w:r w:rsidR="00A46381" w:rsidRPr="00B7686C">
          <w:rPr>
            <w:lang w:val="en-US"/>
          </w:rPr>
          <w:t xml:space="preserve"> from the </w:t>
        </w:r>
        <w:r w:rsidR="00C74D6D" w:rsidRPr="00B7686C">
          <w:rPr>
            <w:lang w:val="en-US"/>
          </w:rPr>
          <w:t>receiver</w:t>
        </w:r>
      </w:ins>
      <w:r w:rsidRPr="00B7686C">
        <w:rPr>
          <w:lang w:val="en-US"/>
        </w:rPr>
        <w:t xml:space="preserve"> if the package is received</w:t>
      </w:r>
      <w:del w:id="8840" w:author="Oscar Herman Kise" w:date="2017-11-28T15:08:00Z">
        <w:r w:rsidRPr="00B7686C" w:rsidDel="00C74D6D">
          <w:rPr>
            <w:lang w:val="en-US"/>
          </w:rPr>
          <w:delText xml:space="preserve"> by the receiver</w:delText>
        </w:r>
      </w:del>
      <w:ins w:id="8841" w:author="Oscar Herman Kise" w:date="2017-11-28T15:11:00Z">
        <w:r w:rsidR="002608DD" w:rsidRPr="00B7686C">
          <w:rPr>
            <w:lang w:val="en-US"/>
          </w:rPr>
          <w:t>.</w:t>
        </w:r>
      </w:ins>
      <w:del w:id="8842" w:author="Oscar Herman Kise" w:date="2017-11-28T15:11:00Z">
        <w:r w:rsidRPr="00B7686C" w:rsidDel="002608DD">
          <w:rPr>
            <w:lang w:val="en-US"/>
          </w:rPr>
          <w:delText>,</w:delText>
        </w:r>
        <w:r w:rsidRPr="00B7686C" w:rsidDel="0018702F">
          <w:rPr>
            <w:lang w:val="en-US"/>
          </w:rPr>
          <w:delText xml:space="preserve"> and</w:delText>
        </w:r>
      </w:del>
      <w:r w:rsidRPr="00B7686C">
        <w:rPr>
          <w:lang w:val="en-US"/>
        </w:rPr>
        <w:t xml:space="preserve"> </w:t>
      </w:r>
      <w:ins w:id="8843" w:author="Oscar Herman Kise" w:date="2017-11-28T15:11:00Z">
        <w:r w:rsidR="0018702F" w:rsidRPr="00B7686C">
          <w:rPr>
            <w:lang w:val="en-US"/>
          </w:rPr>
          <w:t>If</w:t>
        </w:r>
      </w:ins>
      <w:del w:id="8844" w:author="Oscar Herman Kise" w:date="2017-11-28T15:11:00Z">
        <w:r w:rsidRPr="00B7686C" w:rsidDel="0018702F">
          <w:rPr>
            <w:lang w:val="en-US"/>
          </w:rPr>
          <w:delText>if</w:delText>
        </w:r>
      </w:del>
      <w:r w:rsidRPr="00B7686C">
        <w:rPr>
          <w:lang w:val="en-US"/>
        </w:rPr>
        <w:t xml:space="preserve"> we encounter corrupt data in a package</w:t>
      </w:r>
      <w:ins w:id="8845" w:author="Oscar Herman Kise" w:date="2017-11-28T15:11:00Z">
        <w:r w:rsidR="0018702F" w:rsidRPr="00B7686C">
          <w:rPr>
            <w:lang w:val="en-US"/>
          </w:rPr>
          <w:t>,</w:t>
        </w:r>
      </w:ins>
      <w:r w:rsidRPr="00B7686C">
        <w:rPr>
          <w:lang w:val="en-US"/>
        </w:rPr>
        <w:t xml:space="preserve"> the package will simply be discarded. The DatagramPack</w:t>
      </w:r>
      <w:ins w:id="8846" w:author="Oscar Herman Kise" w:date="2017-11-28T15:07:00Z">
        <w:r w:rsidR="00A46381" w:rsidRPr="00B7686C">
          <w:rPr>
            <w:lang w:val="en-US"/>
          </w:rPr>
          <w:t>et</w:t>
        </w:r>
      </w:ins>
      <w:del w:id="8847" w:author="Oscar Herman Kise" w:date="2017-11-28T15:07:00Z">
        <w:r w:rsidRPr="00B7686C" w:rsidDel="00A46381">
          <w:rPr>
            <w:lang w:val="en-US"/>
          </w:rPr>
          <w:delText>age</w:delText>
        </w:r>
      </w:del>
      <w:r w:rsidRPr="00B7686C">
        <w:rPr>
          <w:lang w:val="en-US"/>
        </w:rPr>
        <w:t xml:space="preserve"> can also be received in incorrect order. UDP is used when we want a high refreshment rate with as little latency as possible, and when it does not matter if we lose some of the packages. An example for this can be video streaming where we want the next image as fast as possible. </w:t>
      </w:r>
      <w:sdt>
        <w:sdtPr>
          <w:rPr>
            <w:lang w:val="en-US"/>
          </w:rPr>
          <w:id w:val="1169302447"/>
          <w:citation/>
        </w:sdtPr>
        <w:sdtContent>
          <w:r w:rsidR="005C5F38" w:rsidRPr="00CD6AE6">
            <w:rPr>
              <w:lang w:val="en-US"/>
            </w:rPr>
            <w:fldChar w:fldCharType="begin"/>
          </w:r>
          <w:r w:rsidR="005C5F38" w:rsidRPr="00B7686C">
            <w:rPr>
              <w:lang w:val="en-US"/>
            </w:rPr>
            <w:instrText xml:space="preserve"> CITATION Jam13 \l 1044 </w:instrText>
          </w:r>
          <w:r w:rsidR="005C5F38" w:rsidRPr="00CD6AE6">
            <w:rPr>
              <w:lang w:val="en-US"/>
            </w:rPr>
            <w:fldChar w:fldCharType="separate"/>
          </w:r>
          <w:r w:rsidR="009C609D">
            <w:rPr>
              <w:noProof/>
              <w:lang w:val="en-US"/>
            </w:rPr>
            <w:t>(James F. Kurose 2013)</w:t>
          </w:r>
          <w:r w:rsidR="005C5F38" w:rsidRPr="00CD6AE6">
            <w:rPr>
              <w:lang w:val="en-US"/>
            </w:rPr>
            <w:fldChar w:fldCharType="end"/>
          </w:r>
        </w:sdtContent>
      </w:sdt>
    </w:p>
    <w:p w14:paraId="00ECC2A8" w14:textId="77777777" w:rsidR="00936732" w:rsidRPr="00B7686C" w:rsidRDefault="00936732">
      <w:pPr>
        <w:pStyle w:val="References"/>
        <w:numPr>
          <w:ilvl w:val="0"/>
          <w:numId w:val="0"/>
        </w:numPr>
        <w:jc w:val="both"/>
        <w:rPr>
          <w:ins w:id="8848" w:author="Oscar Herman Kise" w:date="2017-11-30T19:12:00Z"/>
          <w:lang w:val="en-US"/>
        </w:rPr>
        <w:pPrChange w:id="8849" w:author="Oscar Herman Kise" w:date="2017-11-28T13:49:00Z">
          <w:pPr>
            <w:pStyle w:val="References"/>
            <w:numPr>
              <w:numId w:val="0"/>
            </w:numPr>
            <w:tabs>
              <w:tab w:val="clear" w:pos="737"/>
            </w:tabs>
            <w:ind w:left="0" w:firstLine="0"/>
          </w:pPr>
        </w:pPrChange>
      </w:pPr>
    </w:p>
    <w:p w14:paraId="10574CBD" w14:textId="372B5711" w:rsidR="007D65A5" w:rsidDel="00936732" w:rsidRDefault="007D65A5">
      <w:pPr>
        <w:pStyle w:val="References"/>
        <w:numPr>
          <w:ilvl w:val="0"/>
          <w:numId w:val="0"/>
        </w:numPr>
        <w:jc w:val="both"/>
        <w:rPr>
          <w:del w:id="8850" w:author="Oscar Herman Kise" w:date="2017-11-28T16:46:00Z"/>
          <w:lang w:val="en-US"/>
        </w:rPr>
        <w:pPrChange w:id="8851" w:author="Oscar Herman Kise" w:date="2017-11-28T16:46:00Z">
          <w:pPr>
            <w:pStyle w:val="Brdtekst"/>
            <w:spacing w:line="259" w:lineRule="auto"/>
          </w:pPr>
        </w:pPrChange>
      </w:pPr>
    </w:p>
    <w:p w14:paraId="4A296234" w14:textId="77777777" w:rsidR="00936732" w:rsidRDefault="00936732" w:rsidP="53BA8898">
      <w:pPr>
        <w:pStyle w:val="References"/>
        <w:numPr>
          <w:ilvl w:val="0"/>
          <w:numId w:val="0"/>
        </w:numPr>
        <w:rPr>
          <w:ins w:id="8852" w:author="Oscar Herman Kise" w:date="2017-11-30T19:12:00Z"/>
          <w:lang w:val="en-US"/>
        </w:rPr>
      </w:pPr>
    </w:p>
    <w:p w14:paraId="304F0C9F" w14:textId="77777777" w:rsidR="00936732" w:rsidRDefault="00936732" w:rsidP="53BA8898">
      <w:pPr>
        <w:pStyle w:val="References"/>
        <w:numPr>
          <w:ilvl w:val="0"/>
          <w:numId w:val="0"/>
        </w:numPr>
        <w:rPr>
          <w:ins w:id="8853" w:author="Oscar Herman Kise" w:date="2017-11-30T19:12:00Z"/>
          <w:lang w:val="en-US"/>
        </w:rPr>
      </w:pPr>
    </w:p>
    <w:p w14:paraId="22A0722E" w14:textId="77777777" w:rsidR="00936732" w:rsidRDefault="00936732" w:rsidP="53BA8898">
      <w:pPr>
        <w:pStyle w:val="References"/>
        <w:numPr>
          <w:ilvl w:val="0"/>
          <w:numId w:val="0"/>
        </w:numPr>
        <w:rPr>
          <w:ins w:id="8854" w:author="Oscar Herman Kise" w:date="2017-11-30T19:12:00Z"/>
          <w:lang w:val="en-US"/>
        </w:rPr>
      </w:pPr>
    </w:p>
    <w:p w14:paraId="657CDD30" w14:textId="77777777" w:rsidR="00936732" w:rsidRDefault="00936732" w:rsidP="53BA8898">
      <w:pPr>
        <w:pStyle w:val="References"/>
        <w:numPr>
          <w:ilvl w:val="0"/>
          <w:numId w:val="0"/>
        </w:numPr>
        <w:rPr>
          <w:ins w:id="8855" w:author="Oscar Herman Kise" w:date="2017-11-30T19:12:00Z"/>
          <w:lang w:val="en-US"/>
        </w:rPr>
      </w:pPr>
    </w:p>
    <w:p w14:paraId="076CDE26" w14:textId="77777777" w:rsidR="00936732" w:rsidRDefault="00936732" w:rsidP="53BA8898">
      <w:pPr>
        <w:pStyle w:val="References"/>
        <w:numPr>
          <w:ilvl w:val="0"/>
          <w:numId w:val="0"/>
        </w:numPr>
        <w:rPr>
          <w:ins w:id="8856" w:author="Oscar Herman Kise" w:date="2017-11-30T19:12:00Z"/>
          <w:lang w:val="en-US"/>
        </w:rPr>
      </w:pPr>
    </w:p>
    <w:p w14:paraId="590F77CC" w14:textId="77777777" w:rsidR="00936732" w:rsidRDefault="00936732" w:rsidP="53BA8898">
      <w:pPr>
        <w:pStyle w:val="References"/>
        <w:numPr>
          <w:ilvl w:val="0"/>
          <w:numId w:val="0"/>
        </w:numPr>
        <w:rPr>
          <w:ins w:id="8857" w:author="Oscar Herman Kise" w:date="2017-11-30T19:12:00Z"/>
          <w:lang w:val="en-US"/>
        </w:rPr>
      </w:pPr>
    </w:p>
    <w:p w14:paraId="04047F77" w14:textId="366732F5" w:rsidR="00936732" w:rsidRDefault="00936732" w:rsidP="53BA8898">
      <w:pPr>
        <w:pStyle w:val="References"/>
        <w:numPr>
          <w:ilvl w:val="0"/>
          <w:numId w:val="0"/>
        </w:numPr>
        <w:rPr>
          <w:ins w:id="8858" w:author="Oscar Herman Kise" w:date="2017-11-30T19:12:00Z"/>
          <w:lang w:val="en-US"/>
        </w:rPr>
      </w:pPr>
    </w:p>
    <w:p w14:paraId="3794FEF3" w14:textId="77777777" w:rsidR="00936732" w:rsidRPr="00B7686C" w:rsidRDefault="00936732" w:rsidP="53BA8898">
      <w:pPr>
        <w:pStyle w:val="References"/>
        <w:numPr>
          <w:ilvl w:val="0"/>
          <w:numId w:val="0"/>
        </w:numPr>
        <w:rPr>
          <w:ins w:id="8859" w:author="Oscar Herman Kise" w:date="2017-11-30T19:12:00Z"/>
          <w:lang w:val="en-US"/>
        </w:rPr>
      </w:pPr>
    </w:p>
    <w:p w14:paraId="14B80836" w14:textId="7A04AF81" w:rsidR="007D65A5" w:rsidRPr="00B7686C" w:rsidDel="00224161" w:rsidRDefault="007D65A5" w:rsidP="53BA8898">
      <w:pPr>
        <w:pStyle w:val="References"/>
        <w:numPr>
          <w:ilvl w:val="0"/>
          <w:numId w:val="0"/>
        </w:numPr>
        <w:rPr>
          <w:del w:id="8860" w:author="Oscar Herman Kise" w:date="2017-11-28T16:46:00Z"/>
          <w:lang w:val="en-US"/>
        </w:rPr>
      </w:pPr>
    </w:p>
    <w:p w14:paraId="09E935CB" w14:textId="699E68AA" w:rsidR="105559D5" w:rsidRPr="00B7686C" w:rsidRDefault="105559D5">
      <w:pPr>
        <w:pStyle w:val="References"/>
        <w:numPr>
          <w:ilvl w:val="0"/>
          <w:numId w:val="0"/>
        </w:numPr>
        <w:jc w:val="both"/>
        <w:rPr>
          <w:lang w:val="en-US"/>
          <w:rPrChange w:id="8861" w:author="Morten Lerstad Solli" w:date="2017-11-29T12:21:00Z">
            <w:rPr>
              <w:lang w:val="en-GB"/>
            </w:rPr>
          </w:rPrChange>
        </w:rPr>
        <w:pPrChange w:id="8862" w:author="Oscar Herman Kise" w:date="2017-11-28T16:46:00Z">
          <w:pPr>
            <w:pStyle w:val="Brdtekst"/>
            <w:spacing w:line="259" w:lineRule="auto"/>
          </w:pPr>
        </w:pPrChange>
      </w:pPr>
    </w:p>
    <w:p w14:paraId="03A7AEAC" w14:textId="66BEB616" w:rsidR="00B7494B" w:rsidRPr="00B7686C" w:rsidRDefault="53BA8898">
      <w:pPr>
        <w:pStyle w:val="Overskrift1"/>
        <w:jc w:val="both"/>
        <w:rPr>
          <w:ins w:id="8863" w:author="Oscar Herman Kise" w:date="2017-11-28T16:32:00Z"/>
          <w:lang w:val="en-US"/>
        </w:rPr>
        <w:pPrChange w:id="8864" w:author="Oscar Herman Kise" w:date="2017-11-28T13:50:00Z">
          <w:pPr>
            <w:pStyle w:val="Overskrift1"/>
          </w:pPr>
        </w:pPrChange>
      </w:pPr>
      <w:bookmarkStart w:id="8865" w:name="_Toc133835291"/>
      <w:bookmarkStart w:id="8866" w:name="_Toc498948268"/>
      <w:bookmarkStart w:id="8867" w:name="_Toc498963129"/>
      <w:bookmarkStart w:id="8868" w:name="_Toc499034249"/>
      <w:bookmarkStart w:id="8869" w:name="_Toc499047083"/>
      <w:bookmarkStart w:id="8870" w:name="_Toc499129452"/>
      <w:bookmarkStart w:id="8871" w:name="_Toc499197456"/>
      <w:bookmarkStart w:id="8872" w:name="_Toc499231046"/>
      <w:bookmarkStart w:id="8873" w:name="_Toc499394290"/>
      <w:bookmarkStart w:id="8874" w:name="_Toc499485449"/>
      <w:bookmarkStart w:id="8875" w:name="_Toc499485859"/>
      <w:bookmarkStart w:id="8876" w:name="_Toc499485949"/>
      <w:bookmarkStart w:id="8877" w:name="_Toc499500658"/>
      <w:bookmarkStart w:id="8878" w:name="_Toc499567455"/>
      <w:bookmarkStart w:id="8879" w:name="_Toc499568120"/>
      <w:bookmarkStart w:id="8880" w:name="_Toc499584494"/>
      <w:bookmarkStart w:id="8881" w:name="_Toc499584828"/>
      <w:bookmarkStart w:id="8882" w:name="_Toc499631421"/>
      <w:bookmarkStart w:id="8883" w:name="_Toc499646483"/>
      <w:bookmarkStart w:id="8884" w:name="_Toc499654696"/>
      <w:bookmarkStart w:id="8885" w:name="_Toc499722773"/>
      <w:bookmarkStart w:id="8886" w:name="_Toc499733248"/>
      <w:bookmarkStart w:id="8887" w:name="_Toc499737757"/>
      <w:bookmarkStart w:id="8888" w:name="_Toc499750673"/>
      <w:bookmarkStart w:id="8889" w:name="_Toc499754026"/>
      <w:bookmarkStart w:id="8890" w:name="_Toc499757814"/>
      <w:bookmarkStart w:id="8891" w:name="_Toc499757373"/>
      <w:bookmarkStart w:id="8892" w:name="_Toc499806100"/>
      <w:bookmarkStart w:id="8893" w:name="_Toc499828953"/>
      <w:bookmarkStart w:id="8894" w:name="_Toc499829531"/>
      <w:bookmarkStart w:id="8895" w:name="_Toc499835630"/>
      <w:bookmarkStart w:id="8896" w:name="_Toc499843331"/>
      <w:r w:rsidRPr="00B7686C">
        <w:rPr>
          <w:lang w:val="en-US"/>
        </w:rPr>
        <w:lastRenderedPageBreak/>
        <w:t>MATERIALS</w:t>
      </w:r>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p>
    <w:p w14:paraId="3499EF05" w14:textId="2F343CE0" w:rsidR="00B40646" w:rsidRPr="00B7686C" w:rsidRDefault="00B40646">
      <w:pPr>
        <w:pStyle w:val="Brdtekst"/>
        <w:rPr>
          <w:lang w:val="en-US"/>
        </w:rPr>
        <w:pPrChange w:id="8897" w:author="Oscar Herman Kise" w:date="2017-11-28T16:32:00Z">
          <w:pPr>
            <w:pStyle w:val="Overskrift1"/>
          </w:pPr>
        </w:pPrChange>
      </w:pPr>
      <w:ins w:id="8898" w:author="Oscar Herman Kise" w:date="2017-11-28T16:32:00Z">
        <w:r w:rsidRPr="00CD6AE6">
          <w:rPr>
            <w:lang w:val="en-US"/>
          </w:rPr>
          <w:t xml:space="preserve">The following chapter </w:t>
        </w:r>
        <w:r w:rsidR="00D6119D" w:rsidRPr="00CD6AE6">
          <w:rPr>
            <w:lang w:val="en-US"/>
          </w:rPr>
          <w:t>displays</w:t>
        </w:r>
      </w:ins>
      <w:ins w:id="8899" w:author="Oscar Herman Kise" w:date="2017-11-28T16:33:00Z">
        <w:r w:rsidR="00D6119D" w:rsidRPr="00CD6AE6">
          <w:rPr>
            <w:lang w:val="en-US"/>
          </w:rPr>
          <w:t xml:space="preserve"> the materials intentionally </w:t>
        </w:r>
      </w:ins>
      <w:ins w:id="8900" w:author="Oscar Herman Kise" w:date="2017-11-28T16:34:00Z">
        <w:r w:rsidR="00B62B55" w:rsidRPr="00CD6AE6">
          <w:rPr>
            <w:lang w:val="en-US"/>
          </w:rPr>
          <w:t xml:space="preserve">meant for the project. </w:t>
        </w:r>
      </w:ins>
      <w:ins w:id="8901" w:author="Oscar Herman Kise" w:date="2017-11-28T16:36:00Z">
        <w:r w:rsidR="00AE10D1" w:rsidRPr="00CD6AE6">
          <w:rPr>
            <w:lang w:val="en-US"/>
          </w:rPr>
          <w:t>The materials that were not used</w:t>
        </w:r>
      </w:ins>
      <w:ins w:id="8902" w:author="Oscar Herman Kise" w:date="2017-11-28T16:42:00Z">
        <w:r w:rsidR="000D2EE9" w:rsidRPr="00CD6AE6">
          <w:rPr>
            <w:lang w:val="en-US"/>
          </w:rPr>
          <w:t xml:space="preserve"> is</w:t>
        </w:r>
      </w:ins>
      <w:ins w:id="8903" w:author="Oscar Herman Kise" w:date="2017-11-28T16:36:00Z">
        <w:r w:rsidR="00AE10D1" w:rsidRPr="00CD6AE6">
          <w:rPr>
            <w:lang w:val="en-US"/>
          </w:rPr>
          <w:t xml:space="preserve"> marked</w:t>
        </w:r>
      </w:ins>
      <w:ins w:id="8904" w:author="Oscar Herman Kise" w:date="2017-11-28T16:37:00Z">
        <w:r w:rsidR="00781C6D" w:rsidRPr="00CD6AE6">
          <w:rPr>
            <w:lang w:val="en-US"/>
          </w:rPr>
          <w:t xml:space="preserve"> as “not used”</w:t>
        </w:r>
      </w:ins>
      <w:ins w:id="8905" w:author="Oscar Herman Kise" w:date="2017-11-28T16:36:00Z">
        <w:r w:rsidR="00AE10D1" w:rsidRPr="00CD6AE6">
          <w:rPr>
            <w:lang w:val="en-US"/>
          </w:rPr>
          <w:t>.</w:t>
        </w:r>
      </w:ins>
      <w:ins w:id="8906" w:author="Oscar Herman Kise" w:date="2017-11-28T16:37:00Z">
        <w:r w:rsidR="00781C6D" w:rsidRPr="00CD6AE6">
          <w:rPr>
            <w:lang w:val="en-US"/>
          </w:rPr>
          <w:t xml:space="preserve"> The information about the </w:t>
        </w:r>
        <w:r w:rsidR="005B5702" w:rsidRPr="00CD6AE6">
          <w:rPr>
            <w:lang w:val="en-US"/>
          </w:rPr>
          <w:t>components will include technical specifications</w:t>
        </w:r>
      </w:ins>
      <w:ins w:id="8907" w:author="Oscar Herman Kise" w:date="2017-11-28T16:43:00Z">
        <w:r w:rsidR="00512CEE" w:rsidRPr="00CD6AE6">
          <w:rPr>
            <w:lang w:val="en-US"/>
          </w:rPr>
          <w:t xml:space="preserve"> and other relevant information</w:t>
        </w:r>
      </w:ins>
      <w:ins w:id="8908" w:author="Oscar Herman Kise" w:date="2017-11-28T16:44:00Z">
        <w:r w:rsidR="00224D98" w:rsidRPr="00CD6AE6">
          <w:rPr>
            <w:lang w:val="en-US"/>
          </w:rPr>
          <w:t xml:space="preserve"> </w:t>
        </w:r>
      </w:ins>
      <w:ins w:id="8909" w:author="Oscar Herman Kise" w:date="2017-11-28T16:43:00Z">
        <w:r w:rsidR="00512CEE" w:rsidRPr="00CD6AE6">
          <w:rPr>
            <w:lang w:val="en-US"/>
          </w:rPr>
          <w:t>for the project.</w:t>
        </w:r>
      </w:ins>
    </w:p>
    <w:p w14:paraId="3D502702" w14:textId="63730A9D" w:rsidR="0022423E" w:rsidRPr="00B7686C" w:rsidRDefault="0022423E">
      <w:pPr>
        <w:pStyle w:val="Overskrift2"/>
        <w:jc w:val="both"/>
        <w:rPr>
          <w:rFonts w:eastAsia="Arial"/>
          <w:b w:val="0"/>
          <w:bCs w:val="0"/>
          <w:i w:val="0"/>
          <w:iCs w:val="0"/>
          <w:sz w:val="24"/>
          <w:szCs w:val="24"/>
          <w:lang w:val="en-US"/>
        </w:rPr>
        <w:pPrChange w:id="8910" w:author="Oscar Herman Kise" w:date="2017-11-28T13:50:00Z">
          <w:pPr>
            <w:pStyle w:val="Overskrift2"/>
          </w:pPr>
        </w:pPrChange>
      </w:pPr>
      <w:bookmarkStart w:id="8911" w:name="_Toc498963130"/>
      <w:bookmarkStart w:id="8912" w:name="_Toc499034250"/>
      <w:bookmarkStart w:id="8913" w:name="_Toc499047084"/>
      <w:bookmarkStart w:id="8914" w:name="_Toc499129453"/>
      <w:bookmarkStart w:id="8915" w:name="_Toc499197457"/>
      <w:bookmarkStart w:id="8916" w:name="_Toc499231047"/>
      <w:bookmarkStart w:id="8917" w:name="_Toc499394291"/>
      <w:bookmarkStart w:id="8918" w:name="_Toc499485450"/>
      <w:bookmarkStart w:id="8919" w:name="_Toc499485860"/>
      <w:bookmarkStart w:id="8920" w:name="_Toc499485950"/>
      <w:bookmarkStart w:id="8921" w:name="_Toc499500659"/>
      <w:bookmarkStart w:id="8922" w:name="_Toc499567456"/>
      <w:bookmarkStart w:id="8923" w:name="_Toc499568121"/>
      <w:del w:id="8924" w:author="Oscar Herman Kise" w:date="2017-11-27T17:57:00Z">
        <w:r w:rsidRPr="00B7686C" w:rsidDel="009D5C02">
          <w:rPr>
            <w:lang w:val="en-US"/>
          </w:rPr>
          <w:delText>SparkFun</w:delText>
        </w:r>
      </w:del>
      <w:bookmarkStart w:id="8925" w:name="_Toc499584495"/>
      <w:bookmarkStart w:id="8926" w:name="_Toc499584829"/>
      <w:bookmarkStart w:id="8927" w:name="_Toc499631422"/>
      <w:bookmarkStart w:id="8928" w:name="_Toc499646484"/>
      <w:bookmarkStart w:id="8929" w:name="_Toc499654697"/>
      <w:bookmarkStart w:id="8930" w:name="_Toc499722774"/>
      <w:bookmarkStart w:id="8931" w:name="_Toc499733249"/>
      <w:bookmarkStart w:id="8932" w:name="_Toc499737758"/>
      <w:bookmarkStart w:id="8933" w:name="_Toc499750674"/>
      <w:bookmarkStart w:id="8934" w:name="_Toc499754027"/>
      <w:bookmarkStart w:id="8935" w:name="_Toc499757815"/>
      <w:bookmarkStart w:id="8936" w:name="_Toc499757432"/>
      <w:bookmarkStart w:id="8937" w:name="_Toc499806101"/>
      <w:bookmarkStart w:id="8938" w:name="_Toc499828954"/>
      <w:bookmarkStart w:id="8939" w:name="_Toc499829540"/>
      <w:bookmarkStart w:id="8940" w:name="_Toc499835631"/>
      <w:bookmarkStart w:id="8941" w:name="_Toc499843332"/>
      <w:ins w:id="8942" w:author="Oscar Herman Kise" w:date="2017-11-27T17:57:00Z">
        <w:r w:rsidR="009D5C02" w:rsidRPr="00B7686C">
          <w:rPr>
            <w:lang w:val="en-US"/>
          </w:rPr>
          <w:t>Sparkfun</w:t>
        </w:r>
      </w:ins>
      <w:r w:rsidRPr="00B7686C">
        <w:rPr>
          <w:lang w:val="en-US"/>
        </w:rPr>
        <w:t xml:space="preserve"> RedBoard R3</w:t>
      </w:r>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p>
    <w:p w14:paraId="2AF7A38B" w14:textId="7F2A0C52" w:rsidR="00C8375D" w:rsidRPr="00B7686C" w:rsidRDefault="0022423E">
      <w:pPr>
        <w:pStyle w:val="Brdtekst"/>
        <w:keepNext/>
        <w:jc w:val="both"/>
        <w:rPr>
          <w:ins w:id="8943" w:author="Oscar Herman Kise" w:date="2017-11-27T17:53:00Z"/>
          <w:lang w:val="en-US"/>
          <w:rPrChange w:id="8944" w:author="Morten Lerstad Solli" w:date="2017-11-29T12:21:00Z">
            <w:rPr>
              <w:ins w:id="8945" w:author="Oscar Herman Kise" w:date="2017-11-27T17:53:00Z"/>
            </w:rPr>
          </w:rPrChange>
        </w:rPr>
        <w:pPrChange w:id="8946" w:author="Oscar Herman Kise" w:date="2017-11-28T13:50:00Z">
          <w:pPr>
            <w:pStyle w:val="Brdtekst"/>
          </w:pPr>
        </w:pPrChange>
      </w:pPr>
      <w:del w:id="8947" w:author="Oscar Herman Kise" w:date="2017-11-27T17:54:00Z">
        <w:r w:rsidRPr="005A3108" w:rsidDel="004E6B16">
          <w:rPr>
            <w:noProof/>
            <w:lang w:val="en-US"/>
          </w:rPr>
          <w:drawing>
            <wp:inline distT="0" distB="0" distL="0" distR="0" wp14:anchorId="5D2B7056" wp14:editId="0B27A5C5">
              <wp:extent cx="2266950" cy="226695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inline>
          </w:drawing>
        </w:r>
      </w:del>
    </w:p>
    <w:p w14:paraId="2A1ED0BA" w14:textId="77777777" w:rsidR="004E6B16" w:rsidRPr="00B7686C" w:rsidRDefault="004E6B16">
      <w:pPr>
        <w:pStyle w:val="Brdtekst"/>
        <w:keepNext/>
        <w:jc w:val="both"/>
        <w:rPr>
          <w:ins w:id="8948" w:author="Oscar Herman Kise" w:date="2017-11-27T17:55:00Z"/>
          <w:lang w:val="en-US"/>
          <w:rPrChange w:id="8949" w:author="Morten Lerstad Solli" w:date="2017-11-29T12:21:00Z">
            <w:rPr>
              <w:ins w:id="8950" w:author="Oscar Herman Kise" w:date="2017-11-27T17:55:00Z"/>
            </w:rPr>
          </w:rPrChange>
        </w:rPr>
        <w:pPrChange w:id="8951" w:author="Oscar Herman Kise" w:date="2017-11-28T13:50:00Z">
          <w:pPr>
            <w:pStyle w:val="Brdtekst"/>
          </w:pPr>
        </w:pPrChange>
      </w:pPr>
      <w:ins w:id="8952" w:author="Oscar Herman Kise" w:date="2017-11-27T17:55:00Z">
        <w:r w:rsidRPr="005A3108">
          <w:rPr>
            <w:rFonts w:ascii="Arial" w:eastAsia="Arial" w:hAnsi="Arial" w:cs="Arial"/>
            <w:b/>
            <w:i/>
            <w:noProof/>
            <w:sz w:val="24"/>
            <w:szCs w:val="24"/>
            <w:lang w:val="en-US"/>
          </w:rPr>
          <w:drawing>
            <wp:inline distT="0" distB="0" distL="0" distR="0" wp14:anchorId="03107EA5" wp14:editId="7F3061CA">
              <wp:extent cx="2392680" cy="1819964"/>
              <wp:effectExtent l="0" t="0" r="7620" b="8890"/>
              <wp:docPr id="33"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Board.jpg"/>
                      <pic:cNvPicPr/>
                    </pic:nvPicPr>
                    <pic:blipFill>
                      <a:blip r:embed="rId14">
                        <a:extLst>
                          <a:ext uri="{28A0092B-C50C-407E-A947-70E740481C1C}">
                            <a14:useLocalDpi xmlns:a14="http://schemas.microsoft.com/office/drawing/2010/main" val="0"/>
                          </a:ext>
                        </a:extLst>
                      </a:blip>
                      <a:stretch>
                        <a:fillRect/>
                      </a:stretch>
                    </pic:blipFill>
                    <pic:spPr>
                      <a:xfrm>
                        <a:off x="0" y="0"/>
                        <a:ext cx="2397863" cy="1823906"/>
                      </a:xfrm>
                      <a:prstGeom prst="rect">
                        <a:avLst/>
                      </a:prstGeom>
                    </pic:spPr>
                  </pic:pic>
                </a:graphicData>
              </a:graphic>
            </wp:inline>
          </w:drawing>
        </w:r>
      </w:ins>
    </w:p>
    <w:p w14:paraId="1789C0B3" w14:textId="4EBA7C21" w:rsidR="004E6B16" w:rsidRPr="00B7686C" w:rsidRDefault="004E6B16">
      <w:pPr>
        <w:pStyle w:val="Bildetekst"/>
        <w:jc w:val="both"/>
        <w:rPr>
          <w:ins w:id="8953" w:author="Oscar Herman Kise" w:date="2017-11-27T17:55:00Z"/>
          <w:lang w:val="en-US"/>
          <w:rPrChange w:id="8954" w:author="Morten Lerstad Solli" w:date="2017-11-29T12:21:00Z">
            <w:rPr>
              <w:ins w:id="8955" w:author="Oscar Herman Kise" w:date="2017-11-27T17:55:00Z"/>
            </w:rPr>
          </w:rPrChange>
        </w:rPr>
        <w:pPrChange w:id="8956" w:author="Oscar Herman Kise" w:date="2017-11-28T13:50:00Z">
          <w:pPr>
            <w:pStyle w:val="Bildetekst"/>
          </w:pPr>
        </w:pPrChange>
      </w:pPr>
      <w:bookmarkStart w:id="8957" w:name="_Ref499833642"/>
      <w:ins w:id="8958" w:author="Oscar Herman Kise" w:date="2017-11-27T17:55:00Z">
        <w:r w:rsidRPr="00B7686C">
          <w:rPr>
            <w:lang w:val="en-US"/>
            <w:rPrChange w:id="8959" w:author="Morten Lerstad Solli" w:date="2017-11-29T12:21:00Z">
              <w:rPr/>
            </w:rPrChange>
          </w:rPr>
          <w:t xml:space="preserve">Figure </w:t>
        </w:r>
        <w:r w:rsidRPr="00B7686C">
          <w:rPr>
            <w:lang w:val="en-US"/>
            <w:rPrChange w:id="8960" w:author="Morten Lerstad Solli" w:date="2017-11-29T12:21:00Z">
              <w:rPr/>
            </w:rPrChange>
          </w:rPr>
          <w:fldChar w:fldCharType="begin"/>
        </w:r>
        <w:r w:rsidRPr="00B7686C">
          <w:rPr>
            <w:lang w:val="en-US"/>
            <w:rPrChange w:id="8961" w:author="Morten Lerstad Solli" w:date="2017-11-29T12:21:00Z">
              <w:rPr/>
            </w:rPrChange>
          </w:rPr>
          <w:instrText xml:space="preserve"> SEQ Figure \* ARABIC </w:instrText>
        </w:r>
      </w:ins>
      <w:r w:rsidRPr="00B7686C">
        <w:rPr>
          <w:lang w:val="en-US"/>
          <w:rPrChange w:id="8962" w:author="Morten Lerstad Solli" w:date="2017-11-29T12:21:00Z">
            <w:rPr/>
          </w:rPrChange>
        </w:rPr>
        <w:fldChar w:fldCharType="separate"/>
      </w:r>
      <w:ins w:id="8963" w:author="Oscar Herman Kise" w:date="2017-11-30T22:19:00Z">
        <w:r w:rsidR="00710D49">
          <w:rPr>
            <w:noProof/>
            <w:lang w:val="en-US"/>
          </w:rPr>
          <w:t>3</w:t>
        </w:r>
      </w:ins>
      <w:ins w:id="8964" w:author="Oscar Herman Kise" w:date="2017-11-27T17:55:00Z">
        <w:r w:rsidRPr="00B7686C">
          <w:rPr>
            <w:lang w:val="en-US"/>
            <w:rPrChange w:id="8965" w:author="Morten Lerstad Solli" w:date="2017-11-29T12:21:00Z">
              <w:rPr/>
            </w:rPrChange>
          </w:rPr>
          <w:fldChar w:fldCharType="end"/>
        </w:r>
        <w:bookmarkEnd w:id="8957"/>
        <w:r w:rsidRPr="00B7686C">
          <w:rPr>
            <w:lang w:val="en-US"/>
            <w:rPrChange w:id="8966" w:author="Morten Lerstad Solli" w:date="2017-11-29T12:21:00Z">
              <w:rPr/>
            </w:rPrChange>
          </w:rPr>
          <w:t>: Sparkfun RedBoard R3</w:t>
        </w:r>
      </w:ins>
      <w:ins w:id="8967" w:author="Oscar Herman Kise" w:date="2017-11-27T18:32:00Z">
        <w:r w:rsidR="00E90B01" w:rsidRPr="00B7686C">
          <w:rPr>
            <w:lang w:val="en-US"/>
          </w:rPr>
          <w:t xml:space="preserve"> </w:t>
        </w:r>
        <w:r w:rsidR="00E90B01" w:rsidRPr="005A3108">
          <w:rPr>
            <w:lang w:val="en-US"/>
          </w:rPr>
          <w:fldChar w:fldCharType="begin"/>
        </w:r>
        <w:r w:rsidR="00E90B01" w:rsidRPr="00B7686C">
          <w:rPr>
            <w:lang w:val="en-US"/>
          </w:rPr>
          <w:instrText xml:space="preserve"> HYPERLINK  \l "_picture_references" </w:instrText>
        </w:r>
        <w:r w:rsidR="00E90B01" w:rsidRPr="005A3108">
          <w:rPr>
            <w:lang w:val="en-US"/>
          </w:rPr>
          <w:fldChar w:fldCharType="separate"/>
        </w:r>
        <w:r w:rsidR="00E90B01" w:rsidRPr="00B7686C">
          <w:rPr>
            <w:rStyle w:val="Hyperkobling"/>
            <w:lang w:val="en-US"/>
          </w:rPr>
          <w:t>[1]</w:t>
        </w:r>
        <w:r w:rsidR="00E90B01" w:rsidRPr="005A3108">
          <w:rPr>
            <w:lang w:val="en-US"/>
          </w:rPr>
          <w:fldChar w:fldCharType="end"/>
        </w:r>
      </w:ins>
    </w:p>
    <w:p w14:paraId="46F53F82" w14:textId="41385B99" w:rsidR="0022423E" w:rsidRPr="00B7686C" w:rsidDel="004E6B16" w:rsidRDefault="0022423E">
      <w:pPr>
        <w:pStyle w:val="Bildetekst"/>
        <w:jc w:val="both"/>
        <w:rPr>
          <w:del w:id="8968" w:author="Oscar Herman Kise" w:date="2017-11-27T17:55:00Z"/>
          <w:rFonts w:ascii="Arial" w:eastAsia="Arial" w:hAnsi="Arial" w:cs="Arial"/>
          <w:b/>
          <w:sz w:val="24"/>
          <w:szCs w:val="24"/>
          <w:lang w:val="en-US"/>
        </w:rPr>
        <w:pPrChange w:id="8969" w:author="Oscar Herman Kise" w:date="2017-11-28T13:50:00Z">
          <w:pPr>
            <w:pStyle w:val="Brdtekst"/>
          </w:pPr>
        </w:pPrChange>
      </w:pPr>
    </w:p>
    <w:p w14:paraId="00580C57" w14:textId="77777777" w:rsidR="0053655A" w:rsidRPr="00B7686C" w:rsidRDefault="0053655A">
      <w:pPr>
        <w:pStyle w:val="Brdtekst"/>
        <w:jc w:val="both"/>
        <w:rPr>
          <w:ins w:id="8970" w:author="Oscar Herman Kise" w:date="2017-11-27T17:53:00Z"/>
          <w:rFonts w:eastAsia="Verdana" w:cs="Verdana"/>
          <w:szCs w:val="22"/>
          <w:lang w:val="en-US"/>
        </w:rPr>
        <w:pPrChange w:id="8971" w:author="Oscar Herman Kise" w:date="2017-11-28T13:50:00Z">
          <w:pPr>
            <w:pStyle w:val="Brdtekst"/>
          </w:pPr>
        </w:pPrChange>
      </w:pPr>
    </w:p>
    <w:p w14:paraId="49923884" w14:textId="61CECA41" w:rsidR="0022423E" w:rsidRPr="00B7686C" w:rsidRDefault="0022423E">
      <w:pPr>
        <w:pStyle w:val="Brdtekst"/>
        <w:jc w:val="both"/>
        <w:rPr>
          <w:rFonts w:eastAsia="Verdana" w:cs="Verdana"/>
          <w:szCs w:val="22"/>
          <w:lang w:val="en-US"/>
        </w:rPr>
        <w:pPrChange w:id="8972" w:author="Oscar Herman Kise" w:date="2017-11-28T13:50:00Z">
          <w:pPr>
            <w:pStyle w:val="Brdtekst"/>
          </w:pPr>
        </w:pPrChange>
      </w:pPr>
      <w:r w:rsidRPr="00B7686C">
        <w:rPr>
          <w:rFonts w:eastAsia="Verdana" w:cs="Verdana"/>
          <w:szCs w:val="22"/>
          <w:lang w:val="en-US"/>
        </w:rPr>
        <w:t>The RedBoard</w:t>
      </w:r>
      <w:ins w:id="8973" w:author="Oscar Herman Kise" w:date="2017-11-28T16:44:00Z">
        <w:r w:rsidR="001E74A1">
          <w:rPr>
            <w:rFonts w:eastAsia="Verdana" w:cs="Verdana"/>
            <w:szCs w:val="22"/>
            <w:lang w:val="en-US"/>
          </w:rPr>
          <w:t xml:space="preserve"> (</w:t>
        </w:r>
      </w:ins>
      <w:ins w:id="8974" w:author="Oscar Herman Kise" w:date="2017-11-30T19:31:00Z">
        <w:r w:rsidR="001E74A1">
          <w:rPr>
            <w:rFonts w:eastAsia="Verdana" w:cs="Verdana"/>
            <w:szCs w:val="22"/>
            <w:lang w:val="en-US"/>
          </w:rPr>
          <w:fldChar w:fldCharType="begin"/>
        </w:r>
        <w:r w:rsidR="001E74A1">
          <w:rPr>
            <w:rFonts w:eastAsia="Verdana" w:cs="Verdana"/>
            <w:szCs w:val="22"/>
            <w:lang w:val="en-US"/>
          </w:rPr>
          <w:instrText xml:space="preserve"> REF _Ref499833642 \h </w:instrText>
        </w:r>
      </w:ins>
      <w:r w:rsidR="001E74A1">
        <w:rPr>
          <w:rFonts w:eastAsia="Verdana" w:cs="Verdana"/>
          <w:szCs w:val="22"/>
          <w:lang w:val="en-US"/>
        </w:rPr>
      </w:r>
      <w:r w:rsidR="001E74A1">
        <w:rPr>
          <w:rFonts w:eastAsia="Verdana" w:cs="Verdana"/>
          <w:szCs w:val="22"/>
          <w:lang w:val="en-US"/>
        </w:rPr>
        <w:fldChar w:fldCharType="separate"/>
      </w:r>
      <w:ins w:id="8975" w:author="Oscar Herman Kise" w:date="2017-11-30T22:19:00Z">
        <w:r w:rsidR="00710D49" w:rsidRPr="00B7686C">
          <w:rPr>
            <w:lang w:val="en-US"/>
            <w:rPrChange w:id="8976" w:author="Morten Lerstad Solli" w:date="2017-11-29T12:21:00Z">
              <w:rPr/>
            </w:rPrChange>
          </w:rPr>
          <w:t xml:space="preserve">Figure </w:t>
        </w:r>
        <w:r w:rsidR="00710D49">
          <w:rPr>
            <w:noProof/>
            <w:lang w:val="en-US"/>
          </w:rPr>
          <w:t>3</w:t>
        </w:r>
      </w:ins>
      <w:ins w:id="8977" w:author="Oscar Herman Kise" w:date="2017-11-30T19:31:00Z">
        <w:r w:rsidR="001E74A1">
          <w:rPr>
            <w:rFonts w:eastAsia="Verdana" w:cs="Verdana"/>
            <w:szCs w:val="22"/>
            <w:lang w:val="en-US"/>
          </w:rPr>
          <w:fldChar w:fldCharType="end"/>
        </w:r>
      </w:ins>
      <w:ins w:id="8978" w:author="Oscar Herman Kise" w:date="2017-11-28T16:44:00Z">
        <w:r w:rsidR="00224D98" w:rsidRPr="00B7686C">
          <w:rPr>
            <w:rFonts w:eastAsia="Verdana" w:cs="Verdana"/>
            <w:szCs w:val="22"/>
            <w:lang w:val="en-US"/>
          </w:rPr>
          <w:t>)</w:t>
        </w:r>
      </w:ins>
      <w:r w:rsidRPr="00B7686C">
        <w:rPr>
          <w:rFonts w:eastAsia="Verdana" w:cs="Verdana"/>
          <w:szCs w:val="22"/>
          <w:lang w:val="en-US"/>
        </w:rPr>
        <w:t xml:space="preserve"> is a custom board combined with </w:t>
      </w:r>
      <w:del w:id="8979" w:author="Oscar Herman Kise" w:date="2017-11-27T17:55:00Z">
        <w:r w:rsidRPr="00B7686C" w:rsidDel="004E6B16">
          <w:rPr>
            <w:rFonts w:eastAsia="Verdana" w:cs="Verdana"/>
            <w:szCs w:val="22"/>
            <w:lang w:val="en-US"/>
          </w:rPr>
          <w:delText>different features</w:delText>
        </w:r>
      </w:del>
      <w:ins w:id="8980" w:author="Oscar Herman Kise" w:date="2017-11-27T17:55:00Z">
        <w:r w:rsidR="004E6B16" w:rsidRPr="00B7686C">
          <w:rPr>
            <w:rFonts w:eastAsia="Verdana" w:cs="Verdana"/>
            <w:szCs w:val="22"/>
            <w:lang w:val="en-US"/>
          </w:rPr>
          <w:t>unique features</w:t>
        </w:r>
      </w:ins>
      <w:r w:rsidRPr="00B7686C">
        <w:rPr>
          <w:rFonts w:eastAsia="Verdana" w:cs="Verdana"/>
          <w:szCs w:val="22"/>
          <w:lang w:val="en-US"/>
        </w:rPr>
        <w:t>. It has the simplicity of the UNO's Optiboot bootloader, the stability of the FTDI and the</w:t>
      </w:r>
      <w:del w:id="8981" w:author="Oscar Herman Kise" w:date="2017-11-28T16:45:00Z">
        <w:r w:rsidRPr="00B7686C" w:rsidDel="00711024">
          <w:rPr>
            <w:rFonts w:eastAsia="Verdana" w:cs="Verdana"/>
            <w:szCs w:val="22"/>
            <w:lang w:val="en-US"/>
          </w:rPr>
          <w:delText xml:space="preserve"> R3</w:delText>
        </w:r>
      </w:del>
      <w:r w:rsidRPr="00B7686C">
        <w:rPr>
          <w:rFonts w:eastAsia="Verdana" w:cs="Verdana"/>
          <w:szCs w:val="22"/>
          <w:lang w:val="en-US"/>
        </w:rPr>
        <w:t xml:space="preserve"> shield compatibility of Arduino UNO R3. The boards hardware consists of 14 digital I/O pins, 6 of these pins are equipped with PWM, 6 analog inputs, one serial port, SPI and external interrupts. Programming of the RedBoard is executed by using the Arduino IDE with a USB Mini-B cable</w:t>
      </w:r>
      <w:ins w:id="8982" w:author="Oscar Herman Kise" w:date="2017-11-28T16:45:00Z">
        <w:r w:rsidR="000F60B4" w:rsidRPr="00B7686C">
          <w:rPr>
            <w:rFonts w:eastAsia="Verdana" w:cs="Verdana"/>
            <w:szCs w:val="22"/>
            <w:lang w:val="en-US"/>
          </w:rPr>
          <w:t xml:space="preserve">. </w:t>
        </w:r>
      </w:ins>
      <w:del w:id="8983" w:author="Oscar Herman Kise" w:date="2017-11-28T16:45:00Z">
        <w:r w:rsidRPr="00B7686C" w:rsidDel="000F60B4">
          <w:rPr>
            <w:rFonts w:eastAsia="Verdana" w:cs="Verdana"/>
            <w:szCs w:val="22"/>
            <w:lang w:val="en-US"/>
          </w:rPr>
          <w:delText xml:space="preserve"> and </w:delText>
        </w:r>
      </w:del>
      <w:ins w:id="8984" w:author="Oscar Herman Kise" w:date="2017-11-28T16:45:00Z">
        <w:r w:rsidR="000F60B4" w:rsidRPr="00B7686C">
          <w:rPr>
            <w:rFonts w:eastAsia="Verdana" w:cs="Verdana"/>
            <w:szCs w:val="22"/>
            <w:lang w:val="en-US"/>
          </w:rPr>
          <w:t>I</w:t>
        </w:r>
      </w:ins>
      <w:del w:id="8985" w:author="Oscar Herman Kise" w:date="2017-11-28T16:45:00Z">
        <w:r w:rsidRPr="00B7686C" w:rsidDel="000F60B4">
          <w:rPr>
            <w:rFonts w:eastAsia="Verdana" w:cs="Verdana"/>
            <w:szCs w:val="22"/>
            <w:lang w:val="en-US"/>
          </w:rPr>
          <w:delText>i</w:delText>
        </w:r>
      </w:del>
      <w:r w:rsidRPr="00B7686C">
        <w:rPr>
          <w:rFonts w:eastAsia="Verdana" w:cs="Verdana"/>
          <w:szCs w:val="22"/>
          <w:lang w:val="en-US"/>
        </w:rPr>
        <w:t>t can be powered by this cable or through the barrel jack. The power regulator can handle voltages in the range from 7 to 15VDC.</w:t>
      </w:r>
      <w:sdt>
        <w:sdtPr>
          <w:rPr>
            <w:rFonts w:eastAsia="Verdana" w:cs="Verdana"/>
            <w:szCs w:val="22"/>
            <w:lang w:val="en-US"/>
          </w:rPr>
          <w:id w:val="-880871702"/>
          <w:citation/>
        </w:sdtPr>
        <w:sdtContent>
          <w:r w:rsidR="00FB2595" w:rsidRPr="00CD6AE6">
            <w:rPr>
              <w:rFonts w:eastAsia="Verdana" w:cs="Verdana"/>
              <w:szCs w:val="22"/>
              <w:lang w:val="en-US"/>
            </w:rPr>
            <w:fldChar w:fldCharType="begin"/>
          </w:r>
          <w:r w:rsidR="00FB2595" w:rsidRPr="00B7686C">
            <w:rPr>
              <w:rFonts w:eastAsia="Verdana" w:cs="Verdana"/>
              <w:szCs w:val="22"/>
              <w:lang w:val="en-US"/>
            </w:rPr>
            <w:instrText xml:space="preserve"> CITATION Spa17 \l 1044 </w:instrText>
          </w:r>
          <w:r w:rsidR="00FB2595" w:rsidRPr="00CD6AE6">
            <w:rPr>
              <w:rFonts w:eastAsia="Verdana" w:cs="Verdana"/>
              <w:szCs w:val="22"/>
              <w:lang w:val="en-US"/>
            </w:rPr>
            <w:fldChar w:fldCharType="separate"/>
          </w:r>
          <w:r w:rsidR="009C609D">
            <w:rPr>
              <w:rFonts w:eastAsia="Verdana" w:cs="Verdana"/>
              <w:noProof/>
              <w:szCs w:val="22"/>
              <w:lang w:val="en-US"/>
            </w:rPr>
            <w:t xml:space="preserve"> (Electronics u.d.)</w:t>
          </w:r>
          <w:r w:rsidR="00FB2595" w:rsidRPr="00CD6AE6">
            <w:rPr>
              <w:rFonts w:eastAsia="Verdana" w:cs="Verdana"/>
              <w:szCs w:val="22"/>
              <w:lang w:val="en-US"/>
            </w:rPr>
            <w:fldChar w:fldCharType="end"/>
          </w:r>
        </w:sdtContent>
      </w:sdt>
    </w:p>
    <w:p w14:paraId="098EF513" w14:textId="77777777" w:rsidR="0022423E" w:rsidRPr="00B7686C" w:rsidRDefault="0022423E">
      <w:pPr>
        <w:pStyle w:val="Brdtekst"/>
        <w:jc w:val="both"/>
        <w:rPr>
          <w:rFonts w:ascii="Arial" w:eastAsia="Arial" w:hAnsi="Arial" w:cs="Arial"/>
          <w:b/>
          <w:bCs/>
          <w:i/>
          <w:iCs/>
          <w:sz w:val="24"/>
          <w:szCs w:val="24"/>
          <w:lang w:val="en-US"/>
        </w:rPr>
        <w:pPrChange w:id="8986" w:author="Oscar Herman Kise" w:date="2017-11-28T13:50:00Z">
          <w:pPr>
            <w:pStyle w:val="Brdtekst"/>
          </w:pPr>
        </w:pPrChange>
      </w:pPr>
    </w:p>
    <w:p w14:paraId="4C5C9A91" w14:textId="52AC743F" w:rsidR="0022423E" w:rsidRPr="00B7686C" w:rsidRDefault="0022423E">
      <w:pPr>
        <w:pStyle w:val="Overskrift2"/>
        <w:jc w:val="both"/>
        <w:rPr>
          <w:rFonts w:eastAsia="Arial"/>
          <w:b w:val="0"/>
          <w:bCs w:val="0"/>
          <w:i w:val="0"/>
          <w:iCs w:val="0"/>
          <w:sz w:val="24"/>
          <w:szCs w:val="24"/>
          <w:lang w:val="en-US"/>
        </w:rPr>
        <w:pPrChange w:id="8987" w:author="Oscar Herman Kise" w:date="2017-11-28T13:50:00Z">
          <w:pPr>
            <w:pStyle w:val="Overskrift2"/>
          </w:pPr>
        </w:pPrChange>
      </w:pPr>
      <w:bookmarkStart w:id="8988" w:name="_Toc498963131"/>
      <w:bookmarkStart w:id="8989" w:name="_Toc499034251"/>
      <w:bookmarkStart w:id="8990" w:name="_Toc499047085"/>
      <w:bookmarkStart w:id="8991" w:name="_Toc499129454"/>
      <w:bookmarkStart w:id="8992" w:name="_Toc499197458"/>
      <w:bookmarkStart w:id="8993" w:name="_Toc499231048"/>
      <w:bookmarkStart w:id="8994" w:name="_Toc499394292"/>
      <w:bookmarkStart w:id="8995" w:name="_Toc499485451"/>
      <w:bookmarkStart w:id="8996" w:name="_Toc499485861"/>
      <w:bookmarkStart w:id="8997" w:name="_Toc499485951"/>
      <w:bookmarkStart w:id="8998" w:name="_Toc499500660"/>
      <w:bookmarkStart w:id="8999" w:name="_Toc499567457"/>
      <w:bookmarkStart w:id="9000" w:name="_Toc499568122"/>
      <w:bookmarkStart w:id="9001" w:name="_Toc499584496"/>
      <w:bookmarkStart w:id="9002" w:name="_Toc499584830"/>
      <w:bookmarkStart w:id="9003" w:name="_Toc499631423"/>
      <w:bookmarkStart w:id="9004" w:name="_Toc499646485"/>
      <w:bookmarkStart w:id="9005" w:name="_Toc499654698"/>
      <w:bookmarkStart w:id="9006" w:name="_Toc499722775"/>
      <w:bookmarkStart w:id="9007" w:name="_Toc499733250"/>
      <w:bookmarkStart w:id="9008" w:name="_Toc499737759"/>
      <w:bookmarkStart w:id="9009" w:name="_Toc499750675"/>
      <w:bookmarkStart w:id="9010" w:name="_Toc499754028"/>
      <w:bookmarkStart w:id="9011" w:name="_Toc499757816"/>
      <w:bookmarkStart w:id="9012" w:name="_Toc499757433"/>
      <w:bookmarkStart w:id="9013" w:name="_Toc499806102"/>
      <w:bookmarkStart w:id="9014" w:name="_Toc499828955"/>
      <w:bookmarkStart w:id="9015" w:name="_Toc499829541"/>
      <w:bookmarkStart w:id="9016" w:name="_Toc499835638"/>
      <w:bookmarkStart w:id="9017" w:name="_Toc499843333"/>
      <w:r w:rsidRPr="00B7686C">
        <w:rPr>
          <w:lang w:val="en-US"/>
        </w:rPr>
        <w:t>Arduino Motor Shield Rev3</w:t>
      </w:r>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p>
    <w:p w14:paraId="17A27D27" w14:textId="77777777" w:rsidR="0022423E" w:rsidRPr="00B7686C" w:rsidRDefault="0022423E">
      <w:pPr>
        <w:pStyle w:val="Brdtekst"/>
        <w:jc w:val="both"/>
        <w:rPr>
          <w:rFonts w:ascii="Arial" w:eastAsia="Arial" w:hAnsi="Arial" w:cs="Arial"/>
          <w:b/>
          <w:bCs/>
          <w:i/>
          <w:iCs/>
          <w:sz w:val="24"/>
          <w:szCs w:val="24"/>
          <w:lang w:val="en-US"/>
        </w:rPr>
        <w:pPrChange w:id="9018" w:author="Oscar Herman Kise" w:date="2017-11-28T13:50:00Z">
          <w:pPr>
            <w:pStyle w:val="Brdtekst"/>
          </w:pPr>
        </w:pPrChange>
      </w:pPr>
    </w:p>
    <w:p w14:paraId="7BD0FE78" w14:textId="77777777" w:rsidR="009C316E" w:rsidRPr="00B7686C" w:rsidRDefault="0022423E">
      <w:pPr>
        <w:pStyle w:val="Brdtekst"/>
        <w:keepNext/>
        <w:jc w:val="both"/>
        <w:rPr>
          <w:ins w:id="9019" w:author="Oscar Herman Kise" w:date="2017-11-27T17:59:00Z"/>
          <w:lang w:val="en-US"/>
          <w:rPrChange w:id="9020" w:author="Morten Lerstad Solli" w:date="2017-11-29T12:21:00Z">
            <w:rPr>
              <w:ins w:id="9021" w:author="Oscar Herman Kise" w:date="2017-11-27T17:59:00Z"/>
            </w:rPr>
          </w:rPrChange>
        </w:rPr>
        <w:pPrChange w:id="9022" w:author="Oscar Herman Kise" w:date="2017-11-28T13:50:00Z">
          <w:pPr>
            <w:pStyle w:val="Brdtekst"/>
            <w:jc w:val="both"/>
          </w:pPr>
        </w:pPrChange>
      </w:pPr>
      <w:r w:rsidRPr="005A3108">
        <w:rPr>
          <w:noProof/>
          <w:lang w:val="en-US"/>
        </w:rPr>
        <w:drawing>
          <wp:inline distT="0" distB="0" distL="0" distR="0" wp14:anchorId="11928A27" wp14:editId="3DCAB91C">
            <wp:extent cx="2598118" cy="2027264"/>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598118" cy="2027264"/>
                    </a:xfrm>
                    <a:prstGeom prst="rect">
                      <a:avLst/>
                    </a:prstGeom>
                  </pic:spPr>
                </pic:pic>
              </a:graphicData>
            </a:graphic>
          </wp:inline>
        </w:drawing>
      </w:r>
    </w:p>
    <w:p w14:paraId="4FA7F7CA" w14:textId="1029DDA7" w:rsidR="0022423E" w:rsidRPr="00CD6AE6" w:rsidRDefault="009C316E" w:rsidP="00C9737F">
      <w:pPr>
        <w:pStyle w:val="Bildetekst"/>
        <w:jc w:val="both"/>
        <w:rPr>
          <w:rFonts w:ascii="Arial" w:eastAsia="Arial" w:hAnsi="Arial" w:cs="Arial"/>
          <w:b/>
          <w:sz w:val="24"/>
          <w:szCs w:val="24"/>
          <w:lang w:val="en-US"/>
        </w:rPr>
      </w:pPr>
      <w:bookmarkStart w:id="9023" w:name="_Ref499833656"/>
      <w:ins w:id="9024" w:author="Oscar Herman Kise" w:date="2017-11-27T17:59:00Z">
        <w:r w:rsidRPr="00B7686C">
          <w:rPr>
            <w:lang w:val="en-US"/>
            <w:rPrChange w:id="9025" w:author="Morten Lerstad Solli" w:date="2017-11-29T12:21:00Z">
              <w:rPr/>
            </w:rPrChange>
          </w:rPr>
          <w:t xml:space="preserve">Figure </w:t>
        </w:r>
        <w:r w:rsidRPr="00B7686C">
          <w:rPr>
            <w:lang w:val="en-US"/>
            <w:rPrChange w:id="9026" w:author="Morten Lerstad Solli" w:date="2017-11-29T12:21:00Z">
              <w:rPr/>
            </w:rPrChange>
          </w:rPr>
          <w:fldChar w:fldCharType="begin"/>
        </w:r>
        <w:r w:rsidRPr="00B7686C">
          <w:rPr>
            <w:lang w:val="en-US"/>
            <w:rPrChange w:id="9027" w:author="Morten Lerstad Solli" w:date="2017-11-29T12:21:00Z">
              <w:rPr/>
            </w:rPrChange>
          </w:rPr>
          <w:instrText xml:space="preserve"> SEQ Figure \* ARABIC </w:instrText>
        </w:r>
      </w:ins>
      <w:r w:rsidRPr="00B7686C">
        <w:rPr>
          <w:lang w:val="en-US"/>
          <w:rPrChange w:id="9028" w:author="Morten Lerstad Solli" w:date="2017-11-29T12:21:00Z">
            <w:rPr/>
          </w:rPrChange>
        </w:rPr>
        <w:fldChar w:fldCharType="separate"/>
      </w:r>
      <w:r w:rsidR="00710D49">
        <w:rPr>
          <w:noProof/>
          <w:lang w:val="en-US"/>
        </w:rPr>
        <w:t>4</w:t>
      </w:r>
      <w:ins w:id="9029" w:author="Oscar Herman Kise" w:date="2017-11-27T17:59:00Z">
        <w:r w:rsidRPr="00B7686C">
          <w:rPr>
            <w:lang w:val="en-US"/>
            <w:rPrChange w:id="9030" w:author="Morten Lerstad Solli" w:date="2017-11-29T12:21:00Z">
              <w:rPr/>
            </w:rPrChange>
          </w:rPr>
          <w:fldChar w:fldCharType="end"/>
        </w:r>
      </w:ins>
      <w:bookmarkEnd w:id="9023"/>
      <w:ins w:id="9031" w:author="Oscar Herman Kise" w:date="2017-11-27T18:00:00Z">
        <w:r w:rsidR="002E2873" w:rsidRPr="00B7686C">
          <w:rPr>
            <w:lang w:val="en-US"/>
            <w:rPrChange w:id="9032" w:author="Morten Lerstad Solli" w:date="2017-11-29T12:21:00Z">
              <w:rPr/>
            </w:rPrChange>
          </w:rPr>
          <w:t>: Arduino Motor Shield Rev3</w:t>
        </w:r>
      </w:ins>
      <w:ins w:id="9033" w:author="Oscar Herman Kise" w:date="2017-11-27T18:32:00Z">
        <w:r w:rsidR="00E90B01" w:rsidRPr="005A3108">
          <w:rPr>
            <w:lang w:val="en-US"/>
          </w:rPr>
          <w:t xml:space="preserve"> </w:t>
        </w:r>
      </w:ins>
      <w:ins w:id="9034" w:author="Oscar Herman Kise" w:date="2017-11-27T18:33:00Z">
        <w:r w:rsidR="00D730D6" w:rsidRPr="00CD6AE6">
          <w:rPr>
            <w:lang w:val="en-US"/>
          </w:rPr>
          <w:fldChar w:fldCharType="begin"/>
        </w:r>
        <w:r w:rsidR="00D730D6" w:rsidRPr="00CD6AE6">
          <w:rPr>
            <w:lang w:val="en-US"/>
          </w:rPr>
          <w:instrText xml:space="preserve"> HYPERLINK  \l "_picture_references" </w:instrText>
        </w:r>
        <w:r w:rsidR="00D730D6" w:rsidRPr="00CD6AE6">
          <w:rPr>
            <w:lang w:val="en-US"/>
          </w:rPr>
          <w:fldChar w:fldCharType="separate"/>
        </w:r>
        <w:r w:rsidR="00E90B01" w:rsidRPr="00CD6AE6">
          <w:rPr>
            <w:rStyle w:val="Hyperkobling"/>
            <w:lang w:val="en-US"/>
          </w:rPr>
          <w:t>[2]</w:t>
        </w:r>
        <w:r w:rsidR="00D730D6" w:rsidRPr="00CD6AE6">
          <w:rPr>
            <w:lang w:val="en-US"/>
          </w:rPr>
          <w:fldChar w:fldCharType="end"/>
        </w:r>
      </w:ins>
    </w:p>
    <w:p w14:paraId="47AB00FF" w14:textId="17D6B732" w:rsidR="00D25FC7" w:rsidRPr="00B7686C" w:rsidRDefault="0022423E">
      <w:pPr>
        <w:pStyle w:val="Brdtekst"/>
        <w:jc w:val="both"/>
        <w:rPr>
          <w:moveTo w:id="9035" w:author="Oscar Herman Kise" w:date="2017-11-24T12:02:00Z"/>
          <w:rFonts w:eastAsia="Verdana" w:cs="Verdana"/>
          <w:szCs w:val="22"/>
          <w:lang w:val="en-US"/>
        </w:rPr>
        <w:pPrChange w:id="9036" w:author="Oscar Herman Kise" w:date="2017-11-28T13:50:00Z">
          <w:pPr>
            <w:pStyle w:val="Brdtekst"/>
          </w:pPr>
        </w:pPrChange>
      </w:pPr>
      <w:r w:rsidRPr="00B7686C">
        <w:rPr>
          <w:rFonts w:eastAsia="Verdana" w:cs="Verdana"/>
          <w:szCs w:val="22"/>
          <w:lang w:val="en-US"/>
        </w:rPr>
        <w:t>The motor shield</w:t>
      </w:r>
      <w:ins w:id="9037" w:author="Oscar Herman Kise" w:date="2017-11-28T16:46:00Z">
        <w:r w:rsidR="001E74A1">
          <w:rPr>
            <w:rFonts w:eastAsia="Verdana" w:cs="Verdana"/>
            <w:szCs w:val="22"/>
            <w:lang w:val="en-US"/>
          </w:rPr>
          <w:t xml:space="preserve"> (</w:t>
        </w:r>
      </w:ins>
      <w:ins w:id="9038" w:author="Oscar Herman Kise" w:date="2017-11-30T19:32:00Z">
        <w:r w:rsidR="001E74A1">
          <w:rPr>
            <w:rFonts w:eastAsia="Verdana" w:cs="Verdana"/>
            <w:szCs w:val="22"/>
            <w:lang w:val="en-US"/>
          </w:rPr>
          <w:fldChar w:fldCharType="begin"/>
        </w:r>
        <w:r w:rsidR="001E74A1">
          <w:rPr>
            <w:rFonts w:eastAsia="Verdana" w:cs="Verdana"/>
            <w:szCs w:val="22"/>
            <w:lang w:val="en-US"/>
          </w:rPr>
          <w:instrText xml:space="preserve"> REF _Ref499833656 \h </w:instrText>
        </w:r>
      </w:ins>
      <w:r w:rsidR="001E74A1">
        <w:rPr>
          <w:rFonts w:eastAsia="Verdana" w:cs="Verdana"/>
          <w:szCs w:val="22"/>
          <w:lang w:val="en-US"/>
        </w:rPr>
      </w:r>
      <w:r w:rsidR="001E74A1">
        <w:rPr>
          <w:rFonts w:eastAsia="Verdana" w:cs="Verdana"/>
          <w:szCs w:val="22"/>
          <w:lang w:val="en-US"/>
        </w:rPr>
        <w:fldChar w:fldCharType="separate"/>
      </w:r>
      <w:ins w:id="9039" w:author="Oscar Herman Kise" w:date="2017-11-30T22:19:00Z">
        <w:r w:rsidR="00710D49" w:rsidRPr="00B7686C">
          <w:rPr>
            <w:lang w:val="en-US"/>
            <w:rPrChange w:id="9040" w:author="Morten Lerstad Solli" w:date="2017-11-29T12:21:00Z">
              <w:rPr/>
            </w:rPrChange>
          </w:rPr>
          <w:t xml:space="preserve">Figure </w:t>
        </w:r>
        <w:r w:rsidR="00710D49">
          <w:rPr>
            <w:noProof/>
            <w:lang w:val="en-US"/>
          </w:rPr>
          <w:t>4</w:t>
        </w:r>
      </w:ins>
      <w:ins w:id="9041" w:author="Oscar Herman Kise" w:date="2017-11-30T19:32:00Z">
        <w:r w:rsidR="001E74A1">
          <w:rPr>
            <w:rFonts w:eastAsia="Verdana" w:cs="Verdana"/>
            <w:szCs w:val="22"/>
            <w:lang w:val="en-US"/>
          </w:rPr>
          <w:fldChar w:fldCharType="end"/>
        </w:r>
      </w:ins>
      <w:ins w:id="9042" w:author="Oscar Herman Kise" w:date="2017-11-28T16:46:00Z">
        <w:r w:rsidR="00A07BC0" w:rsidRPr="00B7686C">
          <w:rPr>
            <w:rFonts w:eastAsia="Verdana" w:cs="Verdana"/>
            <w:szCs w:val="22"/>
            <w:lang w:val="en-US"/>
          </w:rPr>
          <w:t>)</w:t>
        </w:r>
      </w:ins>
      <w:r w:rsidRPr="00B7686C">
        <w:rPr>
          <w:rFonts w:eastAsia="Verdana" w:cs="Verdana"/>
          <w:szCs w:val="22"/>
          <w:lang w:val="en-US"/>
        </w:rPr>
        <w:t xml:space="preserve"> is a dual full-bridge driver which is designed to drive inductive loads </w:t>
      </w:r>
      <w:del w:id="9043" w:author="Oscar Herman Kise" w:date="2017-11-28T16:47:00Z">
        <w:r w:rsidRPr="00B7686C" w:rsidDel="00A07BC0">
          <w:rPr>
            <w:rFonts w:eastAsia="Verdana" w:cs="Verdana"/>
            <w:szCs w:val="22"/>
            <w:lang w:val="en-US"/>
          </w:rPr>
          <w:delText xml:space="preserve">being </w:delText>
        </w:r>
      </w:del>
      <w:ins w:id="9044" w:author="Oscar Herman Kise" w:date="2017-11-28T16:47:00Z">
        <w:r w:rsidR="00A07BC0" w:rsidRPr="00B7686C">
          <w:rPr>
            <w:rFonts w:eastAsia="Verdana" w:cs="Verdana"/>
            <w:szCs w:val="22"/>
            <w:lang w:val="en-US"/>
          </w:rPr>
          <w:t xml:space="preserve">like </w:t>
        </w:r>
      </w:ins>
      <w:r w:rsidRPr="00B7686C">
        <w:rPr>
          <w:rFonts w:eastAsia="Verdana" w:cs="Verdana"/>
          <w:szCs w:val="22"/>
          <w:lang w:val="en-US"/>
        </w:rPr>
        <w:t xml:space="preserve">relays, solenoids, DC and stepping motors. It has two motor drivers, channel A </w:t>
      </w:r>
      <w:r w:rsidRPr="00B7686C">
        <w:rPr>
          <w:rFonts w:eastAsia="Verdana" w:cs="Verdana"/>
          <w:szCs w:val="22"/>
          <w:lang w:val="en-US"/>
        </w:rPr>
        <w:lastRenderedPageBreak/>
        <w:t>and channel B, that can supply each own DC motor. Each of these drivers allows the user to control the speed and direction of the motor. The operating voltage is from 5 to 12V and by using external power supply can each channel supply 2A.</w:t>
      </w:r>
      <w:ins w:id="9045" w:author="Oscar Herman Kise" w:date="2017-11-24T12:02:00Z">
        <w:r w:rsidR="00D25FC7" w:rsidRPr="00B7686C">
          <w:rPr>
            <w:rFonts w:eastAsia="Verdana" w:cs="Verdana"/>
            <w:szCs w:val="22"/>
            <w:lang w:val="en-US"/>
          </w:rPr>
          <w:t xml:space="preserve"> </w:t>
        </w:r>
      </w:ins>
      <w:moveToRangeStart w:id="9046" w:author="Oscar Herman Kise" w:date="2017-11-24T12:02:00Z" w:name="move499288267"/>
      <w:sdt>
        <w:sdtPr>
          <w:rPr>
            <w:rFonts w:eastAsia="Verdana" w:cs="Verdana"/>
            <w:szCs w:val="22"/>
            <w:lang w:val="en-US"/>
          </w:rPr>
          <w:id w:val="-357661781"/>
          <w:citation/>
        </w:sdtPr>
        <w:sdtContent>
          <w:moveTo w:id="9047" w:author="Oscar Herman Kise" w:date="2017-11-24T12:02:00Z">
            <w:r w:rsidR="00D25FC7" w:rsidRPr="00CD6AE6">
              <w:rPr>
                <w:rFonts w:eastAsia="Verdana" w:cs="Verdana"/>
                <w:szCs w:val="22"/>
                <w:lang w:val="en-US"/>
              </w:rPr>
              <w:fldChar w:fldCharType="begin"/>
            </w:r>
            <w:r w:rsidR="00D25FC7" w:rsidRPr="00B7686C">
              <w:rPr>
                <w:rFonts w:eastAsia="Verdana" w:cs="Verdana"/>
                <w:szCs w:val="22"/>
                <w:lang w:val="en-US"/>
              </w:rPr>
              <w:instrText xml:space="preserve">CITATION Ard17 \l 1044 </w:instrText>
            </w:r>
            <w:r w:rsidR="00D25FC7" w:rsidRPr="00CD6AE6">
              <w:rPr>
                <w:rFonts w:eastAsia="Verdana" w:cs="Verdana"/>
                <w:szCs w:val="22"/>
                <w:lang w:val="en-US"/>
              </w:rPr>
              <w:fldChar w:fldCharType="separate"/>
            </w:r>
          </w:moveTo>
          <w:r w:rsidR="009C609D">
            <w:rPr>
              <w:rFonts w:eastAsia="Verdana" w:cs="Verdana"/>
              <w:noProof/>
              <w:szCs w:val="22"/>
              <w:lang w:val="en-US"/>
            </w:rPr>
            <w:t>(Arduino u.d.)</w:t>
          </w:r>
          <w:moveTo w:id="9048" w:author="Oscar Herman Kise" w:date="2017-11-24T12:02:00Z">
            <w:r w:rsidR="00D25FC7" w:rsidRPr="00CD6AE6">
              <w:rPr>
                <w:rFonts w:eastAsia="Verdana" w:cs="Verdana"/>
                <w:szCs w:val="22"/>
                <w:lang w:val="en-US"/>
              </w:rPr>
              <w:fldChar w:fldCharType="end"/>
            </w:r>
          </w:moveTo>
        </w:sdtContent>
      </w:sdt>
    </w:p>
    <w:moveToRangeEnd w:id="9046"/>
    <w:p w14:paraId="4A78BB6D" w14:textId="0FA419C7" w:rsidR="001B3467" w:rsidRPr="00B7686C" w:rsidRDefault="001B3467">
      <w:pPr>
        <w:pStyle w:val="Brdtekst"/>
        <w:jc w:val="both"/>
        <w:rPr>
          <w:ins w:id="9049" w:author="Oscar Herman Kise" w:date="2017-11-24T11:53:00Z"/>
          <w:rFonts w:eastAsia="Verdana" w:cs="Verdana"/>
          <w:szCs w:val="22"/>
          <w:lang w:val="en-US"/>
        </w:rPr>
        <w:pPrChange w:id="9050" w:author="Oscar Herman Kise" w:date="2017-11-28T13:50:00Z">
          <w:pPr>
            <w:pStyle w:val="Brdtekst"/>
          </w:pPr>
        </w:pPrChange>
      </w:pPr>
    </w:p>
    <w:p w14:paraId="185038C4" w14:textId="0C320C61" w:rsidR="007454B9" w:rsidRPr="00B7686C" w:rsidRDefault="004B31E9">
      <w:pPr>
        <w:pStyle w:val="Brdtekst"/>
        <w:jc w:val="both"/>
        <w:rPr>
          <w:ins w:id="9051" w:author="Oscar Herman Kise" w:date="2017-11-24T12:00:00Z"/>
          <w:rFonts w:eastAsia="Verdana" w:cs="Verdana"/>
          <w:szCs w:val="22"/>
          <w:lang w:val="en-US"/>
        </w:rPr>
        <w:pPrChange w:id="9052" w:author="Oscar Herman Kise" w:date="2017-11-28T13:50:00Z">
          <w:pPr>
            <w:pStyle w:val="Brdtekst"/>
          </w:pPr>
        </w:pPrChange>
      </w:pPr>
      <w:ins w:id="9053" w:author="Oscar Herman Kise" w:date="2017-11-28T16:49:00Z">
        <w:r w:rsidRPr="00B7686C">
          <w:rPr>
            <w:rFonts w:eastAsia="Verdana" w:cs="Verdana"/>
            <w:szCs w:val="22"/>
            <w:lang w:val="en-US"/>
          </w:rPr>
          <w:t>As</w:t>
        </w:r>
      </w:ins>
      <w:ins w:id="9054" w:author="Oscar Herman Kise" w:date="2017-11-24T11:54:00Z">
        <w:r w:rsidR="00F73A71" w:rsidRPr="00B7686C">
          <w:rPr>
            <w:rFonts w:eastAsia="Verdana" w:cs="Verdana"/>
            <w:szCs w:val="22"/>
            <w:lang w:val="en-US"/>
          </w:rPr>
          <w:t xml:space="preserve"> the shield is stacked</w:t>
        </w:r>
        <w:r w:rsidR="00996758" w:rsidRPr="00B7686C">
          <w:rPr>
            <w:rFonts w:eastAsia="Verdana" w:cs="Verdana"/>
            <w:szCs w:val="22"/>
            <w:lang w:val="en-US"/>
          </w:rPr>
          <w:t xml:space="preserve"> on an Arduino, are there some pins that are always in use</w:t>
        </w:r>
      </w:ins>
      <w:ins w:id="9055" w:author="Oscar Herman Kise" w:date="2017-11-24T11:55:00Z">
        <w:r w:rsidR="00663268" w:rsidRPr="00B7686C">
          <w:rPr>
            <w:rFonts w:eastAsia="Verdana" w:cs="Verdana"/>
            <w:szCs w:val="22"/>
            <w:lang w:val="en-US"/>
          </w:rPr>
          <w:t>.</w:t>
        </w:r>
      </w:ins>
      <w:ins w:id="9056" w:author="Oscar Herman Kise" w:date="2017-11-24T12:47:00Z">
        <w:r w:rsidR="00663268" w:rsidRPr="00B7686C">
          <w:rPr>
            <w:rFonts w:eastAsia="Verdana" w:cs="Verdana"/>
            <w:szCs w:val="22"/>
            <w:lang w:val="en-US"/>
          </w:rPr>
          <w:t xml:space="preserve"> </w:t>
        </w:r>
        <w:r w:rsidR="00663268" w:rsidRPr="00B7686C">
          <w:rPr>
            <w:rFonts w:eastAsia="Verdana" w:cs="Verdana"/>
            <w:szCs w:val="22"/>
            <w:lang w:val="en-US"/>
          </w:rPr>
          <w:br/>
        </w:r>
        <w:r w:rsidR="0050280F" w:rsidRPr="00B7686C">
          <w:rPr>
            <w:rFonts w:eastAsia="Verdana" w:cs="Verdana"/>
            <w:szCs w:val="22"/>
            <w:lang w:val="en-US"/>
          </w:rPr>
          <w:t>When addressed, can the direction of the motor</w:t>
        </w:r>
        <w:r w:rsidR="00C64479" w:rsidRPr="00B7686C">
          <w:rPr>
            <w:rFonts w:eastAsia="Verdana" w:cs="Verdana"/>
            <w:szCs w:val="22"/>
            <w:lang w:val="en-US"/>
          </w:rPr>
          <w:t xml:space="preserve"> change, </w:t>
        </w:r>
      </w:ins>
      <w:ins w:id="9057" w:author="Oscar Herman Kise" w:date="2017-11-24T12:48:00Z">
        <w:r w:rsidR="00EE4D4C" w:rsidRPr="00B7686C">
          <w:rPr>
            <w:rFonts w:eastAsia="Verdana" w:cs="Verdana"/>
            <w:szCs w:val="22"/>
            <w:lang w:val="en-US"/>
          </w:rPr>
          <w:t>adjustment for the speed</w:t>
        </w:r>
        <w:r w:rsidR="00E876D4" w:rsidRPr="00B7686C">
          <w:rPr>
            <w:rFonts w:eastAsia="Verdana" w:cs="Verdana"/>
            <w:szCs w:val="22"/>
            <w:lang w:val="en-US"/>
          </w:rPr>
          <w:t xml:space="preserve"> can be specified</w:t>
        </w:r>
      </w:ins>
      <w:ins w:id="9058" w:author="Oscar Herman Kise" w:date="2017-11-24T12:50:00Z">
        <w:r w:rsidR="00A65B12" w:rsidRPr="00B7686C">
          <w:rPr>
            <w:rFonts w:eastAsia="Verdana" w:cs="Verdana"/>
            <w:szCs w:val="22"/>
            <w:lang w:val="en-US"/>
          </w:rPr>
          <w:t xml:space="preserve"> (0-255)</w:t>
        </w:r>
      </w:ins>
      <w:ins w:id="9059" w:author="Oscar Herman Kise" w:date="2017-11-24T12:48:00Z">
        <w:r w:rsidR="00E876D4" w:rsidRPr="00B7686C">
          <w:rPr>
            <w:rFonts w:eastAsia="Verdana" w:cs="Verdana"/>
            <w:szCs w:val="22"/>
            <w:lang w:val="en-US"/>
          </w:rPr>
          <w:t>,</w:t>
        </w:r>
      </w:ins>
      <w:ins w:id="9060" w:author="Oscar Herman Kise" w:date="2017-11-28T16:49:00Z">
        <w:r w:rsidR="00900397" w:rsidRPr="00B7686C">
          <w:rPr>
            <w:rFonts w:eastAsia="Verdana" w:cs="Verdana"/>
            <w:szCs w:val="22"/>
            <w:lang w:val="en-US"/>
          </w:rPr>
          <w:t xml:space="preserve"> control of</w:t>
        </w:r>
      </w:ins>
      <w:ins w:id="9061" w:author="Oscar Herman Kise" w:date="2017-11-24T12:48:00Z">
        <w:r w:rsidR="00E876D4" w:rsidRPr="00B7686C">
          <w:rPr>
            <w:rFonts w:eastAsia="Verdana" w:cs="Verdana"/>
            <w:szCs w:val="22"/>
            <w:lang w:val="en-US"/>
          </w:rPr>
          <w:t xml:space="preserve"> start/stop for the motors and the current </w:t>
        </w:r>
      </w:ins>
      <w:ins w:id="9062" w:author="Oscar Herman Kise" w:date="2017-11-24T12:49:00Z">
        <w:r w:rsidR="000C0E67" w:rsidRPr="00B7686C">
          <w:rPr>
            <w:rFonts w:eastAsia="Verdana" w:cs="Verdana"/>
            <w:szCs w:val="22"/>
            <w:lang w:val="en-US"/>
          </w:rPr>
          <w:t>flow on each channel can be tracked</w:t>
        </w:r>
      </w:ins>
      <w:ins w:id="9063" w:author="Oscar Herman Kise" w:date="2017-11-24T12:50:00Z">
        <w:r w:rsidR="00B2592A" w:rsidRPr="00B7686C">
          <w:rPr>
            <w:rFonts w:eastAsia="Verdana" w:cs="Verdana"/>
            <w:szCs w:val="22"/>
            <w:lang w:val="en-US"/>
          </w:rPr>
          <w:t xml:space="preserve">. </w:t>
        </w:r>
      </w:ins>
      <w:ins w:id="9064" w:author="Oscar Herman Kise" w:date="2017-11-24T11:56:00Z">
        <w:r w:rsidR="00610268" w:rsidRPr="00B7686C">
          <w:rPr>
            <w:rFonts w:eastAsia="Verdana" w:cs="Verdana"/>
            <w:szCs w:val="22"/>
            <w:lang w:val="en-US"/>
          </w:rPr>
          <w:t>The</w:t>
        </w:r>
      </w:ins>
      <w:ins w:id="9065" w:author="Oscar Herman Kise" w:date="2017-11-24T12:02:00Z">
        <w:r w:rsidR="008F69D6" w:rsidRPr="00B7686C">
          <w:rPr>
            <w:rFonts w:eastAsia="Verdana" w:cs="Verdana"/>
            <w:szCs w:val="22"/>
            <w:lang w:val="en-US"/>
          </w:rPr>
          <w:t xml:space="preserve"> following pins </w:t>
        </w:r>
      </w:ins>
      <w:ins w:id="9066" w:author="Oscar Herman Kise" w:date="2017-11-28T16:49:00Z">
        <w:r w:rsidR="008F69D6" w:rsidRPr="00B7686C">
          <w:rPr>
            <w:rFonts w:eastAsia="Verdana" w:cs="Verdana"/>
            <w:szCs w:val="22"/>
            <w:lang w:val="en-US"/>
          </w:rPr>
          <w:t>are</w:t>
        </w:r>
      </w:ins>
      <w:ins w:id="9067" w:author="Oscar Herman Kise" w:date="2017-11-24T12:02:00Z">
        <w:r w:rsidR="00413DFF" w:rsidRPr="00B7686C">
          <w:rPr>
            <w:rFonts w:eastAsia="Verdana" w:cs="Verdana"/>
            <w:szCs w:val="22"/>
            <w:lang w:val="en-US"/>
          </w:rPr>
          <w:t xml:space="preserve"> </w:t>
        </w:r>
      </w:ins>
      <w:ins w:id="9068" w:author="Oscar Herman Kise" w:date="2017-11-24T12:03:00Z">
        <w:r w:rsidR="00413DFF" w:rsidRPr="00B7686C">
          <w:rPr>
            <w:rFonts w:eastAsia="Verdana" w:cs="Verdana"/>
            <w:szCs w:val="22"/>
            <w:lang w:val="en-US"/>
          </w:rPr>
          <w:t>used regarding the channel</w:t>
        </w:r>
        <w:r w:rsidR="00676F77" w:rsidRPr="00B7686C">
          <w:rPr>
            <w:rFonts w:eastAsia="Verdana" w:cs="Verdana"/>
            <w:szCs w:val="22"/>
            <w:lang w:val="en-US"/>
          </w:rPr>
          <w:t>s</w:t>
        </w:r>
        <w:r w:rsidR="00413DFF" w:rsidRPr="00B7686C">
          <w:rPr>
            <w:rFonts w:eastAsia="Verdana" w:cs="Verdana"/>
            <w:szCs w:val="22"/>
            <w:lang w:val="en-US"/>
          </w:rPr>
          <w:t xml:space="preserve"> A</w:t>
        </w:r>
        <w:r w:rsidR="00676F77" w:rsidRPr="00B7686C">
          <w:rPr>
            <w:rFonts w:eastAsia="Verdana" w:cs="Verdana"/>
            <w:szCs w:val="22"/>
            <w:lang w:val="en-US"/>
          </w:rPr>
          <w:t xml:space="preserve"> and B</w:t>
        </w:r>
      </w:ins>
      <w:ins w:id="9069" w:author="Oscar Herman Kise" w:date="2017-11-24T12:46:00Z">
        <w:r w:rsidR="00BA3E28" w:rsidRPr="00B7686C">
          <w:rPr>
            <w:rFonts w:eastAsia="Verdana" w:cs="Verdana"/>
            <w:szCs w:val="22"/>
            <w:lang w:val="en-US"/>
          </w:rPr>
          <w:t xml:space="preserve">. </w:t>
        </w:r>
        <w:r w:rsidR="00915EB5" w:rsidRPr="00B7686C">
          <w:rPr>
            <w:rFonts w:eastAsia="Verdana" w:cs="Verdana"/>
            <w:szCs w:val="22"/>
            <w:lang w:val="en-US"/>
          </w:rPr>
          <w:t xml:space="preserve"> </w:t>
        </w:r>
      </w:ins>
      <w:customXmlInsRangeStart w:id="9070" w:author="Oscar Herman Kise" w:date="2017-11-24T12:54:00Z"/>
      <w:sdt>
        <w:sdtPr>
          <w:rPr>
            <w:rFonts w:eastAsia="Verdana" w:cs="Verdana"/>
            <w:szCs w:val="22"/>
            <w:lang w:val="en-US"/>
          </w:rPr>
          <w:id w:val="1138456307"/>
          <w:citation/>
        </w:sdtPr>
        <w:sdtContent>
          <w:customXmlInsRangeEnd w:id="9070"/>
          <w:ins w:id="9071" w:author="Oscar Herman Kise" w:date="2017-11-24T12:54:00Z">
            <w:r w:rsidR="00F90D2C" w:rsidRPr="00CD6AE6">
              <w:rPr>
                <w:rFonts w:eastAsia="Verdana" w:cs="Verdana"/>
                <w:szCs w:val="22"/>
                <w:lang w:val="en-US"/>
              </w:rPr>
              <w:fldChar w:fldCharType="begin"/>
            </w:r>
            <w:r w:rsidR="00F90D2C" w:rsidRPr="00B7686C">
              <w:rPr>
                <w:rFonts w:eastAsia="Verdana" w:cs="Verdana"/>
                <w:szCs w:val="22"/>
                <w:lang w:val="en-US"/>
                <w:rPrChange w:id="9072" w:author="Morten Lerstad Solli" w:date="2017-11-29T12:21:00Z">
                  <w:rPr>
                    <w:rFonts w:eastAsia="Verdana" w:cs="Verdana"/>
                    <w:szCs w:val="22"/>
                  </w:rPr>
                </w:rPrChange>
              </w:rPr>
              <w:instrText xml:space="preserve"> CITATION Ran17 \l 1044 </w:instrText>
            </w:r>
          </w:ins>
          <w:r w:rsidR="00F90D2C" w:rsidRPr="00CD6AE6">
            <w:rPr>
              <w:rFonts w:eastAsia="Verdana" w:cs="Verdana"/>
              <w:szCs w:val="22"/>
              <w:lang w:val="en-US"/>
            </w:rPr>
            <w:fldChar w:fldCharType="separate"/>
          </w:r>
          <w:r w:rsidR="009C609D">
            <w:rPr>
              <w:rFonts w:eastAsia="Verdana" w:cs="Verdana"/>
              <w:noProof/>
              <w:szCs w:val="22"/>
              <w:lang w:val="en-US"/>
            </w:rPr>
            <w:t>(Sarafan u.d.)</w:t>
          </w:r>
          <w:ins w:id="9073" w:author="Oscar Herman Kise" w:date="2017-11-24T12:54:00Z">
            <w:r w:rsidR="00F90D2C" w:rsidRPr="00CD6AE6">
              <w:rPr>
                <w:rFonts w:eastAsia="Verdana" w:cs="Verdana"/>
                <w:szCs w:val="22"/>
                <w:lang w:val="en-US"/>
              </w:rPr>
              <w:fldChar w:fldCharType="end"/>
            </w:r>
          </w:ins>
          <w:customXmlInsRangeStart w:id="9074" w:author="Oscar Herman Kise" w:date="2017-11-24T12:54:00Z"/>
        </w:sdtContent>
      </w:sdt>
      <w:customXmlInsRangeEnd w:id="9074"/>
    </w:p>
    <w:p w14:paraId="2FA63646" w14:textId="77777777" w:rsidR="00C70F7A" w:rsidRPr="00B7686C" w:rsidRDefault="00C70F7A">
      <w:pPr>
        <w:pStyle w:val="Brdtekst"/>
        <w:jc w:val="both"/>
        <w:rPr>
          <w:ins w:id="9075" w:author="Oscar Herman Kise" w:date="2017-11-24T11:57:00Z"/>
          <w:rFonts w:eastAsia="Verdana" w:cs="Verdana"/>
          <w:szCs w:val="22"/>
          <w:lang w:val="en-US"/>
        </w:rPr>
        <w:pPrChange w:id="9076" w:author="Oscar Herman Kise" w:date="2017-11-28T13:50:00Z">
          <w:pPr>
            <w:pStyle w:val="Brdtekst"/>
          </w:pPr>
        </w:pPrChange>
      </w:pPr>
    </w:p>
    <w:tbl>
      <w:tblPr>
        <w:tblStyle w:val="Tabellrutenett"/>
        <w:tblW w:w="0" w:type="auto"/>
        <w:tblLook w:val="04A0" w:firstRow="1" w:lastRow="0" w:firstColumn="1" w:lastColumn="0" w:noHBand="0" w:noVBand="1"/>
        <w:tblPrChange w:id="9077" w:author="Oscar Herman Kise" w:date="2017-11-24T12:04:00Z">
          <w:tblPr>
            <w:tblStyle w:val="Tabellrutenett"/>
            <w:tblW w:w="0" w:type="auto"/>
            <w:tblLook w:val="04A0" w:firstRow="1" w:lastRow="0" w:firstColumn="1" w:lastColumn="0" w:noHBand="0" w:noVBand="1"/>
          </w:tblPr>
        </w:tblPrChange>
      </w:tblPr>
      <w:tblGrid>
        <w:gridCol w:w="3005"/>
        <w:gridCol w:w="3005"/>
        <w:gridCol w:w="3006"/>
        <w:tblGridChange w:id="9078">
          <w:tblGrid>
            <w:gridCol w:w="3005"/>
            <w:gridCol w:w="3005"/>
            <w:gridCol w:w="3006"/>
          </w:tblGrid>
        </w:tblGridChange>
      </w:tblGrid>
      <w:tr w:rsidR="00FA09DF" w:rsidRPr="00B7686C" w14:paraId="6D4DC190" w14:textId="77777777" w:rsidTr="00F64474">
        <w:trPr>
          <w:ins w:id="9079" w:author="Oscar Herman Kise" w:date="2017-11-24T11:58:00Z"/>
        </w:trPr>
        <w:tc>
          <w:tcPr>
            <w:tcW w:w="3005" w:type="dxa"/>
            <w:shd w:val="clear" w:color="auto" w:fill="AEAAAA" w:themeFill="background2" w:themeFillShade="BF"/>
            <w:tcPrChange w:id="9080" w:author="Oscar Herman Kise" w:date="2017-11-24T12:04:00Z">
              <w:tcPr>
                <w:tcW w:w="3005" w:type="dxa"/>
              </w:tcPr>
            </w:tcPrChange>
          </w:tcPr>
          <w:p w14:paraId="430A559F" w14:textId="7CD91246" w:rsidR="00FA09DF" w:rsidRPr="00B7686C" w:rsidRDefault="00541994">
            <w:pPr>
              <w:pStyle w:val="Brdtekst"/>
              <w:jc w:val="both"/>
              <w:rPr>
                <w:ins w:id="9081" w:author="Oscar Herman Kise" w:date="2017-11-24T11:58:00Z"/>
                <w:rFonts w:eastAsia="Verdana" w:cs="Verdana"/>
                <w:b/>
                <w:szCs w:val="22"/>
                <w:lang w:val="en-US"/>
                <w:rPrChange w:id="9082" w:author="Morten Lerstad Solli" w:date="2017-11-29T12:21:00Z">
                  <w:rPr>
                    <w:ins w:id="9083" w:author="Oscar Herman Kise" w:date="2017-11-24T11:58:00Z"/>
                    <w:rFonts w:eastAsia="Verdana" w:cs="Verdana"/>
                    <w:szCs w:val="22"/>
                    <w:lang w:val="en-US"/>
                  </w:rPr>
                </w:rPrChange>
              </w:rPr>
              <w:pPrChange w:id="9084" w:author="Oscar Herman Kise" w:date="2017-11-28T13:50:00Z">
                <w:pPr>
                  <w:pStyle w:val="Brdtekst"/>
                </w:pPr>
              </w:pPrChange>
            </w:pPr>
            <w:ins w:id="9085" w:author="Oscar Herman Kise" w:date="2017-11-24T11:59:00Z">
              <w:r w:rsidRPr="00B7686C">
                <w:rPr>
                  <w:rFonts w:eastAsia="Verdana" w:cs="Verdana"/>
                  <w:b/>
                  <w:szCs w:val="22"/>
                  <w:lang w:val="en-US"/>
                </w:rPr>
                <w:t>Function</w:t>
              </w:r>
            </w:ins>
          </w:p>
        </w:tc>
        <w:tc>
          <w:tcPr>
            <w:tcW w:w="3005" w:type="dxa"/>
            <w:shd w:val="clear" w:color="auto" w:fill="AEAAAA" w:themeFill="background2" w:themeFillShade="BF"/>
            <w:tcPrChange w:id="9086" w:author="Oscar Herman Kise" w:date="2017-11-24T12:04:00Z">
              <w:tcPr>
                <w:tcW w:w="3005" w:type="dxa"/>
              </w:tcPr>
            </w:tcPrChange>
          </w:tcPr>
          <w:p w14:paraId="7E839198" w14:textId="6B750E6E" w:rsidR="00FA09DF" w:rsidRPr="00B7686C" w:rsidRDefault="00541994">
            <w:pPr>
              <w:pStyle w:val="Brdtekst"/>
              <w:jc w:val="both"/>
              <w:rPr>
                <w:ins w:id="9087" w:author="Oscar Herman Kise" w:date="2017-11-24T11:58:00Z"/>
                <w:rFonts w:eastAsia="Verdana" w:cs="Verdana"/>
                <w:szCs w:val="22"/>
                <w:lang w:val="en-US"/>
              </w:rPr>
              <w:pPrChange w:id="9088" w:author="Oscar Herman Kise" w:date="2017-11-28T13:50:00Z">
                <w:pPr>
                  <w:pStyle w:val="Brdtekst"/>
                </w:pPr>
              </w:pPrChange>
            </w:pPr>
            <w:ins w:id="9089" w:author="Oscar Herman Kise" w:date="2017-11-24T12:00:00Z">
              <w:r w:rsidRPr="00B7686C">
                <w:rPr>
                  <w:rFonts w:eastAsia="Verdana" w:cs="Verdana"/>
                  <w:b/>
                  <w:szCs w:val="22"/>
                  <w:lang w:val="en-US"/>
                </w:rPr>
                <w:t>Channel A</w:t>
              </w:r>
            </w:ins>
          </w:p>
        </w:tc>
        <w:tc>
          <w:tcPr>
            <w:tcW w:w="3006" w:type="dxa"/>
            <w:shd w:val="clear" w:color="auto" w:fill="AEAAAA" w:themeFill="background2" w:themeFillShade="BF"/>
            <w:tcPrChange w:id="9090" w:author="Oscar Herman Kise" w:date="2017-11-24T12:04:00Z">
              <w:tcPr>
                <w:tcW w:w="3006" w:type="dxa"/>
              </w:tcPr>
            </w:tcPrChange>
          </w:tcPr>
          <w:p w14:paraId="18757672" w14:textId="03539DF7" w:rsidR="00FA09DF" w:rsidRPr="00B7686C" w:rsidRDefault="00541994">
            <w:pPr>
              <w:pStyle w:val="Brdtekst"/>
              <w:jc w:val="both"/>
              <w:rPr>
                <w:ins w:id="9091" w:author="Oscar Herman Kise" w:date="2017-11-24T11:58:00Z"/>
                <w:rFonts w:eastAsia="Verdana" w:cs="Verdana"/>
                <w:b/>
                <w:szCs w:val="22"/>
                <w:lang w:val="en-US"/>
                <w:rPrChange w:id="9092" w:author="Morten Lerstad Solli" w:date="2017-11-29T12:21:00Z">
                  <w:rPr>
                    <w:ins w:id="9093" w:author="Oscar Herman Kise" w:date="2017-11-24T11:58:00Z"/>
                    <w:rFonts w:eastAsia="Verdana" w:cs="Verdana"/>
                    <w:szCs w:val="22"/>
                    <w:lang w:val="en-US"/>
                  </w:rPr>
                </w:rPrChange>
              </w:rPr>
              <w:pPrChange w:id="9094" w:author="Oscar Herman Kise" w:date="2017-11-28T13:50:00Z">
                <w:pPr>
                  <w:pStyle w:val="Brdtekst"/>
                </w:pPr>
              </w:pPrChange>
            </w:pPr>
            <w:ins w:id="9095" w:author="Oscar Herman Kise" w:date="2017-11-24T12:00:00Z">
              <w:r w:rsidRPr="00B7686C">
                <w:rPr>
                  <w:rFonts w:eastAsia="Verdana" w:cs="Verdana"/>
                  <w:b/>
                  <w:szCs w:val="22"/>
                  <w:lang w:val="en-US"/>
                </w:rPr>
                <w:t>Channel B</w:t>
              </w:r>
            </w:ins>
          </w:p>
        </w:tc>
      </w:tr>
      <w:tr w:rsidR="00FA09DF" w:rsidRPr="00B7686C" w14:paraId="5D979DFB" w14:textId="77777777" w:rsidTr="00DA19C1">
        <w:trPr>
          <w:ins w:id="9096" w:author="Oscar Herman Kise" w:date="2017-11-24T11:58:00Z"/>
        </w:trPr>
        <w:tc>
          <w:tcPr>
            <w:tcW w:w="3005" w:type="dxa"/>
            <w:shd w:val="clear" w:color="auto" w:fill="E7E6E6" w:themeFill="background2"/>
            <w:tcPrChange w:id="9097" w:author="Oscar Herman Kise" w:date="2017-11-24T12:04:00Z">
              <w:tcPr>
                <w:tcW w:w="3005" w:type="dxa"/>
              </w:tcPr>
            </w:tcPrChange>
          </w:tcPr>
          <w:p w14:paraId="5B079C75" w14:textId="6C6B3FA4" w:rsidR="00FA09DF" w:rsidRPr="00B7686C" w:rsidRDefault="00C70F7A">
            <w:pPr>
              <w:pStyle w:val="Brdtekst"/>
              <w:jc w:val="both"/>
              <w:rPr>
                <w:ins w:id="9098" w:author="Oscar Herman Kise" w:date="2017-11-24T11:58:00Z"/>
                <w:rFonts w:eastAsia="Verdana" w:cs="Verdana"/>
                <w:i/>
                <w:szCs w:val="22"/>
                <w:lang w:val="en-US"/>
                <w:rPrChange w:id="9099" w:author="Morten Lerstad Solli" w:date="2017-11-29T12:21:00Z">
                  <w:rPr>
                    <w:ins w:id="9100" w:author="Oscar Herman Kise" w:date="2017-11-24T11:58:00Z"/>
                    <w:rFonts w:eastAsia="Verdana" w:cs="Verdana"/>
                    <w:szCs w:val="22"/>
                    <w:lang w:val="en-US"/>
                  </w:rPr>
                </w:rPrChange>
              </w:rPr>
              <w:pPrChange w:id="9101" w:author="Oscar Herman Kise" w:date="2017-11-28T13:50:00Z">
                <w:pPr>
                  <w:pStyle w:val="Brdtekst"/>
                </w:pPr>
              </w:pPrChange>
            </w:pPr>
            <w:ins w:id="9102" w:author="Oscar Herman Kise" w:date="2017-11-24T12:00:00Z">
              <w:r w:rsidRPr="00B7686C">
                <w:rPr>
                  <w:rFonts w:eastAsia="Verdana" w:cs="Verdana"/>
                  <w:i/>
                  <w:szCs w:val="22"/>
                  <w:lang w:val="en-US"/>
                </w:rPr>
                <w:t>Direction</w:t>
              </w:r>
            </w:ins>
          </w:p>
        </w:tc>
        <w:tc>
          <w:tcPr>
            <w:tcW w:w="3005" w:type="dxa"/>
            <w:tcPrChange w:id="9103" w:author="Oscar Herman Kise" w:date="2017-11-24T12:04:00Z">
              <w:tcPr>
                <w:tcW w:w="3005" w:type="dxa"/>
              </w:tcPr>
            </w:tcPrChange>
          </w:tcPr>
          <w:p w14:paraId="4E0A2B1D" w14:textId="51BC4316" w:rsidR="00FA09DF" w:rsidRPr="00B7686C" w:rsidRDefault="00D96488">
            <w:pPr>
              <w:pStyle w:val="Brdtekst"/>
              <w:jc w:val="both"/>
              <w:rPr>
                <w:ins w:id="9104" w:author="Oscar Herman Kise" w:date="2017-11-24T11:58:00Z"/>
                <w:rFonts w:eastAsia="Verdana" w:cs="Verdana"/>
                <w:szCs w:val="22"/>
                <w:lang w:val="en-US"/>
              </w:rPr>
              <w:pPrChange w:id="9105" w:author="Oscar Herman Kise" w:date="2017-11-28T13:50:00Z">
                <w:pPr>
                  <w:pStyle w:val="Brdtekst"/>
                </w:pPr>
              </w:pPrChange>
            </w:pPr>
            <w:ins w:id="9106" w:author="Oscar Herman Kise" w:date="2017-11-24T12:00:00Z">
              <w:r w:rsidRPr="00B7686C">
                <w:rPr>
                  <w:rFonts w:eastAsia="Verdana" w:cs="Verdana"/>
                  <w:szCs w:val="22"/>
                  <w:lang w:val="en-US"/>
                </w:rPr>
                <w:t>Digital 12</w:t>
              </w:r>
            </w:ins>
          </w:p>
        </w:tc>
        <w:tc>
          <w:tcPr>
            <w:tcW w:w="3006" w:type="dxa"/>
            <w:tcPrChange w:id="9107" w:author="Oscar Herman Kise" w:date="2017-11-24T12:04:00Z">
              <w:tcPr>
                <w:tcW w:w="3006" w:type="dxa"/>
              </w:tcPr>
            </w:tcPrChange>
          </w:tcPr>
          <w:p w14:paraId="7724E5FA" w14:textId="2C6DD231" w:rsidR="00FA09DF" w:rsidRPr="00B7686C" w:rsidRDefault="00D96488">
            <w:pPr>
              <w:pStyle w:val="Brdtekst"/>
              <w:jc w:val="both"/>
              <w:rPr>
                <w:ins w:id="9108" w:author="Oscar Herman Kise" w:date="2017-11-24T11:58:00Z"/>
                <w:rFonts w:eastAsia="Verdana" w:cs="Verdana"/>
                <w:szCs w:val="22"/>
                <w:lang w:val="en-US"/>
              </w:rPr>
              <w:pPrChange w:id="9109" w:author="Oscar Herman Kise" w:date="2017-11-28T13:50:00Z">
                <w:pPr>
                  <w:pStyle w:val="Brdtekst"/>
                </w:pPr>
              </w:pPrChange>
            </w:pPr>
            <w:ins w:id="9110" w:author="Oscar Herman Kise" w:date="2017-11-24T12:01:00Z">
              <w:r w:rsidRPr="00B7686C">
                <w:rPr>
                  <w:rFonts w:eastAsia="Verdana" w:cs="Verdana"/>
                  <w:szCs w:val="22"/>
                  <w:lang w:val="en-US"/>
                </w:rPr>
                <w:t>Digital 13</w:t>
              </w:r>
            </w:ins>
          </w:p>
        </w:tc>
      </w:tr>
      <w:tr w:rsidR="00FA09DF" w:rsidRPr="00B7686C" w14:paraId="2C9A7A5B" w14:textId="77777777" w:rsidTr="00DA19C1">
        <w:trPr>
          <w:ins w:id="9111" w:author="Oscar Herman Kise" w:date="2017-11-24T11:58:00Z"/>
        </w:trPr>
        <w:tc>
          <w:tcPr>
            <w:tcW w:w="3005" w:type="dxa"/>
            <w:shd w:val="clear" w:color="auto" w:fill="E7E6E6" w:themeFill="background2"/>
            <w:tcPrChange w:id="9112" w:author="Oscar Herman Kise" w:date="2017-11-24T12:04:00Z">
              <w:tcPr>
                <w:tcW w:w="3005" w:type="dxa"/>
              </w:tcPr>
            </w:tcPrChange>
          </w:tcPr>
          <w:p w14:paraId="1C949142" w14:textId="7DC1A6C6" w:rsidR="00FA09DF" w:rsidRPr="00B7686C" w:rsidRDefault="00D96488">
            <w:pPr>
              <w:pStyle w:val="Brdtekst"/>
              <w:jc w:val="both"/>
              <w:rPr>
                <w:ins w:id="9113" w:author="Oscar Herman Kise" w:date="2017-11-24T11:58:00Z"/>
                <w:rFonts w:eastAsia="Verdana" w:cs="Verdana"/>
                <w:i/>
                <w:szCs w:val="22"/>
                <w:lang w:val="en-US"/>
                <w:rPrChange w:id="9114" w:author="Morten Lerstad Solli" w:date="2017-11-29T12:21:00Z">
                  <w:rPr>
                    <w:ins w:id="9115" w:author="Oscar Herman Kise" w:date="2017-11-24T11:58:00Z"/>
                    <w:rFonts w:eastAsia="Verdana" w:cs="Verdana"/>
                    <w:szCs w:val="22"/>
                    <w:lang w:val="en-US"/>
                  </w:rPr>
                </w:rPrChange>
              </w:rPr>
              <w:pPrChange w:id="9116" w:author="Oscar Herman Kise" w:date="2017-11-28T13:50:00Z">
                <w:pPr>
                  <w:pStyle w:val="Brdtekst"/>
                </w:pPr>
              </w:pPrChange>
            </w:pPr>
            <w:ins w:id="9117" w:author="Oscar Herman Kise" w:date="2017-11-24T12:01:00Z">
              <w:r w:rsidRPr="00B7686C">
                <w:rPr>
                  <w:rFonts w:eastAsia="Verdana" w:cs="Verdana"/>
                  <w:i/>
                  <w:szCs w:val="22"/>
                  <w:lang w:val="en-US"/>
                </w:rPr>
                <w:t>Speed (PWM)</w:t>
              </w:r>
            </w:ins>
          </w:p>
        </w:tc>
        <w:tc>
          <w:tcPr>
            <w:tcW w:w="3005" w:type="dxa"/>
            <w:tcPrChange w:id="9118" w:author="Oscar Herman Kise" w:date="2017-11-24T12:04:00Z">
              <w:tcPr>
                <w:tcW w:w="3005" w:type="dxa"/>
              </w:tcPr>
            </w:tcPrChange>
          </w:tcPr>
          <w:p w14:paraId="0A955A1C" w14:textId="4ED909CE" w:rsidR="00FA09DF" w:rsidRPr="00B7686C" w:rsidRDefault="00D96488">
            <w:pPr>
              <w:pStyle w:val="Brdtekst"/>
              <w:jc w:val="both"/>
              <w:rPr>
                <w:ins w:id="9119" w:author="Oscar Herman Kise" w:date="2017-11-24T11:58:00Z"/>
                <w:rFonts w:eastAsia="Verdana" w:cs="Verdana"/>
                <w:szCs w:val="22"/>
                <w:lang w:val="en-US"/>
              </w:rPr>
              <w:pPrChange w:id="9120" w:author="Oscar Herman Kise" w:date="2017-11-28T13:50:00Z">
                <w:pPr>
                  <w:pStyle w:val="Brdtekst"/>
                </w:pPr>
              </w:pPrChange>
            </w:pPr>
            <w:ins w:id="9121" w:author="Oscar Herman Kise" w:date="2017-11-24T12:01:00Z">
              <w:r w:rsidRPr="00B7686C">
                <w:rPr>
                  <w:rFonts w:eastAsia="Verdana" w:cs="Verdana"/>
                  <w:szCs w:val="22"/>
                  <w:lang w:val="en-US"/>
                </w:rPr>
                <w:t>Digital 3</w:t>
              </w:r>
            </w:ins>
          </w:p>
        </w:tc>
        <w:tc>
          <w:tcPr>
            <w:tcW w:w="3006" w:type="dxa"/>
            <w:tcPrChange w:id="9122" w:author="Oscar Herman Kise" w:date="2017-11-24T12:04:00Z">
              <w:tcPr>
                <w:tcW w:w="3006" w:type="dxa"/>
              </w:tcPr>
            </w:tcPrChange>
          </w:tcPr>
          <w:p w14:paraId="1EAEA271" w14:textId="168949D4" w:rsidR="00FA09DF" w:rsidRPr="00B7686C" w:rsidRDefault="00860F19">
            <w:pPr>
              <w:pStyle w:val="Brdtekst"/>
              <w:jc w:val="both"/>
              <w:rPr>
                <w:ins w:id="9123" w:author="Oscar Herman Kise" w:date="2017-11-24T11:58:00Z"/>
                <w:rFonts w:eastAsia="Verdana" w:cs="Verdana"/>
                <w:szCs w:val="22"/>
                <w:lang w:val="en-US"/>
              </w:rPr>
              <w:pPrChange w:id="9124" w:author="Oscar Herman Kise" w:date="2017-11-28T13:50:00Z">
                <w:pPr>
                  <w:pStyle w:val="Brdtekst"/>
                </w:pPr>
              </w:pPrChange>
            </w:pPr>
            <w:ins w:id="9125" w:author="Oscar Herman Kise" w:date="2017-11-24T12:01:00Z">
              <w:r w:rsidRPr="00B7686C">
                <w:rPr>
                  <w:rFonts w:eastAsia="Verdana" w:cs="Verdana"/>
                  <w:szCs w:val="22"/>
                  <w:lang w:val="en-US"/>
                </w:rPr>
                <w:t>Digital 11</w:t>
              </w:r>
            </w:ins>
          </w:p>
        </w:tc>
      </w:tr>
      <w:tr w:rsidR="00FA09DF" w:rsidRPr="00B7686C" w14:paraId="6EB5E449" w14:textId="77777777" w:rsidTr="00DA19C1">
        <w:trPr>
          <w:ins w:id="9126" w:author="Oscar Herman Kise" w:date="2017-11-24T11:58:00Z"/>
        </w:trPr>
        <w:tc>
          <w:tcPr>
            <w:tcW w:w="3005" w:type="dxa"/>
            <w:shd w:val="clear" w:color="auto" w:fill="E7E6E6" w:themeFill="background2"/>
            <w:tcPrChange w:id="9127" w:author="Oscar Herman Kise" w:date="2017-11-24T12:04:00Z">
              <w:tcPr>
                <w:tcW w:w="3005" w:type="dxa"/>
              </w:tcPr>
            </w:tcPrChange>
          </w:tcPr>
          <w:p w14:paraId="3D54BC77" w14:textId="6BC956FD" w:rsidR="00FA09DF" w:rsidRPr="00B7686C" w:rsidRDefault="00860F19">
            <w:pPr>
              <w:pStyle w:val="Brdtekst"/>
              <w:jc w:val="both"/>
              <w:rPr>
                <w:ins w:id="9128" w:author="Oscar Herman Kise" w:date="2017-11-24T11:58:00Z"/>
                <w:rFonts w:eastAsia="Verdana" w:cs="Verdana"/>
                <w:i/>
                <w:szCs w:val="22"/>
                <w:lang w:val="en-US"/>
                <w:rPrChange w:id="9129" w:author="Morten Lerstad Solli" w:date="2017-11-29T12:21:00Z">
                  <w:rPr>
                    <w:ins w:id="9130" w:author="Oscar Herman Kise" w:date="2017-11-24T11:58:00Z"/>
                    <w:rFonts w:eastAsia="Verdana" w:cs="Verdana"/>
                    <w:szCs w:val="22"/>
                    <w:lang w:val="en-US"/>
                  </w:rPr>
                </w:rPrChange>
              </w:rPr>
              <w:pPrChange w:id="9131" w:author="Oscar Herman Kise" w:date="2017-11-28T13:50:00Z">
                <w:pPr>
                  <w:pStyle w:val="Brdtekst"/>
                </w:pPr>
              </w:pPrChange>
            </w:pPr>
            <w:ins w:id="9132" w:author="Oscar Herman Kise" w:date="2017-11-24T12:01:00Z">
              <w:r w:rsidRPr="00B7686C">
                <w:rPr>
                  <w:rFonts w:eastAsia="Verdana" w:cs="Verdana"/>
                  <w:i/>
                  <w:szCs w:val="22"/>
                  <w:lang w:val="en-US"/>
                </w:rPr>
                <w:t>Brake</w:t>
              </w:r>
            </w:ins>
          </w:p>
        </w:tc>
        <w:tc>
          <w:tcPr>
            <w:tcW w:w="3005" w:type="dxa"/>
            <w:tcPrChange w:id="9133" w:author="Oscar Herman Kise" w:date="2017-11-24T12:04:00Z">
              <w:tcPr>
                <w:tcW w:w="3005" w:type="dxa"/>
              </w:tcPr>
            </w:tcPrChange>
          </w:tcPr>
          <w:p w14:paraId="76CEFF0A" w14:textId="36F2D53E" w:rsidR="00FA09DF" w:rsidRPr="00B7686C" w:rsidRDefault="00860F19">
            <w:pPr>
              <w:pStyle w:val="Brdtekst"/>
              <w:jc w:val="both"/>
              <w:rPr>
                <w:ins w:id="9134" w:author="Oscar Herman Kise" w:date="2017-11-24T11:58:00Z"/>
                <w:rFonts w:eastAsia="Verdana" w:cs="Verdana"/>
                <w:szCs w:val="22"/>
                <w:lang w:val="en-US"/>
              </w:rPr>
              <w:pPrChange w:id="9135" w:author="Oscar Herman Kise" w:date="2017-11-28T13:50:00Z">
                <w:pPr>
                  <w:pStyle w:val="Brdtekst"/>
                </w:pPr>
              </w:pPrChange>
            </w:pPr>
            <w:ins w:id="9136" w:author="Oscar Herman Kise" w:date="2017-11-24T12:01:00Z">
              <w:r w:rsidRPr="00B7686C">
                <w:rPr>
                  <w:rFonts w:eastAsia="Verdana" w:cs="Verdana"/>
                  <w:szCs w:val="22"/>
                  <w:lang w:val="en-US"/>
                </w:rPr>
                <w:t>Digital 9</w:t>
              </w:r>
            </w:ins>
          </w:p>
        </w:tc>
        <w:tc>
          <w:tcPr>
            <w:tcW w:w="3006" w:type="dxa"/>
            <w:tcPrChange w:id="9137" w:author="Oscar Herman Kise" w:date="2017-11-24T12:04:00Z">
              <w:tcPr>
                <w:tcW w:w="3006" w:type="dxa"/>
              </w:tcPr>
            </w:tcPrChange>
          </w:tcPr>
          <w:p w14:paraId="7E1B0C5A" w14:textId="0524C014" w:rsidR="00FA09DF" w:rsidRPr="00B7686C" w:rsidRDefault="00860F19">
            <w:pPr>
              <w:pStyle w:val="Brdtekst"/>
              <w:jc w:val="both"/>
              <w:rPr>
                <w:ins w:id="9138" w:author="Oscar Herman Kise" w:date="2017-11-24T11:58:00Z"/>
                <w:rFonts w:eastAsia="Verdana" w:cs="Verdana"/>
                <w:szCs w:val="22"/>
                <w:lang w:val="en-US"/>
              </w:rPr>
              <w:pPrChange w:id="9139" w:author="Oscar Herman Kise" w:date="2017-11-28T13:50:00Z">
                <w:pPr>
                  <w:pStyle w:val="Brdtekst"/>
                </w:pPr>
              </w:pPrChange>
            </w:pPr>
            <w:ins w:id="9140" w:author="Oscar Herman Kise" w:date="2017-11-24T12:01:00Z">
              <w:r w:rsidRPr="00B7686C">
                <w:rPr>
                  <w:rFonts w:eastAsia="Verdana" w:cs="Verdana"/>
                  <w:szCs w:val="22"/>
                  <w:lang w:val="en-US"/>
                </w:rPr>
                <w:t>Digital 8</w:t>
              </w:r>
            </w:ins>
          </w:p>
        </w:tc>
      </w:tr>
      <w:tr w:rsidR="00FA09DF" w:rsidRPr="00B7686C" w14:paraId="2DE186A7" w14:textId="77777777" w:rsidTr="00DA19C1">
        <w:trPr>
          <w:ins w:id="9141" w:author="Oscar Herman Kise" w:date="2017-11-24T11:58:00Z"/>
        </w:trPr>
        <w:tc>
          <w:tcPr>
            <w:tcW w:w="3005" w:type="dxa"/>
            <w:shd w:val="clear" w:color="auto" w:fill="E7E6E6" w:themeFill="background2"/>
            <w:tcPrChange w:id="9142" w:author="Oscar Herman Kise" w:date="2017-11-24T12:04:00Z">
              <w:tcPr>
                <w:tcW w:w="3005" w:type="dxa"/>
              </w:tcPr>
            </w:tcPrChange>
          </w:tcPr>
          <w:p w14:paraId="5303ADA5" w14:textId="70E0414E" w:rsidR="00FA09DF" w:rsidRPr="00B7686C" w:rsidRDefault="00860F19">
            <w:pPr>
              <w:pStyle w:val="Brdtekst"/>
              <w:jc w:val="both"/>
              <w:rPr>
                <w:ins w:id="9143" w:author="Oscar Herman Kise" w:date="2017-11-24T11:58:00Z"/>
                <w:rFonts w:eastAsia="Verdana" w:cs="Verdana"/>
                <w:i/>
                <w:szCs w:val="22"/>
                <w:lang w:val="en-US"/>
                <w:rPrChange w:id="9144" w:author="Morten Lerstad Solli" w:date="2017-11-29T12:21:00Z">
                  <w:rPr>
                    <w:ins w:id="9145" w:author="Oscar Herman Kise" w:date="2017-11-24T11:58:00Z"/>
                    <w:rFonts w:eastAsia="Verdana" w:cs="Verdana"/>
                    <w:szCs w:val="22"/>
                    <w:lang w:val="en-US"/>
                  </w:rPr>
                </w:rPrChange>
              </w:rPr>
              <w:pPrChange w:id="9146" w:author="Oscar Herman Kise" w:date="2017-11-28T13:50:00Z">
                <w:pPr>
                  <w:pStyle w:val="Brdtekst"/>
                </w:pPr>
              </w:pPrChange>
            </w:pPr>
            <w:ins w:id="9147" w:author="Oscar Herman Kise" w:date="2017-11-24T12:01:00Z">
              <w:r w:rsidRPr="00B7686C">
                <w:rPr>
                  <w:rFonts w:eastAsia="Verdana" w:cs="Verdana"/>
                  <w:i/>
                  <w:szCs w:val="22"/>
                  <w:lang w:val="en-US"/>
                </w:rPr>
                <w:t>Current Sensing</w:t>
              </w:r>
            </w:ins>
          </w:p>
        </w:tc>
        <w:tc>
          <w:tcPr>
            <w:tcW w:w="3005" w:type="dxa"/>
            <w:tcPrChange w:id="9148" w:author="Oscar Herman Kise" w:date="2017-11-24T12:04:00Z">
              <w:tcPr>
                <w:tcW w:w="3005" w:type="dxa"/>
              </w:tcPr>
            </w:tcPrChange>
          </w:tcPr>
          <w:p w14:paraId="4F2966C9" w14:textId="0B076505" w:rsidR="00FA09DF" w:rsidRPr="00B7686C" w:rsidRDefault="0025689C">
            <w:pPr>
              <w:pStyle w:val="Brdtekst"/>
              <w:jc w:val="both"/>
              <w:rPr>
                <w:ins w:id="9149" w:author="Oscar Herman Kise" w:date="2017-11-24T11:58:00Z"/>
                <w:rFonts w:eastAsia="Verdana" w:cs="Verdana"/>
                <w:szCs w:val="22"/>
                <w:lang w:val="en-US"/>
              </w:rPr>
              <w:pPrChange w:id="9150" w:author="Oscar Herman Kise" w:date="2017-11-28T13:50:00Z">
                <w:pPr>
                  <w:pStyle w:val="Brdtekst"/>
                </w:pPr>
              </w:pPrChange>
            </w:pPr>
            <w:ins w:id="9151" w:author="Oscar Herman Kise" w:date="2017-11-24T12:03:00Z">
              <w:r w:rsidRPr="00B7686C">
                <w:rPr>
                  <w:rFonts w:eastAsia="Verdana" w:cs="Verdana"/>
                  <w:szCs w:val="22"/>
                  <w:lang w:val="en-US"/>
                </w:rPr>
                <w:t>Analog 0</w:t>
              </w:r>
            </w:ins>
          </w:p>
        </w:tc>
        <w:tc>
          <w:tcPr>
            <w:tcW w:w="3006" w:type="dxa"/>
            <w:tcPrChange w:id="9152" w:author="Oscar Herman Kise" w:date="2017-11-24T12:04:00Z">
              <w:tcPr>
                <w:tcW w:w="3006" w:type="dxa"/>
              </w:tcPr>
            </w:tcPrChange>
          </w:tcPr>
          <w:p w14:paraId="025910AE" w14:textId="293372F0" w:rsidR="00FA09DF" w:rsidRPr="00B7686C" w:rsidRDefault="0025689C">
            <w:pPr>
              <w:pStyle w:val="Brdtekst"/>
              <w:jc w:val="both"/>
              <w:rPr>
                <w:ins w:id="9153" w:author="Oscar Herman Kise" w:date="2017-11-24T11:58:00Z"/>
                <w:rFonts w:eastAsia="Verdana" w:cs="Verdana"/>
                <w:szCs w:val="22"/>
                <w:lang w:val="en-US"/>
              </w:rPr>
              <w:pPrChange w:id="9154" w:author="Oscar Herman Kise" w:date="2017-11-28T13:50:00Z">
                <w:pPr>
                  <w:pStyle w:val="Brdtekst"/>
                </w:pPr>
              </w:pPrChange>
            </w:pPr>
            <w:ins w:id="9155" w:author="Oscar Herman Kise" w:date="2017-11-24T12:03:00Z">
              <w:r w:rsidRPr="00B7686C">
                <w:rPr>
                  <w:rFonts w:eastAsia="Verdana" w:cs="Verdana"/>
                  <w:szCs w:val="22"/>
                  <w:lang w:val="en-US"/>
                </w:rPr>
                <w:t>Analog 1</w:t>
              </w:r>
            </w:ins>
          </w:p>
        </w:tc>
      </w:tr>
    </w:tbl>
    <w:p w14:paraId="1834DC8A" w14:textId="77777777" w:rsidR="00990A32" w:rsidRPr="00B7686C" w:rsidRDefault="00990A32">
      <w:pPr>
        <w:pStyle w:val="Brdtekst"/>
        <w:jc w:val="both"/>
        <w:rPr>
          <w:ins w:id="9156" w:author="Oscar Herman Kise" w:date="2017-11-24T11:58:00Z"/>
          <w:rFonts w:eastAsia="Verdana" w:cs="Verdana"/>
          <w:szCs w:val="22"/>
          <w:lang w:val="en-US"/>
        </w:rPr>
        <w:pPrChange w:id="9157" w:author="Oscar Herman Kise" w:date="2017-11-28T13:50:00Z">
          <w:pPr>
            <w:pStyle w:val="Brdtekst"/>
          </w:pPr>
        </w:pPrChange>
      </w:pPr>
    </w:p>
    <w:p w14:paraId="5C918180" w14:textId="77777777" w:rsidR="00650749" w:rsidRPr="00B7686C" w:rsidRDefault="00650749">
      <w:pPr>
        <w:pStyle w:val="Brdtekst"/>
        <w:jc w:val="both"/>
        <w:rPr>
          <w:ins w:id="9158" w:author="Oscar Herman Kise" w:date="2017-11-24T11:55:00Z"/>
          <w:rFonts w:eastAsia="Verdana" w:cs="Verdana"/>
          <w:szCs w:val="22"/>
          <w:lang w:val="en-US"/>
        </w:rPr>
        <w:pPrChange w:id="9159" w:author="Oscar Herman Kise" w:date="2017-11-28T13:50:00Z">
          <w:pPr>
            <w:pStyle w:val="Brdtekst"/>
          </w:pPr>
        </w:pPrChange>
      </w:pPr>
    </w:p>
    <w:p w14:paraId="79D9EA2E" w14:textId="1E493CA2" w:rsidR="0022423E" w:rsidRPr="00B7686C" w:rsidDel="00486614" w:rsidRDefault="0022423E">
      <w:pPr>
        <w:pStyle w:val="Brdtekst"/>
        <w:jc w:val="both"/>
        <w:rPr>
          <w:del w:id="9160" w:author="Oscar Herman Kise" w:date="2017-11-30T19:12:00Z"/>
          <w:rFonts w:eastAsia="Verdana" w:cs="Verdana"/>
          <w:szCs w:val="22"/>
          <w:lang w:val="en-US"/>
        </w:rPr>
        <w:pPrChange w:id="9161" w:author="Oscar Herman Kise" w:date="2017-11-28T13:50:00Z">
          <w:pPr>
            <w:pStyle w:val="Brdtekst"/>
          </w:pPr>
        </w:pPrChange>
      </w:pPr>
      <w:del w:id="9162" w:author="Oscar Herman Kise" w:date="2017-11-24T11:54:00Z">
        <w:r w:rsidRPr="00B7686C" w:rsidDel="00996758">
          <w:rPr>
            <w:rFonts w:eastAsia="Verdana" w:cs="Verdana"/>
            <w:szCs w:val="22"/>
            <w:lang w:val="en-US"/>
          </w:rPr>
          <w:delText xml:space="preserve"> </w:delText>
        </w:r>
      </w:del>
      <w:moveFromRangeStart w:id="9163" w:author="Oscar Herman Kise" w:date="2017-11-24T12:02:00Z" w:name="move499288267"/>
      <w:sdt>
        <w:sdtPr>
          <w:rPr>
            <w:rFonts w:eastAsia="Verdana" w:cs="Verdana"/>
            <w:szCs w:val="22"/>
            <w:lang w:val="en-US"/>
          </w:rPr>
          <w:id w:val="314297624"/>
          <w:citation/>
        </w:sdtPr>
        <w:sdtContent>
          <w:moveFrom w:id="9164" w:author="Oscar Herman Kise" w:date="2017-11-24T12:02:00Z">
            <w:r w:rsidR="00703421" w:rsidRPr="00CD6AE6" w:rsidDel="00D25FC7">
              <w:rPr>
                <w:rFonts w:eastAsia="Verdana" w:cs="Verdana"/>
                <w:szCs w:val="22"/>
                <w:lang w:val="en-US"/>
              </w:rPr>
              <w:fldChar w:fldCharType="begin"/>
            </w:r>
            <w:r w:rsidR="00904743" w:rsidRPr="00B7686C" w:rsidDel="00D25FC7">
              <w:rPr>
                <w:rFonts w:eastAsia="Verdana" w:cs="Verdana"/>
                <w:szCs w:val="22"/>
                <w:lang w:val="en-US"/>
              </w:rPr>
              <w:instrText xml:space="preserve">CITATION Ard17 \l 1044 </w:instrText>
            </w:r>
            <w:r w:rsidR="00703421" w:rsidRPr="00CD6AE6" w:rsidDel="00D25FC7">
              <w:rPr>
                <w:rFonts w:eastAsia="Verdana" w:cs="Verdana"/>
                <w:szCs w:val="22"/>
                <w:lang w:val="en-US"/>
              </w:rPr>
              <w:fldChar w:fldCharType="separate"/>
            </w:r>
            <w:r w:rsidR="00307BF1" w:rsidRPr="00B7686C" w:rsidDel="00D25FC7">
              <w:rPr>
                <w:rFonts w:eastAsia="Verdana" w:cs="Verdana"/>
                <w:noProof/>
                <w:szCs w:val="22"/>
                <w:lang w:val="en-US"/>
              </w:rPr>
              <w:t>(Arduino u.d.)</w:t>
            </w:r>
            <w:r w:rsidR="00703421" w:rsidRPr="00CD6AE6" w:rsidDel="00D25FC7">
              <w:rPr>
                <w:rFonts w:eastAsia="Verdana" w:cs="Verdana"/>
                <w:szCs w:val="22"/>
                <w:lang w:val="en-US"/>
              </w:rPr>
              <w:fldChar w:fldCharType="end"/>
            </w:r>
          </w:moveFrom>
        </w:sdtContent>
      </w:sdt>
      <w:moveFromRangeEnd w:id="9163"/>
    </w:p>
    <w:p w14:paraId="37F9D2D5" w14:textId="77777777" w:rsidR="0022423E" w:rsidRPr="00B7686C" w:rsidRDefault="0022423E">
      <w:pPr>
        <w:pStyle w:val="Brdtekst"/>
        <w:jc w:val="both"/>
        <w:rPr>
          <w:rFonts w:ascii="Arial" w:eastAsia="Arial" w:hAnsi="Arial" w:cs="Arial"/>
          <w:b/>
          <w:bCs/>
          <w:i/>
          <w:iCs/>
          <w:sz w:val="24"/>
          <w:szCs w:val="24"/>
          <w:lang w:val="en-US"/>
        </w:rPr>
        <w:pPrChange w:id="9165" w:author="Oscar Herman Kise" w:date="2017-11-28T13:50:00Z">
          <w:pPr>
            <w:pStyle w:val="Brdtekst"/>
          </w:pPr>
        </w:pPrChange>
      </w:pPr>
    </w:p>
    <w:p w14:paraId="061A136B" w14:textId="47DA7278" w:rsidR="0022423E" w:rsidRPr="00B7686C" w:rsidRDefault="0022423E">
      <w:pPr>
        <w:pStyle w:val="Overskrift2"/>
        <w:jc w:val="both"/>
        <w:rPr>
          <w:rFonts w:eastAsia="Arial"/>
          <w:b w:val="0"/>
          <w:bCs w:val="0"/>
          <w:i w:val="0"/>
          <w:iCs w:val="0"/>
          <w:sz w:val="24"/>
          <w:szCs w:val="24"/>
          <w:lang w:val="en-US"/>
        </w:rPr>
        <w:pPrChange w:id="9166" w:author="Oscar Herman Kise" w:date="2017-11-28T13:50:00Z">
          <w:pPr>
            <w:pStyle w:val="Overskrift2"/>
          </w:pPr>
        </w:pPrChange>
      </w:pPr>
      <w:bookmarkStart w:id="9167" w:name="_Toc498963132"/>
      <w:bookmarkStart w:id="9168" w:name="_Toc499034252"/>
      <w:bookmarkStart w:id="9169" w:name="_Toc499047086"/>
      <w:bookmarkStart w:id="9170" w:name="_Toc499129455"/>
      <w:bookmarkStart w:id="9171" w:name="_Toc499197459"/>
      <w:bookmarkStart w:id="9172" w:name="_Toc499231049"/>
      <w:bookmarkStart w:id="9173" w:name="_Toc499394293"/>
      <w:bookmarkStart w:id="9174" w:name="_Toc499485452"/>
      <w:bookmarkStart w:id="9175" w:name="_Toc499485862"/>
      <w:bookmarkStart w:id="9176" w:name="_Toc499485952"/>
      <w:bookmarkStart w:id="9177" w:name="_Toc499500661"/>
      <w:bookmarkStart w:id="9178" w:name="_Toc499567458"/>
      <w:bookmarkStart w:id="9179" w:name="_Toc499568123"/>
      <w:bookmarkStart w:id="9180" w:name="_Toc499584497"/>
      <w:bookmarkStart w:id="9181" w:name="_Toc499584831"/>
      <w:bookmarkStart w:id="9182" w:name="_Toc499631424"/>
      <w:bookmarkStart w:id="9183" w:name="_Toc499646486"/>
      <w:bookmarkStart w:id="9184" w:name="_Toc499654699"/>
      <w:bookmarkStart w:id="9185" w:name="_Toc499722776"/>
      <w:bookmarkStart w:id="9186" w:name="_Toc499733251"/>
      <w:bookmarkStart w:id="9187" w:name="_Toc499737760"/>
      <w:bookmarkStart w:id="9188" w:name="_Toc499750676"/>
      <w:bookmarkStart w:id="9189" w:name="_Toc499754029"/>
      <w:bookmarkStart w:id="9190" w:name="_Toc499757817"/>
      <w:bookmarkStart w:id="9191" w:name="_Toc499757434"/>
      <w:bookmarkStart w:id="9192" w:name="_Toc499806103"/>
      <w:bookmarkStart w:id="9193" w:name="_Toc499828956"/>
      <w:bookmarkStart w:id="9194" w:name="_Toc499829542"/>
      <w:bookmarkStart w:id="9195" w:name="_Toc499835639"/>
      <w:bookmarkStart w:id="9196" w:name="_Toc499843334"/>
      <w:r w:rsidRPr="00B7686C">
        <w:rPr>
          <w:lang w:val="en-US"/>
        </w:rPr>
        <w:t>Odroid XU4</w:t>
      </w:r>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p>
    <w:p w14:paraId="403D1CB0" w14:textId="77777777" w:rsidR="00D730D6" w:rsidRPr="00B7686C" w:rsidRDefault="0022423E">
      <w:pPr>
        <w:pStyle w:val="Brdtekst"/>
        <w:keepNext/>
        <w:jc w:val="both"/>
        <w:rPr>
          <w:ins w:id="9197" w:author="Oscar Herman Kise" w:date="2017-11-27T18:33:00Z"/>
          <w:lang w:val="en-US"/>
          <w:rPrChange w:id="9198" w:author="Morten Lerstad Solli" w:date="2017-11-29T12:21:00Z">
            <w:rPr>
              <w:ins w:id="9199" w:author="Oscar Herman Kise" w:date="2017-11-27T18:33:00Z"/>
            </w:rPr>
          </w:rPrChange>
        </w:rPr>
        <w:pPrChange w:id="9200" w:author="Oscar Herman Kise" w:date="2017-11-28T13:50:00Z">
          <w:pPr>
            <w:pStyle w:val="Brdtekst"/>
          </w:pPr>
        </w:pPrChange>
      </w:pPr>
      <w:r w:rsidRPr="005A3108">
        <w:rPr>
          <w:noProof/>
          <w:lang w:val="en-US"/>
        </w:rPr>
        <w:drawing>
          <wp:inline distT="0" distB="0" distL="0" distR="0" wp14:anchorId="252C30D4" wp14:editId="2B59FDB3">
            <wp:extent cx="2781300" cy="27813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781300" cy="2781300"/>
                    </a:xfrm>
                    <a:prstGeom prst="rect">
                      <a:avLst/>
                    </a:prstGeom>
                  </pic:spPr>
                </pic:pic>
              </a:graphicData>
            </a:graphic>
          </wp:inline>
        </w:drawing>
      </w:r>
    </w:p>
    <w:p w14:paraId="3167A1C6" w14:textId="2343A2A0" w:rsidR="0022423E" w:rsidRPr="00CD6AE6" w:rsidRDefault="00D730D6" w:rsidP="00C9737F">
      <w:pPr>
        <w:pStyle w:val="Bildetekst"/>
        <w:jc w:val="both"/>
        <w:rPr>
          <w:rFonts w:ascii="Arial" w:eastAsia="Arial" w:hAnsi="Arial" w:cs="Arial"/>
          <w:b/>
          <w:sz w:val="24"/>
          <w:szCs w:val="24"/>
          <w:lang w:val="en-US"/>
        </w:rPr>
      </w:pPr>
      <w:bookmarkStart w:id="9201" w:name="_Ref499833668"/>
      <w:ins w:id="9202" w:author="Oscar Herman Kise" w:date="2017-11-27T18:33:00Z">
        <w:r w:rsidRPr="00B7686C">
          <w:rPr>
            <w:lang w:val="en-US"/>
            <w:rPrChange w:id="9203" w:author="Morten Lerstad Solli" w:date="2017-11-29T12:21:00Z">
              <w:rPr/>
            </w:rPrChange>
          </w:rPr>
          <w:t xml:space="preserve">Figure </w:t>
        </w:r>
        <w:r w:rsidRPr="00B7686C">
          <w:rPr>
            <w:lang w:val="en-US"/>
            <w:rPrChange w:id="9204" w:author="Morten Lerstad Solli" w:date="2017-11-29T12:21:00Z">
              <w:rPr/>
            </w:rPrChange>
          </w:rPr>
          <w:fldChar w:fldCharType="begin"/>
        </w:r>
        <w:r w:rsidRPr="00B7686C">
          <w:rPr>
            <w:lang w:val="en-US"/>
            <w:rPrChange w:id="9205" w:author="Morten Lerstad Solli" w:date="2017-11-29T12:21:00Z">
              <w:rPr/>
            </w:rPrChange>
          </w:rPr>
          <w:instrText xml:space="preserve"> SEQ Figure \* ARABIC </w:instrText>
        </w:r>
      </w:ins>
      <w:r w:rsidRPr="00B7686C">
        <w:rPr>
          <w:lang w:val="en-US"/>
          <w:rPrChange w:id="9206" w:author="Morten Lerstad Solli" w:date="2017-11-29T12:21:00Z">
            <w:rPr/>
          </w:rPrChange>
        </w:rPr>
        <w:fldChar w:fldCharType="separate"/>
      </w:r>
      <w:r w:rsidR="00710D49">
        <w:rPr>
          <w:noProof/>
          <w:lang w:val="en-US"/>
        </w:rPr>
        <w:t>5</w:t>
      </w:r>
      <w:ins w:id="9207" w:author="Oscar Herman Kise" w:date="2017-11-27T18:33:00Z">
        <w:r w:rsidRPr="00B7686C">
          <w:rPr>
            <w:lang w:val="en-US"/>
            <w:rPrChange w:id="9208" w:author="Morten Lerstad Solli" w:date="2017-11-29T12:21:00Z">
              <w:rPr/>
            </w:rPrChange>
          </w:rPr>
          <w:fldChar w:fldCharType="end"/>
        </w:r>
        <w:bookmarkEnd w:id="9201"/>
        <w:r w:rsidRPr="00B7686C">
          <w:rPr>
            <w:lang w:val="en-US"/>
            <w:rPrChange w:id="9209" w:author="Morten Lerstad Solli" w:date="2017-11-29T12:21:00Z">
              <w:rPr/>
            </w:rPrChange>
          </w:rPr>
          <w:t>: Odroid XU4</w:t>
        </w:r>
        <w:r w:rsidRPr="005A3108">
          <w:rPr>
            <w:lang w:val="en-US"/>
          </w:rPr>
          <w:t xml:space="preserve"> </w:t>
        </w:r>
        <w:r w:rsidRPr="00CD6AE6">
          <w:rPr>
            <w:lang w:val="en-US"/>
          </w:rPr>
          <w:fldChar w:fldCharType="begin"/>
        </w:r>
        <w:r w:rsidRPr="00CD6AE6">
          <w:rPr>
            <w:lang w:val="en-US"/>
          </w:rPr>
          <w:instrText xml:space="preserve"> HYPERLINK  \l "_picture_references" </w:instrText>
        </w:r>
        <w:r w:rsidRPr="00CD6AE6">
          <w:rPr>
            <w:lang w:val="en-US"/>
          </w:rPr>
          <w:fldChar w:fldCharType="separate"/>
        </w:r>
        <w:r w:rsidRPr="00CD6AE6">
          <w:rPr>
            <w:rStyle w:val="Hyperkobling"/>
            <w:lang w:val="en-US"/>
          </w:rPr>
          <w:t>[3]</w:t>
        </w:r>
        <w:r w:rsidRPr="00CD6AE6">
          <w:rPr>
            <w:lang w:val="en-US"/>
          </w:rPr>
          <w:fldChar w:fldCharType="end"/>
        </w:r>
      </w:ins>
    </w:p>
    <w:p w14:paraId="6FB601B8" w14:textId="27FC2D06" w:rsidR="0022423E" w:rsidRPr="00B7686C" w:rsidRDefault="0022423E">
      <w:pPr>
        <w:pStyle w:val="Brdtekst"/>
        <w:jc w:val="both"/>
        <w:rPr>
          <w:rFonts w:ascii="Arial" w:eastAsia="Arial" w:hAnsi="Arial" w:cs="Arial"/>
          <w:color w:val="555555"/>
          <w:lang w:val="en-US"/>
        </w:rPr>
        <w:pPrChange w:id="9210" w:author="Oscar Herman Kise" w:date="2017-11-28T16:52:00Z">
          <w:pPr>
            <w:pStyle w:val="Brdtekst"/>
          </w:pPr>
        </w:pPrChange>
      </w:pPr>
      <w:r w:rsidRPr="00B7686C">
        <w:rPr>
          <w:rFonts w:eastAsia="Verdana" w:cs="Verdana"/>
          <w:lang w:val="en-US"/>
        </w:rPr>
        <w:t>The Odroid XU4</w:t>
      </w:r>
      <w:ins w:id="9211" w:author="Oscar Herman Kise" w:date="2017-11-28T16:50:00Z">
        <w:r w:rsidR="001E74A1">
          <w:rPr>
            <w:rFonts w:eastAsia="Verdana" w:cs="Verdana"/>
            <w:lang w:val="en-US"/>
          </w:rPr>
          <w:t xml:space="preserve"> (</w:t>
        </w:r>
      </w:ins>
      <w:ins w:id="9212" w:author="Oscar Herman Kise" w:date="2017-11-30T19:32:00Z">
        <w:r w:rsidR="001E74A1">
          <w:rPr>
            <w:rFonts w:eastAsia="Verdana" w:cs="Verdana"/>
            <w:lang w:val="en-US"/>
          </w:rPr>
          <w:fldChar w:fldCharType="begin"/>
        </w:r>
        <w:r w:rsidR="001E74A1">
          <w:rPr>
            <w:rFonts w:eastAsia="Verdana" w:cs="Verdana"/>
            <w:lang w:val="en-US"/>
          </w:rPr>
          <w:instrText xml:space="preserve"> REF _Ref499833668 \h </w:instrText>
        </w:r>
      </w:ins>
      <w:r w:rsidR="001E74A1">
        <w:rPr>
          <w:rFonts w:eastAsia="Verdana" w:cs="Verdana"/>
          <w:lang w:val="en-US"/>
        </w:rPr>
      </w:r>
      <w:r w:rsidR="001E74A1">
        <w:rPr>
          <w:rFonts w:eastAsia="Verdana" w:cs="Verdana"/>
          <w:lang w:val="en-US"/>
        </w:rPr>
        <w:fldChar w:fldCharType="separate"/>
      </w:r>
      <w:ins w:id="9213" w:author="Oscar Herman Kise" w:date="2017-11-30T22:19:00Z">
        <w:r w:rsidR="00710D49" w:rsidRPr="00B7686C">
          <w:rPr>
            <w:lang w:val="en-US"/>
            <w:rPrChange w:id="9214" w:author="Morten Lerstad Solli" w:date="2017-11-29T12:21:00Z">
              <w:rPr/>
            </w:rPrChange>
          </w:rPr>
          <w:t xml:space="preserve">Figure </w:t>
        </w:r>
        <w:r w:rsidR="00710D49">
          <w:rPr>
            <w:noProof/>
            <w:lang w:val="en-US"/>
          </w:rPr>
          <w:t>5</w:t>
        </w:r>
      </w:ins>
      <w:ins w:id="9215" w:author="Oscar Herman Kise" w:date="2017-11-30T19:32:00Z">
        <w:r w:rsidR="001E74A1">
          <w:rPr>
            <w:rFonts w:eastAsia="Verdana" w:cs="Verdana"/>
            <w:lang w:val="en-US"/>
          </w:rPr>
          <w:fldChar w:fldCharType="end"/>
        </w:r>
      </w:ins>
      <w:ins w:id="9216" w:author="Oscar Herman Kise" w:date="2017-11-28T16:50:00Z">
        <w:r w:rsidR="008D30C8" w:rsidRPr="00B7686C">
          <w:rPr>
            <w:rFonts w:eastAsia="Verdana" w:cs="Verdana"/>
            <w:lang w:val="en-US"/>
          </w:rPr>
          <w:t>)</w:t>
        </w:r>
      </w:ins>
      <w:r w:rsidRPr="00B7686C">
        <w:rPr>
          <w:rFonts w:eastAsia="Verdana" w:cs="Verdana"/>
          <w:lang w:val="en-US"/>
        </w:rPr>
        <w:t xml:space="preserve"> is a new generation of computing device. It is small, energy efficient and powerful.</w:t>
      </w:r>
      <w:ins w:id="9217" w:author="Oscar Herman Kise" w:date="2017-11-28T16:51:00Z">
        <w:r w:rsidR="00900075" w:rsidRPr="00B7686C">
          <w:rPr>
            <w:rFonts w:eastAsia="Verdana" w:cs="Verdana"/>
            <w:lang w:val="en-US"/>
          </w:rPr>
          <w:t xml:space="preserve"> </w:t>
        </w:r>
      </w:ins>
      <w:del w:id="9218" w:author="Oscar Herman Kise" w:date="2017-11-28T16:51:00Z">
        <w:r w:rsidRPr="00B7686C" w:rsidDel="00900075">
          <w:rPr>
            <w:rFonts w:eastAsia="Verdana" w:cs="Verdana"/>
            <w:lang w:val="en-US"/>
          </w:rPr>
          <w:delText xml:space="preserve"> It is powered by ARM® big.LITTLE™ technology, the HMP solution. </w:delText>
        </w:r>
      </w:del>
      <w:r w:rsidRPr="00B7686C">
        <w:rPr>
          <w:rFonts w:eastAsia="Verdana" w:cs="Verdana"/>
          <w:lang w:val="en-US"/>
        </w:rPr>
        <w:t xml:space="preserve">The board offers open source support, which allows it to run operating systems like Ubuntu 15.04 (Linux), 4.4 KikKat and 5.0 Lollipop (Android). </w:t>
      </w:r>
      <w:r w:rsidRPr="00B7686C">
        <w:rPr>
          <w:lang w:val="en-US"/>
        </w:rPr>
        <w:br/>
      </w:r>
      <w:r w:rsidRPr="00B7686C">
        <w:rPr>
          <w:rFonts w:eastAsia="Verdana" w:cs="Verdana"/>
          <w:lang w:val="en-US"/>
        </w:rPr>
        <w:t>The available I/O connections are 2 USB 3.0, 1 USB 2.0, PWM for the cooler fan, UART for serial console Ethernet RJ-45, 30Pin: GPIO/IRQ/ADC and 12Pin: GPIO/I2S/I2C. The input power of the device is 5V. Available RAM memory is 2 GB LPDDR3.</w:t>
      </w:r>
      <w:sdt>
        <w:sdtPr>
          <w:rPr>
            <w:rFonts w:eastAsia="Verdana" w:cs="Verdana"/>
            <w:lang w:val="en-US"/>
          </w:rPr>
          <w:id w:val="1036006775"/>
          <w:citation/>
        </w:sdtPr>
        <w:sdtContent>
          <w:r w:rsidR="00703421" w:rsidRPr="00CD6AE6">
            <w:rPr>
              <w:rFonts w:eastAsia="Verdana" w:cs="Verdana"/>
              <w:lang w:val="en-US"/>
            </w:rPr>
            <w:fldChar w:fldCharType="begin"/>
          </w:r>
          <w:r w:rsidR="00904743" w:rsidRPr="00B7686C">
            <w:rPr>
              <w:rFonts w:eastAsia="Verdana" w:cs="Verdana"/>
              <w:lang w:val="en-US"/>
            </w:rPr>
            <w:instrText xml:space="preserve">CITATION ODr17 \l 1044 </w:instrText>
          </w:r>
          <w:r w:rsidR="00703421" w:rsidRPr="00CD6AE6">
            <w:rPr>
              <w:rFonts w:eastAsia="Verdana" w:cs="Verdana"/>
              <w:lang w:val="en-US"/>
            </w:rPr>
            <w:fldChar w:fldCharType="separate"/>
          </w:r>
          <w:r w:rsidR="009C609D">
            <w:rPr>
              <w:rFonts w:eastAsia="Verdana" w:cs="Verdana"/>
              <w:noProof/>
              <w:lang w:val="en-US"/>
            </w:rPr>
            <w:t xml:space="preserve"> (UK u.d.)</w:t>
          </w:r>
          <w:r w:rsidR="00703421" w:rsidRPr="00CD6AE6">
            <w:rPr>
              <w:rFonts w:eastAsia="Verdana" w:cs="Verdana"/>
              <w:lang w:val="en-US"/>
            </w:rPr>
            <w:fldChar w:fldCharType="end"/>
          </w:r>
        </w:sdtContent>
      </w:sdt>
      <w:r w:rsidRPr="00B7686C">
        <w:rPr>
          <w:lang w:val="en-US"/>
        </w:rPr>
        <w:br/>
      </w:r>
      <w:r w:rsidRPr="00B7686C">
        <w:rPr>
          <w:lang w:val="en-US"/>
        </w:rPr>
        <w:br/>
      </w:r>
    </w:p>
    <w:p w14:paraId="346CD30D" w14:textId="77777777" w:rsidR="0022423E" w:rsidRPr="00B7686C" w:rsidRDefault="0022423E">
      <w:pPr>
        <w:pStyle w:val="Brdtekst"/>
        <w:jc w:val="both"/>
        <w:rPr>
          <w:rFonts w:eastAsia="Verdana" w:cs="Verdana"/>
          <w:sz w:val="22"/>
          <w:szCs w:val="22"/>
          <w:lang w:val="en-US"/>
        </w:rPr>
        <w:pPrChange w:id="9219" w:author="Oscar Herman Kise" w:date="2017-11-28T13:50:00Z">
          <w:pPr>
            <w:pStyle w:val="Brdtekst"/>
          </w:pPr>
        </w:pPrChange>
      </w:pPr>
    </w:p>
    <w:p w14:paraId="4DE96014" w14:textId="5E5E4AD1" w:rsidR="0022423E" w:rsidRPr="00B7686C" w:rsidRDefault="0022423E">
      <w:pPr>
        <w:pStyle w:val="Overskrift2"/>
        <w:jc w:val="both"/>
        <w:rPr>
          <w:rFonts w:eastAsia="Arial"/>
          <w:b w:val="0"/>
          <w:bCs w:val="0"/>
          <w:i w:val="0"/>
          <w:iCs w:val="0"/>
          <w:sz w:val="24"/>
          <w:szCs w:val="24"/>
          <w:lang w:val="en-US"/>
        </w:rPr>
        <w:pPrChange w:id="9220" w:author="Oscar Herman Kise" w:date="2017-11-28T13:50:00Z">
          <w:pPr>
            <w:pStyle w:val="Overskrift2"/>
          </w:pPr>
        </w:pPrChange>
      </w:pPr>
      <w:bookmarkStart w:id="9221" w:name="_Toc498963133"/>
      <w:bookmarkStart w:id="9222" w:name="_Toc499034253"/>
      <w:bookmarkStart w:id="9223" w:name="_Toc499047087"/>
      <w:bookmarkStart w:id="9224" w:name="_Toc499129456"/>
      <w:bookmarkStart w:id="9225" w:name="_Toc499197460"/>
      <w:bookmarkStart w:id="9226" w:name="_Toc499231050"/>
      <w:bookmarkStart w:id="9227" w:name="_Toc499394294"/>
      <w:bookmarkStart w:id="9228" w:name="_Toc499485453"/>
      <w:bookmarkStart w:id="9229" w:name="_Toc499485863"/>
      <w:bookmarkStart w:id="9230" w:name="_Toc499485953"/>
      <w:bookmarkStart w:id="9231" w:name="_Toc499500662"/>
      <w:bookmarkStart w:id="9232" w:name="_Toc499567459"/>
      <w:bookmarkStart w:id="9233" w:name="_Toc499568124"/>
      <w:bookmarkStart w:id="9234" w:name="_Toc499584498"/>
      <w:bookmarkStart w:id="9235" w:name="_Toc499584832"/>
      <w:bookmarkStart w:id="9236" w:name="_Toc499631425"/>
      <w:bookmarkStart w:id="9237" w:name="_Toc499646487"/>
      <w:bookmarkStart w:id="9238" w:name="_Toc499654700"/>
      <w:bookmarkStart w:id="9239" w:name="_Toc499722777"/>
      <w:bookmarkStart w:id="9240" w:name="_Toc499733252"/>
      <w:bookmarkStart w:id="9241" w:name="_Toc499737761"/>
      <w:bookmarkStart w:id="9242" w:name="_Toc499750677"/>
      <w:bookmarkStart w:id="9243" w:name="_Toc499754030"/>
      <w:bookmarkStart w:id="9244" w:name="_Toc499757818"/>
      <w:bookmarkStart w:id="9245" w:name="_Toc499757435"/>
      <w:bookmarkStart w:id="9246" w:name="_Toc499806104"/>
      <w:bookmarkStart w:id="9247" w:name="_Toc499829015"/>
      <w:bookmarkStart w:id="9248" w:name="_Toc499829543"/>
      <w:bookmarkStart w:id="9249" w:name="_Toc499835640"/>
      <w:bookmarkStart w:id="9250" w:name="_Toc499843335"/>
      <w:r w:rsidRPr="00B7686C">
        <w:rPr>
          <w:lang w:val="en-US"/>
        </w:rPr>
        <w:lastRenderedPageBreak/>
        <w:t>Logitech Webcam C910</w:t>
      </w:r>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p>
    <w:p w14:paraId="0F324784" w14:textId="77777777" w:rsidR="0059051A" w:rsidRPr="00B7686C" w:rsidRDefault="0022423E">
      <w:pPr>
        <w:pStyle w:val="Brdtekst"/>
        <w:keepNext/>
        <w:jc w:val="both"/>
        <w:rPr>
          <w:ins w:id="9251" w:author="Oscar Herman Kise" w:date="2017-11-27T18:35:00Z"/>
          <w:lang w:val="en-US"/>
          <w:rPrChange w:id="9252" w:author="Morten Lerstad Solli" w:date="2017-11-29T12:21:00Z">
            <w:rPr>
              <w:ins w:id="9253" w:author="Oscar Herman Kise" w:date="2017-11-27T18:35:00Z"/>
            </w:rPr>
          </w:rPrChange>
        </w:rPr>
        <w:pPrChange w:id="9254" w:author="Oscar Herman Kise" w:date="2017-11-28T13:50:00Z">
          <w:pPr>
            <w:pStyle w:val="Brdtekst"/>
          </w:pPr>
        </w:pPrChange>
      </w:pPr>
      <w:r w:rsidRPr="005A3108">
        <w:rPr>
          <w:noProof/>
          <w:lang w:val="en-US"/>
        </w:rPr>
        <w:drawing>
          <wp:inline distT="0" distB="0" distL="0" distR="0" wp14:anchorId="366676D9" wp14:editId="13EA2CDD">
            <wp:extent cx="2706806" cy="2272589"/>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6806" cy="2272589"/>
                    </a:xfrm>
                    <a:prstGeom prst="rect">
                      <a:avLst/>
                    </a:prstGeom>
                  </pic:spPr>
                </pic:pic>
              </a:graphicData>
            </a:graphic>
          </wp:inline>
        </w:drawing>
      </w:r>
    </w:p>
    <w:p w14:paraId="0D17CE9D" w14:textId="1489CADF" w:rsidR="0022423E" w:rsidRPr="00B7686C" w:rsidRDefault="0059051A" w:rsidP="00C9737F">
      <w:pPr>
        <w:pStyle w:val="Bildetekst"/>
        <w:jc w:val="both"/>
        <w:rPr>
          <w:rFonts w:ascii="Arial" w:eastAsia="Arial" w:hAnsi="Arial" w:cs="Arial"/>
          <w:b/>
          <w:bCs/>
          <w:i w:val="0"/>
          <w:iCs w:val="0"/>
          <w:sz w:val="24"/>
          <w:szCs w:val="24"/>
          <w:lang w:val="en-US"/>
          <w:rPrChange w:id="9255" w:author="Morten Lerstad Solli" w:date="2017-11-29T12:21:00Z">
            <w:rPr>
              <w:rFonts w:ascii="Arial" w:eastAsia="Arial" w:hAnsi="Arial" w:cs="Arial"/>
              <w:b/>
              <w:bCs/>
              <w:sz w:val="24"/>
              <w:szCs w:val="24"/>
              <w:lang w:val="en-US"/>
            </w:rPr>
          </w:rPrChange>
        </w:rPr>
      </w:pPr>
      <w:bookmarkStart w:id="9256" w:name="_Ref499833683"/>
      <w:ins w:id="9257" w:author="Oscar Herman Kise" w:date="2017-11-27T18:35:00Z">
        <w:r w:rsidRPr="00B7686C">
          <w:rPr>
            <w:lang w:val="en-US"/>
            <w:rPrChange w:id="9258" w:author="Morten Lerstad Solli" w:date="2017-11-29T12:21:00Z">
              <w:rPr/>
            </w:rPrChange>
          </w:rPr>
          <w:t xml:space="preserve">Figure </w:t>
        </w:r>
        <w:r w:rsidRPr="00B7686C">
          <w:rPr>
            <w:lang w:val="en-US"/>
            <w:rPrChange w:id="9259" w:author="Morten Lerstad Solli" w:date="2017-11-29T12:21:00Z">
              <w:rPr/>
            </w:rPrChange>
          </w:rPr>
          <w:fldChar w:fldCharType="begin"/>
        </w:r>
        <w:r w:rsidRPr="00B7686C">
          <w:rPr>
            <w:lang w:val="en-US"/>
            <w:rPrChange w:id="9260" w:author="Morten Lerstad Solli" w:date="2017-11-29T12:21:00Z">
              <w:rPr/>
            </w:rPrChange>
          </w:rPr>
          <w:instrText xml:space="preserve"> SEQ Figure \* ARABIC </w:instrText>
        </w:r>
      </w:ins>
      <w:r w:rsidRPr="00B7686C">
        <w:rPr>
          <w:lang w:val="en-US"/>
          <w:rPrChange w:id="9261" w:author="Morten Lerstad Solli" w:date="2017-11-29T12:21:00Z">
            <w:rPr/>
          </w:rPrChange>
        </w:rPr>
        <w:fldChar w:fldCharType="separate"/>
      </w:r>
      <w:r w:rsidR="00710D49">
        <w:rPr>
          <w:noProof/>
          <w:lang w:val="en-US"/>
        </w:rPr>
        <w:t>6</w:t>
      </w:r>
      <w:ins w:id="9262" w:author="Oscar Herman Kise" w:date="2017-11-27T18:35:00Z">
        <w:r w:rsidRPr="00B7686C">
          <w:rPr>
            <w:lang w:val="en-US"/>
            <w:rPrChange w:id="9263" w:author="Morten Lerstad Solli" w:date="2017-11-29T12:21:00Z">
              <w:rPr/>
            </w:rPrChange>
          </w:rPr>
          <w:fldChar w:fldCharType="end"/>
        </w:r>
      </w:ins>
      <w:bookmarkEnd w:id="9256"/>
      <w:ins w:id="9264" w:author="Oscar Herman Kise" w:date="2017-11-27T18:38:00Z">
        <w:r w:rsidR="001F3A17" w:rsidRPr="005A3108">
          <w:rPr>
            <w:lang w:val="en-US"/>
          </w:rPr>
          <w:t>:</w:t>
        </w:r>
      </w:ins>
      <w:ins w:id="9265" w:author="Oscar Herman Kise" w:date="2017-11-27T18:35:00Z">
        <w:r w:rsidRPr="00B7686C">
          <w:rPr>
            <w:lang w:val="en-US"/>
            <w:rPrChange w:id="9266" w:author="Morten Lerstad Solli" w:date="2017-11-29T12:21:00Z">
              <w:rPr/>
            </w:rPrChange>
          </w:rPr>
          <w:t xml:space="preserve"> Logitech </w:t>
        </w:r>
        <w:r w:rsidRPr="005A3108">
          <w:rPr>
            <w:lang w:val="en-US"/>
          </w:rPr>
          <w:t>Web camera</w:t>
        </w:r>
        <w:r w:rsidRPr="00B7686C">
          <w:rPr>
            <w:lang w:val="en-US"/>
            <w:rPrChange w:id="9267" w:author="Morten Lerstad Solli" w:date="2017-11-29T12:21:00Z">
              <w:rPr/>
            </w:rPrChange>
          </w:rPr>
          <w:t xml:space="preserve"> C910</w:t>
        </w:r>
      </w:ins>
      <w:ins w:id="9268" w:author="Oscar Herman Kise" w:date="2017-11-27T18:36:00Z">
        <w:r w:rsidRPr="005A3108">
          <w:rPr>
            <w:lang w:val="en-US"/>
          </w:rPr>
          <w:t xml:space="preserve"> </w:t>
        </w:r>
        <w:r w:rsidR="001F3A17" w:rsidRPr="00CD6AE6">
          <w:rPr>
            <w:lang w:val="en-US"/>
          </w:rPr>
          <w:fldChar w:fldCharType="begin"/>
        </w:r>
        <w:r w:rsidR="001F3A17" w:rsidRPr="00CD6AE6">
          <w:rPr>
            <w:lang w:val="en-US"/>
          </w:rPr>
          <w:instrText xml:space="preserve"> HYPERLINK  \l "_picture_references" </w:instrText>
        </w:r>
        <w:r w:rsidR="001F3A17" w:rsidRPr="00CD6AE6">
          <w:rPr>
            <w:lang w:val="en-US"/>
          </w:rPr>
          <w:fldChar w:fldCharType="separate"/>
        </w:r>
        <w:r w:rsidRPr="00CD6AE6">
          <w:rPr>
            <w:rStyle w:val="Hyperkobling"/>
            <w:lang w:val="en-US"/>
          </w:rPr>
          <w:t>[</w:t>
        </w:r>
        <w:r w:rsidR="001F3A17" w:rsidRPr="00CD6AE6">
          <w:rPr>
            <w:rStyle w:val="Hyperkobling"/>
            <w:lang w:val="en-US"/>
          </w:rPr>
          <w:t>4</w:t>
        </w:r>
        <w:r w:rsidRPr="00CD6AE6">
          <w:rPr>
            <w:rStyle w:val="Hyperkobling"/>
            <w:lang w:val="en-US"/>
          </w:rPr>
          <w:t>]</w:t>
        </w:r>
        <w:r w:rsidR="001F3A17" w:rsidRPr="00CD6AE6">
          <w:rPr>
            <w:lang w:val="en-US"/>
          </w:rPr>
          <w:fldChar w:fldCharType="end"/>
        </w:r>
      </w:ins>
    </w:p>
    <w:p w14:paraId="655E0D5D" w14:textId="77777777" w:rsidR="0022423E" w:rsidRPr="00B7686C" w:rsidRDefault="0022423E">
      <w:pPr>
        <w:pStyle w:val="Brdtekst"/>
        <w:jc w:val="both"/>
        <w:rPr>
          <w:rFonts w:ascii="Arial" w:eastAsia="Arial" w:hAnsi="Arial" w:cs="Arial"/>
          <w:b/>
          <w:bCs/>
          <w:i/>
          <w:iCs/>
          <w:sz w:val="24"/>
          <w:szCs w:val="24"/>
          <w:lang w:val="en-US"/>
        </w:rPr>
        <w:pPrChange w:id="9269" w:author="Oscar Herman Kise" w:date="2017-11-28T13:50:00Z">
          <w:pPr>
            <w:pStyle w:val="Brdtekst"/>
          </w:pPr>
        </w:pPrChange>
      </w:pPr>
    </w:p>
    <w:p w14:paraId="643388B1" w14:textId="77FE0146" w:rsidR="0022423E" w:rsidRPr="00B7686C" w:rsidRDefault="0022423E">
      <w:pPr>
        <w:pStyle w:val="Brdtekst"/>
        <w:jc w:val="both"/>
        <w:rPr>
          <w:rFonts w:eastAsia="Verdana" w:cs="Verdana"/>
          <w:szCs w:val="22"/>
          <w:lang w:val="en-US"/>
        </w:rPr>
        <w:pPrChange w:id="9270" w:author="Oscar Herman Kise" w:date="2017-11-28T13:50:00Z">
          <w:pPr>
            <w:pStyle w:val="Brdtekst"/>
          </w:pPr>
        </w:pPrChange>
      </w:pPr>
      <w:r w:rsidRPr="00B7686C">
        <w:rPr>
          <w:rFonts w:eastAsia="Verdana" w:cs="Verdana"/>
          <w:szCs w:val="22"/>
          <w:lang w:val="en-US"/>
        </w:rPr>
        <w:t>The web camera</w:t>
      </w:r>
      <w:ins w:id="9271" w:author="Oscar Herman Kise" w:date="2017-11-28T16:55:00Z">
        <w:r w:rsidR="001E74A1">
          <w:rPr>
            <w:rFonts w:eastAsia="Verdana" w:cs="Verdana"/>
            <w:szCs w:val="22"/>
            <w:lang w:val="en-US"/>
          </w:rPr>
          <w:t xml:space="preserve"> (</w:t>
        </w:r>
      </w:ins>
      <w:ins w:id="9272" w:author="Oscar Herman Kise" w:date="2017-11-30T19:32:00Z">
        <w:r w:rsidR="00C23A63">
          <w:rPr>
            <w:rFonts w:eastAsia="Verdana" w:cs="Verdana"/>
            <w:szCs w:val="22"/>
            <w:lang w:val="en-US"/>
          </w:rPr>
          <w:fldChar w:fldCharType="begin"/>
        </w:r>
        <w:r w:rsidR="00C23A63">
          <w:rPr>
            <w:rFonts w:eastAsia="Verdana" w:cs="Verdana"/>
            <w:szCs w:val="22"/>
            <w:lang w:val="en-US"/>
          </w:rPr>
          <w:instrText xml:space="preserve"> REF _Ref499833683 \h </w:instrText>
        </w:r>
      </w:ins>
      <w:r w:rsidR="00C23A63">
        <w:rPr>
          <w:rFonts w:eastAsia="Verdana" w:cs="Verdana"/>
          <w:szCs w:val="22"/>
          <w:lang w:val="en-US"/>
        </w:rPr>
      </w:r>
      <w:r w:rsidR="00C23A63">
        <w:rPr>
          <w:rFonts w:eastAsia="Verdana" w:cs="Verdana"/>
          <w:szCs w:val="22"/>
          <w:lang w:val="en-US"/>
        </w:rPr>
        <w:fldChar w:fldCharType="separate"/>
      </w:r>
      <w:ins w:id="9273" w:author="Oscar Herman Kise" w:date="2017-11-30T22:19:00Z">
        <w:r w:rsidR="00710D49" w:rsidRPr="00B7686C">
          <w:rPr>
            <w:lang w:val="en-US"/>
            <w:rPrChange w:id="9274" w:author="Morten Lerstad Solli" w:date="2017-11-29T12:21:00Z">
              <w:rPr/>
            </w:rPrChange>
          </w:rPr>
          <w:t xml:space="preserve">Figure </w:t>
        </w:r>
        <w:r w:rsidR="00710D49">
          <w:rPr>
            <w:noProof/>
            <w:lang w:val="en-US"/>
          </w:rPr>
          <w:t>6</w:t>
        </w:r>
      </w:ins>
      <w:ins w:id="9275" w:author="Oscar Herman Kise" w:date="2017-11-30T19:32:00Z">
        <w:r w:rsidR="00C23A63">
          <w:rPr>
            <w:rFonts w:eastAsia="Verdana" w:cs="Verdana"/>
            <w:szCs w:val="22"/>
            <w:lang w:val="en-US"/>
          </w:rPr>
          <w:fldChar w:fldCharType="end"/>
        </w:r>
      </w:ins>
      <w:ins w:id="9276" w:author="Oscar Herman Kise" w:date="2017-11-28T16:55:00Z">
        <w:r w:rsidR="005751DF" w:rsidRPr="00B7686C">
          <w:rPr>
            <w:rFonts w:eastAsia="Verdana" w:cs="Verdana"/>
            <w:szCs w:val="22"/>
            <w:lang w:val="en-US"/>
          </w:rPr>
          <w:t>)</w:t>
        </w:r>
      </w:ins>
      <w:r w:rsidRPr="00B7686C">
        <w:rPr>
          <w:rFonts w:eastAsia="Verdana" w:cs="Verdana"/>
          <w:szCs w:val="22"/>
          <w:lang w:val="en-US"/>
        </w:rPr>
        <w:t xml:space="preserve"> offers a 1080 HD camera lens with autofocus. It is equipped with a microphone, activity light and a flexible clip/base. </w:t>
      </w:r>
      <w:sdt>
        <w:sdtPr>
          <w:rPr>
            <w:rFonts w:eastAsia="Verdana" w:cs="Verdana"/>
            <w:szCs w:val="22"/>
            <w:lang w:val="en-US"/>
          </w:rPr>
          <w:id w:val="-1244562112"/>
          <w:citation/>
        </w:sdtPr>
        <w:sdtContent>
          <w:r w:rsidR="006F7F1F" w:rsidRPr="00CD6AE6">
            <w:rPr>
              <w:rFonts w:eastAsia="Verdana" w:cs="Verdana"/>
              <w:szCs w:val="22"/>
              <w:lang w:val="en-US"/>
            </w:rPr>
            <w:fldChar w:fldCharType="begin"/>
          </w:r>
          <w:r w:rsidR="006F7F1F" w:rsidRPr="00B7686C">
            <w:rPr>
              <w:rFonts w:eastAsia="Verdana" w:cs="Verdana"/>
              <w:szCs w:val="22"/>
              <w:lang w:val="en-US"/>
            </w:rPr>
            <w:instrText xml:space="preserve"> CITATION Log17 \l 1044 </w:instrText>
          </w:r>
          <w:r w:rsidR="006F7F1F" w:rsidRPr="00CD6AE6">
            <w:rPr>
              <w:rFonts w:eastAsia="Verdana" w:cs="Verdana"/>
              <w:szCs w:val="22"/>
              <w:lang w:val="en-US"/>
            </w:rPr>
            <w:fldChar w:fldCharType="separate"/>
          </w:r>
          <w:r w:rsidR="009C609D">
            <w:rPr>
              <w:rFonts w:eastAsia="Verdana" w:cs="Verdana"/>
              <w:noProof/>
              <w:szCs w:val="22"/>
              <w:lang w:val="en-US"/>
            </w:rPr>
            <w:t>(Logitech u.d.)</w:t>
          </w:r>
          <w:r w:rsidR="006F7F1F" w:rsidRPr="00CD6AE6">
            <w:rPr>
              <w:rFonts w:eastAsia="Verdana" w:cs="Verdana"/>
              <w:szCs w:val="22"/>
              <w:lang w:val="en-US"/>
            </w:rPr>
            <w:fldChar w:fldCharType="end"/>
          </w:r>
        </w:sdtContent>
      </w:sdt>
    </w:p>
    <w:p w14:paraId="280FDB53" w14:textId="77777777" w:rsidR="0022423E" w:rsidRPr="00B7686C" w:rsidRDefault="0022423E">
      <w:pPr>
        <w:pStyle w:val="Brdtekst"/>
        <w:jc w:val="both"/>
        <w:rPr>
          <w:rFonts w:ascii="Arial" w:eastAsia="Arial" w:hAnsi="Arial" w:cs="Arial"/>
          <w:b/>
          <w:bCs/>
          <w:i/>
          <w:iCs/>
          <w:sz w:val="24"/>
          <w:szCs w:val="24"/>
          <w:lang w:val="en-US"/>
        </w:rPr>
        <w:pPrChange w:id="9277" w:author="Oscar Herman Kise" w:date="2017-11-28T13:50:00Z">
          <w:pPr>
            <w:pStyle w:val="Brdtekst"/>
          </w:pPr>
        </w:pPrChange>
      </w:pPr>
    </w:p>
    <w:p w14:paraId="035DBDA6" w14:textId="5595D57D" w:rsidR="0022423E" w:rsidRPr="00B7686C" w:rsidRDefault="0022423E">
      <w:pPr>
        <w:pStyle w:val="Overskrift2"/>
        <w:jc w:val="both"/>
        <w:rPr>
          <w:rFonts w:eastAsia="Arial"/>
          <w:b w:val="0"/>
          <w:bCs w:val="0"/>
          <w:i w:val="0"/>
          <w:iCs w:val="0"/>
          <w:sz w:val="24"/>
          <w:szCs w:val="24"/>
          <w:lang w:val="en-US"/>
        </w:rPr>
        <w:pPrChange w:id="9278" w:author="Oscar Herman Kise" w:date="2017-11-28T13:50:00Z">
          <w:pPr>
            <w:pStyle w:val="Overskrift2"/>
          </w:pPr>
        </w:pPrChange>
      </w:pPr>
      <w:bookmarkStart w:id="9279" w:name="_Toc498963134"/>
      <w:bookmarkStart w:id="9280" w:name="_Toc499034254"/>
      <w:bookmarkStart w:id="9281" w:name="_Toc499047088"/>
      <w:bookmarkStart w:id="9282" w:name="_Toc499129457"/>
      <w:bookmarkStart w:id="9283" w:name="_Toc499197461"/>
      <w:bookmarkStart w:id="9284" w:name="_Toc499231051"/>
      <w:bookmarkStart w:id="9285" w:name="_Toc499394295"/>
      <w:bookmarkStart w:id="9286" w:name="_Toc499485454"/>
      <w:bookmarkStart w:id="9287" w:name="_Toc499485864"/>
      <w:bookmarkStart w:id="9288" w:name="_Toc499485954"/>
      <w:bookmarkStart w:id="9289" w:name="_Toc499500663"/>
      <w:bookmarkStart w:id="9290" w:name="_Toc499567460"/>
      <w:bookmarkStart w:id="9291" w:name="_Toc499568125"/>
      <w:bookmarkStart w:id="9292" w:name="_Toc499584499"/>
      <w:bookmarkStart w:id="9293" w:name="_Toc499584833"/>
      <w:bookmarkStart w:id="9294" w:name="_Toc499631426"/>
      <w:bookmarkStart w:id="9295" w:name="_Toc499646488"/>
      <w:bookmarkStart w:id="9296" w:name="_Toc499654701"/>
      <w:bookmarkStart w:id="9297" w:name="_Toc499722778"/>
      <w:bookmarkStart w:id="9298" w:name="_Toc499733253"/>
      <w:bookmarkStart w:id="9299" w:name="_Toc499737762"/>
      <w:bookmarkStart w:id="9300" w:name="_Toc499750678"/>
      <w:bookmarkStart w:id="9301" w:name="_Toc499754031"/>
      <w:bookmarkStart w:id="9302" w:name="_Toc499757819"/>
      <w:bookmarkStart w:id="9303" w:name="_Toc499757436"/>
      <w:bookmarkStart w:id="9304" w:name="_Toc499806105"/>
      <w:bookmarkStart w:id="9305" w:name="_Toc499829016"/>
      <w:bookmarkStart w:id="9306" w:name="_Toc499829544"/>
      <w:bookmarkStart w:id="9307" w:name="_Toc499835641"/>
      <w:bookmarkStart w:id="9308" w:name="_Toc499843336"/>
      <w:r w:rsidRPr="00B7686C">
        <w:rPr>
          <w:lang w:val="en-US"/>
        </w:rPr>
        <w:t>L-shaped Micro DC Gearmotor</w:t>
      </w:r>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p>
    <w:p w14:paraId="0689E74C" w14:textId="77777777" w:rsidR="001F3A17" w:rsidRPr="00B7686C" w:rsidRDefault="0022423E">
      <w:pPr>
        <w:pStyle w:val="Brdtekst"/>
        <w:keepNext/>
        <w:jc w:val="both"/>
        <w:rPr>
          <w:ins w:id="9309" w:author="Oscar Herman Kise" w:date="2017-11-27T18:38:00Z"/>
          <w:lang w:val="en-US"/>
          <w:rPrChange w:id="9310" w:author="Morten Lerstad Solli" w:date="2017-11-29T12:21:00Z">
            <w:rPr>
              <w:ins w:id="9311" w:author="Oscar Herman Kise" w:date="2017-11-27T18:38:00Z"/>
            </w:rPr>
          </w:rPrChange>
        </w:rPr>
        <w:pPrChange w:id="9312" w:author="Oscar Herman Kise" w:date="2017-11-28T13:50:00Z">
          <w:pPr>
            <w:pStyle w:val="Brdtekst"/>
          </w:pPr>
        </w:pPrChange>
      </w:pPr>
      <w:r w:rsidRPr="005A3108">
        <w:rPr>
          <w:noProof/>
          <w:lang w:val="en-US"/>
        </w:rPr>
        <w:drawing>
          <wp:inline distT="0" distB="0" distL="0" distR="0" wp14:anchorId="19C7DF72" wp14:editId="23D3E4FE">
            <wp:extent cx="2152650" cy="215265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2650" cy="2152650"/>
                    </a:xfrm>
                    <a:prstGeom prst="rect">
                      <a:avLst/>
                    </a:prstGeom>
                  </pic:spPr>
                </pic:pic>
              </a:graphicData>
            </a:graphic>
          </wp:inline>
        </w:drawing>
      </w:r>
    </w:p>
    <w:p w14:paraId="3E412926" w14:textId="7FF93AF4" w:rsidR="0022423E" w:rsidRPr="00B7686C" w:rsidRDefault="001F3A17" w:rsidP="00C9737F">
      <w:pPr>
        <w:pStyle w:val="Bildetekst"/>
        <w:jc w:val="both"/>
        <w:rPr>
          <w:rFonts w:ascii="Arial" w:eastAsia="Arial" w:hAnsi="Arial" w:cs="Arial"/>
          <w:b/>
          <w:bCs/>
          <w:i w:val="0"/>
          <w:iCs w:val="0"/>
          <w:sz w:val="24"/>
          <w:szCs w:val="24"/>
          <w:lang w:val="en-US"/>
          <w:rPrChange w:id="9313" w:author="Morten Lerstad Solli" w:date="2017-11-29T12:21:00Z">
            <w:rPr>
              <w:rFonts w:ascii="Arial" w:eastAsia="Arial" w:hAnsi="Arial" w:cs="Arial"/>
              <w:b/>
              <w:bCs/>
              <w:sz w:val="24"/>
              <w:szCs w:val="24"/>
              <w:lang w:val="en-US"/>
            </w:rPr>
          </w:rPrChange>
        </w:rPr>
      </w:pPr>
      <w:bookmarkStart w:id="9314" w:name="_Ref499833700"/>
      <w:ins w:id="9315" w:author="Oscar Herman Kise" w:date="2017-11-27T18:38:00Z">
        <w:r w:rsidRPr="00B7686C">
          <w:rPr>
            <w:lang w:val="en-US"/>
            <w:rPrChange w:id="9316" w:author="Morten Lerstad Solli" w:date="2017-11-29T12:21:00Z">
              <w:rPr/>
            </w:rPrChange>
          </w:rPr>
          <w:t xml:space="preserve">Figure </w:t>
        </w:r>
        <w:r w:rsidRPr="00B7686C">
          <w:rPr>
            <w:lang w:val="en-US"/>
            <w:rPrChange w:id="9317" w:author="Morten Lerstad Solli" w:date="2017-11-29T12:21:00Z">
              <w:rPr/>
            </w:rPrChange>
          </w:rPr>
          <w:fldChar w:fldCharType="begin"/>
        </w:r>
        <w:r w:rsidRPr="00B7686C">
          <w:rPr>
            <w:lang w:val="en-US"/>
            <w:rPrChange w:id="9318" w:author="Morten Lerstad Solli" w:date="2017-11-29T12:21:00Z">
              <w:rPr/>
            </w:rPrChange>
          </w:rPr>
          <w:instrText xml:space="preserve"> SEQ Figure \* ARABIC </w:instrText>
        </w:r>
      </w:ins>
      <w:r w:rsidRPr="00B7686C">
        <w:rPr>
          <w:lang w:val="en-US"/>
          <w:rPrChange w:id="9319" w:author="Morten Lerstad Solli" w:date="2017-11-29T12:21:00Z">
            <w:rPr/>
          </w:rPrChange>
        </w:rPr>
        <w:fldChar w:fldCharType="separate"/>
      </w:r>
      <w:r w:rsidR="00710D49">
        <w:rPr>
          <w:noProof/>
          <w:lang w:val="en-US"/>
        </w:rPr>
        <w:t>7</w:t>
      </w:r>
      <w:ins w:id="9320" w:author="Oscar Herman Kise" w:date="2017-11-27T18:38:00Z">
        <w:r w:rsidRPr="00B7686C">
          <w:rPr>
            <w:lang w:val="en-US"/>
            <w:rPrChange w:id="9321" w:author="Morten Lerstad Solli" w:date="2017-11-29T12:21:00Z">
              <w:rPr/>
            </w:rPrChange>
          </w:rPr>
          <w:fldChar w:fldCharType="end"/>
        </w:r>
        <w:bookmarkEnd w:id="9314"/>
        <w:r w:rsidRPr="00B7686C">
          <w:rPr>
            <w:lang w:val="en-US"/>
            <w:rPrChange w:id="9322" w:author="Morten Lerstad Solli" w:date="2017-11-29T12:21:00Z">
              <w:rPr/>
            </w:rPrChange>
          </w:rPr>
          <w:t>: Micro DC Gear Motor</w:t>
        </w:r>
        <w:r w:rsidRPr="005A3108">
          <w:rPr>
            <w:lang w:val="en-US"/>
          </w:rPr>
          <w:t xml:space="preserve"> </w:t>
        </w:r>
      </w:ins>
      <w:ins w:id="9323" w:author="Oscar Herman Kise" w:date="2017-11-27T18:44:00Z">
        <w:r w:rsidRPr="00CD6AE6">
          <w:rPr>
            <w:lang w:val="en-US"/>
          </w:rPr>
          <w:fldChar w:fldCharType="begin"/>
        </w:r>
        <w:r w:rsidRPr="00CD6AE6">
          <w:rPr>
            <w:lang w:val="en-US"/>
          </w:rPr>
          <w:instrText xml:space="preserve"> HYPERLINK  \l "_picture_references" </w:instrText>
        </w:r>
        <w:r w:rsidRPr="00CD6AE6">
          <w:rPr>
            <w:lang w:val="en-US"/>
          </w:rPr>
          <w:fldChar w:fldCharType="separate"/>
        </w:r>
        <w:r w:rsidRPr="00CD6AE6">
          <w:rPr>
            <w:rStyle w:val="Hyperkobling"/>
            <w:lang w:val="en-US"/>
          </w:rPr>
          <w:t>[5]</w:t>
        </w:r>
        <w:r w:rsidRPr="00CD6AE6">
          <w:rPr>
            <w:lang w:val="en-US"/>
          </w:rPr>
          <w:fldChar w:fldCharType="end"/>
        </w:r>
      </w:ins>
    </w:p>
    <w:p w14:paraId="64D47836" w14:textId="77777777" w:rsidR="0022423E" w:rsidRPr="00B7686C" w:rsidRDefault="0022423E">
      <w:pPr>
        <w:pStyle w:val="Brdtekst"/>
        <w:jc w:val="both"/>
        <w:rPr>
          <w:rFonts w:ascii="Arial" w:eastAsia="Arial" w:hAnsi="Arial" w:cs="Arial"/>
          <w:b/>
          <w:bCs/>
          <w:i/>
          <w:iCs/>
          <w:sz w:val="24"/>
          <w:szCs w:val="24"/>
          <w:lang w:val="en-US"/>
        </w:rPr>
        <w:pPrChange w:id="9324" w:author="Oscar Herman Kise" w:date="2017-11-28T13:50:00Z">
          <w:pPr>
            <w:pStyle w:val="Brdtekst"/>
          </w:pPr>
        </w:pPrChange>
      </w:pPr>
    </w:p>
    <w:p w14:paraId="46148E8D" w14:textId="6F2728C6" w:rsidR="0022423E" w:rsidRPr="00B7686C" w:rsidRDefault="0022423E">
      <w:pPr>
        <w:pStyle w:val="Brdtekst"/>
        <w:jc w:val="both"/>
        <w:rPr>
          <w:rFonts w:ascii="Arial" w:eastAsia="Arial" w:hAnsi="Arial" w:cs="Arial"/>
          <w:b/>
          <w:i/>
          <w:sz w:val="22"/>
          <w:szCs w:val="24"/>
          <w:lang w:val="en-US"/>
        </w:rPr>
        <w:pPrChange w:id="9325" w:author="Oscar Herman Kise" w:date="2017-11-28T13:50:00Z">
          <w:pPr>
            <w:pStyle w:val="Brdtekst"/>
          </w:pPr>
        </w:pPrChange>
      </w:pPr>
      <w:r w:rsidRPr="00B7686C">
        <w:rPr>
          <w:rFonts w:eastAsia="Verdana" w:cs="Verdana"/>
          <w:szCs w:val="22"/>
          <w:lang w:val="en-US"/>
        </w:rPr>
        <w:t>The operating voltage of the motor</w:t>
      </w:r>
      <w:ins w:id="9326" w:author="Oscar Herman Kise" w:date="2017-11-28T16:55:00Z">
        <w:r w:rsidR="00C23A63">
          <w:rPr>
            <w:rFonts w:eastAsia="Verdana" w:cs="Verdana"/>
            <w:szCs w:val="22"/>
            <w:lang w:val="en-US"/>
          </w:rPr>
          <w:t xml:space="preserve"> (</w:t>
        </w:r>
      </w:ins>
      <w:ins w:id="9327" w:author="Oscar Herman Kise" w:date="2017-11-30T19:32:00Z">
        <w:r w:rsidR="0025483D">
          <w:rPr>
            <w:rFonts w:eastAsia="Verdana" w:cs="Verdana"/>
            <w:szCs w:val="22"/>
            <w:lang w:val="en-US"/>
          </w:rPr>
          <w:fldChar w:fldCharType="begin"/>
        </w:r>
        <w:r w:rsidR="0025483D">
          <w:rPr>
            <w:rFonts w:eastAsia="Verdana" w:cs="Verdana"/>
            <w:szCs w:val="22"/>
            <w:lang w:val="en-US"/>
          </w:rPr>
          <w:instrText xml:space="preserve"> REF _Ref499833700 \h </w:instrText>
        </w:r>
      </w:ins>
      <w:r w:rsidR="0025483D">
        <w:rPr>
          <w:rFonts w:eastAsia="Verdana" w:cs="Verdana"/>
          <w:szCs w:val="22"/>
          <w:lang w:val="en-US"/>
        </w:rPr>
      </w:r>
      <w:r w:rsidR="0025483D">
        <w:rPr>
          <w:rFonts w:eastAsia="Verdana" w:cs="Verdana"/>
          <w:szCs w:val="22"/>
          <w:lang w:val="en-US"/>
        </w:rPr>
        <w:fldChar w:fldCharType="separate"/>
      </w:r>
      <w:ins w:id="9328" w:author="Oscar Herman Kise" w:date="2017-11-30T22:19:00Z">
        <w:r w:rsidR="00710D49" w:rsidRPr="00B7686C">
          <w:rPr>
            <w:lang w:val="en-US"/>
            <w:rPrChange w:id="9329" w:author="Morten Lerstad Solli" w:date="2017-11-29T12:21:00Z">
              <w:rPr/>
            </w:rPrChange>
          </w:rPr>
          <w:t xml:space="preserve">Figure </w:t>
        </w:r>
        <w:r w:rsidR="00710D49">
          <w:rPr>
            <w:noProof/>
            <w:lang w:val="en-US"/>
          </w:rPr>
          <w:t>7</w:t>
        </w:r>
      </w:ins>
      <w:ins w:id="9330" w:author="Oscar Herman Kise" w:date="2017-11-30T19:32:00Z">
        <w:r w:rsidR="0025483D">
          <w:rPr>
            <w:rFonts w:eastAsia="Verdana" w:cs="Verdana"/>
            <w:szCs w:val="22"/>
            <w:lang w:val="en-US"/>
          </w:rPr>
          <w:fldChar w:fldCharType="end"/>
        </w:r>
      </w:ins>
      <w:ins w:id="9331" w:author="Oscar Herman Kise" w:date="2017-11-28T16:55:00Z">
        <w:r w:rsidR="009A06BB" w:rsidRPr="00B7686C">
          <w:rPr>
            <w:rFonts w:eastAsia="Verdana" w:cs="Verdana"/>
            <w:szCs w:val="22"/>
            <w:lang w:val="en-US"/>
          </w:rPr>
          <w:t>)</w:t>
        </w:r>
      </w:ins>
      <w:r w:rsidRPr="00B7686C">
        <w:rPr>
          <w:rFonts w:eastAsia="Verdana" w:cs="Verdana"/>
          <w:szCs w:val="22"/>
          <w:lang w:val="en-US"/>
        </w:rPr>
        <w:t xml:space="preserve"> is from 3 to 7.5V DC. Without any load is the maximum speed 180RPM</w:t>
      </w:r>
      <w:ins w:id="9332" w:author="Oscar Herman Kise" w:date="2017-11-28T16:57:00Z">
        <w:r w:rsidR="00E737EC" w:rsidRPr="00B7686C">
          <w:rPr>
            <w:rFonts w:eastAsia="Verdana" w:cs="Verdana"/>
            <w:szCs w:val="22"/>
            <w:lang w:val="en-US"/>
          </w:rPr>
          <w:t>,</w:t>
        </w:r>
      </w:ins>
      <w:del w:id="9333" w:author="Oscar Herman Kise" w:date="2017-11-28T16:57:00Z">
        <w:r w:rsidRPr="00B7686C" w:rsidDel="00E737EC">
          <w:rPr>
            <w:rFonts w:eastAsia="Verdana" w:cs="Verdana"/>
            <w:szCs w:val="22"/>
            <w:lang w:val="en-US"/>
          </w:rPr>
          <w:delText xml:space="preserve"> and with maximum load is</w:delText>
        </w:r>
      </w:del>
      <w:r w:rsidRPr="00B7686C">
        <w:rPr>
          <w:rFonts w:eastAsia="Verdana" w:cs="Verdana"/>
          <w:szCs w:val="22"/>
          <w:lang w:val="en-US"/>
        </w:rPr>
        <w:t xml:space="preserve"> the stall current</w:t>
      </w:r>
      <w:ins w:id="9334" w:author="Oscar Herman Kise" w:date="2017-11-28T16:57:00Z">
        <w:r w:rsidR="00E737EC" w:rsidRPr="00B7686C">
          <w:rPr>
            <w:rFonts w:eastAsia="Verdana" w:cs="Verdana"/>
            <w:szCs w:val="22"/>
            <w:lang w:val="en-US"/>
          </w:rPr>
          <w:t xml:space="preserve"> is</w:t>
        </w:r>
      </w:ins>
      <w:r w:rsidRPr="00B7686C">
        <w:rPr>
          <w:rFonts w:eastAsia="Verdana" w:cs="Verdana"/>
          <w:szCs w:val="22"/>
          <w:lang w:val="en-US"/>
        </w:rPr>
        <w:t xml:space="preserve"> 2.8A and the stall torque is 11.11 oz/in. </w:t>
      </w:r>
      <w:sdt>
        <w:sdtPr>
          <w:rPr>
            <w:rFonts w:eastAsia="Verdana" w:cs="Verdana"/>
            <w:szCs w:val="22"/>
            <w:lang w:val="en-US"/>
          </w:rPr>
          <w:id w:val="-1913465192"/>
          <w:citation/>
        </w:sdtPr>
        <w:sdtContent>
          <w:r w:rsidR="006F7F1F" w:rsidRPr="00CD6AE6">
            <w:rPr>
              <w:rFonts w:eastAsia="Verdana" w:cs="Verdana"/>
              <w:szCs w:val="22"/>
              <w:lang w:val="en-US"/>
            </w:rPr>
            <w:fldChar w:fldCharType="begin"/>
          </w:r>
          <w:r w:rsidR="006F7F1F" w:rsidRPr="00B7686C">
            <w:rPr>
              <w:rFonts w:eastAsia="Verdana" w:cs="Verdana"/>
              <w:szCs w:val="22"/>
              <w:lang w:val="en-US"/>
            </w:rPr>
            <w:instrText xml:space="preserve"> CITATION Rob17 \l 1044 </w:instrText>
          </w:r>
          <w:r w:rsidR="006F7F1F" w:rsidRPr="00CD6AE6">
            <w:rPr>
              <w:rFonts w:eastAsia="Verdana" w:cs="Verdana"/>
              <w:szCs w:val="22"/>
              <w:lang w:val="en-US"/>
            </w:rPr>
            <w:fldChar w:fldCharType="separate"/>
          </w:r>
          <w:r w:rsidR="009C609D">
            <w:rPr>
              <w:rFonts w:eastAsia="Verdana" w:cs="Verdana"/>
              <w:noProof/>
              <w:szCs w:val="22"/>
              <w:lang w:val="en-US"/>
            </w:rPr>
            <w:t>(RobotShop u.d.)</w:t>
          </w:r>
          <w:r w:rsidR="006F7F1F" w:rsidRPr="00CD6AE6">
            <w:rPr>
              <w:rFonts w:eastAsia="Verdana" w:cs="Verdana"/>
              <w:szCs w:val="22"/>
              <w:lang w:val="en-US"/>
            </w:rPr>
            <w:fldChar w:fldCharType="end"/>
          </w:r>
        </w:sdtContent>
      </w:sdt>
    </w:p>
    <w:p w14:paraId="1DAD9662" w14:textId="77777777" w:rsidR="0022423E" w:rsidRPr="00B7686C" w:rsidRDefault="0022423E">
      <w:pPr>
        <w:pStyle w:val="Brdtekst"/>
        <w:jc w:val="both"/>
        <w:rPr>
          <w:rFonts w:eastAsia="Verdana" w:cs="Verdana"/>
          <w:sz w:val="22"/>
          <w:szCs w:val="22"/>
          <w:lang w:val="en-US"/>
        </w:rPr>
        <w:pPrChange w:id="9335" w:author="Oscar Herman Kise" w:date="2017-11-28T13:50:00Z">
          <w:pPr>
            <w:pStyle w:val="Brdtekst"/>
          </w:pPr>
        </w:pPrChange>
      </w:pPr>
    </w:p>
    <w:p w14:paraId="276EFB4E" w14:textId="33C60338" w:rsidR="0022423E" w:rsidRPr="00B7686C" w:rsidRDefault="0022423E">
      <w:pPr>
        <w:pStyle w:val="Overskrift2"/>
        <w:jc w:val="both"/>
        <w:rPr>
          <w:rFonts w:eastAsia="Arial"/>
          <w:b w:val="0"/>
          <w:bCs w:val="0"/>
          <w:i w:val="0"/>
          <w:iCs w:val="0"/>
          <w:sz w:val="24"/>
          <w:szCs w:val="24"/>
          <w:lang w:val="en-US"/>
        </w:rPr>
        <w:pPrChange w:id="9336" w:author="Oscar Herman Kise" w:date="2017-11-28T13:50:00Z">
          <w:pPr>
            <w:pStyle w:val="Overskrift2"/>
          </w:pPr>
        </w:pPrChange>
      </w:pPr>
      <w:bookmarkStart w:id="9337" w:name="_Toc498963135"/>
      <w:bookmarkStart w:id="9338" w:name="_Toc499034255"/>
      <w:bookmarkStart w:id="9339" w:name="_Toc499047089"/>
      <w:bookmarkStart w:id="9340" w:name="_Toc499129458"/>
      <w:bookmarkStart w:id="9341" w:name="_Toc499197462"/>
      <w:bookmarkStart w:id="9342" w:name="_Toc499231052"/>
      <w:bookmarkStart w:id="9343" w:name="_Toc499394296"/>
      <w:bookmarkStart w:id="9344" w:name="_Toc499485455"/>
      <w:bookmarkStart w:id="9345" w:name="_Toc499485865"/>
      <w:bookmarkStart w:id="9346" w:name="_Toc499485955"/>
      <w:bookmarkStart w:id="9347" w:name="_Toc499500664"/>
      <w:bookmarkStart w:id="9348" w:name="_Toc499567461"/>
      <w:bookmarkStart w:id="9349" w:name="_Toc499568126"/>
      <w:bookmarkStart w:id="9350" w:name="_Toc499584500"/>
      <w:bookmarkStart w:id="9351" w:name="_Toc499584834"/>
      <w:bookmarkStart w:id="9352" w:name="_Toc499631427"/>
      <w:bookmarkStart w:id="9353" w:name="_Toc499646489"/>
      <w:bookmarkStart w:id="9354" w:name="_Toc499654702"/>
      <w:bookmarkStart w:id="9355" w:name="_Toc499722779"/>
      <w:bookmarkStart w:id="9356" w:name="_Toc499733254"/>
      <w:bookmarkStart w:id="9357" w:name="_Toc499737763"/>
      <w:bookmarkStart w:id="9358" w:name="_Toc499750679"/>
      <w:bookmarkStart w:id="9359" w:name="_Toc499754032"/>
      <w:bookmarkStart w:id="9360" w:name="_Toc499757820"/>
      <w:bookmarkStart w:id="9361" w:name="_Toc499757437"/>
      <w:bookmarkStart w:id="9362" w:name="_Toc499806106"/>
      <w:bookmarkStart w:id="9363" w:name="_Toc499829017"/>
      <w:bookmarkStart w:id="9364" w:name="_Toc499829545"/>
      <w:bookmarkStart w:id="9365" w:name="_Toc499835642"/>
      <w:bookmarkStart w:id="9366" w:name="_Toc499843337"/>
      <w:r w:rsidRPr="00B7686C">
        <w:rPr>
          <w:lang w:val="en-US"/>
        </w:rPr>
        <w:lastRenderedPageBreak/>
        <w:t>Micro Servo Motor SG90</w:t>
      </w:r>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ins w:id="9367" w:author="Oscar Herman Kise" w:date="2017-11-28T17:41:00Z">
        <w:r w:rsidR="0038484F" w:rsidRPr="00B7686C">
          <w:rPr>
            <w:lang w:val="en-US"/>
          </w:rPr>
          <w:t xml:space="preserve"> (not used)</w:t>
        </w:r>
      </w:ins>
      <w:bookmarkEnd w:id="9354"/>
      <w:bookmarkEnd w:id="9355"/>
      <w:bookmarkEnd w:id="9356"/>
      <w:bookmarkEnd w:id="9357"/>
      <w:bookmarkEnd w:id="9358"/>
      <w:bookmarkEnd w:id="9359"/>
      <w:bookmarkEnd w:id="9360"/>
      <w:bookmarkEnd w:id="9361"/>
      <w:bookmarkEnd w:id="9362"/>
      <w:bookmarkEnd w:id="9363"/>
      <w:bookmarkEnd w:id="9364"/>
      <w:bookmarkEnd w:id="9365"/>
      <w:bookmarkEnd w:id="9366"/>
    </w:p>
    <w:p w14:paraId="26BF9952" w14:textId="77777777" w:rsidR="001F3A17" w:rsidRPr="00B7686C" w:rsidRDefault="0022423E">
      <w:pPr>
        <w:pStyle w:val="Brdtekst"/>
        <w:keepNext/>
        <w:jc w:val="both"/>
        <w:rPr>
          <w:ins w:id="9368" w:author="Oscar Herman Kise" w:date="2017-11-27T18:45:00Z"/>
          <w:lang w:val="en-US"/>
          <w:rPrChange w:id="9369" w:author="Morten Lerstad Solli" w:date="2017-11-29T12:21:00Z">
            <w:rPr>
              <w:ins w:id="9370" w:author="Oscar Herman Kise" w:date="2017-11-27T18:45:00Z"/>
            </w:rPr>
          </w:rPrChange>
        </w:rPr>
        <w:pPrChange w:id="9371" w:author="Oscar Herman Kise" w:date="2017-11-28T13:50:00Z">
          <w:pPr>
            <w:pStyle w:val="Brdtekst"/>
          </w:pPr>
        </w:pPrChange>
      </w:pPr>
      <w:r w:rsidRPr="005A3108">
        <w:rPr>
          <w:noProof/>
          <w:lang w:val="en-US"/>
        </w:rPr>
        <w:drawing>
          <wp:inline distT="0" distB="0" distL="0" distR="0" wp14:anchorId="1304B02E" wp14:editId="35E78843">
            <wp:extent cx="3028950" cy="1640681"/>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8950" cy="1640681"/>
                    </a:xfrm>
                    <a:prstGeom prst="rect">
                      <a:avLst/>
                    </a:prstGeom>
                  </pic:spPr>
                </pic:pic>
              </a:graphicData>
            </a:graphic>
          </wp:inline>
        </w:drawing>
      </w:r>
    </w:p>
    <w:p w14:paraId="67ABA0AC" w14:textId="249FB102" w:rsidR="0022423E" w:rsidRPr="00CD6AE6" w:rsidRDefault="001F3A17" w:rsidP="00C9737F">
      <w:pPr>
        <w:pStyle w:val="Bildetekst"/>
        <w:jc w:val="both"/>
        <w:rPr>
          <w:rFonts w:ascii="Arial" w:eastAsia="Arial" w:hAnsi="Arial" w:cs="Arial"/>
          <w:b/>
          <w:sz w:val="24"/>
          <w:szCs w:val="24"/>
          <w:lang w:val="en-US"/>
        </w:rPr>
      </w:pPr>
      <w:bookmarkStart w:id="9372" w:name="_Ref499833719"/>
      <w:ins w:id="9373" w:author="Oscar Herman Kise" w:date="2017-11-27T18:45:00Z">
        <w:r w:rsidRPr="00B7686C">
          <w:rPr>
            <w:lang w:val="en-US"/>
            <w:rPrChange w:id="9374" w:author="Morten Lerstad Solli" w:date="2017-11-29T12:21:00Z">
              <w:rPr/>
            </w:rPrChange>
          </w:rPr>
          <w:t xml:space="preserve">Figure </w:t>
        </w:r>
        <w:r w:rsidRPr="00B7686C">
          <w:rPr>
            <w:lang w:val="en-US"/>
            <w:rPrChange w:id="9375" w:author="Morten Lerstad Solli" w:date="2017-11-29T12:21:00Z">
              <w:rPr/>
            </w:rPrChange>
          </w:rPr>
          <w:fldChar w:fldCharType="begin"/>
        </w:r>
        <w:r w:rsidRPr="00B7686C">
          <w:rPr>
            <w:lang w:val="en-US"/>
            <w:rPrChange w:id="9376" w:author="Morten Lerstad Solli" w:date="2017-11-29T12:21:00Z">
              <w:rPr/>
            </w:rPrChange>
          </w:rPr>
          <w:instrText xml:space="preserve"> SEQ Figure \* ARABIC </w:instrText>
        </w:r>
      </w:ins>
      <w:r w:rsidRPr="00B7686C">
        <w:rPr>
          <w:lang w:val="en-US"/>
          <w:rPrChange w:id="9377" w:author="Morten Lerstad Solli" w:date="2017-11-29T12:21:00Z">
            <w:rPr/>
          </w:rPrChange>
        </w:rPr>
        <w:fldChar w:fldCharType="separate"/>
      </w:r>
      <w:r w:rsidR="00710D49">
        <w:rPr>
          <w:noProof/>
          <w:lang w:val="en-US"/>
        </w:rPr>
        <w:t>8</w:t>
      </w:r>
      <w:ins w:id="9378" w:author="Oscar Herman Kise" w:date="2017-11-27T18:45:00Z">
        <w:r w:rsidRPr="00B7686C">
          <w:rPr>
            <w:lang w:val="en-US"/>
            <w:rPrChange w:id="9379" w:author="Morten Lerstad Solli" w:date="2017-11-29T12:21:00Z">
              <w:rPr/>
            </w:rPrChange>
          </w:rPr>
          <w:fldChar w:fldCharType="end"/>
        </w:r>
        <w:bookmarkEnd w:id="9372"/>
        <w:r w:rsidRPr="00B7686C">
          <w:rPr>
            <w:lang w:val="en-US"/>
            <w:rPrChange w:id="9380" w:author="Morten Lerstad Solli" w:date="2017-11-29T12:21:00Z">
              <w:rPr/>
            </w:rPrChange>
          </w:rPr>
          <w:t xml:space="preserve">: Micro Servo Motor SG90 </w:t>
        </w:r>
      </w:ins>
      <w:ins w:id="9381" w:author="Oscar Herman Kise" w:date="2017-11-27T20:12:00Z">
        <w:r w:rsidR="00977184" w:rsidRPr="00CD6AE6">
          <w:rPr>
            <w:lang w:val="en-US"/>
          </w:rPr>
          <w:fldChar w:fldCharType="begin"/>
        </w:r>
        <w:r w:rsidR="00977184" w:rsidRPr="00CD6AE6">
          <w:rPr>
            <w:lang w:val="en-US"/>
          </w:rPr>
          <w:instrText xml:space="preserve"> HYPERLINK  \l "_picture_references" </w:instrText>
        </w:r>
        <w:r w:rsidR="00977184" w:rsidRPr="00CD6AE6">
          <w:rPr>
            <w:lang w:val="en-US"/>
          </w:rPr>
          <w:fldChar w:fldCharType="separate"/>
        </w:r>
        <w:r w:rsidRPr="00CD6AE6">
          <w:rPr>
            <w:rStyle w:val="Hyperkobling"/>
            <w:lang w:val="en-US"/>
          </w:rPr>
          <w:t>[6]</w:t>
        </w:r>
        <w:r w:rsidR="00977184" w:rsidRPr="00CD6AE6">
          <w:rPr>
            <w:lang w:val="en-US"/>
          </w:rPr>
          <w:fldChar w:fldCharType="end"/>
        </w:r>
      </w:ins>
    </w:p>
    <w:p w14:paraId="3100E7F6" w14:textId="50105F0E" w:rsidR="0022423E" w:rsidRPr="00B7686C" w:rsidRDefault="0022423E">
      <w:pPr>
        <w:pStyle w:val="Brdtekst"/>
        <w:jc w:val="both"/>
        <w:rPr>
          <w:ins w:id="9382" w:author="Oscar Herman Kise" w:date="2017-11-28T17:32:00Z"/>
          <w:rFonts w:ascii="Arial" w:eastAsia="Arial" w:hAnsi="Arial" w:cs="Arial"/>
          <w:b/>
          <w:bCs/>
          <w:i/>
          <w:iCs/>
          <w:sz w:val="24"/>
          <w:szCs w:val="24"/>
          <w:lang w:val="en-US"/>
        </w:rPr>
        <w:pPrChange w:id="9383" w:author="Oscar Herman Kise" w:date="2017-11-28T13:50:00Z">
          <w:pPr>
            <w:pStyle w:val="Brdtekst"/>
          </w:pPr>
        </w:pPrChange>
      </w:pPr>
      <w:r w:rsidRPr="00B7686C">
        <w:rPr>
          <w:rFonts w:eastAsia="Verdana" w:cs="Verdana"/>
          <w:szCs w:val="22"/>
          <w:lang w:val="en-US"/>
        </w:rPr>
        <w:t>The micro servo</w:t>
      </w:r>
      <w:ins w:id="9384" w:author="Oscar Herman Kise" w:date="2017-11-28T17:31:00Z">
        <w:r w:rsidR="00DD6DAE" w:rsidRPr="00B7686C">
          <w:rPr>
            <w:rFonts w:eastAsia="Verdana" w:cs="Verdana"/>
            <w:szCs w:val="22"/>
            <w:lang w:val="en-US"/>
          </w:rPr>
          <w:t xml:space="preserve"> (</w:t>
        </w:r>
      </w:ins>
      <w:ins w:id="9385" w:author="Oscar Herman Kise" w:date="2017-11-30T19:33:00Z">
        <w:r w:rsidR="0025483D">
          <w:rPr>
            <w:rFonts w:eastAsia="Verdana" w:cs="Verdana"/>
            <w:szCs w:val="22"/>
            <w:lang w:val="en-US"/>
          </w:rPr>
          <w:fldChar w:fldCharType="begin"/>
        </w:r>
        <w:r w:rsidR="0025483D">
          <w:rPr>
            <w:rFonts w:eastAsia="Verdana" w:cs="Verdana"/>
            <w:szCs w:val="22"/>
            <w:lang w:val="en-US"/>
          </w:rPr>
          <w:instrText xml:space="preserve"> REF _Ref499833719 \h </w:instrText>
        </w:r>
      </w:ins>
      <w:r w:rsidR="0025483D">
        <w:rPr>
          <w:rFonts w:eastAsia="Verdana" w:cs="Verdana"/>
          <w:szCs w:val="22"/>
          <w:lang w:val="en-US"/>
        </w:rPr>
      </w:r>
      <w:r w:rsidR="0025483D">
        <w:rPr>
          <w:rFonts w:eastAsia="Verdana" w:cs="Verdana"/>
          <w:szCs w:val="22"/>
          <w:lang w:val="en-US"/>
        </w:rPr>
        <w:fldChar w:fldCharType="separate"/>
      </w:r>
      <w:ins w:id="9386" w:author="Oscar Herman Kise" w:date="2017-11-30T22:19:00Z">
        <w:r w:rsidR="00710D49" w:rsidRPr="00B7686C">
          <w:rPr>
            <w:lang w:val="en-US"/>
            <w:rPrChange w:id="9387" w:author="Morten Lerstad Solli" w:date="2017-11-29T12:21:00Z">
              <w:rPr/>
            </w:rPrChange>
          </w:rPr>
          <w:t xml:space="preserve">Figure </w:t>
        </w:r>
        <w:r w:rsidR="00710D49">
          <w:rPr>
            <w:noProof/>
            <w:lang w:val="en-US"/>
          </w:rPr>
          <w:t>8</w:t>
        </w:r>
      </w:ins>
      <w:ins w:id="9388" w:author="Oscar Herman Kise" w:date="2017-11-30T19:33:00Z">
        <w:r w:rsidR="0025483D">
          <w:rPr>
            <w:rFonts w:eastAsia="Verdana" w:cs="Verdana"/>
            <w:szCs w:val="22"/>
            <w:lang w:val="en-US"/>
          </w:rPr>
          <w:fldChar w:fldCharType="end"/>
        </w:r>
      </w:ins>
      <w:ins w:id="9389" w:author="Oscar Herman Kise" w:date="2017-11-28T17:31:00Z">
        <w:r w:rsidR="00192045" w:rsidRPr="00B7686C">
          <w:rPr>
            <w:rFonts w:eastAsia="Verdana" w:cs="Verdana"/>
            <w:szCs w:val="22"/>
            <w:lang w:val="en-US"/>
          </w:rPr>
          <w:t>)</w:t>
        </w:r>
      </w:ins>
      <w:r w:rsidRPr="00B7686C">
        <w:rPr>
          <w:rFonts w:eastAsia="Verdana" w:cs="Verdana"/>
          <w:szCs w:val="22"/>
          <w:lang w:val="en-US"/>
        </w:rPr>
        <w:t xml:space="preserve"> has a range of angle rotation of about 180 degrees (90 in each direction). Its operating voltage is from 4.8V to 6V and the torque is 1.8 kg/cm. The hardware wire connections are ground, 5V+ and PWM. </w:t>
      </w:r>
      <w:sdt>
        <w:sdtPr>
          <w:rPr>
            <w:rFonts w:eastAsia="Verdana" w:cs="Verdana"/>
            <w:szCs w:val="22"/>
            <w:lang w:val="en-US"/>
          </w:rPr>
          <w:id w:val="-1075588875"/>
          <w:citation/>
        </w:sdtPr>
        <w:sdtContent>
          <w:r w:rsidR="00F87BE6" w:rsidRPr="00CD6AE6">
            <w:rPr>
              <w:rFonts w:eastAsia="Verdana" w:cs="Verdana"/>
              <w:szCs w:val="22"/>
              <w:lang w:val="en-US"/>
            </w:rPr>
            <w:fldChar w:fldCharType="begin"/>
          </w:r>
          <w:r w:rsidR="00F87BE6" w:rsidRPr="00B7686C">
            <w:rPr>
              <w:rFonts w:eastAsia="Verdana" w:cs="Verdana"/>
              <w:szCs w:val="22"/>
              <w:lang w:val="en-US"/>
            </w:rPr>
            <w:instrText xml:space="preserve"> CITATION Ser17 \l 1044 </w:instrText>
          </w:r>
          <w:r w:rsidR="00F87BE6" w:rsidRPr="00CD6AE6">
            <w:rPr>
              <w:rFonts w:eastAsia="Verdana" w:cs="Verdana"/>
              <w:szCs w:val="22"/>
              <w:lang w:val="en-US"/>
            </w:rPr>
            <w:fldChar w:fldCharType="separate"/>
          </w:r>
          <w:r w:rsidR="009C609D">
            <w:rPr>
              <w:rFonts w:eastAsia="Verdana" w:cs="Verdana"/>
              <w:noProof/>
              <w:szCs w:val="22"/>
              <w:lang w:val="en-US"/>
            </w:rPr>
            <w:t>(ServoDatabase u.d.)</w:t>
          </w:r>
          <w:r w:rsidR="00F87BE6" w:rsidRPr="00CD6AE6">
            <w:rPr>
              <w:rFonts w:eastAsia="Verdana" w:cs="Verdana"/>
              <w:szCs w:val="22"/>
              <w:lang w:val="en-US"/>
            </w:rPr>
            <w:fldChar w:fldCharType="end"/>
          </w:r>
        </w:sdtContent>
      </w:sdt>
      <w:r w:rsidR="00F87BE6" w:rsidRPr="00B7686C">
        <w:rPr>
          <w:rFonts w:ascii="Arial" w:eastAsia="Arial" w:hAnsi="Arial" w:cs="Arial"/>
          <w:b/>
          <w:bCs/>
          <w:i/>
          <w:iCs/>
          <w:sz w:val="24"/>
          <w:szCs w:val="24"/>
          <w:lang w:val="en-US"/>
        </w:rPr>
        <w:t xml:space="preserve"> </w:t>
      </w:r>
    </w:p>
    <w:p w14:paraId="5A1026D1" w14:textId="77777777" w:rsidR="00192045" w:rsidRPr="00B7686C" w:rsidRDefault="00192045">
      <w:pPr>
        <w:pStyle w:val="Brdtekst"/>
        <w:jc w:val="both"/>
        <w:rPr>
          <w:rFonts w:ascii="Arial" w:eastAsia="Arial" w:hAnsi="Arial" w:cs="Arial"/>
          <w:b/>
          <w:bCs/>
          <w:i/>
          <w:iCs/>
          <w:sz w:val="24"/>
          <w:szCs w:val="24"/>
          <w:lang w:val="en-US"/>
        </w:rPr>
        <w:pPrChange w:id="9390" w:author="Oscar Herman Kise" w:date="2017-11-28T13:50:00Z">
          <w:pPr>
            <w:pStyle w:val="Brdtekst"/>
          </w:pPr>
        </w:pPrChange>
      </w:pPr>
    </w:p>
    <w:p w14:paraId="0ACF8F2E" w14:textId="4C6C3042" w:rsidR="0022423E" w:rsidRPr="00B7686C" w:rsidRDefault="0022423E">
      <w:pPr>
        <w:pStyle w:val="Overskrift2"/>
        <w:jc w:val="both"/>
        <w:rPr>
          <w:rFonts w:eastAsia="Arial"/>
          <w:b w:val="0"/>
          <w:bCs w:val="0"/>
          <w:i w:val="0"/>
          <w:iCs w:val="0"/>
          <w:sz w:val="24"/>
          <w:szCs w:val="24"/>
          <w:lang w:val="en-US"/>
        </w:rPr>
        <w:pPrChange w:id="9391" w:author="Oscar Herman Kise" w:date="2017-11-28T13:50:00Z">
          <w:pPr>
            <w:pStyle w:val="Overskrift2"/>
          </w:pPr>
        </w:pPrChange>
      </w:pPr>
      <w:bookmarkStart w:id="9392" w:name="_Toc498963136"/>
      <w:bookmarkStart w:id="9393" w:name="_Toc499034256"/>
      <w:bookmarkStart w:id="9394" w:name="_Toc499047090"/>
      <w:bookmarkStart w:id="9395" w:name="_Toc499129459"/>
      <w:bookmarkStart w:id="9396" w:name="_Toc499197463"/>
      <w:bookmarkStart w:id="9397" w:name="_Toc499231053"/>
      <w:bookmarkStart w:id="9398" w:name="_Toc499394297"/>
      <w:bookmarkStart w:id="9399" w:name="_Toc499485456"/>
      <w:bookmarkStart w:id="9400" w:name="_Toc499485866"/>
      <w:bookmarkStart w:id="9401" w:name="_Toc499485956"/>
      <w:bookmarkStart w:id="9402" w:name="_Toc499500665"/>
      <w:bookmarkStart w:id="9403" w:name="_Toc499567462"/>
      <w:bookmarkStart w:id="9404" w:name="_Toc499568127"/>
      <w:bookmarkStart w:id="9405" w:name="_Toc499584501"/>
      <w:bookmarkStart w:id="9406" w:name="_Toc499584835"/>
      <w:bookmarkStart w:id="9407" w:name="_Toc499631428"/>
      <w:bookmarkStart w:id="9408" w:name="_Toc499646490"/>
      <w:bookmarkStart w:id="9409" w:name="_Toc499654703"/>
      <w:bookmarkStart w:id="9410" w:name="_Toc499722780"/>
      <w:bookmarkStart w:id="9411" w:name="_Toc499733255"/>
      <w:bookmarkStart w:id="9412" w:name="_Toc499737764"/>
      <w:bookmarkStart w:id="9413" w:name="_Toc499750680"/>
      <w:bookmarkStart w:id="9414" w:name="_Toc499754033"/>
      <w:bookmarkStart w:id="9415" w:name="_Toc499757821"/>
      <w:bookmarkStart w:id="9416" w:name="_Toc499757438"/>
      <w:bookmarkStart w:id="9417" w:name="_Toc499806107"/>
      <w:bookmarkStart w:id="9418" w:name="_Toc499829018"/>
      <w:bookmarkStart w:id="9419" w:name="_Toc499829547"/>
      <w:bookmarkStart w:id="9420" w:name="_Toc499835643"/>
      <w:bookmarkStart w:id="9421" w:name="_Toc499843338"/>
      <w:r w:rsidRPr="00B7686C">
        <w:rPr>
          <w:lang w:val="en-US"/>
        </w:rPr>
        <w:t>Servo Motor MG995</w:t>
      </w:r>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ins w:id="9422" w:author="Oscar Herman Kise" w:date="2017-11-28T17:41:00Z">
        <w:r w:rsidR="0038484F" w:rsidRPr="00B7686C">
          <w:rPr>
            <w:lang w:val="en-US"/>
          </w:rPr>
          <w:t xml:space="preserve"> (not used)</w:t>
        </w:r>
      </w:ins>
      <w:bookmarkEnd w:id="9409"/>
      <w:bookmarkEnd w:id="9410"/>
      <w:bookmarkEnd w:id="9411"/>
      <w:bookmarkEnd w:id="9412"/>
      <w:bookmarkEnd w:id="9413"/>
      <w:bookmarkEnd w:id="9414"/>
      <w:bookmarkEnd w:id="9415"/>
      <w:bookmarkEnd w:id="9416"/>
      <w:bookmarkEnd w:id="9417"/>
      <w:bookmarkEnd w:id="9418"/>
      <w:bookmarkEnd w:id="9419"/>
      <w:bookmarkEnd w:id="9420"/>
      <w:bookmarkEnd w:id="9421"/>
    </w:p>
    <w:p w14:paraId="48F5318B" w14:textId="77777777" w:rsidR="001F3A17" w:rsidRPr="00B7686C" w:rsidRDefault="0022423E">
      <w:pPr>
        <w:pStyle w:val="Brdtekst"/>
        <w:keepNext/>
        <w:jc w:val="both"/>
        <w:rPr>
          <w:ins w:id="9423" w:author="Oscar Herman Kise" w:date="2017-11-27T18:45:00Z"/>
          <w:lang w:val="en-US"/>
          <w:rPrChange w:id="9424" w:author="Morten Lerstad Solli" w:date="2017-11-29T12:21:00Z">
            <w:rPr>
              <w:ins w:id="9425" w:author="Oscar Herman Kise" w:date="2017-11-27T18:45:00Z"/>
            </w:rPr>
          </w:rPrChange>
        </w:rPr>
        <w:pPrChange w:id="9426" w:author="Oscar Herman Kise" w:date="2017-11-28T13:50:00Z">
          <w:pPr>
            <w:pStyle w:val="Brdtekst"/>
          </w:pPr>
        </w:pPrChange>
      </w:pPr>
      <w:r w:rsidRPr="005A3108">
        <w:rPr>
          <w:noProof/>
          <w:lang w:val="en-US"/>
        </w:rPr>
        <w:drawing>
          <wp:inline distT="0" distB="0" distL="0" distR="0" wp14:anchorId="0E634AFC" wp14:editId="12405475">
            <wp:extent cx="2349659" cy="2349659"/>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349659" cy="2349659"/>
                    </a:xfrm>
                    <a:prstGeom prst="rect">
                      <a:avLst/>
                    </a:prstGeom>
                  </pic:spPr>
                </pic:pic>
              </a:graphicData>
            </a:graphic>
          </wp:inline>
        </w:drawing>
      </w:r>
    </w:p>
    <w:p w14:paraId="57B47DC6" w14:textId="0F722848" w:rsidR="0022423E" w:rsidRPr="00CD6AE6" w:rsidRDefault="001F3A17" w:rsidP="00C9737F">
      <w:pPr>
        <w:pStyle w:val="Bildetekst"/>
        <w:jc w:val="both"/>
        <w:rPr>
          <w:rFonts w:ascii="Arial" w:eastAsia="Arial" w:hAnsi="Arial" w:cs="Arial"/>
          <w:b/>
          <w:sz w:val="24"/>
          <w:szCs w:val="24"/>
          <w:lang w:val="en-US"/>
        </w:rPr>
      </w:pPr>
      <w:bookmarkStart w:id="9427" w:name="_Ref499833730"/>
      <w:ins w:id="9428" w:author="Oscar Herman Kise" w:date="2017-11-27T18:45:00Z">
        <w:r w:rsidRPr="00B7686C">
          <w:rPr>
            <w:lang w:val="en-US"/>
            <w:rPrChange w:id="9429" w:author="Morten Lerstad Solli" w:date="2017-11-29T12:21:00Z">
              <w:rPr/>
            </w:rPrChange>
          </w:rPr>
          <w:t xml:space="preserve">Figure </w:t>
        </w:r>
        <w:r w:rsidRPr="00B7686C">
          <w:rPr>
            <w:lang w:val="en-US"/>
            <w:rPrChange w:id="9430" w:author="Morten Lerstad Solli" w:date="2017-11-29T12:21:00Z">
              <w:rPr/>
            </w:rPrChange>
          </w:rPr>
          <w:fldChar w:fldCharType="begin"/>
        </w:r>
        <w:r w:rsidRPr="00B7686C">
          <w:rPr>
            <w:lang w:val="en-US"/>
            <w:rPrChange w:id="9431" w:author="Morten Lerstad Solli" w:date="2017-11-29T12:21:00Z">
              <w:rPr/>
            </w:rPrChange>
          </w:rPr>
          <w:instrText xml:space="preserve"> SEQ Figure \* ARABIC </w:instrText>
        </w:r>
      </w:ins>
      <w:r w:rsidRPr="00B7686C">
        <w:rPr>
          <w:lang w:val="en-US"/>
          <w:rPrChange w:id="9432" w:author="Morten Lerstad Solli" w:date="2017-11-29T12:21:00Z">
            <w:rPr/>
          </w:rPrChange>
        </w:rPr>
        <w:fldChar w:fldCharType="separate"/>
      </w:r>
      <w:r w:rsidR="00710D49">
        <w:rPr>
          <w:noProof/>
          <w:lang w:val="en-US"/>
        </w:rPr>
        <w:t>9</w:t>
      </w:r>
      <w:ins w:id="9433" w:author="Oscar Herman Kise" w:date="2017-11-27T18:45:00Z">
        <w:r w:rsidRPr="00B7686C">
          <w:rPr>
            <w:lang w:val="en-US"/>
            <w:rPrChange w:id="9434" w:author="Morten Lerstad Solli" w:date="2017-11-29T12:21:00Z">
              <w:rPr/>
            </w:rPrChange>
          </w:rPr>
          <w:fldChar w:fldCharType="end"/>
        </w:r>
        <w:bookmarkEnd w:id="9427"/>
        <w:r w:rsidRPr="00B7686C">
          <w:rPr>
            <w:lang w:val="en-US"/>
            <w:rPrChange w:id="9435" w:author="Morten Lerstad Solli" w:date="2017-11-29T12:21:00Z">
              <w:rPr/>
            </w:rPrChange>
          </w:rPr>
          <w:t>: Servo Motor</w:t>
        </w:r>
      </w:ins>
      <w:ins w:id="9436" w:author="Oscar Herman Kise" w:date="2017-11-27T18:46:00Z">
        <w:r w:rsidRPr="00B7686C">
          <w:rPr>
            <w:lang w:val="en-US"/>
            <w:rPrChange w:id="9437" w:author="Morten Lerstad Solli" w:date="2017-11-29T12:21:00Z">
              <w:rPr/>
            </w:rPrChange>
          </w:rPr>
          <w:t xml:space="preserve"> MG995</w:t>
        </w:r>
        <w:r w:rsidR="0032580A" w:rsidRPr="00B7686C">
          <w:rPr>
            <w:lang w:val="en-US"/>
            <w:rPrChange w:id="9438" w:author="Morten Lerstad Solli" w:date="2017-11-29T12:21:00Z">
              <w:rPr/>
            </w:rPrChange>
          </w:rPr>
          <w:t xml:space="preserve"> </w:t>
        </w:r>
      </w:ins>
      <w:ins w:id="9439" w:author="Oscar Herman Kise" w:date="2017-11-27T20:12:00Z">
        <w:r w:rsidR="00977184" w:rsidRPr="005A3108">
          <w:rPr>
            <w:lang w:val="en-US"/>
          </w:rPr>
          <w:fldChar w:fldCharType="begin"/>
        </w:r>
        <w:r w:rsidR="00977184" w:rsidRPr="00CD6AE6">
          <w:rPr>
            <w:lang w:val="en-US"/>
          </w:rPr>
          <w:instrText xml:space="preserve"> HYPERLINK  \l "_picture_references" </w:instrText>
        </w:r>
        <w:r w:rsidR="00977184" w:rsidRPr="005A3108">
          <w:rPr>
            <w:lang w:val="en-US"/>
          </w:rPr>
          <w:fldChar w:fldCharType="separate"/>
        </w:r>
        <w:r w:rsidR="0032580A" w:rsidRPr="00B7686C">
          <w:rPr>
            <w:rStyle w:val="Hyperkobling"/>
            <w:lang w:val="en-US"/>
            <w:rPrChange w:id="9440" w:author="Morten Lerstad Solli" w:date="2017-11-29T12:21:00Z">
              <w:rPr/>
            </w:rPrChange>
          </w:rPr>
          <w:t>[7]</w:t>
        </w:r>
        <w:r w:rsidR="00977184" w:rsidRPr="005A3108">
          <w:rPr>
            <w:lang w:val="en-US"/>
          </w:rPr>
          <w:fldChar w:fldCharType="end"/>
        </w:r>
      </w:ins>
    </w:p>
    <w:p w14:paraId="4249F942" w14:textId="77777777" w:rsidR="0022423E" w:rsidRPr="00B7686C" w:rsidRDefault="0022423E">
      <w:pPr>
        <w:pStyle w:val="Brdtekst"/>
        <w:jc w:val="both"/>
        <w:rPr>
          <w:rFonts w:ascii="Arial" w:eastAsia="Arial" w:hAnsi="Arial" w:cs="Arial"/>
          <w:b/>
          <w:bCs/>
          <w:i/>
          <w:iCs/>
          <w:sz w:val="24"/>
          <w:szCs w:val="24"/>
          <w:lang w:val="en-US"/>
        </w:rPr>
        <w:pPrChange w:id="9441" w:author="Oscar Herman Kise" w:date="2017-11-28T13:50:00Z">
          <w:pPr>
            <w:pStyle w:val="Brdtekst"/>
          </w:pPr>
        </w:pPrChange>
      </w:pPr>
    </w:p>
    <w:p w14:paraId="2AEC3B22" w14:textId="4D6A5399" w:rsidR="0022423E" w:rsidRPr="00B7686C" w:rsidRDefault="0022423E">
      <w:pPr>
        <w:pStyle w:val="Brdtekst"/>
        <w:jc w:val="both"/>
        <w:rPr>
          <w:rFonts w:eastAsia="Verdana" w:cs="Verdana"/>
          <w:szCs w:val="22"/>
          <w:lang w:val="en-US"/>
        </w:rPr>
        <w:pPrChange w:id="9442" w:author="Oscar Herman Kise" w:date="2017-11-28T13:50:00Z">
          <w:pPr>
            <w:pStyle w:val="Brdtekst"/>
          </w:pPr>
        </w:pPrChange>
      </w:pPr>
      <w:r w:rsidRPr="00B7686C">
        <w:rPr>
          <w:rFonts w:eastAsia="Verdana" w:cs="Verdana"/>
          <w:szCs w:val="22"/>
          <w:lang w:val="en-US"/>
        </w:rPr>
        <w:t>Operating voltage of the servo</w:t>
      </w:r>
      <w:ins w:id="9443" w:author="Oscar Herman Kise" w:date="2017-11-28T17:33:00Z">
        <w:r w:rsidR="0025483D">
          <w:rPr>
            <w:rFonts w:eastAsia="Verdana" w:cs="Verdana"/>
            <w:szCs w:val="22"/>
            <w:lang w:val="en-US"/>
          </w:rPr>
          <w:t xml:space="preserve"> (</w:t>
        </w:r>
      </w:ins>
      <w:ins w:id="9444" w:author="Oscar Herman Kise" w:date="2017-11-30T19:33:00Z">
        <w:r w:rsidR="0025483D">
          <w:rPr>
            <w:rFonts w:eastAsia="Verdana" w:cs="Verdana"/>
            <w:szCs w:val="22"/>
            <w:lang w:val="en-US"/>
          </w:rPr>
          <w:fldChar w:fldCharType="begin"/>
        </w:r>
        <w:r w:rsidR="0025483D">
          <w:rPr>
            <w:rFonts w:eastAsia="Verdana" w:cs="Verdana"/>
            <w:szCs w:val="22"/>
            <w:lang w:val="en-US"/>
          </w:rPr>
          <w:instrText xml:space="preserve"> REF _Ref499833730 \h </w:instrText>
        </w:r>
      </w:ins>
      <w:r w:rsidR="0025483D">
        <w:rPr>
          <w:rFonts w:eastAsia="Verdana" w:cs="Verdana"/>
          <w:szCs w:val="22"/>
          <w:lang w:val="en-US"/>
        </w:rPr>
      </w:r>
      <w:r w:rsidR="0025483D">
        <w:rPr>
          <w:rFonts w:eastAsia="Verdana" w:cs="Verdana"/>
          <w:szCs w:val="22"/>
          <w:lang w:val="en-US"/>
        </w:rPr>
        <w:fldChar w:fldCharType="separate"/>
      </w:r>
      <w:ins w:id="9445" w:author="Oscar Herman Kise" w:date="2017-11-30T22:19:00Z">
        <w:r w:rsidR="00710D49" w:rsidRPr="00B7686C">
          <w:rPr>
            <w:lang w:val="en-US"/>
            <w:rPrChange w:id="9446" w:author="Morten Lerstad Solli" w:date="2017-11-29T12:21:00Z">
              <w:rPr/>
            </w:rPrChange>
          </w:rPr>
          <w:t xml:space="preserve">Figure </w:t>
        </w:r>
        <w:r w:rsidR="00710D49">
          <w:rPr>
            <w:noProof/>
            <w:lang w:val="en-US"/>
          </w:rPr>
          <w:t>9</w:t>
        </w:r>
      </w:ins>
      <w:ins w:id="9447" w:author="Oscar Herman Kise" w:date="2017-11-30T19:33:00Z">
        <w:r w:rsidR="0025483D">
          <w:rPr>
            <w:rFonts w:eastAsia="Verdana" w:cs="Verdana"/>
            <w:szCs w:val="22"/>
            <w:lang w:val="en-US"/>
          </w:rPr>
          <w:fldChar w:fldCharType="end"/>
        </w:r>
      </w:ins>
      <w:ins w:id="9448" w:author="Oscar Herman Kise" w:date="2017-11-28T17:33:00Z">
        <w:r w:rsidR="007129B1" w:rsidRPr="00B7686C">
          <w:rPr>
            <w:rFonts w:eastAsia="Verdana" w:cs="Verdana"/>
            <w:szCs w:val="22"/>
            <w:lang w:val="en-US"/>
          </w:rPr>
          <w:t>)</w:t>
        </w:r>
      </w:ins>
      <w:r w:rsidRPr="00B7686C">
        <w:rPr>
          <w:rFonts w:eastAsia="Verdana" w:cs="Verdana"/>
          <w:szCs w:val="22"/>
          <w:lang w:val="en-US"/>
        </w:rPr>
        <w:t xml:space="preserve"> is from 4.8V to 6.6V and the stall torque is 9.4kg/cm (4.8V) and 11kg/cm (6.0V). The servos operating angle is from 0 to 60 degrees.</w:t>
      </w:r>
      <w:ins w:id="9449" w:author="Oscar Herman Kise" w:date="2017-11-28T17:33:00Z">
        <w:r w:rsidR="00E80569" w:rsidRPr="00B7686C">
          <w:rPr>
            <w:rFonts w:eastAsia="Verdana" w:cs="Verdana"/>
            <w:szCs w:val="22"/>
            <w:lang w:val="en-US"/>
          </w:rPr>
          <w:t xml:space="preserve"> The hardware wire connections are ground, 5V+ and PWM.</w:t>
        </w:r>
      </w:ins>
      <w:sdt>
        <w:sdtPr>
          <w:rPr>
            <w:rFonts w:eastAsia="Verdana" w:cs="Verdana"/>
            <w:szCs w:val="22"/>
            <w:lang w:val="en-US"/>
          </w:rPr>
          <w:id w:val="493160364"/>
          <w:citation/>
        </w:sdtPr>
        <w:sdtContent>
          <w:r w:rsidR="00942F56" w:rsidRPr="00CD6AE6">
            <w:rPr>
              <w:rFonts w:eastAsia="Verdana" w:cs="Verdana"/>
              <w:szCs w:val="22"/>
              <w:lang w:val="en-US"/>
            </w:rPr>
            <w:fldChar w:fldCharType="begin"/>
          </w:r>
          <w:r w:rsidR="00904743" w:rsidRPr="00B7686C">
            <w:rPr>
              <w:rFonts w:eastAsia="Verdana" w:cs="Verdana"/>
              <w:szCs w:val="22"/>
              <w:lang w:val="en-US"/>
            </w:rPr>
            <w:instrText xml:space="preserve">CITATION Tor17 \l 1044 </w:instrText>
          </w:r>
          <w:r w:rsidR="00942F56" w:rsidRPr="00CD6AE6">
            <w:rPr>
              <w:rFonts w:eastAsia="Verdana" w:cs="Verdana"/>
              <w:szCs w:val="22"/>
              <w:lang w:val="en-US"/>
            </w:rPr>
            <w:fldChar w:fldCharType="separate"/>
          </w:r>
          <w:r w:rsidR="009C609D">
            <w:rPr>
              <w:rFonts w:eastAsia="Verdana" w:cs="Verdana"/>
              <w:noProof/>
              <w:szCs w:val="22"/>
              <w:lang w:val="en-US"/>
            </w:rPr>
            <w:t xml:space="preserve"> (Pro u.d.)</w:t>
          </w:r>
          <w:r w:rsidR="00942F56" w:rsidRPr="00CD6AE6">
            <w:rPr>
              <w:rFonts w:eastAsia="Verdana" w:cs="Verdana"/>
              <w:szCs w:val="22"/>
              <w:lang w:val="en-US"/>
            </w:rPr>
            <w:fldChar w:fldCharType="end"/>
          </w:r>
        </w:sdtContent>
      </w:sdt>
    </w:p>
    <w:p w14:paraId="43A55F3E" w14:textId="77777777" w:rsidR="0022423E" w:rsidRPr="00B7686C" w:rsidRDefault="0022423E">
      <w:pPr>
        <w:pStyle w:val="Brdtekst"/>
        <w:jc w:val="both"/>
        <w:rPr>
          <w:rFonts w:ascii="Arial" w:eastAsia="Arial" w:hAnsi="Arial" w:cs="Arial"/>
          <w:b/>
          <w:bCs/>
          <w:i/>
          <w:iCs/>
          <w:sz w:val="24"/>
          <w:szCs w:val="24"/>
          <w:lang w:val="en-US"/>
        </w:rPr>
        <w:pPrChange w:id="9450" w:author="Oscar Herman Kise" w:date="2017-11-28T13:50:00Z">
          <w:pPr>
            <w:pStyle w:val="Brdtekst"/>
          </w:pPr>
        </w:pPrChange>
      </w:pPr>
    </w:p>
    <w:p w14:paraId="3A43A9D6" w14:textId="77777777" w:rsidR="0022423E" w:rsidRPr="00B7686C" w:rsidRDefault="0022423E">
      <w:pPr>
        <w:pStyle w:val="Brdtekst"/>
        <w:jc w:val="both"/>
        <w:rPr>
          <w:rFonts w:ascii="Arial" w:eastAsia="Arial" w:hAnsi="Arial" w:cs="Arial"/>
          <w:b/>
          <w:bCs/>
          <w:i/>
          <w:iCs/>
          <w:sz w:val="24"/>
          <w:szCs w:val="24"/>
          <w:lang w:val="en-US"/>
        </w:rPr>
        <w:pPrChange w:id="9451" w:author="Oscar Herman Kise" w:date="2017-11-28T13:50:00Z">
          <w:pPr>
            <w:pStyle w:val="Brdtekst"/>
          </w:pPr>
        </w:pPrChange>
      </w:pPr>
    </w:p>
    <w:p w14:paraId="50D74830" w14:textId="7373637A" w:rsidR="0022423E" w:rsidRPr="00B7686C" w:rsidRDefault="0022423E">
      <w:pPr>
        <w:pStyle w:val="Overskrift2"/>
        <w:jc w:val="both"/>
        <w:rPr>
          <w:rFonts w:eastAsia="Arial"/>
          <w:b w:val="0"/>
          <w:bCs w:val="0"/>
          <w:i w:val="0"/>
          <w:iCs w:val="0"/>
          <w:sz w:val="24"/>
          <w:szCs w:val="24"/>
          <w:lang w:val="en-US"/>
        </w:rPr>
        <w:pPrChange w:id="9452" w:author="Oscar Herman Kise" w:date="2017-11-28T13:50:00Z">
          <w:pPr>
            <w:pStyle w:val="Overskrift2"/>
          </w:pPr>
        </w:pPrChange>
      </w:pPr>
      <w:bookmarkStart w:id="9453" w:name="_Toc498963137"/>
      <w:bookmarkStart w:id="9454" w:name="_Toc499034257"/>
      <w:bookmarkStart w:id="9455" w:name="_Toc499047091"/>
      <w:bookmarkStart w:id="9456" w:name="_Toc499129460"/>
      <w:bookmarkStart w:id="9457" w:name="_Toc499197464"/>
      <w:bookmarkStart w:id="9458" w:name="_Toc499231054"/>
      <w:bookmarkStart w:id="9459" w:name="_Toc499394298"/>
      <w:bookmarkStart w:id="9460" w:name="_Toc499485457"/>
      <w:bookmarkStart w:id="9461" w:name="_Toc499485867"/>
      <w:bookmarkStart w:id="9462" w:name="_Toc499485957"/>
      <w:bookmarkStart w:id="9463" w:name="_Toc499500666"/>
      <w:bookmarkStart w:id="9464" w:name="_Toc499567463"/>
      <w:bookmarkStart w:id="9465" w:name="_Toc499568128"/>
      <w:bookmarkStart w:id="9466" w:name="_Toc499584502"/>
      <w:bookmarkStart w:id="9467" w:name="_Toc499584836"/>
      <w:bookmarkStart w:id="9468" w:name="_Toc499631429"/>
      <w:bookmarkStart w:id="9469" w:name="_Toc499646491"/>
      <w:bookmarkStart w:id="9470" w:name="_Toc499654704"/>
      <w:bookmarkStart w:id="9471" w:name="_Toc499722781"/>
      <w:bookmarkStart w:id="9472" w:name="_Toc499733256"/>
      <w:bookmarkStart w:id="9473" w:name="_Toc499737765"/>
      <w:bookmarkStart w:id="9474" w:name="_Toc499750681"/>
      <w:bookmarkStart w:id="9475" w:name="_Toc499754034"/>
      <w:bookmarkStart w:id="9476" w:name="_Toc499757822"/>
      <w:bookmarkStart w:id="9477" w:name="_Toc499757439"/>
      <w:bookmarkStart w:id="9478" w:name="_Toc499806108"/>
      <w:bookmarkStart w:id="9479" w:name="_Toc499829019"/>
      <w:bookmarkStart w:id="9480" w:name="_Toc499829548"/>
      <w:bookmarkStart w:id="9481" w:name="_Toc499835644"/>
      <w:bookmarkStart w:id="9482" w:name="_Toc499843339"/>
      <w:r w:rsidRPr="00B7686C">
        <w:rPr>
          <w:lang w:val="en-US"/>
        </w:rPr>
        <w:lastRenderedPageBreak/>
        <w:t>Maxpower Battery Pack</w:t>
      </w:r>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p>
    <w:p w14:paraId="706861BC" w14:textId="77777777" w:rsidR="001F3A17" w:rsidRPr="00B7686C" w:rsidRDefault="0022423E">
      <w:pPr>
        <w:pStyle w:val="Brdtekst"/>
        <w:keepNext/>
        <w:jc w:val="both"/>
        <w:rPr>
          <w:ins w:id="9483" w:author="Oscar Herman Kise" w:date="2017-11-27T18:46:00Z"/>
          <w:lang w:val="en-US"/>
          <w:rPrChange w:id="9484" w:author="Morten Lerstad Solli" w:date="2017-11-29T12:21:00Z">
            <w:rPr>
              <w:ins w:id="9485" w:author="Oscar Herman Kise" w:date="2017-11-27T18:46:00Z"/>
            </w:rPr>
          </w:rPrChange>
        </w:rPr>
        <w:pPrChange w:id="9486" w:author="Oscar Herman Kise" w:date="2017-11-28T13:50:00Z">
          <w:pPr>
            <w:pStyle w:val="Brdtekst"/>
          </w:pPr>
        </w:pPrChange>
      </w:pPr>
      <w:r w:rsidRPr="005A3108">
        <w:rPr>
          <w:noProof/>
          <w:lang w:val="en-US"/>
        </w:rPr>
        <w:drawing>
          <wp:inline distT="0" distB="0" distL="0" distR="0" wp14:anchorId="48F4B4BD" wp14:editId="6EC6A540">
            <wp:extent cx="2576634" cy="2015501"/>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576634" cy="2015501"/>
                    </a:xfrm>
                    <a:prstGeom prst="rect">
                      <a:avLst/>
                    </a:prstGeom>
                  </pic:spPr>
                </pic:pic>
              </a:graphicData>
            </a:graphic>
          </wp:inline>
        </w:drawing>
      </w:r>
    </w:p>
    <w:p w14:paraId="6DF94448" w14:textId="0BDCEDFA" w:rsidR="0022423E" w:rsidRPr="00CD6AE6" w:rsidRDefault="001F3A17" w:rsidP="00C9737F">
      <w:pPr>
        <w:pStyle w:val="Bildetekst"/>
        <w:jc w:val="both"/>
        <w:rPr>
          <w:rFonts w:eastAsia="Verdana" w:cs="Verdana"/>
          <w:sz w:val="22"/>
          <w:szCs w:val="22"/>
          <w:lang w:val="en-US"/>
        </w:rPr>
      </w:pPr>
      <w:bookmarkStart w:id="9487" w:name="_Ref499833739"/>
      <w:ins w:id="9488" w:author="Oscar Herman Kise" w:date="2017-11-27T18:46:00Z">
        <w:r w:rsidRPr="00B7686C">
          <w:rPr>
            <w:lang w:val="en-US"/>
            <w:rPrChange w:id="9489" w:author="Morten Lerstad Solli" w:date="2017-11-29T12:21:00Z">
              <w:rPr/>
            </w:rPrChange>
          </w:rPr>
          <w:t xml:space="preserve">Figure </w:t>
        </w:r>
        <w:r w:rsidRPr="00B7686C">
          <w:rPr>
            <w:lang w:val="en-US"/>
            <w:rPrChange w:id="9490" w:author="Morten Lerstad Solli" w:date="2017-11-29T12:21:00Z">
              <w:rPr/>
            </w:rPrChange>
          </w:rPr>
          <w:fldChar w:fldCharType="begin"/>
        </w:r>
        <w:r w:rsidRPr="00B7686C">
          <w:rPr>
            <w:lang w:val="en-US"/>
            <w:rPrChange w:id="9491" w:author="Morten Lerstad Solli" w:date="2017-11-29T12:21:00Z">
              <w:rPr/>
            </w:rPrChange>
          </w:rPr>
          <w:instrText xml:space="preserve"> SEQ Figure \* ARABIC </w:instrText>
        </w:r>
      </w:ins>
      <w:r w:rsidRPr="00B7686C">
        <w:rPr>
          <w:lang w:val="en-US"/>
          <w:rPrChange w:id="9492" w:author="Morten Lerstad Solli" w:date="2017-11-29T12:21:00Z">
            <w:rPr/>
          </w:rPrChange>
        </w:rPr>
        <w:fldChar w:fldCharType="separate"/>
      </w:r>
      <w:r w:rsidR="00710D49">
        <w:rPr>
          <w:noProof/>
          <w:lang w:val="en-US"/>
        </w:rPr>
        <w:t>10</w:t>
      </w:r>
      <w:ins w:id="9493" w:author="Oscar Herman Kise" w:date="2017-11-27T18:46:00Z">
        <w:r w:rsidRPr="00B7686C">
          <w:rPr>
            <w:lang w:val="en-US"/>
            <w:rPrChange w:id="9494" w:author="Morten Lerstad Solli" w:date="2017-11-29T12:21:00Z">
              <w:rPr/>
            </w:rPrChange>
          </w:rPr>
          <w:fldChar w:fldCharType="end"/>
        </w:r>
        <w:bookmarkEnd w:id="9487"/>
        <w:r w:rsidRPr="00B7686C">
          <w:rPr>
            <w:lang w:val="en-US"/>
            <w:rPrChange w:id="9495" w:author="Morten Lerstad Solli" w:date="2017-11-29T12:21:00Z">
              <w:rPr/>
            </w:rPrChange>
          </w:rPr>
          <w:t>: MaxPower Battery Pack</w:t>
        </w:r>
      </w:ins>
      <w:ins w:id="9496" w:author="Oscar Herman Kise" w:date="2017-11-27T18:47:00Z">
        <w:r w:rsidR="0032580A" w:rsidRPr="00B7686C">
          <w:rPr>
            <w:lang w:val="en-US"/>
            <w:rPrChange w:id="9497" w:author="Morten Lerstad Solli" w:date="2017-11-29T12:21:00Z">
              <w:rPr/>
            </w:rPrChange>
          </w:rPr>
          <w:t xml:space="preserve"> </w:t>
        </w:r>
      </w:ins>
      <w:ins w:id="9498" w:author="Oscar Herman Kise" w:date="2017-11-27T20:12:00Z">
        <w:r w:rsidR="00977184" w:rsidRPr="005A3108">
          <w:rPr>
            <w:lang w:val="en-US"/>
          </w:rPr>
          <w:fldChar w:fldCharType="begin"/>
        </w:r>
        <w:r w:rsidR="00977184" w:rsidRPr="00CD6AE6">
          <w:rPr>
            <w:lang w:val="en-US"/>
          </w:rPr>
          <w:instrText xml:space="preserve"> HYPERLINK  \l "_picture_references" </w:instrText>
        </w:r>
        <w:r w:rsidR="00977184" w:rsidRPr="005A3108">
          <w:rPr>
            <w:lang w:val="en-US"/>
          </w:rPr>
          <w:fldChar w:fldCharType="separate"/>
        </w:r>
        <w:r w:rsidR="0032580A" w:rsidRPr="00B7686C">
          <w:rPr>
            <w:rStyle w:val="Hyperkobling"/>
            <w:lang w:val="en-US"/>
            <w:rPrChange w:id="9499" w:author="Morten Lerstad Solli" w:date="2017-11-29T12:21:00Z">
              <w:rPr/>
            </w:rPrChange>
          </w:rPr>
          <w:t>[8]</w:t>
        </w:r>
        <w:r w:rsidR="00977184" w:rsidRPr="005A3108">
          <w:rPr>
            <w:lang w:val="en-US"/>
          </w:rPr>
          <w:fldChar w:fldCharType="end"/>
        </w:r>
      </w:ins>
    </w:p>
    <w:p w14:paraId="0EBD7F1C" w14:textId="2070947D" w:rsidR="0022423E" w:rsidRPr="00B7686C" w:rsidRDefault="0022423E">
      <w:pPr>
        <w:pStyle w:val="Brdtekst"/>
        <w:jc w:val="both"/>
        <w:rPr>
          <w:rFonts w:eastAsia="Verdana" w:cs="Verdana"/>
          <w:szCs w:val="22"/>
          <w:lang w:val="en-US"/>
        </w:rPr>
        <w:pPrChange w:id="9500" w:author="Oscar Herman Kise" w:date="2017-11-28T13:50:00Z">
          <w:pPr>
            <w:pStyle w:val="Brdtekst"/>
          </w:pPr>
        </w:pPrChange>
      </w:pPr>
      <w:r w:rsidRPr="00B7686C">
        <w:rPr>
          <w:rFonts w:eastAsia="Verdana" w:cs="Verdana"/>
          <w:szCs w:val="22"/>
          <w:lang w:val="en-US"/>
        </w:rPr>
        <w:t>The battery pack</w:t>
      </w:r>
      <w:ins w:id="9501" w:author="Oscar Herman Kise" w:date="2017-11-28T17:33:00Z">
        <w:r w:rsidR="0025483D">
          <w:rPr>
            <w:rFonts w:eastAsia="Verdana" w:cs="Verdana"/>
            <w:szCs w:val="22"/>
            <w:lang w:val="en-US"/>
          </w:rPr>
          <w:t xml:space="preserve"> (</w:t>
        </w:r>
      </w:ins>
      <w:ins w:id="9502" w:author="Oscar Herman Kise" w:date="2017-11-30T19:33:00Z">
        <w:r w:rsidR="0025483D">
          <w:rPr>
            <w:rFonts w:eastAsia="Verdana" w:cs="Verdana"/>
            <w:szCs w:val="22"/>
            <w:lang w:val="en-US"/>
          </w:rPr>
          <w:fldChar w:fldCharType="begin"/>
        </w:r>
        <w:r w:rsidR="0025483D">
          <w:rPr>
            <w:rFonts w:eastAsia="Verdana" w:cs="Verdana"/>
            <w:szCs w:val="22"/>
            <w:lang w:val="en-US"/>
          </w:rPr>
          <w:instrText xml:space="preserve"> REF _Ref499833739 \h </w:instrText>
        </w:r>
      </w:ins>
      <w:r w:rsidR="0025483D">
        <w:rPr>
          <w:rFonts w:eastAsia="Verdana" w:cs="Verdana"/>
          <w:szCs w:val="22"/>
          <w:lang w:val="en-US"/>
        </w:rPr>
      </w:r>
      <w:r w:rsidR="0025483D">
        <w:rPr>
          <w:rFonts w:eastAsia="Verdana" w:cs="Verdana"/>
          <w:szCs w:val="22"/>
          <w:lang w:val="en-US"/>
        </w:rPr>
        <w:fldChar w:fldCharType="separate"/>
      </w:r>
      <w:ins w:id="9503" w:author="Oscar Herman Kise" w:date="2017-11-30T22:19:00Z">
        <w:r w:rsidR="00710D49" w:rsidRPr="00B7686C">
          <w:rPr>
            <w:lang w:val="en-US"/>
            <w:rPrChange w:id="9504" w:author="Morten Lerstad Solli" w:date="2017-11-29T12:21:00Z">
              <w:rPr/>
            </w:rPrChange>
          </w:rPr>
          <w:t xml:space="preserve">Figure </w:t>
        </w:r>
        <w:r w:rsidR="00710D49">
          <w:rPr>
            <w:noProof/>
            <w:lang w:val="en-US"/>
          </w:rPr>
          <w:t>10</w:t>
        </w:r>
      </w:ins>
      <w:ins w:id="9505" w:author="Oscar Herman Kise" w:date="2017-11-30T19:33:00Z">
        <w:r w:rsidR="0025483D">
          <w:rPr>
            <w:rFonts w:eastAsia="Verdana" w:cs="Verdana"/>
            <w:szCs w:val="22"/>
            <w:lang w:val="en-US"/>
          </w:rPr>
          <w:fldChar w:fldCharType="end"/>
        </w:r>
      </w:ins>
      <w:ins w:id="9506" w:author="Oscar Herman Kise" w:date="2017-11-28T17:33:00Z">
        <w:r w:rsidR="007129B1" w:rsidRPr="00B7686C">
          <w:rPr>
            <w:rFonts w:eastAsia="Verdana" w:cs="Verdana"/>
            <w:szCs w:val="22"/>
            <w:lang w:val="en-US"/>
          </w:rPr>
          <w:t>)</w:t>
        </w:r>
      </w:ins>
      <w:r w:rsidRPr="00B7686C">
        <w:rPr>
          <w:rFonts w:eastAsia="Verdana" w:cs="Verdana"/>
          <w:szCs w:val="22"/>
          <w:lang w:val="en-US"/>
        </w:rPr>
        <w:t xml:space="preserve"> consists of </w:t>
      </w:r>
      <w:ins w:id="9507" w:author="Oscar Herman Kise" w:date="2017-11-28T17:34:00Z">
        <w:r w:rsidR="006866B1" w:rsidRPr="00B7686C">
          <w:rPr>
            <w:rFonts w:eastAsia="Verdana" w:cs="Verdana"/>
            <w:szCs w:val="22"/>
            <w:lang w:val="en-US"/>
          </w:rPr>
          <w:t>six</w:t>
        </w:r>
      </w:ins>
      <w:del w:id="9508" w:author="Oscar Herman Kise" w:date="2017-11-28T17:34:00Z">
        <w:r w:rsidRPr="00B7686C" w:rsidDel="006866B1">
          <w:rPr>
            <w:rFonts w:eastAsia="Verdana" w:cs="Verdana"/>
            <w:szCs w:val="22"/>
            <w:lang w:val="en-US"/>
          </w:rPr>
          <w:delText>6</w:delText>
        </w:r>
      </w:del>
      <w:r w:rsidRPr="00B7686C">
        <w:rPr>
          <w:rFonts w:eastAsia="Verdana" w:cs="Verdana"/>
          <w:szCs w:val="22"/>
          <w:lang w:val="en-US"/>
        </w:rPr>
        <w:t xml:space="preserve"> 1.2V battery connected serially, w</w:t>
      </w:r>
      <w:r w:rsidR="00D97D5C" w:rsidRPr="00B7686C">
        <w:rPr>
          <w:rFonts w:eastAsia="Verdana" w:cs="Verdana"/>
          <w:szCs w:val="22"/>
          <w:lang w:val="en-US"/>
        </w:rPr>
        <w:t>h</w:t>
      </w:r>
      <w:r w:rsidRPr="00B7686C">
        <w:rPr>
          <w:rFonts w:eastAsia="Verdana" w:cs="Verdana"/>
          <w:szCs w:val="22"/>
          <w:lang w:val="en-US"/>
        </w:rPr>
        <w:t>ich makes the total output voltage 7.2V. The current of the pack is 4000mAh and the weight is 440g.</w:t>
      </w:r>
      <w:sdt>
        <w:sdtPr>
          <w:rPr>
            <w:rFonts w:eastAsia="Verdana" w:cs="Verdana"/>
            <w:szCs w:val="22"/>
            <w:lang w:val="en-US"/>
          </w:rPr>
          <w:id w:val="-2140785437"/>
          <w:citation/>
        </w:sdtPr>
        <w:sdtContent>
          <w:r w:rsidR="006F7F1F" w:rsidRPr="00CD6AE6">
            <w:rPr>
              <w:rFonts w:eastAsia="Verdana" w:cs="Verdana"/>
              <w:szCs w:val="22"/>
              <w:lang w:val="en-US"/>
            </w:rPr>
            <w:fldChar w:fldCharType="begin"/>
          </w:r>
          <w:r w:rsidR="006F7F1F" w:rsidRPr="00B7686C">
            <w:rPr>
              <w:rFonts w:eastAsia="Verdana" w:cs="Verdana"/>
              <w:szCs w:val="22"/>
              <w:lang w:val="en-US"/>
            </w:rPr>
            <w:instrText xml:space="preserve"> CITATION RCb17 \l 1044 </w:instrText>
          </w:r>
          <w:r w:rsidR="006F7F1F" w:rsidRPr="00CD6AE6">
            <w:rPr>
              <w:rFonts w:eastAsia="Verdana" w:cs="Verdana"/>
              <w:szCs w:val="22"/>
              <w:lang w:val="en-US"/>
            </w:rPr>
            <w:fldChar w:fldCharType="separate"/>
          </w:r>
          <w:r w:rsidR="009C609D">
            <w:rPr>
              <w:rFonts w:eastAsia="Verdana" w:cs="Verdana"/>
              <w:noProof/>
              <w:szCs w:val="22"/>
              <w:lang w:val="en-US"/>
            </w:rPr>
            <w:t xml:space="preserve"> (RCbutikken u.d.)</w:t>
          </w:r>
          <w:r w:rsidR="006F7F1F" w:rsidRPr="00CD6AE6">
            <w:rPr>
              <w:rFonts w:eastAsia="Verdana" w:cs="Verdana"/>
              <w:szCs w:val="22"/>
              <w:lang w:val="en-US"/>
            </w:rPr>
            <w:fldChar w:fldCharType="end"/>
          </w:r>
        </w:sdtContent>
      </w:sdt>
    </w:p>
    <w:p w14:paraId="16C21FE1" w14:textId="77777777" w:rsidR="0022423E" w:rsidRPr="00B7686C" w:rsidRDefault="0022423E">
      <w:pPr>
        <w:pStyle w:val="Brdtekst"/>
        <w:jc w:val="both"/>
        <w:rPr>
          <w:rFonts w:ascii="Arial" w:eastAsia="Arial" w:hAnsi="Arial" w:cs="Arial"/>
          <w:b/>
          <w:bCs/>
          <w:i/>
          <w:iCs/>
          <w:sz w:val="24"/>
          <w:szCs w:val="24"/>
          <w:lang w:val="en-US"/>
        </w:rPr>
        <w:pPrChange w:id="9509" w:author="Oscar Herman Kise" w:date="2017-11-28T13:50:00Z">
          <w:pPr>
            <w:pStyle w:val="Brdtekst"/>
          </w:pPr>
        </w:pPrChange>
      </w:pPr>
    </w:p>
    <w:p w14:paraId="304DB1E3" w14:textId="4BA4A810" w:rsidR="0022423E" w:rsidRPr="00B7686C" w:rsidRDefault="0022423E">
      <w:pPr>
        <w:pStyle w:val="Overskrift2"/>
        <w:jc w:val="both"/>
        <w:rPr>
          <w:rFonts w:eastAsia="Arial"/>
          <w:b w:val="0"/>
          <w:bCs w:val="0"/>
          <w:i w:val="0"/>
          <w:iCs w:val="0"/>
          <w:sz w:val="24"/>
          <w:szCs w:val="24"/>
          <w:lang w:val="en-US"/>
        </w:rPr>
        <w:pPrChange w:id="9510" w:author="Oscar Herman Kise" w:date="2017-11-28T13:50:00Z">
          <w:pPr>
            <w:pStyle w:val="Overskrift2"/>
          </w:pPr>
        </w:pPrChange>
      </w:pPr>
      <w:bookmarkStart w:id="9511" w:name="_Toc498963138"/>
      <w:bookmarkStart w:id="9512" w:name="_Toc499034258"/>
      <w:bookmarkStart w:id="9513" w:name="_Toc499047092"/>
      <w:bookmarkStart w:id="9514" w:name="_Toc499129461"/>
      <w:bookmarkStart w:id="9515" w:name="_Toc499197465"/>
      <w:bookmarkStart w:id="9516" w:name="_Toc499231055"/>
      <w:bookmarkStart w:id="9517" w:name="_Toc499394299"/>
      <w:bookmarkStart w:id="9518" w:name="_Toc499485458"/>
      <w:bookmarkStart w:id="9519" w:name="_Toc499485868"/>
      <w:bookmarkStart w:id="9520" w:name="_Toc499485958"/>
      <w:bookmarkStart w:id="9521" w:name="_Toc499500667"/>
      <w:bookmarkStart w:id="9522" w:name="_Toc499567464"/>
      <w:bookmarkStart w:id="9523" w:name="_Toc499568129"/>
      <w:bookmarkStart w:id="9524" w:name="_Toc499584503"/>
      <w:bookmarkStart w:id="9525" w:name="_Toc499584837"/>
      <w:bookmarkStart w:id="9526" w:name="_Toc499631430"/>
      <w:bookmarkStart w:id="9527" w:name="_Toc499646492"/>
      <w:bookmarkStart w:id="9528" w:name="_Toc499654705"/>
      <w:bookmarkStart w:id="9529" w:name="_Toc499722782"/>
      <w:bookmarkStart w:id="9530" w:name="_Toc499733257"/>
      <w:bookmarkStart w:id="9531" w:name="_Toc499737766"/>
      <w:bookmarkStart w:id="9532" w:name="_Toc499750682"/>
      <w:bookmarkStart w:id="9533" w:name="_Toc499754035"/>
      <w:bookmarkStart w:id="9534" w:name="_Toc499757823"/>
      <w:bookmarkStart w:id="9535" w:name="_Toc499757440"/>
      <w:bookmarkStart w:id="9536" w:name="_Toc499806109"/>
      <w:bookmarkStart w:id="9537" w:name="_Toc499829020"/>
      <w:bookmarkStart w:id="9538" w:name="_Toc499829549"/>
      <w:bookmarkStart w:id="9539" w:name="_Toc499835645"/>
      <w:bookmarkStart w:id="9540" w:name="_Toc499843340"/>
      <w:r w:rsidRPr="00B7686C">
        <w:rPr>
          <w:lang w:val="en-US"/>
        </w:rPr>
        <w:t>Turnigy 5A SBEC</w:t>
      </w:r>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p>
    <w:p w14:paraId="4105CD08" w14:textId="77777777" w:rsidR="001F3A17" w:rsidRPr="00B7686C" w:rsidRDefault="0022423E">
      <w:pPr>
        <w:pStyle w:val="Brdtekst"/>
        <w:keepNext/>
        <w:jc w:val="both"/>
        <w:rPr>
          <w:ins w:id="9541" w:author="Oscar Herman Kise" w:date="2017-11-27T18:46:00Z"/>
          <w:lang w:val="en-US"/>
          <w:rPrChange w:id="9542" w:author="Morten Lerstad Solli" w:date="2017-11-29T12:21:00Z">
            <w:rPr>
              <w:ins w:id="9543" w:author="Oscar Herman Kise" w:date="2017-11-27T18:46:00Z"/>
            </w:rPr>
          </w:rPrChange>
        </w:rPr>
        <w:pPrChange w:id="9544" w:author="Oscar Herman Kise" w:date="2017-11-28T13:50:00Z">
          <w:pPr>
            <w:pStyle w:val="Brdtekst"/>
          </w:pPr>
        </w:pPrChange>
      </w:pPr>
      <w:r w:rsidRPr="005A3108">
        <w:rPr>
          <w:noProof/>
          <w:lang w:val="en-US"/>
        </w:rPr>
        <w:drawing>
          <wp:inline distT="0" distB="0" distL="0" distR="0" wp14:anchorId="55BE8C59" wp14:editId="0A1B152B">
            <wp:extent cx="2521703" cy="2521703"/>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2521703" cy="2521703"/>
                    </a:xfrm>
                    <a:prstGeom prst="rect">
                      <a:avLst/>
                    </a:prstGeom>
                  </pic:spPr>
                </pic:pic>
              </a:graphicData>
            </a:graphic>
          </wp:inline>
        </w:drawing>
      </w:r>
    </w:p>
    <w:p w14:paraId="2FAE1F51" w14:textId="543AADE8" w:rsidR="0022423E" w:rsidRPr="00CD6AE6" w:rsidRDefault="001F3A17" w:rsidP="00C9737F">
      <w:pPr>
        <w:pStyle w:val="Bildetekst"/>
        <w:jc w:val="both"/>
        <w:rPr>
          <w:rFonts w:ascii="Arial" w:eastAsia="Arial" w:hAnsi="Arial" w:cs="Arial"/>
          <w:b/>
          <w:sz w:val="24"/>
          <w:szCs w:val="24"/>
          <w:lang w:val="en-US"/>
        </w:rPr>
      </w:pPr>
      <w:bookmarkStart w:id="9545" w:name="_Ref499833746"/>
      <w:ins w:id="9546" w:author="Oscar Herman Kise" w:date="2017-11-27T18:46:00Z">
        <w:r w:rsidRPr="00B7686C">
          <w:rPr>
            <w:lang w:val="en-US"/>
            <w:rPrChange w:id="9547" w:author="Morten Lerstad Solli" w:date="2017-11-29T12:21:00Z">
              <w:rPr/>
            </w:rPrChange>
          </w:rPr>
          <w:t xml:space="preserve">Figure </w:t>
        </w:r>
        <w:r w:rsidRPr="00B7686C">
          <w:rPr>
            <w:lang w:val="en-US"/>
            <w:rPrChange w:id="9548" w:author="Morten Lerstad Solli" w:date="2017-11-29T12:21:00Z">
              <w:rPr/>
            </w:rPrChange>
          </w:rPr>
          <w:fldChar w:fldCharType="begin"/>
        </w:r>
        <w:r w:rsidRPr="00B7686C">
          <w:rPr>
            <w:lang w:val="en-US"/>
            <w:rPrChange w:id="9549" w:author="Morten Lerstad Solli" w:date="2017-11-29T12:21:00Z">
              <w:rPr/>
            </w:rPrChange>
          </w:rPr>
          <w:instrText xml:space="preserve"> SEQ Figure \* ARABIC </w:instrText>
        </w:r>
      </w:ins>
      <w:r w:rsidRPr="00B7686C">
        <w:rPr>
          <w:lang w:val="en-US"/>
          <w:rPrChange w:id="9550" w:author="Morten Lerstad Solli" w:date="2017-11-29T12:21:00Z">
            <w:rPr/>
          </w:rPrChange>
        </w:rPr>
        <w:fldChar w:fldCharType="separate"/>
      </w:r>
      <w:r w:rsidR="00710D49">
        <w:rPr>
          <w:noProof/>
          <w:lang w:val="en-US"/>
        </w:rPr>
        <w:t>11</w:t>
      </w:r>
      <w:ins w:id="9551" w:author="Oscar Herman Kise" w:date="2017-11-27T18:46:00Z">
        <w:r w:rsidRPr="00B7686C">
          <w:rPr>
            <w:lang w:val="en-US"/>
            <w:rPrChange w:id="9552" w:author="Morten Lerstad Solli" w:date="2017-11-29T12:21:00Z">
              <w:rPr/>
            </w:rPrChange>
          </w:rPr>
          <w:fldChar w:fldCharType="end"/>
        </w:r>
        <w:bookmarkEnd w:id="9545"/>
        <w:r w:rsidRPr="00B7686C">
          <w:rPr>
            <w:lang w:val="en-US"/>
            <w:rPrChange w:id="9553" w:author="Morten Lerstad Solli" w:date="2017-11-29T12:21:00Z">
              <w:rPr/>
            </w:rPrChange>
          </w:rPr>
          <w:t>: Turnigy SBEC Voltage converter</w:t>
        </w:r>
      </w:ins>
      <w:ins w:id="9554" w:author="Oscar Herman Kise" w:date="2017-11-27T18:47:00Z">
        <w:r w:rsidR="0032580A" w:rsidRPr="005A3108">
          <w:rPr>
            <w:lang w:val="en-US"/>
          </w:rPr>
          <w:t xml:space="preserve"> </w:t>
        </w:r>
      </w:ins>
      <w:ins w:id="9555" w:author="Oscar Herman Kise" w:date="2017-11-27T20:23:00Z">
        <w:r w:rsidR="0004769D" w:rsidRPr="00CD6AE6">
          <w:rPr>
            <w:lang w:val="en-US"/>
          </w:rPr>
          <w:fldChar w:fldCharType="begin"/>
        </w:r>
        <w:r w:rsidR="0004769D" w:rsidRPr="00CD6AE6">
          <w:rPr>
            <w:lang w:val="en-US"/>
          </w:rPr>
          <w:instrText xml:space="preserve"> HYPERLINK  \l "_picture_references" </w:instrText>
        </w:r>
        <w:r w:rsidR="0004769D" w:rsidRPr="00CD6AE6">
          <w:rPr>
            <w:lang w:val="en-US"/>
          </w:rPr>
          <w:fldChar w:fldCharType="separate"/>
        </w:r>
        <w:r w:rsidR="0032580A" w:rsidRPr="00CD6AE6">
          <w:rPr>
            <w:rStyle w:val="Hyperkobling"/>
            <w:lang w:val="en-US"/>
          </w:rPr>
          <w:t>[9]</w:t>
        </w:r>
        <w:r w:rsidR="0004769D" w:rsidRPr="00CD6AE6">
          <w:rPr>
            <w:lang w:val="en-US"/>
          </w:rPr>
          <w:fldChar w:fldCharType="end"/>
        </w:r>
      </w:ins>
    </w:p>
    <w:p w14:paraId="45F435B3" w14:textId="77777777" w:rsidR="0022423E" w:rsidRPr="00B7686C" w:rsidRDefault="0022423E">
      <w:pPr>
        <w:pStyle w:val="Brdtekst"/>
        <w:jc w:val="both"/>
        <w:rPr>
          <w:rFonts w:ascii="Arial" w:eastAsia="Arial" w:hAnsi="Arial" w:cs="Arial"/>
          <w:b/>
          <w:bCs/>
          <w:i/>
          <w:iCs/>
          <w:sz w:val="24"/>
          <w:szCs w:val="24"/>
          <w:lang w:val="en-US"/>
        </w:rPr>
        <w:pPrChange w:id="9556" w:author="Oscar Herman Kise" w:date="2017-11-28T13:50:00Z">
          <w:pPr>
            <w:pStyle w:val="Brdtekst"/>
          </w:pPr>
        </w:pPrChange>
      </w:pPr>
    </w:p>
    <w:p w14:paraId="44BCF49C" w14:textId="485D6D97" w:rsidR="0022423E" w:rsidRPr="00B7686C" w:rsidRDefault="0022423E">
      <w:pPr>
        <w:pStyle w:val="Brdtekst"/>
        <w:jc w:val="both"/>
        <w:rPr>
          <w:rFonts w:eastAsia="Verdana" w:cs="Verdana"/>
          <w:szCs w:val="22"/>
          <w:lang w:val="en-US"/>
        </w:rPr>
        <w:pPrChange w:id="9557" w:author="Oscar Herman Kise" w:date="2017-11-28T13:50:00Z">
          <w:pPr>
            <w:pStyle w:val="Brdtekst"/>
          </w:pPr>
        </w:pPrChange>
      </w:pPr>
      <w:r w:rsidRPr="00B7686C">
        <w:rPr>
          <w:rFonts w:eastAsia="Verdana" w:cs="Verdana"/>
          <w:szCs w:val="22"/>
          <w:lang w:val="en-US"/>
        </w:rPr>
        <w:t>The Turnigy</w:t>
      </w:r>
      <w:ins w:id="9558" w:author="Oscar Herman Kise" w:date="2017-11-28T17:35:00Z">
        <w:r w:rsidR="000A135F" w:rsidRPr="00B7686C">
          <w:rPr>
            <w:rFonts w:eastAsia="Verdana" w:cs="Verdana"/>
            <w:szCs w:val="22"/>
            <w:lang w:val="en-US"/>
          </w:rPr>
          <w:t xml:space="preserve"> SBEC</w:t>
        </w:r>
      </w:ins>
      <w:ins w:id="9559" w:author="Oscar Herman Kise" w:date="2017-11-28T17:34:00Z">
        <w:r w:rsidR="0025483D">
          <w:rPr>
            <w:rFonts w:eastAsia="Verdana" w:cs="Verdana"/>
            <w:szCs w:val="22"/>
            <w:lang w:val="en-US"/>
          </w:rPr>
          <w:t xml:space="preserve"> (</w:t>
        </w:r>
      </w:ins>
      <w:ins w:id="9560" w:author="Oscar Herman Kise" w:date="2017-11-30T19:33:00Z">
        <w:r w:rsidR="0025483D">
          <w:rPr>
            <w:rFonts w:eastAsia="Verdana" w:cs="Verdana"/>
            <w:szCs w:val="22"/>
            <w:lang w:val="en-US"/>
          </w:rPr>
          <w:fldChar w:fldCharType="begin"/>
        </w:r>
        <w:r w:rsidR="0025483D">
          <w:rPr>
            <w:rFonts w:eastAsia="Verdana" w:cs="Verdana"/>
            <w:szCs w:val="22"/>
            <w:lang w:val="en-US"/>
          </w:rPr>
          <w:instrText xml:space="preserve"> REF _Ref499833746 \h </w:instrText>
        </w:r>
      </w:ins>
      <w:r w:rsidR="0025483D">
        <w:rPr>
          <w:rFonts w:eastAsia="Verdana" w:cs="Verdana"/>
          <w:szCs w:val="22"/>
          <w:lang w:val="en-US"/>
        </w:rPr>
      </w:r>
      <w:r w:rsidR="0025483D">
        <w:rPr>
          <w:rFonts w:eastAsia="Verdana" w:cs="Verdana"/>
          <w:szCs w:val="22"/>
          <w:lang w:val="en-US"/>
        </w:rPr>
        <w:fldChar w:fldCharType="separate"/>
      </w:r>
      <w:ins w:id="9561" w:author="Oscar Herman Kise" w:date="2017-11-30T22:19:00Z">
        <w:r w:rsidR="00710D49" w:rsidRPr="00B7686C">
          <w:rPr>
            <w:lang w:val="en-US"/>
            <w:rPrChange w:id="9562" w:author="Morten Lerstad Solli" w:date="2017-11-29T12:21:00Z">
              <w:rPr/>
            </w:rPrChange>
          </w:rPr>
          <w:t xml:space="preserve">Figure </w:t>
        </w:r>
        <w:r w:rsidR="00710D49">
          <w:rPr>
            <w:noProof/>
            <w:lang w:val="en-US"/>
          </w:rPr>
          <w:t>11</w:t>
        </w:r>
      </w:ins>
      <w:ins w:id="9563" w:author="Oscar Herman Kise" w:date="2017-11-30T19:33:00Z">
        <w:r w:rsidR="0025483D">
          <w:rPr>
            <w:rFonts w:eastAsia="Verdana" w:cs="Verdana"/>
            <w:szCs w:val="22"/>
            <w:lang w:val="en-US"/>
          </w:rPr>
          <w:fldChar w:fldCharType="end"/>
        </w:r>
      </w:ins>
      <w:ins w:id="9564" w:author="Oscar Herman Kise" w:date="2017-11-28T17:34:00Z">
        <w:r w:rsidR="006866B1" w:rsidRPr="00B7686C">
          <w:rPr>
            <w:rFonts w:eastAsia="Verdana" w:cs="Verdana"/>
            <w:szCs w:val="22"/>
            <w:lang w:val="en-US"/>
          </w:rPr>
          <w:t>)</w:t>
        </w:r>
      </w:ins>
      <w:r w:rsidRPr="00B7686C">
        <w:rPr>
          <w:rFonts w:eastAsia="Verdana" w:cs="Verdana"/>
          <w:szCs w:val="22"/>
          <w:lang w:val="en-US"/>
        </w:rPr>
        <w:t xml:space="preserve"> is a DC-DC regulator which supplies constant 5V/5A and operates with voltages from 8 to 26V. The regulator is protected against reverse polarity on the input and the output voltage is interference-</w:t>
      </w:r>
      <w:r w:rsidR="005B6B1A" w:rsidRPr="00B7686C">
        <w:rPr>
          <w:rFonts w:eastAsia="Verdana" w:cs="Verdana"/>
          <w:szCs w:val="22"/>
          <w:lang w:val="en-US"/>
        </w:rPr>
        <w:t xml:space="preserve">free. </w:t>
      </w:r>
      <w:sdt>
        <w:sdtPr>
          <w:rPr>
            <w:rFonts w:eastAsia="Verdana" w:cs="Verdana"/>
            <w:szCs w:val="22"/>
            <w:lang w:val="en-US"/>
          </w:rPr>
          <w:id w:val="-1475682277"/>
          <w:citation/>
        </w:sdtPr>
        <w:sdtContent>
          <w:r w:rsidR="005B6B1A" w:rsidRPr="00CD6AE6">
            <w:rPr>
              <w:rFonts w:eastAsia="Verdana" w:cs="Verdana"/>
              <w:szCs w:val="22"/>
              <w:lang w:val="en-US"/>
            </w:rPr>
            <w:fldChar w:fldCharType="begin"/>
          </w:r>
          <w:r w:rsidR="005B6B1A" w:rsidRPr="00B7686C">
            <w:rPr>
              <w:rFonts w:eastAsia="Verdana" w:cs="Verdana"/>
              <w:szCs w:val="22"/>
              <w:lang w:val="en-US"/>
            </w:rPr>
            <w:instrText xml:space="preserve"> CITATION Hob17 \l 1044 </w:instrText>
          </w:r>
          <w:r w:rsidR="005B6B1A" w:rsidRPr="00CD6AE6">
            <w:rPr>
              <w:rFonts w:eastAsia="Verdana" w:cs="Verdana"/>
              <w:szCs w:val="22"/>
              <w:lang w:val="en-US"/>
            </w:rPr>
            <w:fldChar w:fldCharType="separate"/>
          </w:r>
          <w:r w:rsidR="009C609D">
            <w:rPr>
              <w:rFonts w:eastAsia="Verdana" w:cs="Verdana"/>
              <w:noProof/>
              <w:szCs w:val="22"/>
              <w:lang w:val="en-US"/>
            </w:rPr>
            <w:t>(Hobbyking u.d.)</w:t>
          </w:r>
          <w:r w:rsidR="005B6B1A" w:rsidRPr="00CD6AE6">
            <w:rPr>
              <w:rFonts w:eastAsia="Verdana" w:cs="Verdana"/>
              <w:szCs w:val="22"/>
              <w:lang w:val="en-US"/>
            </w:rPr>
            <w:fldChar w:fldCharType="end"/>
          </w:r>
        </w:sdtContent>
      </w:sdt>
    </w:p>
    <w:p w14:paraId="2000E3AF" w14:textId="77777777" w:rsidR="00E6392A" w:rsidRPr="00B7686C" w:rsidRDefault="00E6392A">
      <w:pPr>
        <w:pStyle w:val="Brdtekst"/>
        <w:jc w:val="both"/>
        <w:rPr>
          <w:rFonts w:ascii="Arial" w:eastAsia="Arial" w:hAnsi="Arial" w:cs="Arial"/>
          <w:b/>
          <w:bCs/>
          <w:i/>
          <w:iCs/>
          <w:sz w:val="24"/>
          <w:szCs w:val="24"/>
          <w:lang w:val="en-US"/>
        </w:rPr>
        <w:pPrChange w:id="9565" w:author="Oscar Herman Kise" w:date="2017-11-28T13:50:00Z">
          <w:pPr>
            <w:pStyle w:val="Brdtekst"/>
          </w:pPr>
        </w:pPrChange>
      </w:pPr>
    </w:p>
    <w:p w14:paraId="1CC3D077" w14:textId="3473F9C3" w:rsidR="009566D3" w:rsidRPr="00B7686C" w:rsidRDefault="00601DAF">
      <w:pPr>
        <w:pStyle w:val="Overskrift2"/>
        <w:jc w:val="both"/>
        <w:rPr>
          <w:lang w:val="en-US"/>
        </w:rPr>
        <w:pPrChange w:id="9566" w:author="Oscar Herman Kise" w:date="2017-11-28T13:50:00Z">
          <w:pPr>
            <w:pStyle w:val="Overskrift2"/>
          </w:pPr>
        </w:pPrChange>
      </w:pPr>
      <w:r w:rsidRPr="00B7686C">
        <w:rPr>
          <w:lang w:val="en-US"/>
        </w:rPr>
        <w:lastRenderedPageBreak/>
        <w:t xml:space="preserve"> </w:t>
      </w:r>
      <w:bookmarkStart w:id="9567" w:name="_Toc498963139"/>
      <w:bookmarkStart w:id="9568" w:name="_Toc499034259"/>
      <w:bookmarkStart w:id="9569" w:name="_Toc499047093"/>
      <w:bookmarkStart w:id="9570" w:name="_Toc499129462"/>
      <w:bookmarkStart w:id="9571" w:name="_Toc499197466"/>
      <w:bookmarkStart w:id="9572" w:name="_Toc499231056"/>
      <w:del w:id="9573" w:author="Oscar Herman Kise" w:date="2017-11-24T13:01:00Z">
        <w:r w:rsidR="00403EE3" w:rsidRPr="00B7686C" w:rsidDel="00184CFE">
          <w:rPr>
            <w:lang w:val="en-US"/>
          </w:rPr>
          <w:delText>S</w:delText>
        </w:r>
      </w:del>
      <w:bookmarkStart w:id="9574" w:name="_Toc499394300"/>
      <w:bookmarkStart w:id="9575" w:name="_Toc499485459"/>
      <w:bookmarkStart w:id="9576" w:name="_Toc499485869"/>
      <w:bookmarkStart w:id="9577" w:name="_Toc499485959"/>
      <w:bookmarkStart w:id="9578" w:name="_Toc499500668"/>
      <w:bookmarkStart w:id="9579" w:name="_Toc499567465"/>
      <w:bookmarkStart w:id="9580" w:name="_Toc499568130"/>
      <w:bookmarkStart w:id="9581" w:name="_Toc499584504"/>
      <w:bookmarkStart w:id="9582" w:name="_Toc499584838"/>
      <w:bookmarkStart w:id="9583" w:name="_Toc499631431"/>
      <w:bookmarkStart w:id="9584" w:name="_Toc499646493"/>
      <w:bookmarkStart w:id="9585" w:name="_Toc499654706"/>
      <w:bookmarkStart w:id="9586" w:name="_Toc499722783"/>
      <w:bookmarkStart w:id="9587" w:name="_Toc499733258"/>
      <w:bookmarkStart w:id="9588" w:name="_Toc499737767"/>
      <w:bookmarkStart w:id="9589" w:name="_Toc499750683"/>
      <w:bookmarkStart w:id="9590" w:name="_Toc499754036"/>
      <w:bookmarkStart w:id="9591" w:name="_Toc499757824"/>
      <w:bookmarkStart w:id="9592" w:name="_Toc499757441"/>
      <w:bookmarkStart w:id="9593" w:name="_Toc499806110"/>
      <w:bookmarkStart w:id="9594" w:name="_Toc499829021"/>
      <w:bookmarkStart w:id="9595" w:name="_Toc499829550"/>
      <w:bookmarkStart w:id="9596" w:name="_Toc499835646"/>
      <w:bookmarkStart w:id="9597" w:name="_Toc499843341"/>
      <w:r w:rsidRPr="00B7686C">
        <w:rPr>
          <w:lang w:val="en-US"/>
        </w:rPr>
        <w:t>Pololu Analog Distance Sensor</w:t>
      </w:r>
      <w:bookmarkEnd w:id="9567"/>
      <w:bookmarkEnd w:id="9568"/>
      <w:bookmarkEnd w:id="9569"/>
      <w:bookmarkEnd w:id="9570"/>
      <w:bookmarkEnd w:id="9571"/>
      <w:bookmarkEnd w:id="9572"/>
      <w:bookmarkEnd w:id="9574"/>
      <w:bookmarkEnd w:id="9575"/>
      <w:bookmarkEnd w:id="9576"/>
      <w:bookmarkEnd w:id="9577"/>
      <w:bookmarkEnd w:id="9578"/>
      <w:bookmarkEnd w:id="9579"/>
      <w:bookmarkEnd w:id="9580"/>
      <w:bookmarkEnd w:id="9581"/>
      <w:bookmarkEnd w:id="9582"/>
      <w:bookmarkEnd w:id="9583"/>
      <w:bookmarkEnd w:id="9584"/>
      <w:r w:rsidRPr="00B7686C">
        <w:rPr>
          <w:lang w:val="en-US"/>
        </w:rPr>
        <w:t xml:space="preserve"> </w:t>
      </w:r>
      <w:ins w:id="9598" w:author="Oscar Herman Kise" w:date="2017-11-28T17:40:00Z">
        <w:r w:rsidR="0038484F" w:rsidRPr="00B7686C">
          <w:rPr>
            <w:lang w:val="en-US"/>
          </w:rPr>
          <w:t>(not used</w:t>
        </w:r>
      </w:ins>
      <w:ins w:id="9599" w:author="Oscar Herman Kise" w:date="2017-11-28T17:41:00Z">
        <w:r w:rsidR="0038484F" w:rsidRPr="00B7686C">
          <w:rPr>
            <w:lang w:val="en-US"/>
          </w:rPr>
          <w:t>)</w:t>
        </w:r>
      </w:ins>
      <w:bookmarkEnd w:id="9585"/>
      <w:bookmarkEnd w:id="9586"/>
      <w:bookmarkEnd w:id="9587"/>
      <w:bookmarkEnd w:id="9588"/>
      <w:bookmarkEnd w:id="9589"/>
      <w:bookmarkEnd w:id="9590"/>
      <w:bookmarkEnd w:id="9591"/>
      <w:bookmarkEnd w:id="9592"/>
      <w:bookmarkEnd w:id="9593"/>
      <w:bookmarkEnd w:id="9594"/>
      <w:bookmarkEnd w:id="9595"/>
      <w:bookmarkEnd w:id="9596"/>
      <w:bookmarkEnd w:id="9597"/>
    </w:p>
    <w:p w14:paraId="4176D9ED" w14:textId="77777777" w:rsidR="0032580A" w:rsidRPr="00B7686C" w:rsidRDefault="001D1ED9">
      <w:pPr>
        <w:pStyle w:val="Brdtekst"/>
        <w:keepNext/>
        <w:jc w:val="both"/>
        <w:rPr>
          <w:ins w:id="9600" w:author="Oscar Herman Kise" w:date="2017-11-27T18:47:00Z"/>
          <w:lang w:val="en-US"/>
          <w:rPrChange w:id="9601" w:author="Morten Lerstad Solli" w:date="2017-11-29T12:21:00Z">
            <w:rPr>
              <w:ins w:id="9602" w:author="Oscar Herman Kise" w:date="2017-11-27T18:47:00Z"/>
            </w:rPr>
          </w:rPrChange>
        </w:rPr>
        <w:pPrChange w:id="9603" w:author="Oscar Herman Kise" w:date="2017-11-28T13:50:00Z">
          <w:pPr>
            <w:pStyle w:val="Brdtekst"/>
          </w:pPr>
        </w:pPrChange>
      </w:pPr>
      <w:r w:rsidRPr="005A3108">
        <w:rPr>
          <w:noProof/>
          <w:lang w:val="en-US"/>
        </w:rPr>
        <w:drawing>
          <wp:inline distT="0" distB="0" distL="0" distR="0" wp14:anchorId="0590C551" wp14:editId="29A290FB">
            <wp:extent cx="2234751" cy="2217420"/>
            <wp:effectExtent l="0" t="0" r="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stance Senso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2903" cy="2225508"/>
                    </a:xfrm>
                    <a:prstGeom prst="rect">
                      <a:avLst/>
                    </a:prstGeom>
                  </pic:spPr>
                </pic:pic>
              </a:graphicData>
            </a:graphic>
          </wp:inline>
        </w:drawing>
      </w:r>
    </w:p>
    <w:p w14:paraId="6928E5DF" w14:textId="511574A5" w:rsidR="005C5FEC" w:rsidRPr="00CD6AE6" w:rsidRDefault="0032580A" w:rsidP="00C9737F">
      <w:pPr>
        <w:pStyle w:val="Bildetekst"/>
        <w:jc w:val="both"/>
        <w:rPr>
          <w:lang w:val="en-US"/>
        </w:rPr>
      </w:pPr>
      <w:bookmarkStart w:id="9604" w:name="_Ref499833755"/>
      <w:ins w:id="9605" w:author="Oscar Herman Kise" w:date="2017-11-27T18:47:00Z">
        <w:r w:rsidRPr="00B7686C">
          <w:rPr>
            <w:lang w:val="en-US"/>
            <w:rPrChange w:id="9606" w:author="Morten Lerstad Solli" w:date="2017-11-29T12:21:00Z">
              <w:rPr/>
            </w:rPrChange>
          </w:rPr>
          <w:t xml:space="preserve">Figure </w:t>
        </w:r>
        <w:r w:rsidRPr="00B7686C">
          <w:rPr>
            <w:lang w:val="en-US"/>
            <w:rPrChange w:id="9607" w:author="Morten Lerstad Solli" w:date="2017-11-29T12:21:00Z">
              <w:rPr/>
            </w:rPrChange>
          </w:rPr>
          <w:fldChar w:fldCharType="begin"/>
        </w:r>
        <w:r w:rsidRPr="00B7686C">
          <w:rPr>
            <w:lang w:val="en-US"/>
            <w:rPrChange w:id="9608" w:author="Morten Lerstad Solli" w:date="2017-11-29T12:21:00Z">
              <w:rPr/>
            </w:rPrChange>
          </w:rPr>
          <w:instrText xml:space="preserve"> SEQ Figure \* ARABIC </w:instrText>
        </w:r>
      </w:ins>
      <w:r w:rsidRPr="00B7686C">
        <w:rPr>
          <w:lang w:val="en-US"/>
          <w:rPrChange w:id="9609" w:author="Morten Lerstad Solli" w:date="2017-11-29T12:21:00Z">
            <w:rPr/>
          </w:rPrChange>
        </w:rPr>
        <w:fldChar w:fldCharType="separate"/>
      </w:r>
      <w:r w:rsidR="00710D49">
        <w:rPr>
          <w:noProof/>
          <w:lang w:val="en-US"/>
        </w:rPr>
        <w:t>12</w:t>
      </w:r>
      <w:ins w:id="9610" w:author="Oscar Herman Kise" w:date="2017-11-27T18:47:00Z">
        <w:r w:rsidRPr="00B7686C">
          <w:rPr>
            <w:lang w:val="en-US"/>
            <w:rPrChange w:id="9611" w:author="Morten Lerstad Solli" w:date="2017-11-29T12:21:00Z">
              <w:rPr/>
            </w:rPrChange>
          </w:rPr>
          <w:fldChar w:fldCharType="end"/>
        </w:r>
        <w:bookmarkEnd w:id="9604"/>
        <w:r w:rsidRPr="00B7686C">
          <w:rPr>
            <w:lang w:val="en-US"/>
            <w:rPrChange w:id="9612" w:author="Morten Lerstad Solli" w:date="2017-11-29T12:21:00Z">
              <w:rPr/>
            </w:rPrChange>
          </w:rPr>
          <w:t xml:space="preserve">: Pololu Analog Distance Sensor </w:t>
        </w:r>
      </w:ins>
      <w:ins w:id="9613" w:author="Oscar Herman Kise" w:date="2017-11-27T20:23:00Z">
        <w:r w:rsidR="0004769D" w:rsidRPr="00CD6AE6">
          <w:rPr>
            <w:lang w:val="en-US"/>
          </w:rPr>
          <w:fldChar w:fldCharType="begin"/>
        </w:r>
        <w:r w:rsidR="0004769D" w:rsidRPr="00CD6AE6">
          <w:rPr>
            <w:lang w:val="en-US"/>
          </w:rPr>
          <w:instrText xml:space="preserve"> HYPERLINK  \l "_picture_references" </w:instrText>
        </w:r>
        <w:r w:rsidR="0004769D" w:rsidRPr="00CD6AE6">
          <w:rPr>
            <w:lang w:val="en-US"/>
          </w:rPr>
          <w:fldChar w:fldCharType="separate"/>
        </w:r>
        <w:r w:rsidRPr="00B7686C">
          <w:rPr>
            <w:rStyle w:val="Hyperkobling"/>
            <w:lang w:val="en-US"/>
            <w:rPrChange w:id="9614" w:author="Morten Lerstad Solli" w:date="2017-11-29T12:21:00Z">
              <w:rPr/>
            </w:rPrChange>
          </w:rPr>
          <w:t>[10</w:t>
        </w:r>
        <w:r w:rsidRPr="005A3108">
          <w:rPr>
            <w:rStyle w:val="Hyperkobling"/>
            <w:lang w:val="en-US"/>
          </w:rPr>
          <w:t>]</w:t>
        </w:r>
        <w:r w:rsidR="0004769D" w:rsidRPr="00CD6AE6">
          <w:rPr>
            <w:lang w:val="en-US"/>
          </w:rPr>
          <w:fldChar w:fldCharType="end"/>
        </w:r>
      </w:ins>
    </w:p>
    <w:p w14:paraId="4CB0FC64" w14:textId="3C095BDA" w:rsidR="00FF08C3" w:rsidRPr="00B7686C" w:rsidRDefault="002C08E7">
      <w:pPr>
        <w:jc w:val="both"/>
        <w:rPr>
          <w:lang w:val="en-US"/>
        </w:rPr>
        <w:pPrChange w:id="9615" w:author="Oscar Herman Kise" w:date="2017-11-28T13:50:00Z">
          <w:pPr/>
        </w:pPrChange>
      </w:pPr>
      <w:r w:rsidRPr="00B7686C">
        <w:rPr>
          <w:lang w:val="en-US"/>
        </w:rPr>
        <w:t>The sensor</w:t>
      </w:r>
      <w:ins w:id="9616" w:author="Oscar Herman Kise" w:date="2017-11-28T17:35:00Z">
        <w:r w:rsidR="0025483D">
          <w:rPr>
            <w:lang w:val="en-US"/>
          </w:rPr>
          <w:t xml:space="preserve"> (</w:t>
        </w:r>
      </w:ins>
      <w:ins w:id="9617" w:author="Oscar Herman Kise" w:date="2017-11-30T19:33:00Z">
        <w:r w:rsidR="0025483D">
          <w:rPr>
            <w:lang w:val="en-US"/>
          </w:rPr>
          <w:fldChar w:fldCharType="begin"/>
        </w:r>
        <w:r w:rsidR="0025483D">
          <w:rPr>
            <w:lang w:val="en-US"/>
          </w:rPr>
          <w:instrText xml:space="preserve"> REF _Ref499833755 \h </w:instrText>
        </w:r>
      </w:ins>
      <w:r w:rsidR="0025483D">
        <w:rPr>
          <w:lang w:val="en-US"/>
        </w:rPr>
      </w:r>
      <w:r w:rsidR="0025483D">
        <w:rPr>
          <w:lang w:val="en-US"/>
        </w:rPr>
        <w:fldChar w:fldCharType="separate"/>
      </w:r>
      <w:ins w:id="9618" w:author="Oscar Herman Kise" w:date="2017-11-30T22:19:00Z">
        <w:r w:rsidR="00710D49" w:rsidRPr="00B7686C">
          <w:rPr>
            <w:lang w:val="en-US"/>
            <w:rPrChange w:id="9619" w:author="Morten Lerstad Solli" w:date="2017-11-29T12:21:00Z">
              <w:rPr/>
            </w:rPrChange>
          </w:rPr>
          <w:t xml:space="preserve">Figure </w:t>
        </w:r>
        <w:r w:rsidR="00710D49">
          <w:rPr>
            <w:noProof/>
            <w:lang w:val="en-US"/>
          </w:rPr>
          <w:t>12</w:t>
        </w:r>
      </w:ins>
      <w:ins w:id="9620" w:author="Oscar Herman Kise" w:date="2017-11-30T19:33:00Z">
        <w:r w:rsidR="0025483D">
          <w:rPr>
            <w:lang w:val="en-US"/>
          </w:rPr>
          <w:fldChar w:fldCharType="end"/>
        </w:r>
      </w:ins>
      <w:ins w:id="9621" w:author="Oscar Herman Kise" w:date="2017-11-28T17:35:00Z">
        <w:r w:rsidR="00FC4272" w:rsidRPr="00B7686C">
          <w:rPr>
            <w:lang w:val="en-US"/>
          </w:rPr>
          <w:t>)</w:t>
        </w:r>
      </w:ins>
      <w:r w:rsidRPr="00B7686C">
        <w:rPr>
          <w:lang w:val="en-US"/>
        </w:rPr>
        <w:t xml:space="preserve"> measures distances from </w:t>
      </w:r>
      <w:r w:rsidR="0045654F" w:rsidRPr="00B7686C">
        <w:rPr>
          <w:lang w:val="en-US"/>
        </w:rPr>
        <w:t xml:space="preserve">4 to </w:t>
      </w:r>
      <w:r w:rsidR="004469D3" w:rsidRPr="00B7686C">
        <w:rPr>
          <w:lang w:val="en-US"/>
        </w:rPr>
        <w:t>30 cm</w:t>
      </w:r>
      <w:r w:rsidR="008E354A" w:rsidRPr="00B7686C">
        <w:rPr>
          <w:lang w:val="en-US"/>
        </w:rPr>
        <w:t xml:space="preserve"> and</w:t>
      </w:r>
      <w:r w:rsidR="00340703" w:rsidRPr="00B7686C">
        <w:rPr>
          <w:lang w:val="en-US"/>
        </w:rPr>
        <w:t xml:space="preserve"> </w:t>
      </w:r>
      <w:r w:rsidR="00553E7A" w:rsidRPr="00B7686C">
        <w:rPr>
          <w:lang w:val="en-US"/>
        </w:rPr>
        <w:t>has an operating voltage from 4.5V to 5.5V</w:t>
      </w:r>
      <w:r w:rsidR="002A229A" w:rsidRPr="00B7686C">
        <w:rPr>
          <w:lang w:val="en-US"/>
        </w:rPr>
        <w:t xml:space="preserve">. The </w:t>
      </w:r>
      <w:r w:rsidR="00163A7D" w:rsidRPr="00B7686C">
        <w:rPr>
          <w:lang w:val="en-US"/>
        </w:rPr>
        <w:t xml:space="preserve">resolution of the sensor increases </w:t>
      </w:r>
      <w:r w:rsidR="008021C6" w:rsidRPr="00B7686C">
        <w:rPr>
          <w:lang w:val="en-US"/>
        </w:rPr>
        <w:t>the closer the sensor gets to the object and</w:t>
      </w:r>
      <w:ins w:id="9622" w:author="Oscar Herman Kise" w:date="2017-11-28T17:38:00Z">
        <w:r w:rsidR="008B36FA" w:rsidRPr="00B7686C">
          <w:rPr>
            <w:lang w:val="en-US"/>
          </w:rPr>
          <w:t xml:space="preserve"> the signal</w:t>
        </w:r>
      </w:ins>
      <w:ins w:id="9623" w:author="Oscar Herman Kise" w:date="2017-11-28T17:39:00Z">
        <w:r w:rsidR="00985A01" w:rsidRPr="00B7686C">
          <w:rPr>
            <w:lang w:val="en-US"/>
          </w:rPr>
          <w:t xml:space="preserve"> output</w:t>
        </w:r>
      </w:ins>
      <w:ins w:id="9624" w:author="Oscar Herman Kise" w:date="2017-11-28T17:38:00Z">
        <w:r w:rsidR="00E248C0" w:rsidRPr="00B7686C">
          <w:rPr>
            <w:lang w:val="en-US"/>
          </w:rPr>
          <w:t xml:space="preserve"> from the sensor is analog</w:t>
        </w:r>
      </w:ins>
      <w:ins w:id="9625" w:author="Oscar Herman Kise" w:date="2017-11-28T17:39:00Z">
        <w:r w:rsidR="00985A01" w:rsidRPr="00B7686C">
          <w:rPr>
            <w:lang w:val="en-US"/>
          </w:rPr>
          <w:t xml:space="preserve">. </w:t>
        </w:r>
      </w:ins>
      <w:del w:id="9626" w:author="Oscar Herman Kise" w:date="2017-11-28T17:39:00Z">
        <w:r w:rsidR="008021C6" w:rsidRPr="00B7686C" w:rsidDel="00985A01">
          <w:rPr>
            <w:lang w:val="en-US"/>
          </w:rPr>
          <w:delText xml:space="preserve"> delivers an analog value on the output</w:delText>
        </w:r>
        <w:r w:rsidR="00A969B7" w:rsidRPr="00B7686C" w:rsidDel="00985A01">
          <w:rPr>
            <w:lang w:val="en-US"/>
          </w:rPr>
          <w:delText>.</w:delText>
        </w:r>
        <w:r w:rsidR="00EB3B6F" w:rsidRPr="00B7686C" w:rsidDel="00985A01">
          <w:rPr>
            <w:lang w:val="en-US"/>
          </w:rPr>
          <w:delText xml:space="preserve"> </w:delText>
        </w:r>
      </w:del>
      <w:r w:rsidR="00EB3B6F" w:rsidRPr="00B7686C">
        <w:rPr>
          <w:lang w:val="en-US"/>
        </w:rPr>
        <w:t>The update period is 16.5</w:t>
      </w:r>
      <w:ins w:id="9627" w:author="Oscar Herman Kise" w:date="2017-11-28T17:37:00Z">
        <w:r w:rsidR="006153E3" w:rsidRPr="00B7686C">
          <w:rPr>
            <w:lang w:val="en-US"/>
          </w:rPr>
          <w:t>ms</w:t>
        </w:r>
      </w:ins>
      <w:r w:rsidR="0020277F" w:rsidRPr="00B7686C">
        <w:rPr>
          <w:lang w:val="en-US"/>
        </w:rPr>
        <w:t xml:space="preserve"> ±</w:t>
      </w:r>
      <w:r w:rsidR="009213F4" w:rsidRPr="00B7686C">
        <w:rPr>
          <w:lang w:val="en-US"/>
        </w:rPr>
        <w:t xml:space="preserve"> 4</w:t>
      </w:r>
      <w:del w:id="9628" w:author="Oscar Herman Kise" w:date="2017-11-28T17:42:00Z">
        <w:r w:rsidR="009213F4" w:rsidRPr="00B7686C" w:rsidDel="00CE335B">
          <w:rPr>
            <w:lang w:val="en-US"/>
          </w:rPr>
          <w:delText xml:space="preserve"> </w:delText>
        </w:r>
      </w:del>
      <w:r w:rsidR="009213F4" w:rsidRPr="00B7686C">
        <w:rPr>
          <w:lang w:val="en-US"/>
        </w:rPr>
        <w:t>ms</w:t>
      </w:r>
      <w:r w:rsidR="003B3DFE" w:rsidRPr="00B7686C">
        <w:rPr>
          <w:lang w:val="en-US"/>
        </w:rPr>
        <w:t xml:space="preserve">. </w:t>
      </w:r>
      <w:sdt>
        <w:sdtPr>
          <w:rPr>
            <w:lang w:val="en-US"/>
          </w:rPr>
          <w:id w:val="-1490323466"/>
          <w:citation/>
        </w:sdtPr>
        <w:sdtContent>
          <w:r w:rsidR="009A69E5" w:rsidRPr="00CD6AE6">
            <w:rPr>
              <w:lang w:val="en-US"/>
            </w:rPr>
            <w:fldChar w:fldCharType="begin"/>
          </w:r>
          <w:r w:rsidR="009A69E5" w:rsidRPr="00B7686C">
            <w:rPr>
              <w:lang w:val="en-US"/>
            </w:rPr>
            <w:instrText xml:space="preserve"> CITATION Pol17 \l 1044 </w:instrText>
          </w:r>
          <w:r w:rsidR="009A69E5" w:rsidRPr="00CD6AE6">
            <w:rPr>
              <w:lang w:val="en-US"/>
            </w:rPr>
            <w:fldChar w:fldCharType="separate"/>
          </w:r>
          <w:r w:rsidR="009C609D">
            <w:rPr>
              <w:noProof/>
              <w:lang w:val="en-US"/>
            </w:rPr>
            <w:t>(Corporation u.d.)</w:t>
          </w:r>
          <w:r w:rsidR="009A69E5" w:rsidRPr="00CD6AE6">
            <w:rPr>
              <w:lang w:val="en-US"/>
            </w:rPr>
            <w:fldChar w:fldCharType="end"/>
          </w:r>
        </w:sdtContent>
      </w:sdt>
    </w:p>
    <w:p w14:paraId="093D7EED" w14:textId="77777777" w:rsidR="004049DB" w:rsidRPr="00B7686C" w:rsidRDefault="004049DB">
      <w:pPr>
        <w:jc w:val="both"/>
        <w:rPr>
          <w:lang w:val="en-US"/>
        </w:rPr>
        <w:pPrChange w:id="9629" w:author="Oscar Herman Kise" w:date="2017-11-28T13:50:00Z">
          <w:pPr/>
        </w:pPrChange>
      </w:pPr>
    </w:p>
    <w:p w14:paraId="2AAD9175" w14:textId="77777777" w:rsidR="00E43EE7" w:rsidRPr="00B7686C" w:rsidDel="00863C51" w:rsidRDefault="00E43EE7">
      <w:pPr>
        <w:jc w:val="both"/>
        <w:rPr>
          <w:del w:id="9630" w:author="Oscar Herman Kise" w:date="2017-11-28T17:36:00Z"/>
          <w:lang w:val="en-US"/>
        </w:rPr>
        <w:pPrChange w:id="9631" w:author="Oscar Herman Kise" w:date="2017-11-28T13:50:00Z">
          <w:pPr/>
        </w:pPrChange>
      </w:pPr>
      <w:bookmarkStart w:id="9632" w:name="_Toc499034260"/>
      <w:bookmarkEnd w:id="9632"/>
    </w:p>
    <w:p w14:paraId="17F97E36" w14:textId="77777777" w:rsidR="00E43EE7" w:rsidRPr="00B7686C" w:rsidDel="00863C51" w:rsidRDefault="00E43EE7">
      <w:pPr>
        <w:jc w:val="both"/>
        <w:rPr>
          <w:del w:id="9633" w:author="Oscar Herman Kise" w:date="2017-11-28T17:36:00Z"/>
          <w:lang w:val="en-US"/>
        </w:rPr>
        <w:pPrChange w:id="9634" w:author="Oscar Herman Kise" w:date="2017-11-28T13:50:00Z">
          <w:pPr/>
        </w:pPrChange>
      </w:pPr>
    </w:p>
    <w:p w14:paraId="2D6E220B" w14:textId="77777777" w:rsidR="00E43EE7" w:rsidRPr="00B7686C" w:rsidDel="00863C51" w:rsidRDefault="00E43EE7">
      <w:pPr>
        <w:jc w:val="both"/>
        <w:rPr>
          <w:del w:id="9635" w:author="Oscar Herman Kise" w:date="2017-11-28T17:36:00Z"/>
          <w:lang w:val="en-US"/>
        </w:rPr>
        <w:pPrChange w:id="9636" w:author="Oscar Herman Kise" w:date="2017-11-28T13:50:00Z">
          <w:pPr/>
        </w:pPrChange>
      </w:pPr>
    </w:p>
    <w:p w14:paraId="658459ED" w14:textId="77777777" w:rsidR="00E43EE7" w:rsidRPr="00B7686C" w:rsidDel="00863C51" w:rsidRDefault="00E43EE7">
      <w:pPr>
        <w:jc w:val="both"/>
        <w:rPr>
          <w:del w:id="9637" w:author="Oscar Herman Kise" w:date="2017-11-28T17:36:00Z"/>
          <w:lang w:val="en-US"/>
        </w:rPr>
        <w:pPrChange w:id="9638" w:author="Oscar Herman Kise" w:date="2017-11-28T13:50:00Z">
          <w:pPr/>
        </w:pPrChange>
      </w:pPr>
    </w:p>
    <w:p w14:paraId="23D3A080" w14:textId="77777777" w:rsidR="00E43EE7" w:rsidRPr="00B7686C" w:rsidDel="00863C51" w:rsidRDefault="00E43EE7">
      <w:pPr>
        <w:jc w:val="both"/>
        <w:rPr>
          <w:del w:id="9639" w:author="Oscar Herman Kise" w:date="2017-11-28T17:36:00Z"/>
          <w:lang w:val="en-US"/>
        </w:rPr>
        <w:pPrChange w:id="9640" w:author="Oscar Herman Kise" w:date="2017-11-28T13:50:00Z">
          <w:pPr/>
        </w:pPrChange>
      </w:pPr>
    </w:p>
    <w:p w14:paraId="5A3C22C8" w14:textId="77777777" w:rsidR="00E43EE7" w:rsidRPr="00B7686C" w:rsidDel="00863C51" w:rsidRDefault="00E43EE7">
      <w:pPr>
        <w:jc w:val="both"/>
        <w:rPr>
          <w:del w:id="9641" w:author="Oscar Herman Kise" w:date="2017-11-28T17:36:00Z"/>
          <w:lang w:val="en-US"/>
        </w:rPr>
        <w:pPrChange w:id="9642" w:author="Oscar Herman Kise" w:date="2017-11-28T13:50:00Z">
          <w:pPr/>
        </w:pPrChange>
      </w:pPr>
    </w:p>
    <w:p w14:paraId="7AF0D1E0" w14:textId="77777777" w:rsidR="00E43EE7" w:rsidRPr="00B7686C" w:rsidRDefault="00E43EE7">
      <w:pPr>
        <w:jc w:val="both"/>
        <w:rPr>
          <w:lang w:val="en-US"/>
        </w:rPr>
        <w:pPrChange w:id="9643" w:author="Oscar Herman Kise" w:date="2017-11-28T13:50:00Z">
          <w:pPr/>
        </w:pPrChange>
      </w:pPr>
    </w:p>
    <w:p w14:paraId="24FC65FA" w14:textId="1B0605E2" w:rsidR="004049DB" w:rsidRPr="00B7686C" w:rsidRDefault="00CA312B">
      <w:pPr>
        <w:pStyle w:val="Overskrift2"/>
        <w:jc w:val="both"/>
        <w:rPr>
          <w:lang w:val="en-US"/>
        </w:rPr>
        <w:pPrChange w:id="9644" w:author="Oscar Herman Kise" w:date="2017-11-28T13:50:00Z">
          <w:pPr>
            <w:pStyle w:val="Overskrift2"/>
          </w:pPr>
        </w:pPrChange>
      </w:pPr>
      <w:r w:rsidRPr="00B7686C">
        <w:rPr>
          <w:lang w:val="en-US"/>
        </w:rPr>
        <w:t xml:space="preserve"> </w:t>
      </w:r>
      <w:bookmarkStart w:id="9645" w:name="_Toc499047094"/>
      <w:bookmarkStart w:id="9646" w:name="_Toc499129463"/>
      <w:bookmarkStart w:id="9647" w:name="_Toc499197467"/>
      <w:bookmarkStart w:id="9648" w:name="_Toc499231057"/>
      <w:bookmarkStart w:id="9649" w:name="_Toc499394301"/>
      <w:bookmarkStart w:id="9650" w:name="_Toc499485460"/>
      <w:bookmarkStart w:id="9651" w:name="_Toc499485870"/>
      <w:bookmarkStart w:id="9652" w:name="_Toc499485960"/>
      <w:bookmarkStart w:id="9653" w:name="_Toc499500669"/>
      <w:bookmarkStart w:id="9654" w:name="_Toc499567466"/>
      <w:bookmarkStart w:id="9655" w:name="_Toc499568131"/>
      <w:bookmarkStart w:id="9656" w:name="_Toc499584505"/>
      <w:bookmarkStart w:id="9657" w:name="_Toc499584839"/>
      <w:bookmarkStart w:id="9658" w:name="_Toc499631432"/>
      <w:bookmarkStart w:id="9659" w:name="_Toc499646494"/>
      <w:bookmarkStart w:id="9660" w:name="_Toc499654707"/>
      <w:bookmarkStart w:id="9661" w:name="_Toc499722784"/>
      <w:bookmarkStart w:id="9662" w:name="_Toc499733259"/>
      <w:bookmarkStart w:id="9663" w:name="_Toc499737768"/>
      <w:bookmarkStart w:id="9664" w:name="_Toc499750684"/>
      <w:bookmarkStart w:id="9665" w:name="_Toc499754037"/>
      <w:bookmarkStart w:id="9666" w:name="_Toc499757825"/>
      <w:bookmarkStart w:id="9667" w:name="_Toc499757442"/>
      <w:bookmarkStart w:id="9668" w:name="_Toc499806111"/>
      <w:bookmarkStart w:id="9669" w:name="_Toc499829022"/>
      <w:bookmarkStart w:id="9670" w:name="_Toc499829551"/>
      <w:bookmarkStart w:id="9671" w:name="_Toc499835647"/>
      <w:bookmarkStart w:id="9672" w:name="_Toc499843342"/>
      <w:r w:rsidR="006E7A0B" w:rsidRPr="00B7686C">
        <w:rPr>
          <w:lang w:val="en-US"/>
        </w:rPr>
        <w:t>RFID Reader</w:t>
      </w:r>
      <w:bookmarkStart w:id="9673" w:name="_Toc499034261"/>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73"/>
      <w:ins w:id="9674" w:author="Oscar Herman Kise" w:date="2017-11-28T16:35:00Z">
        <w:r w:rsidR="00172C06" w:rsidRPr="00B7686C">
          <w:rPr>
            <w:lang w:val="en-US"/>
          </w:rPr>
          <w:t xml:space="preserve"> (not used)</w:t>
        </w:r>
      </w:ins>
      <w:bookmarkEnd w:id="9660"/>
      <w:bookmarkEnd w:id="9661"/>
      <w:bookmarkEnd w:id="9662"/>
      <w:bookmarkEnd w:id="9663"/>
      <w:bookmarkEnd w:id="9664"/>
      <w:bookmarkEnd w:id="9665"/>
      <w:bookmarkEnd w:id="9666"/>
      <w:bookmarkEnd w:id="9667"/>
      <w:bookmarkEnd w:id="9668"/>
      <w:bookmarkEnd w:id="9669"/>
      <w:bookmarkEnd w:id="9670"/>
      <w:bookmarkEnd w:id="9671"/>
      <w:bookmarkEnd w:id="9672"/>
    </w:p>
    <w:p w14:paraId="656C7367" w14:textId="77777777" w:rsidR="00E43EE7" w:rsidRPr="00B7686C" w:rsidRDefault="00E43EE7">
      <w:pPr>
        <w:pStyle w:val="Brdtekst"/>
        <w:jc w:val="both"/>
        <w:rPr>
          <w:lang w:val="en-US"/>
        </w:rPr>
        <w:pPrChange w:id="9675" w:author="Oscar Herman Kise" w:date="2017-11-28T13:50:00Z">
          <w:pPr>
            <w:pStyle w:val="Brdtekst"/>
          </w:pPr>
        </w:pPrChange>
      </w:pPr>
    </w:p>
    <w:p w14:paraId="5CF13AE5" w14:textId="77777777" w:rsidR="00B97059" w:rsidRPr="00B7686C" w:rsidRDefault="003606CD">
      <w:pPr>
        <w:keepNext/>
        <w:jc w:val="both"/>
        <w:rPr>
          <w:ins w:id="9676" w:author="Oscar Herman Kise" w:date="2017-11-27T18:47:00Z"/>
          <w:lang w:val="en-US"/>
          <w:rPrChange w:id="9677" w:author="Morten Lerstad Solli" w:date="2017-11-29T12:21:00Z">
            <w:rPr>
              <w:ins w:id="9678" w:author="Oscar Herman Kise" w:date="2017-11-27T18:47:00Z"/>
            </w:rPr>
          </w:rPrChange>
        </w:rPr>
        <w:pPrChange w:id="9679" w:author="Oscar Herman Kise" w:date="2017-11-28T13:50:00Z">
          <w:pPr/>
        </w:pPrChange>
      </w:pPr>
      <w:r w:rsidRPr="005A3108">
        <w:rPr>
          <w:noProof/>
          <w:lang w:val="en-US"/>
        </w:rPr>
        <w:drawing>
          <wp:inline distT="0" distB="0" distL="0" distR="0" wp14:anchorId="623A6AE0" wp14:editId="5AD16F3C">
            <wp:extent cx="2753360" cy="2065020"/>
            <wp:effectExtent l="0" t="0" r="889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FID reader.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3360" cy="2065020"/>
                    </a:xfrm>
                    <a:prstGeom prst="rect">
                      <a:avLst/>
                    </a:prstGeom>
                  </pic:spPr>
                </pic:pic>
              </a:graphicData>
            </a:graphic>
          </wp:inline>
        </w:drawing>
      </w:r>
    </w:p>
    <w:p w14:paraId="267F426E" w14:textId="321D43E1" w:rsidR="004049DB" w:rsidRPr="00CD6AE6" w:rsidRDefault="00B97059" w:rsidP="00C9737F">
      <w:pPr>
        <w:pStyle w:val="Bildetekst"/>
        <w:jc w:val="both"/>
        <w:rPr>
          <w:lang w:val="en-US"/>
        </w:rPr>
      </w:pPr>
      <w:bookmarkStart w:id="9680" w:name="_Ref499833775"/>
      <w:ins w:id="9681" w:author="Oscar Herman Kise" w:date="2017-11-27T18:47:00Z">
        <w:r w:rsidRPr="00B7686C">
          <w:rPr>
            <w:lang w:val="en-US"/>
            <w:rPrChange w:id="9682" w:author="Morten Lerstad Solli" w:date="2017-11-29T12:21:00Z">
              <w:rPr/>
            </w:rPrChange>
          </w:rPr>
          <w:t xml:space="preserve">Figure </w:t>
        </w:r>
        <w:r w:rsidRPr="00B7686C">
          <w:rPr>
            <w:lang w:val="en-US"/>
            <w:rPrChange w:id="9683" w:author="Morten Lerstad Solli" w:date="2017-11-29T12:21:00Z">
              <w:rPr/>
            </w:rPrChange>
          </w:rPr>
          <w:fldChar w:fldCharType="begin"/>
        </w:r>
        <w:r w:rsidRPr="00B7686C">
          <w:rPr>
            <w:lang w:val="en-US"/>
            <w:rPrChange w:id="9684" w:author="Morten Lerstad Solli" w:date="2017-11-29T12:21:00Z">
              <w:rPr/>
            </w:rPrChange>
          </w:rPr>
          <w:instrText xml:space="preserve"> SEQ Figure \* ARABIC </w:instrText>
        </w:r>
      </w:ins>
      <w:r w:rsidRPr="00B7686C">
        <w:rPr>
          <w:lang w:val="en-US"/>
          <w:rPrChange w:id="9685" w:author="Morten Lerstad Solli" w:date="2017-11-29T12:21:00Z">
            <w:rPr/>
          </w:rPrChange>
        </w:rPr>
        <w:fldChar w:fldCharType="separate"/>
      </w:r>
      <w:r w:rsidR="00710D49">
        <w:rPr>
          <w:noProof/>
          <w:lang w:val="en-US"/>
        </w:rPr>
        <w:t>13</w:t>
      </w:r>
      <w:ins w:id="9686" w:author="Oscar Herman Kise" w:date="2017-11-27T18:47:00Z">
        <w:r w:rsidRPr="00B7686C">
          <w:rPr>
            <w:lang w:val="en-US"/>
            <w:rPrChange w:id="9687" w:author="Morten Lerstad Solli" w:date="2017-11-29T12:21:00Z">
              <w:rPr/>
            </w:rPrChange>
          </w:rPr>
          <w:fldChar w:fldCharType="end"/>
        </w:r>
        <w:bookmarkEnd w:id="9680"/>
        <w:r w:rsidRPr="00B7686C">
          <w:rPr>
            <w:lang w:val="en-US"/>
            <w:rPrChange w:id="9688" w:author="Morten Lerstad Solli" w:date="2017-11-29T12:21:00Z">
              <w:rPr/>
            </w:rPrChange>
          </w:rPr>
          <w:t xml:space="preserve">: RFID Reader </w:t>
        </w:r>
      </w:ins>
      <w:ins w:id="9689" w:author="Oscar Herman Kise" w:date="2017-11-27T20:24:00Z">
        <w:r w:rsidR="0004769D" w:rsidRPr="005A3108">
          <w:rPr>
            <w:lang w:val="en-US"/>
          </w:rPr>
          <w:fldChar w:fldCharType="begin"/>
        </w:r>
        <w:r w:rsidR="0004769D" w:rsidRPr="00CD6AE6">
          <w:rPr>
            <w:lang w:val="en-US"/>
          </w:rPr>
          <w:instrText xml:space="preserve"> HYPERLINK  \l "_picture_references" </w:instrText>
        </w:r>
        <w:r w:rsidR="0004769D" w:rsidRPr="005A3108">
          <w:rPr>
            <w:lang w:val="en-US"/>
          </w:rPr>
          <w:fldChar w:fldCharType="separate"/>
        </w:r>
        <w:r w:rsidRPr="00B7686C">
          <w:rPr>
            <w:rStyle w:val="Hyperkobling"/>
            <w:lang w:val="en-US"/>
            <w:rPrChange w:id="9690" w:author="Morten Lerstad Solli" w:date="2017-11-29T12:21:00Z">
              <w:rPr/>
            </w:rPrChange>
          </w:rPr>
          <w:t>[11]</w:t>
        </w:r>
        <w:r w:rsidR="0004769D" w:rsidRPr="005A3108">
          <w:rPr>
            <w:lang w:val="en-US"/>
          </w:rPr>
          <w:fldChar w:fldCharType="end"/>
        </w:r>
      </w:ins>
    </w:p>
    <w:p w14:paraId="04422B6D" w14:textId="77777777" w:rsidR="00E43EE7" w:rsidRPr="00B7686C" w:rsidRDefault="00E43EE7">
      <w:pPr>
        <w:jc w:val="both"/>
        <w:rPr>
          <w:lang w:val="en-US"/>
        </w:rPr>
        <w:pPrChange w:id="9691" w:author="Oscar Herman Kise" w:date="2017-11-28T13:50:00Z">
          <w:pPr/>
        </w:pPrChange>
      </w:pPr>
    </w:p>
    <w:p w14:paraId="15942B1D" w14:textId="1CFA0113" w:rsidR="00892FBC" w:rsidRPr="00B7686C" w:rsidRDefault="00892FBC">
      <w:pPr>
        <w:jc w:val="both"/>
        <w:rPr>
          <w:lang w:val="en-US"/>
        </w:rPr>
        <w:pPrChange w:id="9692" w:author="Oscar Herman Kise" w:date="2017-11-28T13:50:00Z">
          <w:pPr/>
        </w:pPrChange>
      </w:pPr>
      <w:r w:rsidRPr="00B7686C">
        <w:rPr>
          <w:lang w:val="en-US"/>
        </w:rPr>
        <w:t>The RFID</w:t>
      </w:r>
      <w:ins w:id="9693" w:author="Oscar Herman Kise" w:date="2017-11-28T17:39:00Z">
        <w:r w:rsidR="00B32F13">
          <w:rPr>
            <w:lang w:val="en-US"/>
          </w:rPr>
          <w:t xml:space="preserve"> (</w:t>
        </w:r>
      </w:ins>
      <w:ins w:id="9694" w:author="Oscar Herman Kise" w:date="2017-11-30T19:34:00Z">
        <w:r w:rsidR="00B32F13">
          <w:rPr>
            <w:lang w:val="en-US"/>
          </w:rPr>
          <w:fldChar w:fldCharType="begin"/>
        </w:r>
        <w:r w:rsidR="00B32F13">
          <w:rPr>
            <w:lang w:val="en-US"/>
          </w:rPr>
          <w:instrText xml:space="preserve"> REF _Ref499833775 \h </w:instrText>
        </w:r>
      </w:ins>
      <w:r w:rsidR="00B32F13">
        <w:rPr>
          <w:lang w:val="en-US"/>
        </w:rPr>
      </w:r>
      <w:r w:rsidR="00B32F13">
        <w:rPr>
          <w:lang w:val="en-US"/>
        </w:rPr>
        <w:fldChar w:fldCharType="separate"/>
      </w:r>
      <w:ins w:id="9695" w:author="Oscar Herman Kise" w:date="2017-11-30T22:19:00Z">
        <w:r w:rsidR="00710D49" w:rsidRPr="00B7686C">
          <w:rPr>
            <w:lang w:val="en-US"/>
            <w:rPrChange w:id="9696" w:author="Morten Lerstad Solli" w:date="2017-11-29T12:21:00Z">
              <w:rPr/>
            </w:rPrChange>
          </w:rPr>
          <w:t xml:space="preserve">Figure </w:t>
        </w:r>
        <w:r w:rsidR="00710D49">
          <w:rPr>
            <w:noProof/>
            <w:lang w:val="en-US"/>
          </w:rPr>
          <w:t>13</w:t>
        </w:r>
      </w:ins>
      <w:ins w:id="9697" w:author="Oscar Herman Kise" w:date="2017-11-30T19:34:00Z">
        <w:r w:rsidR="00B32F13">
          <w:rPr>
            <w:lang w:val="en-US"/>
          </w:rPr>
          <w:fldChar w:fldCharType="end"/>
        </w:r>
      </w:ins>
      <w:ins w:id="9698" w:author="Oscar Herman Kise" w:date="2017-11-28T17:39:00Z">
        <w:r w:rsidR="00576853" w:rsidRPr="00B7686C">
          <w:rPr>
            <w:lang w:val="en-US"/>
          </w:rPr>
          <w:t>)</w:t>
        </w:r>
      </w:ins>
      <w:r w:rsidRPr="00B7686C">
        <w:rPr>
          <w:lang w:val="en-US"/>
        </w:rPr>
        <w:t xml:space="preserve"> reader operates at the frequency level 125</w:t>
      </w:r>
      <w:r w:rsidR="005428F1" w:rsidRPr="00B7686C">
        <w:rPr>
          <w:lang w:val="en-US"/>
        </w:rPr>
        <w:t xml:space="preserve"> k</w:t>
      </w:r>
      <w:r w:rsidRPr="00B7686C">
        <w:rPr>
          <w:lang w:val="en-US"/>
        </w:rPr>
        <w:t xml:space="preserve">Hz and </w:t>
      </w:r>
      <w:ins w:id="9699" w:author="Oscar Herman Kise" w:date="2017-11-28T17:42:00Z">
        <w:r w:rsidR="00EC099D" w:rsidRPr="00B7686C">
          <w:rPr>
            <w:lang w:val="en-US"/>
          </w:rPr>
          <w:t>the operating voltage is</w:t>
        </w:r>
        <w:r w:rsidR="00CE335B" w:rsidRPr="00B7686C">
          <w:rPr>
            <w:lang w:val="en-US"/>
          </w:rPr>
          <w:t xml:space="preserve"> </w:t>
        </w:r>
      </w:ins>
      <w:del w:id="9700" w:author="Oscar Herman Kise" w:date="2017-11-28T17:42:00Z">
        <w:r w:rsidRPr="00B7686C" w:rsidDel="00CE335B">
          <w:rPr>
            <w:lang w:val="en-US"/>
          </w:rPr>
          <w:delText xml:space="preserve">needs to be supplied a voltage </w:delText>
        </w:r>
      </w:del>
      <w:r w:rsidRPr="00B7686C">
        <w:rPr>
          <w:lang w:val="en-US"/>
        </w:rPr>
        <w:t>from 4.75V to 5.25V. It has a reading sensitivity at maximum 7cm distance from the</w:t>
      </w:r>
      <w:ins w:id="9701" w:author="Oscar Herman Kise" w:date="2017-11-28T17:43:00Z">
        <w:r w:rsidR="00CE335B" w:rsidRPr="00B7686C">
          <w:rPr>
            <w:lang w:val="en-US"/>
          </w:rPr>
          <w:t xml:space="preserve"> RFID</w:t>
        </w:r>
      </w:ins>
      <w:r w:rsidRPr="00B7686C">
        <w:rPr>
          <w:lang w:val="en-US"/>
        </w:rPr>
        <w:t xml:space="preserve"> tag. The available output formats are Uart or Wiegand. </w:t>
      </w:r>
      <w:sdt>
        <w:sdtPr>
          <w:rPr>
            <w:lang w:val="en-US"/>
          </w:rPr>
          <w:id w:val="-485249093"/>
          <w:citation/>
        </w:sdtPr>
        <w:sdtContent>
          <w:r w:rsidR="006176A2" w:rsidRPr="00CD6AE6">
            <w:rPr>
              <w:lang w:val="en-US"/>
            </w:rPr>
            <w:fldChar w:fldCharType="begin"/>
          </w:r>
          <w:r w:rsidR="006176A2" w:rsidRPr="00B7686C">
            <w:rPr>
              <w:lang w:val="en-US"/>
            </w:rPr>
            <w:instrText xml:space="preserve"> CITATION See17 \l 1044 </w:instrText>
          </w:r>
          <w:r w:rsidR="006176A2" w:rsidRPr="00CD6AE6">
            <w:rPr>
              <w:lang w:val="en-US"/>
            </w:rPr>
            <w:fldChar w:fldCharType="separate"/>
          </w:r>
          <w:r w:rsidR="009C609D">
            <w:rPr>
              <w:noProof/>
              <w:lang w:val="en-US"/>
            </w:rPr>
            <w:t>(Seeedstudio u.d.)</w:t>
          </w:r>
          <w:r w:rsidR="006176A2" w:rsidRPr="00CD6AE6">
            <w:rPr>
              <w:lang w:val="en-US"/>
            </w:rPr>
            <w:fldChar w:fldCharType="end"/>
          </w:r>
        </w:sdtContent>
      </w:sdt>
    </w:p>
    <w:p w14:paraId="7037D8E6" w14:textId="77777777" w:rsidR="004049DB" w:rsidRPr="00B7686C" w:rsidRDefault="004049DB">
      <w:pPr>
        <w:jc w:val="both"/>
        <w:rPr>
          <w:lang w:val="en-US"/>
        </w:rPr>
        <w:pPrChange w:id="9702" w:author="Oscar Herman Kise" w:date="2017-11-28T13:50:00Z">
          <w:pPr/>
        </w:pPrChange>
      </w:pPr>
    </w:p>
    <w:p w14:paraId="2BCED328" w14:textId="77777777" w:rsidR="00E43EE7" w:rsidRPr="00B7686C" w:rsidRDefault="00E43EE7">
      <w:pPr>
        <w:jc w:val="both"/>
        <w:rPr>
          <w:ins w:id="9703" w:author="Oscar Herman Kise" w:date="2017-11-28T17:39:00Z"/>
          <w:lang w:val="en-US"/>
        </w:rPr>
        <w:pPrChange w:id="9704" w:author="Oscar Herman Kise" w:date="2017-11-28T13:50:00Z">
          <w:pPr/>
        </w:pPrChange>
      </w:pPr>
    </w:p>
    <w:p w14:paraId="6D2EA982" w14:textId="77777777" w:rsidR="00576853" w:rsidRPr="00B7686C" w:rsidRDefault="00576853">
      <w:pPr>
        <w:jc w:val="both"/>
        <w:rPr>
          <w:ins w:id="9705" w:author="Oscar Herman Kise" w:date="2017-11-28T17:39:00Z"/>
          <w:lang w:val="en-US"/>
        </w:rPr>
        <w:pPrChange w:id="9706" w:author="Oscar Herman Kise" w:date="2017-11-28T13:50:00Z">
          <w:pPr/>
        </w:pPrChange>
      </w:pPr>
    </w:p>
    <w:p w14:paraId="7CE4BB0F" w14:textId="77777777" w:rsidR="00576853" w:rsidRPr="00B7686C" w:rsidRDefault="00576853">
      <w:pPr>
        <w:jc w:val="both"/>
        <w:rPr>
          <w:ins w:id="9707" w:author="Oscar Herman Kise" w:date="2017-11-28T17:39:00Z"/>
          <w:lang w:val="en-US"/>
        </w:rPr>
        <w:pPrChange w:id="9708" w:author="Oscar Herman Kise" w:date="2017-11-28T13:50:00Z">
          <w:pPr/>
        </w:pPrChange>
      </w:pPr>
    </w:p>
    <w:p w14:paraId="4297C450" w14:textId="77777777" w:rsidR="00576853" w:rsidRPr="00B7686C" w:rsidRDefault="00576853">
      <w:pPr>
        <w:jc w:val="both"/>
        <w:rPr>
          <w:ins w:id="9709" w:author="Oscar Herman Kise" w:date="2017-11-28T17:43:00Z"/>
          <w:lang w:val="en-US"/>
        </w:rPr>
        <w:pPrChange w:id="9710" w:author="Oscar Herman Kise" w:date="2017-11-28T13:50:00Z">
          <w:pPr/>
        </w:pPrChange>
      </w:pPr>
    </w:p>
    <w:p w14:paraId="25ACEFAC" w14:textId="77777777" w:rsidR="006B1E29" w:rsidRPr="00B7686C" w:rsidRDefault="006B1E29">
      <w:pPr>
        <w:jc w:val="both"/>
        <w:rPr>
          <w:ins w:id="9711" w:author="Oscar Herman Kise" w:date="2017-11-28T17:39:00Z"/>
          <w:lang w:val="en-US"/>
        </w:rPr>
        <w:pPrChange w:id="9712" w:author="Oscar Herman Kise" w:date="2017-11-28T13:50:00Z">
          <w:pPr/>
        </w:pPrChange>
      </w:pPr>
    </w:p>
    <w:p w14:paraId="000496A4" w14:textId="77777777" w:rsidR="00576853" w:rsidRPr="00B7686C" w:rsidRDefault="00576853">
      <w:pPr>
        <w:jc w:val="both"/>
        <w:rPr>
          <w:lang w:val="en-US"/>
        </w:rPr>
        <w:pPrChange w:id="9713" w:author="Oscar Herman Kise" w:date="2017-11-28T13:50:00Z">
          <w:pPr/>
        </w:pPrChange>
      </w:pPr>
    </w:p>
    <w:p w14:paraId="06559F93" w14:textId="092BFEB0" w:rsidR="004049DB" w:rsidRPr="00B7686C" w:rsidRDefault="00CA312B">
      <w:pPr>
        <w:pStyle w:val="Overskrift2"/>
        <w:jc w:val="both"/>
        <w:rPr>
          <w:lang w:val="en-US"/>
        </w:rPr>
        <w:pPrChange w:id="9714" w:author="Oscar Herman Kise" w:date="2017-11-28T13:50:00Z">
          <w:pPr>
            <w:pStyle w:val="Overskrift2"/>
          </w:pPr>
        </w:pPrChange>
      </w:pPr>
      <w:r w:rsidRPr="00B7686C">
        <w:rPr>
          <w:lang w:val="en-US"/>
        </w:rPr>
        <w:lastRenderedPageBreak/>
        <w:t xml:space="preserve"> </w:t>
      </w:r>
      <w:bookmarkStart w:id="9715" w:name="_Toc499047095"/>
      <w:bookmarkStart w:id="9716" w:name="_Toc499129464"/>
      <w:bookmarkStart w:id="9717" w:name="_Toc499197468"/>
      <w:bookmarkStart w:id="9718" w:name="_Toc499231058"/>
      <w:bookmarkStart w:id="9719" w:name="_Toc499394302"/>
      <w:bookmarkStart w:id="9720" w:name="_Toc499485461"/>
      <w:bookmarkStart w:id="9721" w:name="_Toc499485871"/>
      <w:bookmarkStart w:id="9722" w:name="_Toc499485961"/>
      <w:bookmarkStart w:id="9723" w:name="_Toc499500670"/>
      <w:bookmarkStart w:id="9724" w:name="_Toc499567467"/>
      <w:bookmarkStart w:id="9725" w:name="_Toc499568132"/>
      <w:bookmarkStart w:id="9726" w:name="_Toc499584506"/>
      <w:bookmarkStart w:id="9727" w:name="_Toc499584840"/>
      <w:bookmarkStart w:id="9728" w:name="_Toc499631433"/>
      <w:bookmarkStart w:id="9729" w:name="_Toc499646495"/>
      <w:bookmarkStart w:id="9730" w:name="_Toc499654708"/>
      <w:bookmarkStart w:id="9731" w:name="_Toc499722785"/>
      <w:bookmarkStart w:id="9732" w:name="_Toc499733260"/>
      <w:bookmarkStart w:id="9733" w:name="_Toc499737769"/>
      <w:bookmarkStart w:id="9734" w:name="_Toc499750685"/>
      <w:bookmarkStart w:id="9735" w:name="_Toc499754038"/>
      <w:bookmarkStart w:id="9736" w:name="_Toc499757826"/>
      <w:bookmarkStart w:id="9737" w:name="_Toc499757443"/>
      <w:bookmarkStart w:id="9738" w:name="_Toc499806112"/>
      <w:bookmarkStart w:id="9739" w:name="_Toc499829023"/>
      <w:bookmarkStart w:id="9740" w:name="_Toc499829558"/>
      <w:bookmarkStart w:id="9741" w:name="_Toc499835648"/>
      <w:bookmarkStart w:id="9742" w:name="_Toc499843343"/>
      <w:r w:rsidRPr="00B7686C">
        <w:rPr>
          <w:lang w:val="en-US"/>
        </w:rPr>
        <w:t>RFID tag</w:t>
      </w:r>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ins w:id="9743" w:author="Oscar Herman Kise" w:date="2017-11-28T17:39:00Z">
        <w:r w:rsidR="00576853" w:rsidRPr="00B7686C">
          <w:rPr>
            <w:lang w:val="en-US"/>
          </w:rPr>
          <w:t xml:space="preserve"> (not used)</w:t>
        </w:r>
      </w:ins>
      <w:bookmarkEnd w:id="9730"/>
      <w:bookmarkEnd w:id="9731"/>
      <w:bookmarkEnd w:id="9732"/>
      <w:bookmarkEnd w:id="9733"/>
      <w:bookmarkEnd w:id="9734"/>
      <w:bookmarkEnd w:id="9735"/>
      <w:bookmarkEnd w:id="9736"/>
      <w:bookmarkEnd w:id="9737"/>
      <w:bookmarkEnd w:id="9738"/>
      <w:bookmarkEnd w:id="9739"/>
      <w:bookmarkEnd w:id="9740"/>
      <w:bookmarkEnd w:id="9741"/>
      <w:bookmarkEnd w:id="9742"/>
    </w:p>
    <w:p w14:paraId="4205CD52" w14:textId="77777777" w:rsidR="00E43EE7" w:rsidRPr="00B7686C" w:rsidRDefault="00E43EE7">
      <w:pPr>
        <w:pStyle w:val="Brdtekst"/>
        <w:jc w:val="both"/>
        <w:rPr>
          <w:lang w:val="en-US"/>
        </w:rPr>
        <w:pPrChange w:id="9744" w:author="Oscar Herman Kise" w:date="2017-11-28T13:50:00Z">
          <w:pPr>
            <w:pStyle w:val="Brdtekst"/>
          </w:pPr>
        </w:pPrChange>
      </w:pPr>
    </w:p>
    <w:p w14:paraId="2ACB3250" w14:textId="77777777" w:rsidR="00B97059" w:rsidRPr="00B7686C" w:rsidRDefault="003606CD">
      <w:pPr>
        <w:keepNext/>
        <w:jc w:val="both"/>
        <w:rPr>
          <w:ins w:id="9745" w:author="Oscar Herman Kise" w:date="2017-11-27T18:48:00Z"/>
          <w:lang w:val="en-US"/>
          <w:rPrChange w:id="9746" w:author="Morten Lerstad Solli" w:date="2017-11-29T12:21:00Z">
            <w:rPr>
              <w:ins w:id="9747" w:author="Oscar Herman Kise" w:date="2017-11-27T18:48:00Z"/>
            </w:rPr>
          </w:rPrChange>
        </w:rPr>
        <w:pPrChange w:id="9748" w:author="Oscar Herman Kise" w:date="2017-11-28T13:50:00Z">
          <w:pPr/>
        </w:pPrChange>
      </w:pPr>
      <w:r w:rsidRPr="005A3108">
        <w:rPr>
          <w:noProof/>
          <w:lang w:val="en-US"/>
        </w:rPr>
        <w:drawing>
          <wp:inline distT="0" distB="0" distL="0" distR="0" wp14:anchorId="576C689D" wp14:editId="64317055">
            <wp:extent cx="1851660" cy="1518028"/>
            <wp:effectExtent l="0" t="0" r="0" b="635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FID tag.jpg"/>
                    <pic:cNvPicPr/>
                  </pic:nvPicPr>
                  <pic:blipFill>
                    <a:blip r:embed="rId25">
                      <a:extLst>
                        <a:ext uri="{28A0092B-C50C-407E-A947-70E740481C1C}">
                          <a14:useLocalDpi xmlns:a14="http://schemas.microsoft.com/office/drawing/2010/main" val="0"/>
                        </a:ext>
                      </a:extLst>
                    </a:blip>
                    <a:stretch>
                      <a:fillRect/>
                    </a:stretch>
                  </pic:blipFill>
                  <pic:spPr>
                    <a:xfrm>
                      <a:off x="0" y="0"/>
                      <a:ext cx="1855076" cy="1520829"/>
                    </a:xfrm>
                    <a:prstGeom prst="rect">
                      <a:avLst/>
                    </a:prstGeom>
                  </pic:spPr>
                </pic:pic>
              </a:graphicData>
            </a:graphic>
          </wp:inline>
        </w:drawing>
      </w:r>
    </w:p>
    <w:p w14:paraId="63EE6285" w14:textId="7BB10AE7" w:rsidR="004049DB" w:rsidRPr="00CD6AE6" w:rsidRDefault="00B97059" w:rsidP="00C9737F">
      <w:pPr>
        <w:pStyle w:val="Bildetekst"/>
        <w:jc w:val="both"/>
        <w:rPr>
          <w:lang w:val="en-US"/>
        </w:rPr>
      </w:pPr>
      <w:bookmarkStart w:id="9749" w:name="_Ref499833790"/>
      <w:ins w:id="9750" w:author="Oscar Herman Kise" w:date="2017-11-27T18:48:00Z">
        <w:r w:rsidRPr="00B7686C">
          <w:rPr>
            <w:lang w:val="en-US"/>
            <w:rPrChange w:id="9751" w:author="Morten Lerstad Solli" w:date="2017-11-29T12:21:00Z">
              <w:rPr/>
            </w:rPrChange>
          </w:rPr>
          <w:t xml:space="preserve">Figure </w:t>
        </w:r>
        <w:r w:rsidRPr="00B7686C">
          <w:rPr>
            <w:lang w:val="en-US"/>
            <w:rPrChange w:id="9752" w:author="Morten Lerstad Solli" w:date="2017-11-29T12:21:00Z">
              <w:rPr/>
            </w:rPrChange>
          </w:rPr>
          <w:fldChar w:fldCharType="begin"/>
        </w:r>
        <w:r w:rsidRPr="00B7686C">
          <w:rPr>
            <w:lang w:val="en-US"/>
            <w:rPrChange w:id="9753" w:author="Morten Lerstad Solli" w:date="2017-11-29T12:21:00Z">
              <w:rPr/>
            </w:rPrChange>
          </w:rPr>
          <w:instrText xml:space="preserve"> SEQ Figure \* ARABIC </w:instrText>
        </w:r>
      </w:ins>
      <w:r w:rsidRPr="00B7686C">
        <w:rPr>
          <w:lang w:val="en-US"/>
          <w:rPrChange w:id="9754" w:author="Morten Lerstad Solli" w:date="2017-11-29T12:21:00Z">
            <w:rPr/>
          </w:rPrChange>
        </w:rPr>
        <w:fldChar w:fldCharType="separate"/>
      </w:r>
      <w:r w:rsidR="00710D49">
        <w:rPr>
          <w:noProof/>
          <w:lang w:val="en-US"/>
        </w:rPr>
        <w:t>14</w:t>
      </w:r>
      <w:ins w:id="9755" w:author="Oscar Herman Kise" w:date="2017-11-27T18:48:00Z">
        <w:r w:rsidRPr="00B7686C">
          <w:rPr>
            <w:lang w:val="en-US"/>
            <w:rPrChange w:id="9756" w:author="Morten Lerstad Solli" w:date="2017-11-29T12:21:00Z">
              <w:rPr/>
            </w:rPrChange>
          </w:rPr>
          <w:fldChar w:fldCharType="end"/>
        </w:r>
        <w:bookmarkEnd w:id="9749"/>
        <w:r w:rsidRPr="00B7686C">
          <w:rPr>
            <w:lang w:val="en-US"/>
            <w:rPrChange w:id="9757" w:author="Morten Lerstad Solli" w:date="2017-11-29T12:21:00Z">
              <w:rPr/>
            </w:rPrChange>
          </w:rPr>
          <w:t xml:space="preserve"> RFID tag </w:t>
        </w:r>
      </w:ins>
      <w:ins w:id="9758" w:author="Oscar Herman Kise" w:date="2017-11-27T20:25:00Z">
        <w:r w:rsidR="0004769D" w:rsidRPr="005A3108">
          <w:rPr>
            <w:lang w:val="en-US"/>
          </w:rPr>
          <w:fldChar w:fldCharType="begin"/>
        </w:r>
        <w:r w:rsidR="0004769D" w:rsidRPr="00CD6AE6">
          <w:rPr>
            <w:lang w:val="en-US"/>
          </w:rPr>
          <w:instrText xml:space="preserve"> HYPERLINK  \l "_picture_references" </w:instrText>
        </w:r>
        <w:r w:rsidR="0004769D" w:rsidRPr="005A3108">
          <w:rPr>
            <w:lang w:val="en-US"/>
          </w:rPr>
          <w:fldChar w:fldCharType="separate"/>
        </w:r>
        <w:r w:rsidRPr="00B7686C">
          <w:rPr>
            <w:rStyle w:val="Hyperkobling"/>
            <w:lang w:val="en-US"/>
            <w:rPrChange w:id="9759" w:author="Morten Lerstad Solli" w:date="2017-11-29T12:21:00Z">
              <w:rPr/>
            </w:rPrChange>
          </w:rPr>
          <w:t>[12]</w:t>
        </w:r>
        <w:r w:rsidR="0004769D" w:rsidRPr="005A3108">
          <w:rPr>
            <w:lang w:val="en-US"/>
          </w:rPr>
          <w:fldChar w:fldCharType="end"/>
        </w:r>
      </w:ins>
    </w:p>
    <w:p w14:paraId="407E7600" w14:textId="77777777" w:rsidR="00E43EE7" w:rsidRPr="00B7686C" w:rsidRDefault="00E43EE7">
      <w:pPr>
        <w:jc w:val="both"/>
        <w:rPr>
          <w:lang w:val="en-US"/>
        </w:rPr>
        <w:pPrChange w:id="9760" w:author="Oscar Herman Kise" w:date="2017-11-28T13:50:00Z">
          <w:pPr/>
        </w:pPrChange>
      </w:pPr>
    </w:p>
    <w:p w14:paraId="23CEFDB0" w14:textId="35B423D9" w:rsidR="003606CD" w:rsidRPr="00B7686C" w:rsidRDefault="003606CD">
      <w:pPr>
        <w:jc w:val="both"/>
        <w:rPr>
          <w:lang w:val="en-US"/>
        </w:rPr>
        <w:pPrChange w:id="9761" w:author="Oscar Herman Kise" w:date="2017-11-28T13:50:00Z">
          <w:pPr/>
        </w:pPrChange>
      </w:pPr>
    </w:p>
    <w:p w14:paraId="10A88599" w14:textId="2AB3D57D" w:rsidR="003606CD" w:rsidRPr="00B7686C" w:rsidRDefault="005428F1">
      <w:pPr>
        <w:jc w:val="both"/>
        <w:rPr>
          <w:lang w:val="en-US"/>
        </w:rPr>
        <w:pPrChange w:id="9762" w:author="Oscar Herman Kise" w:date="2017-11-28T13:50:00Z">
          <w:pPr/>
        </w:pPrChange>
      </w:pPr>
      <w:r w:rsidRPr="00B7686C">
        <w:rPr>
          <w:lang w:val="en-US"/>
        </w:rPr>
        <w:t>The RFID tag</w:t>
      </w:r>
      <w:ins w:id="9763" w:author="Oscar Herman Kise" w:date="2017-11-28T17:44:00Z">
        <w:r w:rsidR="00B32F13">
          <w:rPr>
            <w:lang w:val="en-US"/>
          </w:rPr>
          <w:t xml:space="preserve"> (</w:t>
        </w:r>
      </w:ins>
      <w:ins w:id="9764" w:author="Oscar Herman Kise" w:date="2017-11-30T19:34:00Z">
        <w:r w:rsidR="00B32F13">
          <w:rPr>
            <w:lang w:val="en-US"/>
          </w:rPr>
          <w:fldChar w:fldCharType="begin"/>
        </w:r>
        <w:r w:rsidR="00B32F13">
          <w:rPr>
            <w:lang w:val="en-US"/>
          </w:rPr>
          <w:instrText xml:space="preserve"> REF _Ref499833790 \h </w:instrText>
        </w:r>
      </w:ins>
      <w:r w:rsidR="00B32F13">
        <w:rPr>
          <w:lang w:val="en-US"/>
        </w:rPr>
      </w:r>
      <w:r w:rsidR="00B32F13">
        <w:rPr>
          <w:lang w:val="en-US"/>
        </w:rPr>
        <w:fldChar w:fldCharType="separate"/>
      </w:r>
      <w:ins w:id="9765" w:author="Oscar Herman Kise" w:date="2017-11-30T22:19:00Z">
        <w:r w:rsidR="00710D49" w:rsidRPr="00B7686C">
          <w:rPr>
            <w:lang w:val="en-US"/>
            <w:rPrChange w:id="9766" w:author="Morten Lerstad Solli" w:date="2017-11-29T12:21:00Z">
              <w:rPr/>
            </w:rPrChange>
          </w:rPr>
          <w:t xml:space="preserve">Figure </w:t>
        </w:r>
        <w:r w:rsidR="00710D49">
          <w:rPr>
            <w:noProof/>
            <w:lang w:val="en-US"/>
          </w:rPr>
          <w:t>14</w:t>
        </w:r>
      </w:ins>
      <w:ins w:id="9767" w:author="Oscar Herman Kise" w:date="2017-11-30T19:34:00Z">
        <w:r w:rsidR="00B32F13">
          <w:rPr>
            <w:lang w:val="en-US"/>
          </w:rPr>
          <w:fldChar w:fldCharType="end"/>
        </w:r>
      </w:ins>
      <w:ins w:id="9768" w:author="Oscar Herman Kise" w:date="2017-11-28T17:44:00Z">
        <w:r w:rsidR="00981D92" w:rsidRPr="00B7686C">
          <w:rPr>
            <w:lang w:val="en-US"/>
          </w:rPr>
          <w:t>)</w:t>
        </w:r>
      </w:ins>
      <w:r w:rsidRPr="00B7686C">
        <w:rPr>
          <w:lang w:val="en-US"/>
        </w:rPr>
        <w:t xml:space="preserve"> is operating</w:t>
      </w:r>
      <w:ins w:id="9769" w:author="Oscar Herman Kise" w:date="2017-11-28T17:45:00Z">
        <w:r w:rsidR="00A951E6" w:rsidRPr="00B7686C">
          <w:rPr>
            <w:lang w:val="en-US"/>
          </w:rPr>
          <w:t xml:space="preserve"> at</w:t>
        </w:r>
      </w:ins>
      <w:r w:rsidRPr="00B7686C">
        <w:rPr>
          <w:lang w:val="en-US"/>
        </w:rPr>
        <w:t xml:space="preserve"> 125 kHz ± 6kHz </w:t>
      </w:r>
      <w:ins w:id="9770" w:author="Oscar Herman Kise" w:date="2017-11-28T17:45:00Z">
        <w:r w:rsidR="00A951E6" w:rsidRPr="00B7686C">
          <w:rPr>
            <w:lang w:val="en-US"/>
          </w:rPr>
          <w:t>in</w:t>
        </w:r>
      </w:ins>
      <w:del w:id="9771" w:author="Oscar Herman Kise" w:date="2017-11-28T17:45:00Z">
        <w:r w:rsidRPr="00B7686C" w:rsidDel="00A951E6">
          <w:rPr>
            <w:lang w:val="en-US"/>
          </w:rPr>
          <w:delText>at</w:delText>
        </w:r>
      </w:del>
      <w:r w:rsidRPr="00B7686C">
        <w:rPr>
          <w:lang w:val="en-US"/>
        </w:rPr>
        <w:t xml:space="preserve"> room temperature.</w:t>
      </w:r>
      <w:ins w:id="9772" w:author="Oscar Herman Kise" w:date="2017-11-28T17:45:00Z">
        <w:r w:rsidR="00A951E6" w:rsidRPr="00B7686C">
          <w:rPr>
            <w:lang w:val="en-US"/>
          </w:rPr>
          <w:t xml:space="preserve"> The</w:t>
        </w:r>
      </w:ins>
      <w:r w:rsidRPr="00B7686C">
        <w:rPr>
          <w:lang w:val="en-US"/>
        </w:rPr>
        <w:t xml:space="preserve"> </w:t>
      </w:r>
      <w:ins w:id="9773" w:author="Oscar Herman Kise" w:date="2017-11-28T17:45:00Z">
        <w:r w:rsidR="00A951E6" w:rsidRPr="00B7686C">
          <w:rPr>
            <w:lang w:val="en-US"/>
          </w:rPr>
          <w:t>d</w:t>
        </w:r>
      </w:ins>
      <w:del w:id="9774" w:author="Oscar Herman Kise" w:date="2017-11-28T17:45:00Z">
        <w:r w:rsidRPr="00B7686C" w:rsidDel="00A951E6">
          <w:rPr>
            <w:lang w:val="en-US"/>
          </w:rPr>
          <w:delText>D</w:delText>
        </w:r>
      </w:del>
      <w:r w:rsidRPr="00B7686C">
        <w:rPr>
          <w:lang w:val="en-US"/>
        </w:rPr>
        <w:t xml:space="preserve">iameter of the disk is 20mm ± 0.5mm and the height is 0.6mm ± 0.2mm. </w:t>
      </w:r>
      <w:r w:rsidR="006176A2" w:rsidRPr="00B7686C">
        <w:rPr>
          <w:lang w:val="en-US"/>
        </w:rPr>
        <w:t>The tag</w:t>
      </w:r>
      <w:r w:rsidRPr="00B7686C">
        <w:rPr>
          <w:lang w:val="en-US"/>
        </w:rPr>
        <w:t xml:space="preserve"> </w:t>
      </w:r>
      <w:r w:rsidR="006176A2" w:rsidRPr="00B7686C">
        <w:rPr>
          <w:lang w:val="en-US"/>
        </w:rPr>
        <w:t xml:space="preserve">holds a unique 64-bit number to be read by a RFID reader and the communication protocol is EM4100. The communication protocol and frequency must match with the RFID reader. </w:t>
      </w:r>
      <w:sdt>
        <w:sdtPr>
          <w:rPr>
            <w:lang w:val="en-US"/>
          </w:rPr>
          <w:id w:val="230436985"/>
          <w:citation/>
        </w:sdtPr>
        <w:sdtContent>
          <w:r w:rsidR="006176A2" w:rsidRPr="00CD6AE6">
            <w:rPr>
              <w:lang w:val="en-US"/>
            </w:rPr>
            <w:fldChar w:fldCharType="begin"/>
          </w:r>
          <w:r w:rsidR="006176A2" w:rsidRPr="00B7686C">
            <w:rPr>
              <w:lang w:val="en-US"/>
            </w:rPr>
            <w:instrText xml:space="preserve"> CITATION RSC17 \l 1044 </w:instrText>
          </w:r>
          <w:r w:rsidR="006176A2" w:rsidRPr="00CD6AE6">
            <w:rPr>
              <w:lang w:val="en-US"/>
            </w:rPr>
            <w:fldChar w:fldCharType="separate"/>
          </w:r>
          <w:r w:rsidR="009C609D">
            <w:rPr>
              <w:noProof/>
              <w:lang w:val="en-US"/>
            </w:rPr>
            <w:t>(RS Components u.d.)</w:t>
          </w:r>
          <w:r w:rsidR="006176A2" w:rsidRPr="00CD6AE6">
            <w:rPr>
              <w:lang w:val="en-US"/>
            </w:rPr>
            <w:fldChar w:fldCharType="end"/>
          </w:r>
        </w:sdtContent>
      </w:sdt>
    </w:p>
    <w:p w14:paraId="0AB08370" w14:textId="381CD4C3" w:rsidR="003606CD" w:rsidRPr="00B7686C" w:rsidRDefault="003606CD">
      <w:pPr>
        <w:jc w:val="both"/>
        <w:rPr>
          <w:lang w:val="en-US"/>
        </w:rPr>
        <w:pPrChange w:id="9775" w:author="Oscar Herman Kise" w:date="2017-11-28T13:50:00Z">
          <w:pPr/>
        </w:pPrChange>
      </w:pPr>
    </w:p>
    <w:p w14:paraId="451B0C1D" w14:textId="77777777" w:rsidR="004049DB" w:rsidRPr="00B7686C" w:rsidRDefault="004049DB">
      <w:pPr>
        <w:jc w:val="both"/>
        <w:rPr>
          <w:lang w:val="en-US"/>
        </w:rPr>
        <w:pPrChange w:id="9776" w:author="Oscar Herman Kise" w:date="2017-11-28T13:50:00Z">
          <w:pPr/>
        </w:pPrChange>
      </w:pPr>
    </w:p>
    <w:p w14:paraId="4D05C09F" w14:textId="77777777" w:rsidR="00E43EE7" w:rsidRPr="00B7686C" w:rsidDel="00A951E6" w:rsidRDefault="00E43EE7">
      <w:pPr>
        <w:jc w:val="both"/>
        <w:rPr>
          <w:del w:id="9777" w:author="Oscar Herman Kise" w:date="2017-11-28T17:45:00Z"/>
          <w:lang w:val="en-US"/>
        </w:rPr>
        <w:pPrChange w:id="9778" w:author="Oscar Herman Kise" w:date="2017-11-28T13:50:00Z">
          <w:pPr/>
        </w:pPrChange>
      </w:pPr>
    </w:p>
    <w:p w14:paraId="1ED7ABFA" w14:textId="77777777" w:rsidR="00E43EE7" w:rsidRPr="00B7686C" w:rsidDel="00A951E6" w:rsidRDefault="00E43EE7">
      <w:pPr>
        <w:jc w:val="both"/>
        <w:rPr>
          <w:del w:id="9779" w:author="Oscar Herman Kise" w:date="2017-11-28T17:45:00Z"/>
          <w:lang w:val="en-US"/>
        </w:rPr>
        <w:pPrChange w:id="9780" w:author="Oscar Herman Kise" w:date="2017-11-28T13:50:00Z">
          <w:pPr/>
        </w:pPrChange>
      </w:pPr>
    </w:p>
    <w:p w14:paraId="13AB03A2" w14:textId="77777777" w:rsidR="00E43EE7" w:rsidRPr="00B7686C" w:rsidRDefault="00E43EE7">
      <w:pPr>
        <w:jc w:val="both"/>
        <w:rPr>
          <w:lang w:val="en-US"/>
        </w:rPr>
        <w:pPrChange w:id="9781" w:author="Oscar Herman Kise" w:date="2017-11-28T13:50:00Z">
          <w:pPr/>
        </w:pPrChange>
      </w:pPr>
    </w:p>
    <w:p w14:paraId="072EB376" w14:textId="12779284" w:rsidR="00CA312B" w:rsidRPr="00B7686C" w:rsidRDefault="000B354D">
      <w:pPr>
        <w:pStyle w:val="Overskrift2"/>
        <w:jc w:val="both"/>
        <w:rPr>
          <w:lang w:val="en-US"/>
        </w:rPr>
        <w:pPrChange w:id="9782" w:author="Oscar Herman Kise" w:date="2017-11-28T13:50:00Z">
          <w:pPr>
            <w:pStyle w:val="Overskrift2"/>
          </w:pPr>
        </w:pPrChange>
      </w:pPr>
      <w:r w:rsidRPr="00B7686C">
        <w:rPr>
          <w:lang w:val="en-US"/>
        </w:rPr>
        <w:t xml:space="preserve"> </w:t>
      </w:r>
      <w:bookmarkStart w:id="9783" w:name="_Toc499047096"/>
      <w:bookmarkStart w:id="9784" w:name="_Toc499129465"/>
      <w:bookmarkStart w:id="9785" w:name="_Toc499197469"/>
      <w:bookmarkStart w:id="9786" w:name="_Toc499231059"/>
      <w:bookmarkStart w:id="9787" w:name="_Toc499394303"/>
      <w:bookmarkStart w:id="9788" w:name="_Toc499485462"/>
      <w:bookmarkStart w:id="9789" w:name="_Toc499485872"/>
      <w:bookmarkStart w:id="9790" w:name="_Toc499485962"/>
      <w:bookmarkStart w:id="9791" w:name="_Toc499500671"/>
      <w:bookmarkStart w:id="9792" w:name="_Toc499567468"/>
      <w:bookmarkStart w:id="9793" w:name="_Toc499568133"/>
      <w:bookmarkStart w:id="9794" w:name="_Toc499584507"/>
      <w:bookmarkStart w:id="9795" w:name="_Toc499584841"/>
      <w:bookmarkStart w:id="9796" w:name="_Toc499631434"/>
      <w:bookmarkStart w:id="9797" w:name="_Toc499646496"/>
      <w:bookmarkStart w:id="9798" w:name="_Toc499654709"/>
      <w:bookmarkStart w:id="9799" w:name="_Toc499722786"/>
      <w:bookmarkStart w:id="9800" w:name="_Toc499733261"/>
      <w:bookmarkStart w:id="9801" w:name="_Toc499737770"/>
      <w:bookmarkStart w:id="9802" w:name="_Toc499750686"/>
      <w:bookmarkStart w:id="9803" w:name="_Toc499754039"/>
      <w:bookmarkStart w:id="9804" w:name="_Toc499757827"/>
      <w:bookmarkStart w:id="9805" w:name="_Toc499757444"/>
      <w:bookmarkStart w:id="9806" w:name="_Toc499806113"/>
      <w:bookmarkStart w:id="9807" w:name="_Toc499829024"/>
      <w:bookmarkStart w:id="9808" w:name="_Toc499829559"/>
      <w:bookmarkStart w:id="9809" w:name="_Toc499835649"/>
      <w:bookmarkStart w:id="9810" w:name="_Toc499843344"/>
      <w:r w:rsidR="00DE03F8" w:rsidRPr="00B7686C">
        <w:rPr>
          <w:lang w:val="en-US"/>
        </w:rPr>
        <w:t xml:space="preserve">802.11N </w:t>
      </w:r>
      <w:r w:rsidRPr="00B7686C">
        <w:rPr>
          <w:lang w:val="en-US"/>
        </w:rPr>
        <w:t xml:space="preserve">WIFI </w:t>
      </w:r>
      <w:r w:rsidR="006176A2" w:rsidRPr="00B7686C">
        <w:rPr>
          <w:lang w:val="en-US"/>
        </w:rPr>
        <w:t>adapter</w:t>
      </w:r>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p>
    <w:p w14:paraId="3B88FE80" w14:textId="77777777" w:rsidR="00B97059" w:rsidRPr="00B7686C" w:rsidRDefault="006161AD">
      <w:pPr>
        <w:pStyle w:val="Brdtekst"/>
        <w:keepNext/>
        <w:jc w:val="both"/>
        <w:rPr>
          <w:ins w:id="9811" w:author="Oscar Herman Kise" w:date="2017-11-27T18:48:00Z"/>
          <w:lang w:val="en-US"/>
          <w:rPrChange w:id="9812" w:author="Morten Lerstad Solli" w:date="2017-11-29T12:21:00Z">
            <w:rPr>
              <w:ins w:id="9813" w:author="Oscar Herman Kise" w:date="2017-11-27T18:48:00Z"/>
            </w:rPr>
          </w:rPrChange>
        </w:rPr>
        <w:pPrChange w:id="9814" w:author="Oscar Herman Kise" w:date="2017-11-28T13:50:00Z">
          <w:pPr>
            <w:pStyle w:val="Brdtekst"/>
          </w:pPr>
        </w:pPrChange>
      </w:pPr>
      <w:r w:rsidRPr="005A3108">
        <w:rPr>
          <w:noProof/>
          <w:lang w:val="en-US"/>
        </w:rPr>
        <w:drawing>
          <wp:inline distT="0" distB="0" distL="0" distR="0" wp14:anchorId="05AEF980" wp14:editId="2B00E1A5">
            <wp:extent cx="2080260" cy="2080260"/>
            <wp:effectExtent l="0" t="0" r="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ifi Dongl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0260" cy="2080260"/>
                    </a:xfrm>
                    <a:prstGeom prst="rect">
                      <a:avLst/>
                    </a:prstGeom>
                  </pic:spPr>
                </pic:pic>
              </a:graphicData>
            </a:graphic>
          </wp:inline>
        </w:drawing>
      </w:r>
    </w:p>
    <w:p w14:paraId="398C483A" w14:textId="321B6C39" w:rsidR="000B354D" w:rsidRPr="00CD6AE6" w:rsidRDefault="00B97059" w:rsidP="00C9737F">
      <w:pPr>
        <w:pStyle w:val="Bildetekst"/>
        <w:jc w:val="both"/>
        <w:rPr>
          <w:lang w:val="en-US"/>
        </w:rPr>
      </w:pPr>
      <w:bookmarkStart w:id="9815" w:name="_Ref499833812"/>
      <w:ins w:id="9816" w:author="Oscar Herman Kise" w:date="2017-11-27T18:48:00Z">
        <w:r w:rsidRPr="00B7686C">
          <w:rPr>
            <w:lang w:val="en-US"/>
            <w:rPrChange w:id="9817" w:author="Morten Lerstad Solli" w:date="2017-11-29T12:21:00Z">
              <w:rPr/>
            </w:rPrChange>
          </w:rPr>
          <w:t xml:space="preserve">Figure </w:t>
        </w:r>
        <w:r w:rsidRPr="00B7686C">
          <w:rPr>
            <w:lang w:val="en-US"/>
            <w:rPrChange w:id="9818" w:author="Morten Lerstad Solli" w:date="2017-11-29T12:21:00Z">
              <w:rPr/>
            </w:rPrChange>
          </w:rPr>
          <w:fldChar w:fldCharType="begin"/>
        </w:r>
        <w:r w:rsidRPr="00B7686C">
          <w:rPr>
            <w:lang w:val="en-US"/>
            <w:rPrChange w:id="9819" w:author="Morten Lerstad Solli" w:date="2017-11-29T12:21:00Z">
              <w:rPr/>
            </w:rPrChange>
          </w:rPr>
          <w:instrText xml:space="preserve"> SEQ Figure \* ARABIC </w:instrText>
        </w:r>
      </w:ins>
      <w:r w:rsidRPr="00B7686C">
        <w:rPr>
          <w:lang w:val="en-US"/>
          <w:rPrChange w:id="9820" w:author="Morten Lerstad Solli" w:date="2017-11-29T12:21:00Z">
            <w:rPr/>
          </w:rPrChange>
        </w:rPr>
        <w:fldChar w:fldCharType="separate"/>
      </w:r>
      <w:r w:rsidR="00710D49">
        <w:rPr>
          <w:noProof/>
          <w:lang w:val="en-US"/>
        </w:rPr>
        <w:t>15</w:t>
      </w:r>
      <w:ins w:id="9821" w:author="Oscar Herman Kise" w:date="2017-11-27T18:48:00Z">
        <w:r w:rsidRPr="00B7686C">
          <w:rPr>
            <w:lang w:val="en-US"/>
            <w:rPrChange w:id="9822" w:author="Morten Lerstad Solli" w:date="2017-11-29T12:21:00Z">
              <w:rPr/>
            </w:rPrChange>
          </w:rPr>
          <w:fldChar w:fldCharType="end"/>
        </w:r>
        <w:bookmarkEnd w:id="9815"/>
        <w:r w:rsidRPr="00B7686C">
          <w:rPr>
            <w:lang w:val="en-US"/>
            <w:rPrChange w:id="9823" w:author="Morten Lerstad Solli" w:date="2017-11-29T12:21:00Z">
              <w:rPr/>
            </w:rPrChange>
          </w:rPr>
          <w:t xml:space="preserve">: Wifi adapter </w:t>
        </w:r>
      </w:ins>
      <w:ins w:id="9824" w:author="Oscar Herman Kise" w:date="2017-11-27T20:26:00Z">
        <w:r w:rsidR="0004769D" w:rsidRPr="005A3108">
          <w:rPr>
            <w:lang w:val="en-US"/>
          </w:rPr>
          <w:fldChar w:fldCharType="begin"/>
        </w:r>
        <w:r w:rsidR="0004769D" w:rsidRPr="00CD6AE6">
          <w:rPr>
            <w:lang w:val="en-US"/>
          </w:rPr>
          <w:instrText xml:space="preserve"> HYPERLINK  \l "_picture_references" </w:instrText>
        </w:r>
        <w:r w:rsidR="0004769D" w:rsidRPr="005A3108">
          <w:rPr>
            <w:lang w:val="en-US"/>
          </w:rPr>
          <w:fldChar w:fldCharType="separate"/>
        </w:r>
        <w:r w:rsidRPr="00B7686C">
          <w:rPr>
            <w:rStyle w:val="Hyperkobling"/>
            <w:lang w:val="en-US"/>
            <w:rPrChange w:id="9825" w:author="Morten Lerstad Solli" w:date="2017-11-29T12:21:00Z">
              <w:rPr/>
            </w:rPrChange>
          </w:rPr>
          <w:t>[13]</w:t>
        </w:r>
        <w:r w:rsidR="0004769D" w:rsidRPr="005A3108">
          <w:rPr>
            <w:lang w:val="en-US"/>
          </w:rPr>
          <w:fldChar w:fldCharType="end"/>
        </w:r>
      </w:ins>
    </w:p>
    <w:p w14:paraId="57A5CC4D" w14:textId="3F3BE37E" w:rsidR="006176A2" w:rsidRDefault="006176A2">
      <w:pPr>
        <w:pStyle w:val="Brdtekst"/>
        <w:jc w:val="both"/>
        <w:rPr>
          <w:ins w:id="9826" w:author="Morten Lerstad Solli" w:date="2017-11-30T16:10:00Z"/>
          <w:lang w:val="en-US"/>
        </w:rPr>
      </w:pPr>
      <w:r w:rsidRPr="00B7686C">
        <w:rPr>
          <w:lang w:val="en-US"/>
        </w:rPr>
        <w:t xml:space="preserve">The </w:t>
      </w:r>
      <w:r w:rsidR="00DE03F8" w:rsidRPr="00B7686C">
        <w:rPr>
          <w:lang w:val="en-US"/>
        </w:rPr>
        <w:t>wireless USB adapter</w:t>
      </w:r>
      <w:ins w:id="9827" w:author="Oscar Herman Kise" w:date="2017-11-28T17:46:00Z">
        <w:r w:rsidR="00B32F13">
          <w:rPr>
            <w:lang w:val="en-US"/>
          </w:rPr>
          <w:t xml:space="preserve"> (</w:t>
        </w:r>
      </w:ins>
      <w:ins w:id="9828" w:author="Oscar Herman Kise" w:date="2017-11-30T19:34:00Z">
        <w:r w:rsidR="002858FA">
          <w:rPr>
            <w:lang w:val="en-US"/>
          </w:rPr>
          <w:fldChar w:fldCharType="begin"/>
        </w:r>
        <w:r w:rsidR="002858FA">
          <w:rPr>
            <w:lang w:val="en-US"/>
          </w:rPr>
          <w:instrText xml:space="preserve"> REF _Ref499833812 \h </w:instrText>
        </w:r>
      </w:ins>
      <w:r w:rsidR="002858FA">
        <w:rPr>
          <w:lang w:val="en-US"/>
        </w:rPr>
      </w:r>
      <w:r w:rsidR="002858FA">
        <w:rPr>
          <w:lang w:val="en-US"/>
        </w:rPr>
        <w:fldChar w:fldCharType="separate"/>
      </w:r>
      <w:ins w:id="9829" w:author="Oscar Herman Kise" w:date="2017-11-30T22:19:00Z">
        <w:r w:rsidR="00710D49" w:rsidRPr="00B7686C">
          <w:rPr>
            <w:lang w:val="en-US"/>
            <w:rPrChange w:id="9830" w:author="Morten Lerstad Solli" w:date="2017-11-29T12:21:00Z">
              <w:rPr/>
            </w:rPrChange>
          </w:rPr>
          <w:t xml:space="preserve">Figure </w:t>
        </w:r>
        <w:r w:rsidR="00710D49">
          <w:rPr>
            <w:noProof/>
            <w:lang w:val="en-US"/>
          </w:rPr>
          <w:t>15</w:t>
        </w:r>
      </w:ins>
      <w:ins w:id="9831" w:author="Oscar Herman Kise" w:date="2017-11-30T19:34:00Z">
        <w:r w:rsidR="002858FA">
          <w:rPr>
            <w:lang w:val="en-US"/>
          </w:rPr>
          <w:fldChar w:fldCharType="end"/>
        </w:r>
      </w:ins>
      <w:ins w:id="9832" w:author="Oscar Herman Kise" w:date="2017-11-28T17:46:00Z">
        <w:r w:rsidR="008D740C" w:rsidRPr="00B7686C">
          <w:rPr>
            <w:lang w:val="en-US"/>
          </w:rPr>
          <w:t>)</w:t>
        </w:r>
      </w:ins>
      <w:r w:rsidR="00DE03F8" w:rsidRPr="00B7686C">
        <w:rPr>
          <w:lang w:val="en-US"/>
        </w:rPr>
        <w:t xml:space="preserve"> has a transfer rate up to 300Mbps a</w:t>
      </w:r>
      <w:r w:rsidR="00A2495B" w:rsidRPr="00B7686C">
        <w:rPr>
          <w:lang w:val="en-US"/>
        </w:rPr>
        <w:t>nd is</w:t>
      </w:r>
      <w:r w:rsidR="00DE03F8" w:rsidRPr="00B7686C">
        <w:rPr>
          <w:lang w:val="en-US"/>
        </w:rPr>
        <w:t xml:space="preserve"> compatible with the standards</w:t>
      </w:r>
      <w:ins w:id="9833" w:author="Oscar Herman Kise" w:date="2017-11-28T17:46:00Z">
        <w:r w:rsidR="008D740C" w:rsidRPr="00B7686C">
          <w:rPr>
            <w:lang w:val="en-US"/>
          </w:rPr>
          <w:t>;</w:t>
        </w:r>
      </w:ins>
      <w:del w:id="9834" w:author="Oscar Herman Kise" w:date="2017-11-28T17:46:00Z">
        <w:r w:rsidR="00DE03F8" w:rsidRPr="00B7686C" w:rsidDel="008D740C">
          <w:rPr>
            <w:lang w:val="en-US"/>
          </w:rPr>
          <w:delText>:</w:delText>
        </w:r>
      </w:del>
      <w:r w:rsidR="00DE03F8" w:rsidRPr="00B7686C">
        <w:rPr>
          <w:lang w:val="en-US"/>
        </w:rPr>
        <w:t xml:space="preserve"> </w:t>
      </w:r>
      <w:r w:rsidR="00DE03F8" w:rsidRPr="00B7686C">
        <w:rPr>
          <w:i/>
          <w:lang w:val="en-US"/>
        </w:rPr>
        <w:t>“IEEE 802.11n</w:t>
      </w:r>
      <w:ins w:id="9835" w:author="Oscar Herman Kise" w:date="2017-11-28T17:46:00Z">
        <w:r w:rsidR="008D740C" w:rsidRPr="00B7686C">
          <w:rPr>
            <w:i/>
            <w:lang w:val="en-US"/>
          </w:rPr>
          <w:t>”</w:t>
        </w:r>
      </w:ins>
      <w:r w:rsidR="00DE03F8" w:rsidRPr="00B7686C">
        <w:rPr>
          <w:lang w:val="en-US"/>
          <w:rPrChange w:id="9836" w:author="Morten Lerstad Solli" w:date="2017-11-29T12:21:00Z">
            <w:rPr>
              <w:i/>
              <w:lang w:val="en-US"/>
            </w:rPr>
          </w:rPrChange>
        </w:rPr>
        <w:t>,</w:t>
      </w:r>
      <w:r w:rsidR="00DE03F8" w:rsidRPr="00B7686C">
        <w:rPr>
          <w:i/>
          <w:lang w:val="en-US"/>
        </w:rPr>
        <w:t xml:space="preserve"> </w:t>
      </w:r>
      <w:ins w:id="9837" w:author="Oscar Herman Kise" w:date="2017-11-28T17:46:00Z">
        <w:r w:rsidR="008D740C" w:rsidRPr="00B7686C">
          <w:rPr>
            <w:i/>
            <w:lang w:val="en-US"/>
          </w:rPr>
          <w:t>“</w:t>
        </w:r>
      </w:ins>
      <w:r w:rsidR="00DE03F8" w:rsidRPr="00B7686C">
        <w:rPr>
          <w:i/>
          <w:lang w:val="en-US"/>
        </w:rPr>
        <w:t>IEEE 802.11g</w:t>
      </w:r>
      <w:ins w:id="9838" w:author="Oscar Herman Kise" w:date="2017-11-28T17:46:00Z">
        <w:r w:rsidR="008D740C" w:rsidRPr="00B7686C">
          <w:rPr>
            <w:i/>
            <w:lang w:val="en-US"/>
          </w:rPr>
          <w:t>”</w:t>
        </w:r>
      </w:ins>
      <w:r w:rsidR="00DE03F8" w:rsidRPr="00B7686C">
        <w:rPr>
          <w:i/>
          <w:lang w:val="en-US"/>
        </w:rPr>
        <w:t xml:space="preserve"> </w:t>
      </w:r>
      <w:r w:rsidR="00DE03F8" w:rsidRPr="00B7686C">
        <w:rPr>
          <w:lang w:val="en-US"/>
          <w:rPrChange w:id="9839" w:author="Morten Lerstad Solli" w:date="2017-11-29T12:21:00Z">
            <w:rPr>
              <w:i/>
              <w:lang w:val="en-US"/>
            </w:rPr>
          </w:rPrChange>
        </w:rPr>
        <w:t>and</w:t>
      </w:r>
      <w:r w:rsidR="00DE03F8" w:rsidRPr="00B7686C">
        <w:rPr>
          <w:i/>
          <w:lang w:val="en-US"/>
        </w:rPr>
        <w:t xml:space="preserve"> </w:t>
      </w:r>
      <w:ins w:id="9840" w:author="Oscar Herman Kise" w:date="2017-11-28T17:46:00Z">
        <w:r w:rsidR="008D740C" w:rsidRPr="00B7686C">
          <w:rPr>
            <w:i/>
            <w:lang w:val="en-US"/>
          </w:rPr>
          <w:t>“</w:t>
        </w:r>
      </w:ins>
      <w:r w:rsidR="00DE03F8" w:rsidRPr="00B7686C">
        <w:rPr>
          <w:i/>
          <w:lang w:val="en-US"/>
        </w:rPr>
        <w:t xml:space="preserve">IEEE 802.11b”. </w:t>
      </w:r>
      <w:r w:rsidR="00B226AF" w:rsidRPr="00B7686C">
        <w:rPr>
          <w:lang w:val="en-US"/>
        </w:rPr>
        <w:t xml:space="preserve">The device </w:t>
      </w:r>
      <w:r w:rsidR="00212C21" w:rsidRPr="00B7686C">
        <w:rPr>
          <w:lang w:val="en-US"/>
        </w:rPr>
        <w:t xml:space="preserve">approves the use of MIMO technology </w:t>
      </w:r>
      <w:r w:rsidR="00DF4481" w:rsidRPr="00B7686C">
        <w:rPr>
          <w:lang w:val="en-US"/>
        </w:rPr>
        <w:t>and the internal intell</w:t>
      </w:r>
      <w:r w:rsidR="009C45BF" w:rsidRPr="00B7686C">
        <w:rPr>
          <w:lang w:val="en-US"/>
        </w:rPr>
        <w:t>igent antennas provides high transfer rates, high</w:t>
      </w:r>
      <w:del w:id="9841" w:author="Oscar Herman Kise" w:date="2017-11-28T17:47:00Z">
        <w:r w:rsidR="009C45BF" w:rsidRPr="00B7686C" w:rsidDel="00705132">
          <w:rPr>
            <w:lang w:val="en-US"/>
          </w:rPr>
          <w:delText>er</w:delText>
        </w:r>
      </w:del>
      <w:r w:rsidR="009C45BF" w:rsidRPr="00B7686C">
        <w:rPr>
          <w:lang w:val="en-US"/>
        </w:rPr>
        <w:t xml:space="preserve"> stability and a wide</w:t>
      </w:r>
      <w:del w:id="9842" w:author="Oscar Herman Kise" w:date="2017-11-28T17:47:00Z">
        <w:r w:rsidR="009C45BF" w:rsidRPr="00B7686C" w:rsidDel="00705132">
          <w:rPr>
            <w:lang w:val="en-US"/>
          </w:rPr>
          <w:delText>r</w:delText>
        </w:r>
      </w:del>
      <w:r w:rsidR="009C45BF" w:rsidRPr="00B7686C">
        <w:rPr>
          <w:lang w:val="en-US"/>
        </w:rPr>
        <w:t xml:space="preserve"> coverage zone. </w:t>
      </w:r>
      <w:r w:rsidR="00134D16" w:rsidRPr="00B7686C">
        <w:rPr>
          <w:lang w:val="en-US"/>
        </w:rPr>
        <w:t xml:space="preserve">The </w:t>
      </w:r>
      <w:r w:rsidR="00AC2753" w:rsidRPr="00B7686C">
        <w:rPr>
          <w:lang w:val="en-US"/>
        </w:rPr>
        <w:t>adapter supports 64</w:t>
      </w:r>
      <w:r w:rsidR="00836124" w:rsidRPr="00B7686C">
        <w:rPr>
          <w:lang w:val="en-US"/>
        </w:rPr>
        <w:t>/128</w:t>
      </w:r>
      <w:r w:rsidR="009E4C3A" w:rsidRPr="00B7686C">
        <w:rPr>
          <w:lang w:val="en-US"/>
        </w:rPr>
        <w:t xml:space="preserve">-bit WEP and WPA/WPA2 </w:t>
      </w:r>
      <w:r w:rsidR="00624599" w:rsidRPr="00B7686C">
        <w:rPr>
          <w:lang w:val="en-US"/>
        </w:rPr>
        <w:t>encryptions</w:t>
      </w:r>
      <w:r w:rsidR="009E4C3A" w:rsidRPr="00B7686C">
        <w:rPr>
          <w:lang w:val="en-US"/>
        </w:rPr>
        <w:t>.</w:t>
      </w:r>
      <w:r w:rsidR="00624599" w:rsidRPr="00B7686C">
        <w:rPr>
          <w:lang w:val="en-US"/>
        </w:rPr>
        <w:t xml:space="preserve"> </w:t>
      </w:r>
      <w:sdt>
        <w:sdtPr>
          <w:rPr>
            <w:lang w:val="en-US"/>
          </w:rPr>
          <w:id w:val="1911044913"/>
          <w:citation/>
        </w:sdtPr>
        <w:sdtContent>
          <w:r w:rsidR="00624599" w:rsidRPr="00CD6AE6">
            <w:rPr>
              <w:lang w:val="en-US"/>
            </w:rPr>
            <w:fldChar w:fldCharType="begin"/>
          </w:r>
          <w:r w:rsidR="00624599" w:rsidRPr="00B7686C">
            <w:rPr>
              <w:lang w:val="en-US"/>
            </w:rPr>
            <w:instrText xml:space="preserve"> CITATION EDU17 \l 1044 </w:instrText>
          </w:r>
          <w:r w:rsidR="00624599" w:rsidRPr="00CD6AE6">
            <w:rPr>
              <w:lang w:val="en-US"/>
            </w:rPr>
            <w:fldChar w:fldCharType="separate"/>
          </w:r>
          <w:r w:rsidR="009C609D">
            <w:rPr>
              <w:noProof/>
              <w:lang w:val="en-US"/>
            </w:rPr>
            <w:t>(EDUP u.d.)</w:t>
          </w:r>
          <w:r w:rsidR="00624599" w:rsidRPr="00CD6AE6">
            <w:rPr>
              <w:lang w:val="en-US"/>
            </w:rPr>
            <w:fldChar w:fldCharType="end"/>
          </w:r>
        </w:sdtContent>
      </w:sdt>
    </w:p>
    <w:p w14:paraId="63583344" w14:textId="77777777" w:rsidR="00990672" w:rsidRDefault="00990672">
      <w:pPr>
        <w:pStyle w:val="Brdtekst"/>
        <w:jc w:val="both"/>
        <w:rPr>
          <w:ins w:id="9843" w:author="Morten Lerstad Solli" w:date="2017-11-30T16:10:00Z"/>
          <w:lang w:val="en-US"/>
        </w:rPr>
      </w:pPr>
    </w:p>
    <w:p w14:paraId="6519B940" w14:textId="1294FB96" w:rsidR="00990672" w:rsidRDefault="00C1006B" w:rsidP="00990672">
      <w:pPr>
        <w:pStyle w:val="Overskrift2"/>
        <w:rPr>
          <w:ins w:id="9844" w:author="Morten Lerstad Solli" w:date="2017-11-30T16:11:00Z"/>
          <w:lang w:val="en-US"/>
        </w:rPr>
      </w:pPr>
      <w:bookmarkStart w:id="9845" w:name="_Toc499829025"/>
      <w:bookmarkStart w:id="9846" w:name="_Toc499829560"/>
      <w:ins w:id="9847" w:author="Oscar Herman Kise" w:date="2017-11-30T19:37:00Z">
        <w:r>
          <w:rPr>
            <w:lang w:val="en-US"/>
          </w:rPr>
          <w:lastRenderedPageBreak/>
          <w:t xml:space="preserve"> </w:t>
        </w:r>
      </w:ins>
      <w:bookmarkStart w:id="9848" w:name="_Toc499835650"/>
      <w:bookmarkStart w:id="9849" w:name="_Toc499843345"/>
      <w:ins w:id="9850" w:author="Morten Lerstad Solli" w:date="2017-11-30T16:10:00Z">
        <w:r w:rsidR="00873831">
          <w:rPr>
            <w:lang w:val="en-US"/>
          </w:rPr>
          <w:t>Netgear N300 WiFi Router</w:t>
        </w:r>
      </w:ins>
      <w:bookmarkEnd w:id="9845"/>
      <w:bookmarkEnd w:id="9846"/>
      <w:bookmarkEnd w:id="9848"/>
      <w:bookmarkEnd w:id="9849"/>
    </w:p>
    <w:p w14:paraId="682F9D95" w14:textId="77777777" w:rsidR="00D45811" w:rsidRDefault="00D45811">
      <w:pPr>
        <w:pStyle w:val="Brdtekst"/>
        <w:keepNext/>
        <w:rPr>
          <w:ins w:id="9851" w:author="Morten Lerstad Solli" w:date="2017-11-30T16:13:00Z"/>
        </w:rPr>
        <w:pPrChange w:id="9852" w:author="Morten Lerstad Solli" w:date="2017-11-30T16:13:00Z">
          <w:pPr>
            <w:pStyle w:val="Brdtekst"/>
          </w:pPr>
        </w:pPrChange>
      </w:pPr>
      <w:ins w:id="9853" w:author="Morten Lerstad Solli" w:date="2017-11-30T16:12:00Z">
        <w:r>
          <w:rPr>
            <w:noProof/>
            <w:lang w:val="en-US"/>
          </w:rPr>
          <w:drawing>
            <wp:inline distT="0" distB="0" distL="0" distR="0" wp14:anchorId="05FD7A07" wp14:editId="21F8A650">
              <wp:extent cx="2550156" cy="1698172"/>
              <wp:effectExtent l="0" t="0" r="3175" b="0"/>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outer.jpg"/>
                      <pic:cNvPicPr/>
                    </pic:nvPicPr>
                    <pic:blipFill>
                      <a:blip r:embed="rId27">
                        <a:extLst>
                          <a:ext uri="{28A0092B-C50C-407E-A947-70E740481C1C}">
                            <a14:useLocalDpi xmlns:a14="http://schemas.microsoft.com/office/drawing/2010/main" val="0"/>
                          </a:ext>
                        </a:extLst>
                      </a:blip>
                      <a:stretch>
                        <a:fillRect/>
                      </a:stretch>
                    </pic:blipFill>
                    <pic:spPr>
                      <a:xfrm>
                        <a:off x="0" y="0"/>
                        <a:ext cx="2559642" cy="1704489"/>
                      </a:xfrm>
                      <a:prstGeom prst="rect">
                        <a:avLst/>
                      </a:prstGeom>
                    </pic:spPr>
                  </pic:pic>
                </a:graphicData>
              </a:graphic>
            </wp:inline>
          </w:drawing>
        </w:r>
      </w:ins>
    </w:p>
    <w:p w14:paraId="34A9B598" w14:textId="7EC7CC7B" w:rsidR="00095996" w:rsidRPr="0026017C" w:rsidRDefault="00D45811">
      <w:pPr>
        <w:pStyle w:val="Bildetekst"/>
        <w:rPr>
          <w:lang w:val="en-US"/>
        </w:rPr>
        <w:pPrChange w:id="9854" w:author="Morten Lerstad Solli" w:date="2017-11-30T16:13:00Z">
          <w:pPr>
            <w:pStyle w:val="Brdtekst"/>
          </w:pPr>
        </w:pPrChange>
      </w:pPr>
      <w:bookmarkStart w:id="9855" w:name="_Ref499833839"/>
      <w:ins w:id="9856" w:author="Morten Lerstad Solli" w:date="2017-11-30T16:13:00Z">
        <w:r w:rsidRPr="003C3C92">
          <w:rPr>
            <w:lang w:val="en-US"/>
            <w:rPrChange w:id="9857" w:author="Morten Lerstad Solli" w:date="2017-11-30T16:17:00Z">
              <w:rPr/>
            </w:rPrChange>
          </w:rPr>
          <w:t xml:space="preserve">Figure </w:t>
        </w:r>
        <w:r>
          <w:fldChar w:fldCharType="begin"/>
        </w:r>
        <w:r w:rsidRPr="003C3C92">
          <w:rPr>
            <w:lang w:val="en-US"/>
            <w:rPrChange w:id="9858" w:author="Morten Lerstad Solli" w:date="2017-11-30T16:17:00Z">
              <w:rPr/>
            </w:rPrChange>
          </w:rPr>
          <w:instrText xml:space="preserve"> SEQ Figure \* ARABIC </w:instrText>
        </w:r>
      </w:ins>
      <w:r>
        <w:fldChar w:fldCharType="separate"/>
      </w:r>
      <w:ins w:id="9859" w:author="Oscar Herman Kise" w:date="2017-11-30T22:19:00Z">
        <w:r w:rsidR="00710D49">
          <w:rPr>
            <w:noProof/>
            <w:lang w:val="en-US"/>
          </w:rPr>
          <w:t>16</w:t>
        </w:r>
      </w:ins>
      <w:ins w:id="9860" w:author="Morten Lerstad Solli" w:date="2017-11-30T16:13:00Z">
        <w:del w:id="9861" w:author="Oscar Herman Kise" w:date="2017-11-30T20:00:00Z">
          <w:r w:rsidRPr="003C3C92" w:rsidDel="002D17B8">
            <w:rPr>
              <w:noProof/>
              <w:lang w:val="en-US"/>
              <w:rPrChange w:id="9862" w:author="Morten Lerstad Solli" w:date="2017-11-30T16:17:00Z">
                <w:rPr>
                  <w:noProof/>
                </w:rPr>
              </w:rPrChange>
            </w:rPr>
            <w:delText>16</w:delText>
          </w:r>
        </w:del>
        <w:r>
          <w:fldChar w:fldCharType="end"/>
        </w:r>
        <w:bookmarkEnd w:id="9855"/>
        <w:r w:rsidRPr="003C3C92">
          <w:rPr>
            <w:lang w:val="en-US"/>
            <w:rPrChange w:id="9863" w:author="Morten Lerstad Solli" w:date="2017-11-30T16:17:00Z">
              <w:rPr/>
            </w:rPrChange>
          </w:rPr>
          <w:t xml:space="preserve">: </w:t>
        </w:r>
        <w:r w:rsidR="004B0B3C" w:rsidRPr="003C3C92">
          <w:rPr>
            <w:lang w:val="en-US"/>
            <w:rPrChange w:id="9864" w:author="Morten Lerstad Solli" w:date="2017-11-30T16:17:00Z">
              <w:rPr/>
            </w:rPrChange>
          </w:rPr>
          <w:t xml:space="preserve">WiFi Router </w:t>
        </w:r>
      </w:ins>
      <w:ins w:id="9865" w:author="Morten Lerstad Solli" w:date="2017-11-30T16:16:00Z">
        <w:r w:rsidR="00E223BE">
          <w:fldChar w:fldCharType="begin"/>
        </w:r>
        <w:r w:rsidR="00E223BE" w:rsidRPr="003C3C92">
          <w:rPr>
            <w:lang w:val="en-US"/>
            <w:rPrChange w:id="9866" w:author="Morten Lerstad Solli" w:date="2017-11-30T16:17:00Z">
              <w:rPr/>
            </w:rPrChange>
          </w:rPr>
          <w:instrText xml:space="preserve"> HYPERLINK  \l "_picture_references" </w:instrText>
        </w:r>
        <w:r w:rsidR="00E223BE">
          <w:fldChar w:fldCharType="separate"/>
        </w:r>
        <w:r w:rsidR="00E223BE" w:rsidRPr="003C3C92">
          <w:rPr>
            <w:rStyle w:val="Hyperkobling"/>
            <w:lang w:val="en-US"/>
            <w:rPrChange w:id="9867" w:author="Morten Lerstad Solli" w:date="2017-11-30T16:17:00Z">
              <w:rPr>
                <w:rStyle w:val="Hyperkobling"/>
              </w:rPr>
            </w:rPrChange>
          </w:rPr>
          <w:t>[17]</w:t>
        </w:r>
        <w:r w:rsidR="00E223BE">
          <w:fldChar w:fldCharType="end"/>
        </w:r>
      </w:ins>
    </w:p>
    <w:p w14:paraId="0CD5A909" w14:textId="5B6A825A" w:rsidR="00805B23" w:rsidRDefault="00E223BE">
      <w:pPr>
        <w:jc w:val="both"/>
        <w:rPr>
          <w:ins w:id="9868" w:author="Oscar Herman Kise" w:date="2017-11-30T19:29:00Z"/>
          <w:i/>
          <w:lang w:val="en-US"/>
        </w:rPr>
        <w:pPrChange w:id="9869" w:author="Oscar Herman Kise" w:date="2017-11-30T19:35:00Z">
          <w:pPr>
            <w:pStyle w:val="Brdtekst"/>
          </w:pPr>
        </w:pPrChange>
      </w:pPr>
      <w:ins w:id="9870" w:author="Morten Lerstad Solli" w:date="2017-11-30T16:16:00Z">
        <w:r>
          <w:rPr>
            <w:lang w:val="en-US"/>
          </w:rPr>
          <w:t>Th</w:t>
        </w:r>
      </w:ins>
      <w:ins w:id="9871" w:author="Morten Lerstad Solli" w:date="2017-11-30T16:17:00Z">
        <w:r w:rsidR="003C3C92">
          <w:rPr>
            <w:lang w:val="en-US"/>
          </w:rPr>
          <w:t>is wireless router</w:t>
        </w:r>
      </w:ins>
      <w:ins w:id="9872" w:author="Oscar Herman Kise" w:date="2017-11-30T19:14:00Z">
        <w:r w:rsidR="00BA2221">
          <w:rPr>
            <w:lang w:val="en-US"/>
          </w:rPr>
          <w:t xml:space="preserve"> </w:t>
        </w:r>
      </w:ins>
      <w:ins w:id="9873" w:author="Oscar Herman Kise" w:date="2017-11-30T19:35:00Z">
        <w:r w:rsidR="002858FA">
          <w:rPr>
            <w:lang w:val="en-US"/>
          </w:rPr>
          <w:t>(</w:t>
        </w:r>
      </w:ins>
      <w:ins w:id="9874" w:author="Oscar Herman Kise" w:date="2017-11-30T19:36:00Z">
        <w:r w:rsidR="00730B49">
          <w:rPr>
            <w:lang w:val="en-US"/>
          </w:rPr>
          <w:fldChar w:fldCharType="begin"/>
        </w:r>
        <w:r w:rsidR="00730B49">
          <w:rPr>
            <w:lang w:val="en-US"/>
          </w:rPr>
          <w:instrText xml:space="preserve"> REF _Ref499833839 \h </w:instrText>
        </w:r>
      </w:ins>
      <w:r w:rsidR="00730B49">
        <w:rPr>
          <w:lang w:val="en-US"/>
        </w:rPr>
      </w:r>
      <w:r w:rsidR="00730B49">
        <w:rPr>
          <w:lang w:val="en-US"/>
        </w:rPr>
        <w:fldChar w:fldCharType="separate"/>
      </w:r>
      <w:ins w:id="9875" w:author="Oscar Herman Kise" w:date="2017-11-30T22:19:00Z">
        <w:r w:rsidR="00710D49" w:rsidRPr="003C3C92">
          <w:rPr>
            <w:lang w:val="en-US"/>
            <w:rPrChange w:id="9876" w:author="Morten Lerstad Solli" w:date="2017-11-30T16:17:00Z">
              <w:rPr/>
            </w:rPrChange>
          </w:rPr>
          <w:t xml:space="preserve">Figure </w:t>
        </w:r>
        <w:r w:rsidR="00710D49">
          <w:rPr>
            <w:noProof/>
            <w:lang w:val="en-US"/>
          </w:rPr>
          <w:t>16</w:t>
        </w:r>
      </w:ins>
      <w:ins w:id="9877" w:author="Oscar Herman Kise" w:date="2017-11-30T19:36:00Z">
        <w:r w:rsidR="00730B49">
          <w:rPr>
            <w:lang w:val="en-US"/>
          </w:rPr>
          <w:fldChar w:fldCharType="end"/>
        </w:r>
      </w:ins>
      <w:ins w:id="9878" w:author="Oscar Herman Kise" w:date="2017-11-30T19:14:00Z">
        <w:r w:rsidR="00BA2221">
          <w:rPr>
            <w:lang w:val="en-US"/>
          </w:rPr>
          <w:t>)</w:t>
        </w:r>
      </w:ins>
      <w:ins w:id="9879" w:author="Morten Lerstad Solli" w:date="2017-11-30T16:17:00Z">
        <w:r w:rsidR="003C3C92">
          <w:rPr>
            <w:lang w:val="en-US"/>
          </w:rPr>
          <w:t xml:space="preserve"> operates in the 2.4GHz band</w:t>
        </w:r>
      </w:ins>
      <w:ins w:id="9880" w:author="Morten Lerstad Solli" w:date="2017-11-30T16:18:00Z">
        <w:r w:rsidR="00814496">
          <w:rPr>
            <w:lang w:val="en-US"/>
          </w:rPr>
          <w:t xml:space="preserve"> with a transfer speed of 300Mbps over wlan</w:t>
        </w:r>
      </w:ins>
      <w:ins w:id="9881" w:author="Morten Lerstad Solli" w:date="2017-11-30T16:17:00Z">
        <w:r w:rsidR="004A5906">
          <w:rPr>
            <w:lang w:val="en-US"/>
          </w:rPr>
          <w:t>. It is compatible the standards</w:t>
        </w:r>
      </w:ins>
      <w:ins w:id="9882" w:author="Morten Lerstad Solli" w:date="2017-11-30T16:18:00Z">
        <w:r w:rsidR="004A5906">
          <w:rPr>
            <w:lang w:val="en-US"/>
          </w:rPr>
          <w:t xml:space="preserve">; </w:t>
        </w:r>
        <w:r w:rsidR="004A5906" w:rsidRPr="00B7686C">
          <w:rPr>
            <w:i/>
            <w:lang w:val="en-US"/>
          </w:rPr>
          <w:t>“IEEE 802.11n”</w:t>
        </w:r>
        <w:r w:rsidR="004A5906" w:rsidRPr="00045AA2">
          <w:rPr>
            <w:lang w:val="en-US"/>
          </w:rPr>
          <w:t>,</w:t>
        </w:r>
        <w:r w:rsidR="004A5906" w:rsidRPr="00B7686C">
          <w:rPr>
            <w:i/>
            <w:lang w:val="en-US"/>
          </w:rPr>
          <w:t xml:space="preserve"> “IEEE 802.11g” </w:t>
        </w:r>
        <w:r w:rsidR="004A5906" w:rsidRPr="00045AA2">
          <w:rPr>
            <w:lang w:val="en-US"/>
          </w:rPr>
          <w:t>and</w:t>
        </w:r>
        <w:r w:rsidR="004A5906" w:rsidRPr="00B7686C">
          <w:rPr>
            <w:i/>
            <w:lang w:val="en-US"/>
          </w:rPr>
          <w:t xml:space="preserve"> “IEEE 802.11b</w:t>
        </w:r>
        <w:r w:rsidR="004A5906">
          <w:rPr>
            <w:i/>
            <w:lang w:val="en-US"/>
          </w:rPr>
          <w:t>”.</w:t>
        </w:r>
      </w:ins>
    </w:p>
    <w:p w14:paraId="130B2B3C" w14:textId="77777777" w:rsidR="00805B23" w:rsidRDefault="00805B23">
      <w:pPr>
        <w:pStyle w:val="Brdtekst"/>
        <w:jc w:val="both"/>
        <w:rPr>
          <w:ins w:id="9883" w:author="Oscar Herman Kise" w:date="2017-11-30T19:29:00Z"/>
          <w:i/>
          <w:lang w:val="en-US"/>
        </w:rPr>
        <w:pPrChange w:id="9884" w:author="Oscar Herman Kise" w:date="2017-11-28T13:50:00Z">
          <w:pPr>
            <w:pStyle w:val="Brdtekst"/>
          </w:pPr>
        </w:pPrChange>
      </w:pPr>
    </w:p>
    <w:p w14:paraId="0E32CF73" w14:textId="75031A0C" w:rsidR="006161AD" w:rsidRPr="00B7686C" w:rsidRDefault="004A5906">
      <w:pPr>
        <w:pStyle w:val="Brdtekst"/>
        <w:jc w:val="both"/>
        <w:rPr>
          <w:lang w:val="en-US"/>
        </w:rPr>
        <w:pPrChange w:id="9885" w:author="Oscar Herman Kise" w:date="2017-11-28T13:50:00Z">
          <w:pPr>
            <w:pStyle w:val="Brdtekst"/>
          </w:pPr>
        </w:pPrChange>
      </w:pPr>
      <w:ins w:id="9886" w:author="Morten Lerstad Solli" w:date="2017-11-30T16:18:00Z">
        <w:r>
          <w:rPr>
            <w:i/>
            <w:lang w:val="en-US"/>
          </w:rPr>
          <w:t xml:space="preserve"> </w:t>
        </w:r>
      </w:ins>
    </w:p>
    <w:p w14:paraId="635018A8" w14:textId="68DDC5F2" w:rsidR="0041172C" w:rsidRPr="00B7686C" w:rsidRDefault="002276E4">
      <w:pPr>
        <w:pStyle w:val="Overskrift2"/>
        <w:jc w:val="both"/>
        <w:rPr>
          <w:lang w:val="en-US"/>
        </w:rPr>
        <w:pPrChange w:id="9887" w:author="Oscar Herman Kise" w:date="2017-11-28T13:50:00Z">
          <w:pPr>
            <w:pStyle w:val="Overskrift2"/>
          </w:pPr>
        </w:pPrChange>
      </w:pPr>
      <w:r w:rsidRPr="00B7686C">
        <w:rPr>
          <w:lang w:val="en-US"/>
        </w:rPr>
        <w:t xml:space="preserve"> </w:t>
      </w:r>
      <w:bookmarkStart w:id="9888" w:name="_Toc499047097"/>
      <w:bookmarkStart w:id="9889" w:name="_Toc499129466"/>
      <w:bookmarkStart w:id="9890" w:name="_Toc499197470"/>
      <w:bookmarkStart w:id="9891" w:name="_Toc499231060"/>
      <w:bookmarkStart w:id="9892" w:name="_Toc499394304"/>
      <w:bookmarkStart w:id="9893" w:name="_Toc499485463"/>
      <w:bookmarkStart w:id="9894" w:name="_Toc499485873"/>
      <w:bookmarkStart w:id="9895" w:name="_Toc499485963"/>
      <w:bookmarkStart w:id="9896" w:name="_Toc499500672"/>
      <w:bookmarkStart w:id="9897" w:name="_Toc499567469"/>
      <w:bookmarkStart w:id="9898" w:name="_Toc499568134"/>
      <w:bookmarkStart w:id="9899" w:name="_Toc499584508"/>
      <w:bookmarkStart w:id="9900" w:name="_Toc499584842"/>
      <w:bookmarkStart w:id="9901" w:name="_Toc499631435"/>
      <w:bookmarkStart w:id="9902" w:name="_Toc499646497"/>
      <w:bookmarkStart w:id="9903" w:name="_Toc499654710"/>
      <w:bookmarkStart w:id="9904" w:name="_Toc499722787"/>
      <w:bookmarkStart w:id="9905" w:name="_Toc499733262"/>
      <w:bookmarkStart w:id="9906" w:name="_Toc499737771"/>
      <w:bookmarkStart w:id="9907" w:name="_Toc499750687"/>
      <w:bookmarkStart w:id="9908" w:name="_Toc499754040"/>
      <w:bookmarkStart w:id="9909" w:name="_Toc499757828"/>
      <w:bookmarkStart w:id="9910" w:name="_Toc499757445"/>
      <w:bookmarkStart w:id="9911" w:name="_Toc499806114"/>
      <w:bookmarkStart w:id="9912" w:name="_Toc499829026"/>
      <w:bookmarkStart w:id="9913" w:name="_Toc499829561"/>
      <w:bookmarkStart w:id="9914" w:name="_Toc499835651"/>
      <w:bookmarkStart w:id="9915" w:name="_Toc499843346"/>
      <w:r w:rsidRPr="00B7686C">
        <w:rPr>
          <w:lang w:val="en-US"/>
        </w:rPr>
        <w:t>Spray paint</w:t>
      </w:r>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p>
    <w:p w14:paraId="0F0A2BB7" w14:textId="77777777" w:rsidR="00B97059" w:rsidRPr="00B7686C" w:rsidRDefault="00892FBC">
      <w:pPr>
        <w:pStyle w:val="Brdtekst"/>
        <w:keepNext/>
        <w:jc w:val="both"/>
        <w:rPr>
          <w:ins w:id="9916" w:author="Oscar Herman Kise" w:date="2017-11-27T18:48:00Z"/>
          <w:lang w:val="en-US"/>
          <w:rPrChange w:id="9917" w:author="Morten Lerstad Solli" w:date="2017-11-29T12:21:00Z">
            <w:rPr>
              <w:ins w:id="9918" w:author="Oscar Herman Kise" w:date="2017-11-27T18:48:00Z"/>
            </w:rPr>
          </w:rPrChange>
        </w:rPr>
        <w:pPrChange w:id="9919" w:author="Oscar Herman Kise" w:date="2017-11-28T13:50:00Z">
          <w:pPr>
            <w:pStyle w:val="Brdtekst"/>
          </w:pPr>
        </w:pPrChange>
      </w:pPr>
      <w:r w:rsidRPr="005A3108">
        <w:rPr>
          <w:noProof/>
          <w:lang w:val="en-US"/>
        </w:rPr>
        <w:drawing>
          <wp:inline distT="0" distB="0" distL="0" distR="0" wp14:anchorId="36D61813" wp14:editId="528FE3E4">
            <wp:extent cx="721434" cy="1958340"/>
            <wp:effectExtent l="0" t="0" r="2540" b="381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ray paint.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8914" cy="1978644"/>
                    </a:xfrm>
                    <a:prstGeom prst="rect">
                      <a:avLst/>
                    </a:prstGeom>
                  </pic:spPr>
                </pic:pic>
              </a:graphicData>
            </a:graphic>
          </wp:inline>
        </w:drawing>
      </w:r>
    </w:p>
    <w:p w14:paraId="2710B748" w14:textId="7311B6AE" w:rsidR="002276E4" w:rsidRPr="00CD6AE6" w:rsidRDefault="00B97059" w:rsidP="00C9737F">
      <w:pPr>
        <w:pStyle w:val="Bildetekst"/>
        <w:jc w:val="both"/>
        <w:rPr>
          <w:lang w:val="en-US"/>
        </w:rPr>
      </w:pPr>
      <w:bookmarkStart w:id="9920" w:name="_Ref499834552"/>
      <w:ins w:id="9921" w:author="Oscar Herman Kise" w:date="2017-11-27T18:48:00Z">
        <w:r w:rsidRPr="00B7686C">
          <w:rPr>
            <w:lang w:val="en-US"/>
            <w:rPrChange w:id="9922" w:author="Morten Lerstad Solli" w:date="2017-11-29T12:21:00Z">
              <w:rPr/>
            </w:rPrChange>
          </w:rPr>
          <w:t xml:space="preserve">Figure </w:t>
        </w:r>
        <w:r w:rsidRPr="00B7686C">
          <w:rPr>
            <w:lang w:val="en-US"/>
            <w:rPrChange w:id="9923" w:author="Morten Lerstad Solli" w:date="2017-11-29T12:21:00Z">
              <w:rPr/>
            </w:rPrChange>
          </w:rPr>
          <w:fldChar w:fldCharType="begin"/>
        </w:r>
        <w:r w:rsidRPr="00B7686C">
          <w:rPr>
            <w:lang w:val="en-US"/>
            <w:rPrChange w:id="9924" w:author="Morten Lerstad Solli" w:date="2017-11-29T12:21:00Z">
              <w:rPr/>
            </w:rPrChange>
          </w:rPr>
          <w:instrText xml:space="preserve"> SEQ Figure \* ARABIC </w:instrText>
        </w:r>
      </w:ins>
      <w:r w:rsidRPr="00B7686C">
        <w:rPr>
          <w:lang w:val="en-US"/>
          <w:rPrChange w:id="9925" w:author="Morten Lerstad Solli" w:date="2017-11-29T12:21:00Z">
            <w:rPr/>
          </w:rPrChange>
        </w:rPr>
        <w:fldChar w:fldCharType="separate"/>
      </w:r>
      <w:r w:rsidR="00710D49">
        <w:rPr>
          <w:noProof/>
          <w:lang w:val="en-US"/>
        </w:rPr>
        <w:t>17</w:t>
      </w:r>
      <w:ins w:id="9926" w:author="Oscar Herman Kise" w:date="2017-11-27T18:48:00Z">
        <w:r w:rsidRPr="00B7686C">
          <w:rPr>
            <w:lang w:val="en-US"/>
            <w:rPrChange w:id="9927" w:author="Morten Lerstad Solli" w:date="2017-11-29T12:21:00Z">
              <w:rPr/>
            </w:rPrChange>
          </w:rPr>
          <w:fldChar w:fldCharType="end"/>
        </w:r>
        <w:bookmarkEnd w:id="9920"/>
        <w:r w:rsidRPr="00B7686C">
          <w:rPr>
            <w:lang w:val="en-US"/>
            <w:rPrChange w:id="9928" w:author="Morten Lerstad Solli" w:date="2017-11-29T12:21:00Z">
              <w:rPr/>
            </w:rPrChange>
          </w:rPr>
          <w:t xml:space="preserve">: Spray paint </w:t>
        </w:r>
      </w:ins>
      <w:ins w:id="9929" w:author="Oscar Herman Kise" w:date="2017-11-27T18:49:00Z">
        <w:r w:rsidRPr="00B7686C">
          <w:rPr>
            <w:lang w:val="en-US"/>
            <w:rPrChange w:id="9930" w:author="Morten Lerstad Solli" w:date="2017-11-29T12:21:00Z">
              <w:rPr/>
            </w:rPrChange>
          </w:rPr>
          <w:t>from Biltema</w:t>
        </w:r>
      </w:ins>
      <w:ins w:id="9931" w:author="Oscar Herman Kise" w:date="2017-11-27T18:48:00Z">
        <w:r w:rsidRPr="00B7686C">
          <w:rPr>
            <w:lang w:val="en-US"/>
            <w:rPrChange w:id="9932" w:author="Morten Lerstad Solli" w:date="2017-11-29T12:21:00Z">
              <w:rPr/>
            </w:rPrChange>
          </w:rPr>
          <w:t xml:space="preserve"> </w:t>
        </w:r>
      </w:ins>
      <w:ins w:id="9933" w:author="Oscar Herman Kise" w:date="2017-11-27T20:26:00Z">
        <w:r w:rsidR="0004769D" w:rsidRPr="005A3108">
          <w:rPr>
            <w:lang w:val="en-US"/>
          </w:rPr>
          <w:fldChar w:fldCharType="begin"/>
        </w:r>
        <w:r w:rsidR="0004769D" w:rsidRPr="00CD6AE6">
          <w:rPr>
            <w:lang w:val="en-US"/>
          </w:rPr>
          <w:instrText xml:space="preserve"> HYPERLINK  \l "_picture_references" </w:instrText>
        </w:r>
        <w:r w:rsidR="0004769D" w:rsidRPr="005A3108">
          <w:rPr>
            <w:lang w:val="en-US"/>
          </w:rPr>
          <w:fldChar w:fldCharType="separate"/>
        </w:r>
        <w:r w:rsidRPr="00B7686C">
          <w:rPr>
            <w:rStyle w:val="Hyperkobling"/>
            <w:lang w:val="en-US"/>
            <w:rPrChange w:id="9934" w:author="Morten Lerstad Solli" w:date="2017-11-29T12:21:00Z">
              <w:rPr/>
            </w:rPrChange>
          </w:rPr>
          <w:t>[14]</w:t>
        </w:r>
        <w:r w:rsidR="0004769D" w:rsidRPr="005A3108">
          <w:rPr>
            <w:lang w:val="en-US"/>
          </w:rPr>
          <w:fldChar w:fldCharType="end"/>
        </w:r>
      </w:ins>
    </w:p>
    <w:p w14:paraId="3D6AB176" w14:textId="37EB534B" w:rsidR="004525AE" w:rsidRPr="00B7686C" w:rsidRDefault="009375DF">
      <w:pPr>
        <w:pStyle w:val="Brdtekst"/>
        <w:jc w:val="both"/>
        <w:rPr>
          <w:lang w:val="en-US"/>
        </w:rPr>
        <w:pPrChange w:id="9935" w:author="Oscar Herman Kise" w:date="2017-11-28T13:50:00Z">
          <w:pPr>
            <w:pStyle w:val="Brdtekst"/>
          </w:pPr>
        </w:pPrChange>
      </w:pPr>
      <w:r w:rsidRPr="00B7686C">
        <w:rPr>
          <w:lang w:val="en-US"/>
        </w:rPr>
        <w:t>The spray paint</w:t>
      </w:r>
      <w:ins w:id="9936" w:author="Oscar Herman Kise" w:date="2017-11-28T17:47:00Z">
        <w:r w:rsidR="00C1006B">
          <w:rPr>
            <w:lang w:val="en-US"/>
          </w:rPr>
          <w:t xml:space="preserve"> (</w:t>
        </w:r>
      </w:ins>
      <w:ins w:id="9937" w:author="Oscar Herman Kise" w:date="2017-11-30T19:37:00Z">
        <w:r w:rsidR="00C1006B">
          <w:rPr>
            <w:lang w:val="en-US"/>
          </w:rPr>
          <w:fldChar w:fldCharType="begin"/>
        </w:r>
        <w:r w:rsidR="00C1006B">
          <w:rPr>
            <w:lang w:val="en-US"/>
          </w:rPr>
          <w:instrText xml:space="preserve"> REF _Ref499834552 \h </w:instrText>
        </w:r>
      </w:ins>
      <w:r w:rsidR="00C1006B">
        <w:rPr>
          <w:lang w:val="en-US"/>
        </w:rPr>
      </w:r>
      <w:r w:rsidR="00C1006B">
        <w:rPr>
          <w:lang w:val="en-US"/>
        </w:rPr>
        <w:fldChar w:fldCharType="separate"/>
      </w:r>
      <w:ins w:id="9938" w:author="Oscar Herman Kise" w:date="2017-11-30T22:19:00Z">
        <w:r w:rsidR="00710D49" w:rsidRPr="00B7686C">
          <w:rPr>
            <w:lang w:val="en-US"/>
            <w:rPrChange w:id="9939" w:author="Morten Lerstad Solli" w:date="2017-11-29T12:21:00Z">
              <w:rPr/>
            </w:rPrChange>
          </w:rPr>
          <w:t xml:space="preserve">Figure </w:t>
        </w:r>
        <w:r w:rsidR="00710D49">
          <w:rPr>
            <w:noProof/>
            <w:lang w:val="en-US"/>
          </w:rPr>
          <w:t>17</w:t>
        </w:r>
      </w:ins>
      <w:ins w:id="9940" w:author="Oscar Herman Kise" w:date="2017-11-30T19:37:00Z">
        <w:r w:rsidR="00C1006B">
          <w:rPr>
            <w:lang w:val="en-US"/>
          </w:rPr>
          <w:fldChar w:fldCharType="end"/>
        </w:r>
      </w:ins>
      <w:ins w:id="9941" w:author="Oscar Herman Kise" w:date="2017-11-28T17:47:00Z">
        <w:r w:rsidR="00F501DB" w:rsidRPr="00B7686C">
          <w:rPr>
            <w:lang w:val="en-US"/>
          </w:rPr>
          <w:t>)</w:t>
        </w:r>
      </w:ins>
      <w:r w:rsidRPr="00B7686C">
        <w:rPr>
          <w:lang w:val="en-US"/>
        </w:rPr>
        <w:t xml:space="preserve"> is an overall spray for outdoor and indoor use. </w:t>
      </w:r>
      <w:sdt>
        <w:sdtPr>
          <w:rPr>
            <w:lang w:val="en-US"/>
          </w:rPr>
          <w:id w:val="130137523"/>
          <w:citation/>
        </w:sdtPr>
        <w:sdtContent>
          <w:r w:rsidR="00DE03F8" w:rsidRPr="00CD6AE6">
            <w:rPr>
              <w:lang w:val="en-US"/>
            </w:rPr>
            <w:fldChar w:fldCharType="begin"/>
          </w:r>
          <w:r w:rsidR="00DE03F8" w:rsidRPr="00B7686C">
            <w:rPr>
              <w:lang w:val="en-US"/>
            </w:rPr>
            <w:instrText xml:space="preserve"> CITATION Bil17 \l 1044 </w:instrText>
          </w:r>
          <w:r w:rsidR="00DE03F8" w:rsidRPr="00CD6AE6">
            <w:rPr>
              <w:lang w:val="en-US"/>
            </w:rPr>
            <w:fldChar w:fldCharType="separate"/>
          </w:r>
          <w:r w:rsidR="009C609D">
            <w:rPr>
              <w:noProof/>
              <w:lang w:val="en-US"/>
            </w:rPr>
            <w:t>(Biltema u.d.)</w:t>
          </w:r>
          <w:r w:rsidR="00DE03F8" w:rsidRPr="00CD6AE6">
            <w:rPr>
              <w:lang w:val="en-US"/>
            </w:rPr>
            <w:fldChar w:fldCharType="end"/>
          </w:r>
        </w:sdtContent>
      </w:sdt>
    </w:p>
    <w:p w14:paraId="65B75650" w14:textId="77777777" w:rsidR="009375DF" w:rsidRDefault="009375DF">
      <w:pPr>
        <w:pStyle w:val="Brdtekst"/>
        <w:jc w:val="both"/>
        <w:rPr>
          <w:ins w:id="9942" w:author="Oscar Herman Kise" w:date="2017-11-30T19:14:00Z"/>
          <w:lang w:val="en-US"/>
        </w:rPr>
        <w:pPrChange w:id="9943" w:author="Oscar Herman Kise" w:date="2017-11-28T13:50:00Z">
          <w:pPr>
            <w:pStyle w:val="Brdtekst"/>
          </w:pPr>
        </w:pPrChange>
      </w:pPr>
    </w:p>
    <w:p w14:paraId="00C2256A" w14:textId="77777777" w:rsidR="00B20F51" w:rsidRDefault="00B20F51">
      <w:pPr>
        <w:pStyle w:val="Brdtekst"/>
        <w:jc w:val="both"/>
        <w:rPr>
          <w:ins w:id="9944" w:author="Oscar Herman Kise" w:date="2017-11-30T19:14:00Z"/>
          <w:lang w:val="en-US"/>
        </w:rPr>
        <w:pPrChange w:id="9945" w:author="Oscar Herman Kise" w:date="2017-11-28T13:50:00Z">
          <w:pPr>
            <w:pStyle w:val="Brdtekst"/>
          </w:pPr>
        </w:pPrChange>
      </w:pPr>
    </w:p>
    <w:p w14:paraId="103872C3" w14:textId="77777777" w:rsidR="00B20F51" w:rsidRDefault="00B20F51">
      <w:pPr>
        <w:pStyle w:val="Brdtekst"/>
        <w:jc w:val="both"/>
        <w:rPr>
          <w:ins w:id="9946" w:author="Oscar Herman Kise" w:date="2017-11-30T19:14:00Z"/>
          <w:lang w:val="en-US"/>
        </w:rPr>
        <w:pPrChange w:id="9947" w:author="Oscar Herman Kise" w:date="2017-11-28T13:50:00Z">
          <w:pPr>
            <w:pStyle w:val="Brdtekst"/>
          </w:pPr>
        </w:pPrChange>
      </w:pPr>
    </w:p>
    <w:p w14:paraId="3C2CC3A2" w14:textId="77777777" w:rsidR="00B20F51" w:rsidRDefault="00B20F51">
      <w:pPr>
        <w:pStyle w:val="Brdtekst"/>
        <w:jc w:val="both"/>
        <w:rPr>
          <w:ins w:id="9948" w:author="Oscar Herman Kise" w:date="2017-11-30T19:14:00Z"/>
          <w:lang w:val="en-US"/>
        </w:rPr>
        <w:pPrChange w:id="9949" w:author="Oscar Herman Kise" w:date="2017-11-28T13:50:00Z">
          <w:pPr>
            <w:pStyle w:val="Brdtekst"/>
          </w:pPr>
        </w:pPrChange>
      </w:pPr>
    </w:p>
    <w:p w14:paraId="461514C0" w14:textId="77777777" w:rsidR="00B20F51" w:rsidRDefault="00B20F51">
      <w:pPr>
        <w:pStyle w:val="Brdtekst"/>
        <w:jc w:val="both"/>
        <w:rPr>
          <w:ins w:id="9950" w:author="Oscar Herman Kise" w:date="2017-11-30T19:14:00Z"/>
          <w:lang w:val="en-US"/>
        </w:rPr>
        <w:pPrChange w:id="9951" w:author="Oscar Herman Kise" w:date="2017-11-28T13:50:00Z">
          <w:pPr>
            <w:pStyle w:val="Brdtekst"/>
          </w:pPr>
        </w:pPrChange>
      </w:pPr>
    </w:p>
    <w:p w14:paraId="6AD6F72D" w14:textId="77777777" w:rsidR="00B20F51" w:rsidRDefault="00B20F51">
      <w:pPr>
        <w:pStyle w:val="Brdtekst"/>
        <w:jc w:val="both"/>
        <w:rPr>
          <w:ins w:id="9952" w:author="Oscar Herman Kise" w:date="2017-11-30T19:14:00Z"/>
          <w:lang w:val="en-US"/>
        </w:rPr>
        <w:pPrChange w:id="9953" w:author="Oscar Herman Kise" w:date="2017-11-28T13:50:00Z">
          <w:pPr>
            <w:pStyle w:val="Brdtekst"/>
          </w:pPr>
        </w:pPrChange>
      </w:pPr>
    </w:p>
    <w:p w14:paraId="71ED4181" w14:textId="77777777" w:rsidR="00B20F51" w:rsidRDefault="00B20F51">
      <w:pPr>
        <w:pStyle w:val="Brdtekst"/>
        <w:jc w:val="both"/>
        <w:rPr>
          <w:ins w:id="9954" w:author="Oscar Herman Kise" w:date="2017-11-30T19:14:00Z"/>
          <w:lang w:val="en-US"/>
        </w:rPr>
        <w:pPrChange w:id="9955" w:author="Oscar Herman Kise" w:date="2017-11-28T13:50:00Z">
          <w:pPr>
            <w:pStyle w:val="Brdtekst"/>
          </w:pPr>
        </w:pPrChange>
      </w:pPr>
    </w:p>
    <w:p w14:paraId="4D3174F7" w14:textId="77777777" w:rsidR="00B20F51" w:rsidRDefault="00B20F51">
      <w:pPr>
        <w:pStyle w:val="Brdtekst"/>
        <w:jc w:val="both"/>
        <w:rPr>
          <w:ins w:id="9956" w:author="Oscar Herman Kise" w:date="2017-11-30T19:14:00Z"/>
          <w:lang w:val="en-US"/>
        </w:rPr>
        <w:pPrChange w:id="9957" w:author="Oscar Herman Kise" w:date="2017-11-28T13:50:00Z">
          <w:pPr>
            <w:pStyle w:val="Brdtekst"/>
          </w:pPr>
        </w:pPrChange>
      </w:pPr>
    </w:p>
    <w:p w14:paraId="69CF3346" w14:textId="77777777" w:rsidR="00B20F51" w:rsidRDefault="00B20F51">
      <w:pPr>
        <w:pStyle w:val="Brdtekst"/>
        <w:jc w:val="both"/>
        <w:rPr>
          <w:ins w:id="9958" w:author="Oscar Herman Kise" w:date="2017-11-30T19:14:00Z"/>
          <w:lang w:val="en-US"/>
        </w:rPr>
        <w:pPrChange w:id="9959" w:author="Oscar Herman Kise" w:date="2017-11-28T13:50:00Z">
          <w:pPr>
            <w:pStyle w:val="Brdtekst"/>
          </w:pPr>
        </w:pPrChange>
      </w:pPr>
    </w:p>
    <w:p w14:paraId="048022C0" w14:textId="77777777" w:rsidR="00B20F51" w:rsidRDefault="00B20F51">
      <w:pPr>
        <w:pStyle w:val="Brdtekst"/>
        <w:jc w:val="both"/>
        <w:rPr>
          <w:ins w:id="9960" w:author="Oscar Herman Kise" w:date="2017-11-30T19:14:00Z"/>
          <w:lang w:val="en-US"/>
        </w:rPr>
        <w:pPrChange w:id="9961" w:author="Oscar Herman Kise" w:date="2017-11-28T13:50:00Z">
          <w:pPr>
            <w:pStyle w:val="Brdtekst"/>
          </w:pPr>
        </w:pPrChange>
      </w:pPr>
    </w:p>
    <w:p w14:paraId="31C93F36" w14:textId="4DE5971E" w:rsidR="00B20F51" w:rsidRPr="00B7686C" w:rsidRDefault="00B20F51">
      <w:pPr>
        <w:pStyle w:val="Brdtekst"/>
        <w:jc w:val="both"/>
        <w:rPr>
          <w:lang w:val="en-US"/>
        </w:rPr>
        <w:pPrChange w:id="9962" w:author="Oscar Herman Kise" w:date="2017-11-28T13:50:00Z">
          <w:pPr>
            <w:pStyle w:val="Brdtekst"/>
          </w:pPr>
        </w:pPrChange>
      </w:pPr>
    </w:p>
    <w:p w14:paraId="29C7B962" w14:textId="253A416D" w:rsidR="002276E4" w:rsidRPr="00B7686C" w:rsidRDefault="00F868EC">
      <w:pPr>
        <w:pStyle w:val="Overskrift2"/>
        <w:jc w:val="both"/>
        <w:rPr>
          <w:ins w:id="9963" w:author="Oscar Herman Kise" w:date="2017-11-27T18:49:00Z"/>
          <w:lang w:val="en-US"/>
        </w:rPr>
        <w:pPrChange w:id="9964" w:author="Oscar Herman Kise" w:date="2017-11-28T13:50:00Z">
          <w:pPr>
            <w:pStyle w:val="Overskrift2"/>
          </w:pPr>
        </w:pPrChange>
      </w:pPr>
      <w:r w:rsidRPr="00B7686C">
        <w:rPr>
          <w:lang w:val="en-US"/>
        </w:rPr>
        <w:lastRenderedPageBreak/>
        <w:t xml:space="preserve"> </w:t>
      </w:r>
      <w:bookmarkStart w:id="9965" w:name="_Toc499047098"/>
      <w:bookmarkStart w:id="9966" w:name="_Toc499129467"/>
      <w:bookmarkStart w:id="9967" w:name="_Toc499197471"/>
      <w:bookmarkStart w:id="9968" w:name="_Toc499231061"/>
      <w:bookmarkStart w:id="9969" w:name="_Toc499394305"/>
      <w:bookmarkStart w:id="9970" w:name="_Toc499485464"/>
      <w:bookmarkStart w:id="9971" w:name="_Toc499485874"/>
      <w:bookmarkStart w:id="9972" w:name="_Toc499485964"/>
      <w:bookmarkStart w:id="9973" w:name="_Toc499500673"/>
      <w:bookmarkStart w:id="9974" w:name="_Toc499567470"/>
      <w:bookmarkStart w:id="9975" w:name="_Toc499568135"/>
      <w:bookmarkStart w:id="9976" w:name="_Toc499584509"/>
      <w:bookmarkStart w:id="9977" w:name="_Toc499584843"/>
      <w:bookmarkStart w:id="9978" w:name="_Toc499631436"/>
      <w:bookmarkStart w:id="9979" w:name="_Toc499646498"/>
      <w:bookmarkStart w:id="9980" w:name="_Toc499654711"/>
      <w:bookmarkStart w:id="9981" w:name="_Toc499722788"/>
      <w:bookmarkStart w:id="9982" w:name="_Toc499733263"/>
      <w:bookmarkStart w:id="9983" w:name="_Toc499737772"/>
      <w:bookmarkStart w:id="9984" w:name="_Toc499750688"/>
      <w:bookmarkStart w:id="9985" w:name="_Toc499754044"/>
      <w:bookmarkStart w:id="9986" w:name="_Toc499757829"/>
      <w:bookmarkStart w:id="9987" w:name="_Toc499757446"/>
      <w:bookmarkStart w:id="9988" w:name="_Toc499806115"/>
      <w:bookmarkStart w:id="9989" w:name="_Toc499829027"/>
      <w:bookmarkStart w:id="9990" w:name="_Toc499829562"/>
      <w:bookmarkStart w:id="9991" w:name="_Toc499835652"/>
      <w:bookmarkStart w:id="9992" w:name="_Toc499843347"/>
      <w:r w:rsidR="002276E4" w:rsidRPr="00B7686C">
        <w:rPr>
          <w:lang w:val="en-US"/>
        </w:rPr>
        <w:t>MP3 Module</w:t>
      </w:r>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ins w:id="9993" w:author="Oscar Herman Kise" w:date="2017-11-28T17:43:00Z">
        <w:r w:rsidR="006B1E29" w:rsidRPr="00B7686C">
          <w:rPr>
            <w:lang w:val="en-US"/>
          </w:rPr>
          <w:t xml:space="preserve"> (not used)</w:t>
        </w:r>
      </w:ins>
      <w:bookmarkEnd w:id="9980"/>
      <w:bookmarkEnd w:id="9981"/>
      <w:bookmarkEnd w:id="9982"/>
      <w:bookmarkEnd w:id="9983"/>
      <w:bookmarkEnd w:id="9984"/>
      <w:bookmarkEnd w:id="9985"/>
      <w:bookmarkEnd w:id="9986"/>
      <w:bookmarkEnd w:id="9987"/>
      <w:bookmarkEnd w:id="9988"/>
      <w:bookmarkEnd w:id="9989"/>
      <w:bookmarkEnd w:id="9990"/>
      <w:bookmarkEnd w:id="9991"/>
      <w:bookmarkEnd w:id="9992"/>
    </w:p>
    <w:p w14:paraId="3DEE5BAD" w14:textId="77777777" w:rsidR="00B97059" w:rsidRPr="00B7686C" w:rsidRDefault="00B97059">
      <w:pPr>
        <w:pStyle w:val="Brdtekst"/>
        <w:jc w:val="both"/>
        <w:rPr>
          <w:lang w:val="en-US"/>
        </w:rPr>
        <w:pPrChange w:id="9994" w:author="Oscar Herman Kise" w:date="2017-11-28T13:50:00Z">
          <w:pPr>
            <w:pStyle w:val="Overskrift2"/>
          </w:pPr>
        </w:pPrChange>
      </w:pPr>
    </w:p>
    <w:p w14:paraId="3944F94F" w14:textId="77777777" w:rsidR="00B97059" w:rsidRPr="00B7686C" w:rsidRDefault="00892FBC">
      <w:pPr>
        <w:keepNext/>
        <w:jc w:val="both"/>
        <w:rPr>
          <w:ins w:id="9995" w:author="Oscar Herman Kise" w:date="2017-11-27T18:49:00Z"/>
          <w:lang w:val="en-US"/>
          <w:rPrChange w:id="9996" w:author="Morten Lerstad Solli" w:date="2017-11-29T12:21:00Z">
            <w:rPr>
              <w:ins w:id="9997" w:author="Oscar Herman Kise" w:date="2017-11-27T18:49:00Z"/>
            </w:rPr>
          </w:rPrChange>
        </w:rPr>
        <w:pPrChange w:id="9998" w:author="Oscar Herman Kise" w:date="2017-11-28T13:50:00Z">
          <w:pPr/>
        </w:pPrChange>
      </w:pPr>
      <w:r w:rsidRPr="005A3108">
        <w:rPr>
          <w:noProof/>
          <w:lang w:val="en-US"/>
        </w:rPr>
        <w:drawing>
          <wp:inline distT="0" distB="0" distL="0" distR="0" wp14:anchorId="6D1934EB" wp14:editId="085A953A">
            <wp:extent cx="2540000" cy="1905000"/>
            <wp:effectExtent l="0" t="0" r="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P3 module.jpg"/>
                    <pic:cNvPicPr/>
                  </pic:nvPicPr>
                  <pic:blipFill>
                    <a:blip r:embed="rId29">
                      <a:extLst>
                        <a:ext uri="{28A0092B-C50C-407E-A947-70E740481C1C}">
                          <a14:useLocalDpi xmlns:a14="http://schemas.microsoft.com/office/drawing/2010/main" val="0"/>
                        </a:ext>
                      </a:extLst>
                    </a:blip>
                    <a:stretch>
                      <a:fillRect/>
                    </a:stretch>
                  </pic:blipFill>
                  <pic:spPr>
                    <a:xfrm>
                      <a:off x="0" y="0"/>
                      <a:ext cx="2540000" cy="1905000"/>
                    </a:xfrm>
                    <a:prstGeom prst="rect">
                      <a:avLst/>
                    </a:prstGeom>
                  </pic:spPr>
                </pic:pic>
              </a:graphicData>
            </a:graphic>
          </wp:inline>
        </w:drawing>
      </w:r>
    </w:p>
    <w:p w14:paraId="29DC208E" w14:textId="017F4676" w:rsidR="00CA312B" w:rsidRPr="005A3108" w:rsidRDefault="00B97059" w:rsidP="00C9737F">
      <w:pPr>
        <w:pStyle w:val="Bildetekst"/>
        <w:jc w:val="both"/>
        <w:rPr>
          <w:lang w:val="en-US"/>
        </w:rPr>
      </w:pPr>
      <w:bookmarkStart w:id="9999" w:name="_Ref499834553"/>
      <w:ins w:id="10000" w:author="Oscar Herman Kise" w:date="2017-11-27T18:49:00Z">
        <w:r w:rsidRPr="00B7686C">
          <w:rPr>
            <w:lang w:val="en-US"/>
            <w:rPrChange w:id="10001" w:author="Morten Lerstad Solli" w:date="2017-11-29T12:21:00Z">
              <w:rPr/>
            </w:rPrChange>
          </w:rPr>
          <w:t xml:space="preserve">Figure </w:t>
        </w:r>
        <w:r w:rsidRPr="00B7686C">
          <w:rPr>
            <w:lang w:val="en-US"/>
            <w:rPrChange w:id="10002" w:author="Morten Lerstad Solli" w:date="2017-11-29T12:21:00Z">
              <w:rPr/>
            </w:rPrChange>
          </w:rPr>
          <w:fldChar w:fldCharType="begin"/>
        </w:r>
        <w:r w:rsidRPr="00B7686C">
          <w:rPr>
            <w:lang w:val="en-US"/>
            <w:rPrChange w:id="10003" w:author="Morten Lerstad Solli" w:date="2017-11-29T12:21:00Z">
              <w:rPr/>
            </w:rPrChange>
          </w:rPr>
          <w:instrText xml:space="preserve"> SEQ Figure \* ARABIC </w:instrText>
        </w:r>
      </w:ins>
      <w:r w:rsidRPr="00B7686C">
        <w:rPr>
          <w:lang w:val="en-US"/>
          <w:rPrChange w:id="10004" w:author="Morten Lerstad Solli" w:date="2017-11-29T12:21:00Z">
            <w:rPr/>
          </w:rPrChange>
        </w:rPr>
        <w:fldChar w:fldCharType="separate"/>
      </w:r>
      <w:r w:rsidR="00710D49">
        <w:rPr>
          <w:noProof/>
          <w:lang w:val="en-US"/>
        </w:rPr>
        <w:t>18</w:t>
      </w:r>
      <w:ins w:id="10005" w:author="Oscar Herman Kise" w:date="2017-11-27T18:49:00Z">
        <w:r w:rsidRPr="00B7686C">
          <w:rPr>
            <w:lang w:val="en-US"/>
            <w:rPrChange w:id="10006" w:author="Morten Lerstad Solli" w:date="2017-11-29T12:21:00Z">
              <w:rPr/>
            </w:rPrChange>
          </w:rPr>
          <w:fldChar w:fldCharType="end"/>
        </w:r>
        <w:bookmarkEnd w:id="9999"/>
        <w:r w:rsidRPr="00B7686C">
          <w:rPr>
            <w:lang w:val="en-US"/>
            <w:rPrChange w:id="10007" w:author="Morten Lerstad Solli" w:date="2017-11-29T12:21:00Z">
              <w:rPr/>
            </w:rPrChange>
          </w:rPr>
          <w:t xml:space="preserve">: MP3 Module </w:t>
        </w:r>
      </w:ins>
      <w:ins w:id="10008" w:author="Oscar Herman Kise" w:date="2017-11-27T20:27:00Z">
        <w:r w:rsidR="0004769D" w:rsidRPr="005A3108">
          <w:rPr>
            <w:lang w:val="en-US"/>
          </w:rPr>
          <w:fldChar w:fldCharType="begin"/>
        </w:r>
        <w:r w:rsidR="0004769D" w:rsidRPr="00CD6AE6">
          <w:rPr>
            <w:lang w:val="en-US"/>
          </w:rPr>
          <w:instrText xml:space="preserve"> HYPERLINK  \l "_picture_references" </w:instrText>
        </w:r>
        <w:r w:rsidR="0004769D" w:rsidRPr="005A3108">
          <w:rPr>
            <w:lang w:val="en-US"/>
          </w:rPr>
          <w:fldChar w:fldCharType="separate"/>
        </w:r>
        <w:r w:rsidRPr="00B7686C">
          <w:rPr>
            <w:rStyle w:val="Hyperkobling"/>
            <w:lang w:val="en-US"/>
            <w:rPrChange w:id="10009" w:author="Morten Lerstad Solli" w:date="2017-11-29T12:21:00Z">
              <w:rPr/>
            </w:rPrChange>
          </w:rPr>
          <w:t>[15]</w:t>
        </w:r>
        <w:r w:rsidR="0004769D" w:rsidRPr="005A3108">
          <w:rPr>
            <w:lang w:val="en-US"/>
          </w:rPr>
          <w:fldChar w:fldCharType="end"/>
        </w:r>
      </w:ins>
    </w:p>
    <w:p w14:paraId="374A3CDC" w14:textId="77777777" w:rsidR="00B97059" w:rsidRPr="00B7686C" w:rsidRDefault="00B97059">
      <w:pPr>
        <w:jc w:val="both"/>
        <w:rPr>
          <w:ins w:id="10010" w:author="Oscar Herman Kise" w:date="2017-11-27T18:49:00Z"/>
          <w:lang w:val="en-US"/>
        </w:rPr>
        <w:pPrChange w:id="10011" w:author="Oscar Herman Kise" w:date="2017-11-28T13:50:00Z">
          <w:pPr/>
        </w:pPrChange>
      </w:pPr>
    </w:p>
    <w:p w14:paraId="6FBCC045" w14:textId="05F384DD" w:rsidR="00CA312B" w:rsidRPr="00B7686C" w:rsidRDefault="00D64D01">
      <w:pPr>
        <w:jc w:val="both"/>
        <w:rPr>
          <w:lang w:val="en-US"/>
        </w:rPr>
        <w:pPrChange w:id="10012" w:author="Oscar Herman Kise" w:date="2017-11-28T13:50:00Z">
          <w:pPr/>
        </w:pPrChange>
      </w:pPr>
      <w:r w:rsidRPr="00B7686C">
        <w:rPr>
          <w:lang w:val="en-US"/>
        </w:rPr>
        <w:t xml:space="preserve">The </w:t>
      </w:r>
      <w:r w:rsidR="009375DF" w:rsidRPr="00B7686C">
        <w:rPr>
          <w:lang w:val="en-US"/>
        </w:rPr>
        <w:t>MP3 module</w:t>
      </w:r>
      <w:ins w:id="10013" w:author="Oscar Herman Kise" w:date="2017-11-28T17:47:00Z">
        <w:r w:rsidR="009D2ACE">
          <w:rPr>
            <w:lang w:val="en-US"/>
          </w:rPr>
          <w:t xml:space="preserve"> (</w:t>
        </w:r>
      </w:ins>
      <w:ins w:id="10014" w:author="Oscar Herman Kise" w:date="2017-11-30T19:38:00Z">
        <w:r w:rsidR="009D2ACE">
          <w:rPr>
            <w:lang w:val="en-US"/>
          </w:rPr>
          <w:fldChar w:fldCharType="begin"/>
        </w:r>
        <w:r w:rsidR="009D2ACE">
          <w:rPr>
            <w:lang w:val="en-US"/>
          </w:rPr>
          <w:instrText xml:space="preserve"> REF _Ref499834553 \h </w:instrText>
        </w:r>
      </w:ins>
      <w:r w:rsidR="009D2ACE">
        <w:rPr>
          <w:lang w:val="en-US"/>
        </w:rPr>
      </w:r>
      <w:r w:rsidR="009D2ACE">
        <w:rPr>
          <w:lang w:val="en-US"/>
        </w:rPr>
        <w:fldChar w:fldCharType="separate"/>
      </w:r>
      <w:ins w:id="10015" w:author="Oscar Herman Kise" w:date="2017-11-30T22:19:00Z">
        <w:r w:rsidR="00710D49" w:rsidRPr="00B7686C">
          <w:rPr>
            <w:lang w:val="en-US"/>
            <w:rPrChange w:id="10016" w:author="Morten Lerstad Solli" w:date="2017-11-29T12:21:00Z">
              <w:rPr/>
            </w:rPrChange>
          </w:rPr>
          <w:t xml:space="preserve">Figure </w:t>
        </w:r>
        <w:r w:rsidR="00710D49">
          <w:rPr>
            <w:noProof/>
            <w:lang w:val="en-US"/>
          </w:rPr>
          <w:t>18</w:t>
        </w:r>
      </w:ins>
      <w:ins w:id="10017" w:author="Oscar Herman Kise" w:date="2017-11-30T19:38:00Z">
        <w:r w:rsidR="009D2ACE">
          <w:rPr>
            <w:lang w:val="en-US"/>
          </w:rPr>
          <w:fldChar w:fldCharType="end"/>
        </w:r>
      </w:ins>
      <w:ins w:id="10018" w:author="Oscar Herman Kise" w:date="2017-11-28T17:48:00Z">
        <w:r w:rsidR="002528DE" w:rsidRPr="00B7686C">
          <w:rPr>
            <w:lang w:val="en-US"/>
          </w:rPr>
          <w:t>)</w:t>
        </w:r>
      </w:ins>
      <w:r w:rsidR="009375DF" w:rsidRPr="00B7686C">
        <w:rPr>
          <w:lang w:val="en-US"/>
        </w:rPr>
        <w:t xml:space="preserve"> can play </w:t>
      </w:r>
      <w:del w:id="10019" w:author="Oscar Herman Kise" w:date="2017-11-28T17:48:00Z">
        <w:r w:rsidR="009375DF" w:rsidRPr="00B7686C" w:rsidDel="002528DE">
          <w:rPr>
            <w:lang w:val="en-US"/>
          </w:rPr>
          <w:delText>.</w:delText>
        </w:r>
      </w:del>
      <w:r w:rsidR="009375DF" w:rsidRPr="00B7686C">
        <w:rPr>
          <w:lang w:val="en-US"/>
        </w:rPr>
        <w:t>mp3 files stored on a SD card or a USB stick. It supports 128kb/s, 192kb/s, 256kb/s and 320kb/s variable bit rate mp3 formats. The operating voltage is 5VDC or 9-12VDC. The module</w:t>
      </w:r>
      <w:ins w:id="10020" w:author="Oscar Herman Kise" w:date="2017-11-24T15:33:00Z">
        <w:r w:rsidR="00336E91" w:rsidRPr="00B7686C">
          <w:rPr>
            <w:lang w:val="en-US"/>
          </w:rPr>
          <w:t xml:space="preserve"> has</w:t>
        </w:r>
      </w:ins>
      <w:r w:rsidR="009375DF" w:rsidRPr="00B7686C">
        <w:rPr>
          <w:lang w:val="en-US"/>
        </w:rPr>
        <w:t xml:space="preserve"> several features like, pushbuttons for </w:t>
      </w:r>
      <w:r w:rsidR="009375DF" w:rsidRPr="00B7686C">
        <w:rPr>
          <w:i/>
          <w:lang w:val="en-US"/>
        </w:rPr>
        <w:t>“next/previous”</w:t>
      </w:r>
      <w:r w:rsidR="009375DF" w:rsidRPr="00B7686C">
        <w:rPr>
          <w:lang w:val="en-US"/>
        </w:rPr>
        <w:t xml:space="preserve"> song and </w:t>
      </w:r>
      <w:r w:rsidR="009375DF" w:rsidRPr="00B7686C">
        <w:rPr>
          <w:i/>
          <w:lang w:val="en-US"/>
        </w:rPr>
        <w:t>“play/pause”</w:t>
      </w:r>
      <w:r w:rsidR="009375DF" w:rsidRPr="00B7686C">
        <w:rPr>
          <w:lang w:val="en-US"/>
        </w:rPr>
        <w:t xml:space="preserve"> of the mp3 file, a LED indicator for when the song is on pause or play, continuous looping of all the tracks and the playback starts when the module is powered on. </w:t>
      </w:r>
      <w:sdt>
        <w:sdtPr>
          <w:rPr>
            <w:lang w:val="en-US"/>
          </w:rPr>
          <w:id w:val="1140930395"/>
          <w:citation/>
        </w:sdtPr>
        <w:sdtContent>
          <w:r w:rsidR="009375DF" w:rsidRPr="005A3108">
            <w:rPr>
              <w:lang w:val="en-US"/>
            </w:rPr>
            <w:fldChar w:fldCharType="begin"/>
          </w:r>
          <w:r w:rsidR="009375DF" w:rsidRPr="00B7686C">
            <w:rPr>
              <w:lang w:val="en-US"/>
            </w:rPr>
            <w:instrText xml:space="preserve"> CITATION Vel17 \l 1044 </w:instrText>
          </w:r>
          <w:r w:rsidR="009375DF" w:rsidRPr="005A3108">
            <w:rPr>
              <w:lang w:val="en-US"/>
            </w:rPr>
            <w:fldChar w:fldCharType="separate"/>
          </w:r>
          <w:r w:rsidR="009C609D">
            <w:rPr>
              <w:noProof/>
              <w:lang w:val="en-US"/>
            </w:rPr>
            <w:t>(Velleman u.d.)</w:t>
          </w:r>
          <w:r w:rsidR="009375DF" w:rsidRPr="005A3108">
            <w:rPr>
              <w:lang w:val="en-US"/>
            </w:rPr>
            <w:fldChar w:fldCharType="end"/>
          </w:r>
        </w:sdtContent>
      </w:sdt>
    </w:p>
    <w:p w14:paraId="45CF6923" w14:textId="77777777" w:rsidR="00D64D01" w:rsidRPr="00B7686C" w:rsidRDefault="00D64D01" w:rsidP="00553E7A">
      <w:pPr>
        <w:rPr>
          <w:lang w:val="en-US"/>
        </w:rPr>
      </w:pPr>
    </w:p>
    <w:p w14:paraId="3A568A83" w14:textId="18D4C556" w:rsidR="00CA312B" w:rsidRPr="00B7686C" w:rsidRDefault="00CA312B" w:rsidP="00553E7A">
      <w:pPr>
        <w:rPr>
          <w:lang w:val="en-US"/>
        </w:rPr>
      </w:pPr>
    </w:p>
    <w:p w14:paraId="35A345FD" w14:textId="77777777" w:rsidR="00CA312B" w:rsidRDefault="00CA312B" w:rsidP="00553E7A">
      <w:pPr>
        <w:rPr>
          <w:ins w:id="10021" w:author="Oscar Herman Kise" w:date="2017-11-30T19:14:00Z"/>
          <w:lang w:val="en-US"/>
        </w:rPr>
      </w:pPr>
    </w:p>
    <w:p w14:paraId="55FDA4FC" w14:textId="77777777" w:rsidR="00B20F51" w:rsidRDefault="00B20F51" w:rsidP="00553E7A">
      <w:pPr>
        <w:rPr>
          <w:ins w:id="10022" w:author="Oscar Herman Kise" w:date="2017-11-30T19:14:00Z"/>
          <w:lang w:val="en-US"/>
        </w:rPr>
      </w:pPr>
    </w:p>
    <w:p w14:paraId="046F0F40" w14:textId="77777777" w:rsidR="00B20F51" w:rsidRDefault="00B20F51" w:rsidP="00553E7A">
      <w:pPr>
        <w:rPr>
          <w:ins w:id="10023" w:author="Oscar Herman Kise" w:date="2017-11-30T19:14:00Z"/>
          <w:lang w:val="en-US"/>
        </w:rPr>
      </w:pPr>
    </w:p>
    <w:p w14:paraId="65F557D8" w14:textId="77777777" w:rsidR="00B20F51" w:rsidRDefault="00B20F51" w:rsidP="00553E7A">
      <w:pPr>
        <w:rPr>
          <w:ins w:id="10024" w:author="Oscar Herman Kise" w:date="2017-11-30T19:14:00Z"/>
          <w:lang w:val="en-US"/>
        </w:rPr>
      </w:pPr>
    </w:p>
    <w:p w14:paraId="5274B755" w14:textId="77777777" w:rsidR="00B20F51" w:rsidRDefault="00B20F51" w:rsidP="00553E7A">
      <w:pPr>
        <w:rPr>
          <w:ins w:id="10025" w:author="Oscar Herman Kise" w:date="2017-11-30T19:14:00Z"/>
          <w:lang w:val="en-US"/>
        </w:rPr>
      </w:pPr>
    </w:p>
    <w:p w14:paraId="364389B5" w14:textId="77777777" w:rsidR="00B20F51" w:rsidRDefault="00B20F51" w:rsidP="00553E7A">
      <w:pPr>
        <w:rPr>
          <w:ins w:id="10026" w:author="Oscar Herman Kise" w:date="2017-11-30T19:14:00Z"/>
          <w:lang w:val="en-US"/>
        </w:rPr>
      </w:pPr>
    </w:p>
    <w:p w14:paraId="7CECD8A3" w14:textId="77777777" w:rsidR="00B20F51" w:rsidRDefault="00B20F51" w:rsidP="00553E7A">
      <w:pPr>
        <w:rPr>
          <w:ins w:id="10027" w:author="Oscar Herman Kise" w:date="2017-11-30T19:14:00Z"/>
          <w:lang w:val="en-US"/>
        </w:rPr>
      </w:pPr>
    </w:p>
    <w:p w14:paraId="4912D180" w14:textId="77777777" w:rsidR="00B20F51" w:rsidRDefault="00B20F51" w:rsidP="00553E7A">
      <w:pPr>
        <w:rPr>
          <w:ins w:id="10028" w:author="Oscar Herman Kise" w:date="2017-11-30T19:14:00Z"/>
          <w:lang w:val="en-US"/>
        </w:rPr>
      </w:pPr>
    </w:p>
    <w:p w14:paraId="29BA9079" w14:textId="77777777" w:rsidR="00B20F51" w:rsidRDefault="00B20F51" w:rsidP="00553E7A">
      <w:pPr>
        <w:rPr>
          <w:ins w:id="10029" w:author="Oscar Herman Kise" w:date="2017-11-30T19:14:00Z"/>
          <w:lang w:val="en-US"/>
        </w:rPr>
      </w:pPr>
    </w:p>
    <w:p w14:paraId="3F23025E" w14:textId="77777777" w:rsidR="00B20F51" w:rsidRDefault="00B20F51" w:rsidP="00553E7A">
      <w:pPr>
        <w:rPr>
          <w:ins w:id="10030" w:author="Oscar Herman Kise" w:date="2017-11-30T19:14:00Z"/>
          <w:lang w:val="en-US"/>
        </w:rPr>
      </w:pPr>
    </w:p>
    <w:p w14:paraId="3E5BFF68" w14:textId="77777777" w:rsidR="00B20F51" w:rsidRDefault="00B20F51" w:rsidP="00553E7A">
      <w:pPr>
        <w:rPr>
          <w:ins w:id="10031" w:author="Oscar Herman Kise" w:date="2017-11-30T19:14:00Z"/>
          <w:lang w:val="en-US"/>
        </w:rPr>
      </w:pPr>
    </w:p>
    <w:p w14:paraId="1C8D2903" w14:textId="77777777" w:rsidR="00B20F51" w:rsidRDefault="00B20F51" w:rsidP="00553E7A">
      <w:pPr>
        <w:rPr>
          <w:ins w:id="10032" w:author="Oscar Herman Kise" w:date="2017-11-30T19:14:00Z"/>
          <w:lang w:val="en-US"/>
        </w:rPr>
      </w:pPr>
    </w:p>
    <w:p w14:paraId="1612B03F" w14:textId="77777777" w:rsidR="00B20F51" w:rsidRDefault="00B20F51" w:rsidP="00553E7A">
      <w:pPr>
        <w:rPr>
          <w:ins w:id="10033" w:author="Oscar Herman Kise" w:date="2017-11-30T19:14:00Z"/>
          <w:lang w:val="en-US"/>
        </w:rPr>
      </w:pPr>
    </w:p>
    <w:p w14:paraId="74FD6075" w14:textId="77777777" w:rsidR="00B20F51" w:rsidRDefault="00B20F51" w:rsidP="00553E7A">
      <w:pPr>
        <w:rPr>
          <w:ins w:id="10034" w:author="Oscar Herman Kise" w:date="2017-11-30T19:14:00Z"/>
          <w:lang w:val="en-US"/>
        </w:rPr>
      </w:pPr>
    </w:p>
    <w:p w14:paraId="04637B27" w14:textId="77777777" w:rsidR="00B20F51" w:rsidRDefault="00B20F51" w:rsidP="00553E7A">
      <w:pPr>
        <w:rPr>
          <w:ins w:id="10035" w:author="Oscar Herman Kise" w:date="2017-11-30T19:14:00Z"/>
          <w:lang w:val="en-US"/>
        </w:rPr>
      </w:pPr>
    </w:p>
    <w:p w14:paraId="42CA2E14" w14:textId="77777777" w:rsidR="00B20F51" w:rsidRDefault="00B20F51" w:rsidP="00553E7A">
      <w:pPr>
        <w:rPr>
          <w:ins w:id="10036" w:author="Oscar Herman Kise" w:date="2017-11-30T19:14:00Z"/>
          <w:lang w:val="en-US"/>
        </w:rPr>
      </w:pPr>
    </w:p>
    <w:p w14:paraId="5BC316BA" w14:textId="77777777" w:rsidR="00B20F51" w:rsidRDefault="00B20F51" w:rsidP="00553E7A">
      <w:pPr>
        <w:rPr>
          <w:ins w:id="10037" w:author="Oscar Herman Kise" w:date="2017-11-30T19:14:00Z"/>
          <w:lang w:val="en-US"/>
        </w:rPr>
      </w:pPr>
    </w:p>
    <w:p w14:paraId="142B86E0" w14:textId="77777777" w:rsidR="00B20F51" w:rsidRDefault="00B20F51" w:rsidP="00553E7A">
      <w:pPr>
        <w:rPr>
          <w:ins w:id="10038" w:author="Oscar Herman Kise" w:date="2017-11-30T19:14:00Z"/>
          <w:lang w:val="en-US"/>
        </w:rPr>
      </w:pPr>
    </w:p>
    <w:p w14:paraId="3ED1ECC8" w14:textId="77777777" w:rsidR="00B20F51" w:rsidRDefault="00B20F51" w:rsidP="00553E7A">
      <w:pPr>
        <w:rPr>
          <w:ins w:id="10039" w:author="Oscar Herman Kise" w:date="2017-11-30T19:14:00Z"/>
          <w:lang w:val="en-US"/>
        </w:rPr>
      </w:pPr>
    </w:p>
    <w:p w14:paraId="53B7C9DE" w14:textId="77777777" w:rsidR="00B20F51" w:rsidRDefault="00B20F51" w:rsidP="00553E7A">
      <w:pPr>
        <w:rPr>
          <w:ins w:id="10040" w:author="Oscar Herman Kise" w:date="2017-11-30T19:14:00Z"/>
          <w:lang w:val="en-US"/>
        </w:rPr>
      </w:pPr>
    </w:p>
    <w:p w14:paraId="32BF4288" w14:textId="77777777" w:rsidR="00B20F51" w:rsidRDefault="00B20F51" w:rsidP="00553E7A">
      <w:pPr>
        <w:rPr>
          <w:ins w:id="10041" w:author="Oscar Herman Kise" w:date="2017-11-30T19:14:00Z"/>
          <w:lang w:val="en-US"/>
        </w:rPr>
      </w:pPr>
    </w:p>
    <w:p w14:paraId="13BC60B9" w14:textId="77777777" w:rsidR="00B20F51" w:rsidRDefault="00B20F51" w:rsidP="00553E7A">
      <w:pPr>
        <w:rPr>
          <w:ins w:id="10042" w:author="Oscar Herman Kise" w:date="2017-11-30T19:14:00Z"/>
          <w:lang w:val="en-US"/>
        </w:rPr>
      </w:pPr>
    </w:p>
    <w:p w14:paraId="4919FB6F" w14:textId="77777777" w:rsidR="00B20F51" w:rsidRDefault="00B20F51" w:rsidP="00553E7A">
      <w:pPr>
        <w:rPr>
          <w:ins w:id="10043" w:author="Oscar Herman Kise" w:date="2017-11-30T19:14:00Z"/>
          <w:lang w:val="en-US"/>
        </w:rPr>
      </w:pPr>
    </w:p>
    <w:p w14:paraId="48F802D4" w14:textId="77777777" w:rsidR="00B20F51" w:rsidRDefault="00B20F51" w:rsidP="00553E7A">
      <w:pPr>
        <w:rPr>
          <w:ins w:id="10044" w:author="Oscar Herman Kise" w:date="2017-11-30T19:14:00Z"/>
          <w:lang w:val="en-US"/>
        </w:rPr>
      </w:pPr>
    </w:p>
    <w:p w14:paraId="4796DCC5" w14:textId="6476B9B9" w:rsidR="00B20F51" w:rsidRDefault="00B20F51" w:rsidP="00553E7A">
      <w:pPr>
        <w:rPr>
          <w:ins w:id="10045" w:author="Oscar Herman Kise" w:date="2017-11-30T19:14:00Z"/>
          <w:lang w:val="en-US"/>
        </w:rPr>
      </w:pPr>
    </w:p>
    <w:p w14:paraId="104A352E" w14:textId="77777777" w:rsidR="00B20F51" w:rsidRPr="00B7686C" w:rsidRDefault="00B20F51" w:rsidP="00553E7A">
      <w:pPr>
        <w:rPr>
          <w:lang w:val="en-US"/>
        </w:rPr>
      </w:pPr>
    </w:p>
    <w:p w14:paraId="6EDDDD17" w14:textId="503B33BE" w:rsidR="00735AAD" w:rsidRPr="00B7686C" w:rsidDel="00B20F51" w:rsidRDefault="00735AAD" w:rsidP="00735AAD">
      <w:pPr>
        <w:pStyle w:val="Comment"/>
        <w:rPr>
          <w:del w:id="10046" w:author="Oscar Herman Kise" w:date="2017-11-30T19:14:00Z"/>
          <w:lang w:val="en-US"/>
        </w:rPr>
      </w:pPr>
      <w:del w:id="10047" w:author="Oscar Herman Kise" w:date="2017-11-30T19:14:00Z">
        <w:r w:rsidRPr="00B7686C" w:rsidDel="00B20F51">
          <w:rPr>
            <w:lang w:val="en-US"/>
          </w:rPr>
          <w:lastRenderedPageBreak/>
          <w:delText xml:space="preserve">[Describes a </w:delText>
        </w:r>
        <w:r w:rsidRPr="00B7686C" w:rsidDel="00B20F51">
          <w:rPr>
            <w:rStyle w:val="hps"/>
            <w:lang w:val="en-US"/>
          </w:rPr>
          <w:delText>detailed</w:delText>
        </w:r>
        <w:r w:rsidRPr="00B7686C" w:rsidDel="00B20F51">
          <w:rPr>
            <w:lang w:val="en-US"/>
          </w:rPr>
          <w:delText xml:space="preserve"> </w:delText>
        </w:r>
        <w:r w:rsidRPr="00B7686C" w:rsidDel="00B20F51">
          <w:rPr>
            <w:rStyle w:val="hps"/>
            <w:lang w:val="en-US"/>
          </w:rPr>
          <w:delText>list of</w:delText>
        </w:r>
        <w:r w:rsidRPr="00B7686C" w:rsidDel="00B20F51">
          <w:rPr>
            <w:lang w:val="en-US"/>
          </w:rPr>
          <w:delText xml:space="preserve"> </w:delText>
        </w:r>
        <w:r w:rsidRPr="00B7686C" w:rsidDel="00B20F51">
          <w:rPr>
            <w:rStyle w:val="hps"/>
            <w:lang w:val="en-US"/>
          </w:rPr>
          <w:delText>equipment</w:delText>
        </w:r>
        <w:r w:rsidRPr="00B7686C" w:rsidDel="00B20F51">
          <w:rPr>
            <w:lang w:val="en-US"/>
          </w:rPr>
          <w:delText xml:space="preserve"> and instruments </w:delText>
        </w:r>
        <w:r w:rsidRPr="00B7686C" w:rsidDel="00B20F51">
          <w:rPr>
            <w:rStyle w:val="hps"/>
            <w:lang w:val="en-US"/>
          </w:rPr>
          <w:delText>used, the measuring methods</w:delText>
        </w:r>
        <w:r w:rsidRPr="00B7686C" w:rsidDel="00B20F51">
          <w:rPr>
            <w:lang w:val="en-US"/>
          </w:rPr>
          <w:delText xml:space="preserve"> </w:delText>
        </w:r>
        <w:r w:rsidRPr="00B7686C" w:rsidDel="00B20F51">
          <w:rPr>
            <w:rStyle w:val="hps"/>
            <w:lang w:val="en-US"/>
          </w:rPr>
          <w:delText>used</w:delText>
        </w:r>
        <w:r w:rsidRPr="00B7686C" w:rsidDel="00B20F51">
          <w:rPr>
            <w:lang w:val="en-US"/>
          </w:rPr>
          <w:delText xml:space="preserve">, </w:delText>
        </w:r>
        <w:r w:rsidRPr="00B7686C" w:rsidDel="00B20F51">
          <w:rPr>
            <w:rStyle w:val="hps"/>
            <w:lang w:val="en-US"/>
          </w:rPr>
          <w:delText>as well as</w:delText>
        </w:r>
        <w:r w:rsidRPr="00B7686C" w:rsidDel="00B20F51">
          <w:rPr>
            <w:lang w:val="en-US"/>
          </w:rPr>
          <w:delText xml:space="preserve"> </w:delText>
        </w:r>
        <w:r w:rsidRPr="00B7686C" w:rsidDel="00B20F51">
          <w:rPr>
            <w:rStyle w:val="hps"/>
            <w:lang w:val="en-US"/>
          </w:rPr>
          <w:delText>a detailed</w:delText>
        </w:r>
        <w:r w:rsidRPr="00B7686C" w:rsidDel="00B20F51">
          <w:rPr>
            <w:lang w:val="en-US"/>
          </w:rPr>
          <w:delText xml:space="preserve"> </w:delText>
        </w:r>
        <w:r w:rsidRPr="00B7686C" w:rsidDel="00B20F51">
          <w:rPr>
            <w:rStyle w:val="hps"/>
            <w:lang w:val="en-US"/>
          </w:rPr>
          <w:delText>description of the</w:delText>
        </w:r>
        <w:r w:rsidRPr="00B7686C" w:rsidDel="00B20F51">
          <w:rPr>
            <w:lang w:val="en-US"/>
          </w:rPr>
          <w:delText xml:space="preserve"> lab setup including schematics and drawings. </w:delText>
        </w:r>
        <w:r w:rsidRPr="00B7686C" w:rsidDel="00B20F51">
          <w:rPr>
            <w:rStyle w:val="hps"/>
            <w:lang w:val="en-US"/>
          </w:rPr>
          <w:delText>If the equipment</w:delText>
        </w:r>
        <w:r w:rsidRPr="00B7686C" w:rsidDel="00B20F51">
          <w:rPr>
            <w:lang w:val="en-US"/>
          </w:rPr>
          <w:delText xml:space="preserve"> </w:delText>
        </w:r>
        <w:r w:rsidRPr="00B7686C" w:rsidDel="00B20F51">
          <w:rPr>
            <w:rStyle w:val="hps"/>
            <w:lang w:val="en-US"/>
          </w:rPr>
          <w:delText>is part</w:delText>
        </w:r>
        <w:r w:rsidRPr="00B7686C" w:rsidDel="00B20F51">
          <w:rPr>
            <w:lang w:val="en-US"/>
          </w:rPr>
          <w:delText xml:space="preserve"> </w:delText>
        </w:r>
        <w:r w:rsidRPr="00B7686C" w:rsidDel="00B20F51">
          <w:rPr>
            <w:rStyle w:val="hps"/>
            <w:lang w:val="en-US"/>
          </w:rPr>
          <w:delText>of the product</w:delText>
        </w:r>
        <w:r w:rsidRPr="00B7686C" w:rsidDel="00B20F51">
          <w:rPr>
            <w:lang w:val="en-US"/>
          </w:rPr>
          <w:delText xml:space="preserve"> </w:delText>
        </w:r>
        <w:r w:rsidRPr="00B7686C" w:rsidDel="00B20F51">
          <w:rPr>
            <w:rStyle w:val="hps"/>
            <w:lang w:val="en-US"/>
          </w:rPr>
          <w:delText>to be developed, it should be described in the chapter Results</w:delText>
        </w:r>
        <w:r w:rsidRPr="00B7686C" w:rsidDel="00B20F51">
          <w:rPr>
            <w:lang w:val="en-US"/>
          </w:rPr>
          <w:delText>]</w:delText>
        </w:r>
        <w:bookmarkStart w:id="10048" w:name="_Toc499832923"/>
        <w:bookmarkStart w:id="10049" w:name="_Toc499833362"/>
        <w:bookmarkStart w:id="10050" w:name="_Toc499833673"/>
        <w:bookmarkStart w:id="10051" w:name="_Toc499833984"/>
        <w:bookmarkStart w:id="10052" w:name="_Toc499834316"/>
        <w:bookmarkStart w:id="10053" w:name="_Toc499834648"/>
        <w:bookmarkStart w:id="10054" w:name="_Toc499834982"/>
        <w:bookmarkStart w:id="10055" w:name="_Toc499834007"/>
        <w:bookmarkStart w:id="10056" w:name="_Toc499835321"/>
        <w:bookmarkStart w:id="10057" w:name="_Toc499835653"/>
        <w:bookmarkStart w:id="10058" w:name="_Toc499834819"/>
        <w:bookmarkStart w:id="10059" w:name="_Toc499835505"/>
        <w:bookmarkStart w:id="10060" w:name="_Toc499837032"/>
        <w:bookmarkStart w:id="10061" w:name="_Toc499837365"/>
        <w:bookmarkStart w:id="10062" w:name="_Toc499837699"/>
        <w:bookmarkStart w:id="10063" w:name="_Toc499838035"/>
        <w:bookmarkStart w:id="10064" w:name="_Toc499842683"/>
        <w:bookmarkStart w:id="10065" w:name="_Toc499843348"/>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del>
    </w:p>
    <w:p w14:paraId="00848507" w14:textId="0A3CE7BA" w:rsidR="00735AAD" w:rsidRPr="00B7686C" w:rsidDel="00B20F51" w:rsidRDefault="00735AAD" w:rsidP="00553E7A">
      <w:pPr>
        <w:rPr>
          <w:del w:id="10066" w:author="Oscar Herman Kise" w:date="2017-11-30T19:14:00Z"/>
          <w:lang w:val="en-US"/>
        </w:rPr>
      </w:pPr>
      <w:bookmarkStart w:id="10067" w:name="_Toc499832924"/>
      <w:bookmarkStart w:id="10068" w:name="_Toc499833363"/>
      <w:bookmarkStart w:id="10069" w:name="_Toc499833674"/>
      <w:bookmarkStart w:id="10070" w:name="_Toc499833985"/>
      <w:bookmarkStart w:id="10071" w:name="_Toc499834317"/>
      <w:bookmarkStart w:id="10072" w:name="_Toc499834649"/>
      <w:bookmarkStart w:id="10073" w:name="_Toc499834983"/>
      <w:bookmarkStart w:id="10074" w:name="_Toc499834138"/>
      <w:bookmarkStart w:id="10075" w:name="_Toc499835322"/>
      <w:bookmarkStart w:id="10076" w:name="_Toc499835654"/>
      <w:bookmarkStart w:id="10077" w:name="_Toc499834820"/>
      <w:bookmarkStart w:id="10078" w:name="_Toc499835506"/>
      <w:bookmarkStart w:id="10079" w:name="_Toc499837033"/>
      <w:bookmarkStart w:id="10080" w:name="_Toc499837366"/>
      <w:bookmarkStart w:id="10081" w:name="_Toc499837700"/>
      <w:bookmarkStart w:id="10082" w:name="_Toc499838037"/>
      <w:bookmarkStart w:id="10083" w:name="_Toc499842684"/>
      <w:bookmarkStart w:id="10084" w:name="_Toc499843349"/>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p>
    <w:p w14:paraId="6733E4EA" w14:textId="5D928D08" w:rsidR="0022423E" w:rsidRPr="00B7686C" w:rsidDel="00B20F51" w:rsidRDefault="0022423E" w:rsidP="21142444">
      <w:pPr>
        <w:pStyle w:val="Brdtekst"/>
        <w:rPr>
          <w:del w:id="10085" w:author="Oscar Herman Kise" w:date="2017-11-30T19:14:00Z"/>
          <w:lang w:val="en-US"/>
        </w:rPr>
      </w:pPr>
      <w:bookmarkStart w:id="10086" w:name="_Toc499832925"/>
      <w:bookmarkStart w:id="10087" w:name="_Toc499833364"/>
      <w:bookmarkStart w:id="10088" w:name="_Toc499833675"/>
      <w:bookmarkStart w:id="10089" w:name="_Toc499833986"/>
      <w:bookmarkStart w:id="10090" w:name="_Toc499834318"/>
      <w:bookmarkStart w:id="10091" w:name="_Toc499834650"/>
      <w:bookmarkStart w:id="10092" w:name="_Toc499834984"/>
      <w:bookmarkStart w:id="10093" w:name="_Toc499834139"/>
      <w:bookmarkStart w:id="10094" w:name="_Toc499835323"/>
      <w:bookmarkStart w:id="10095" w:name="_Toc499835655"/>
      <w:bookmarkStart w:id="10096" w:name="_Toc499834821"/>
      <w:bookmarkStart w:id="10097" w:name="_Toc499835507"/>
      <w:bookmarkStart w:id="10098" w:name="_Toc499837034"/>
      <w:bookmarkStart w:id="10099" w:name="_Toc499837367"/>
      <w:bookmarkStart w:id="10100" w:name="_Toc499837701"/>
      <w:bookmarkStart w:id="10101" w:name="_Toc499838038"/>
      <w:bookmarkStart w:id="10102" w:name="_Toc499842685"/>
      <w:bookmarkStart w:id="10103" w:name="_Toc499843350"/>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p>
    <w:p w14:paraId="29CDFE5D" w14:textId="6F690F79" w:rsidR="008B3672" w:rsidRPr="00B7686C" w:rsidDel="00B20F51" w:rsidRDefault="77F9EE56" w:rsidP="77F9EE56">
      <w:pPr>
        <w:pStyle w:val="Comment"/>
        <w:rPr>
          <w:del w:id="10104" w:author="Oscar Herman Kise" w:date="2017-11-30T19:14:00Z"/>
          <w:rStyle w:val="hps"/>
          <w:lang w:val="en-US"/>
          <w:rPrChange w:id="10105" w:author="Morten Lerstad Solli" w:date="2017-11-29T12:21:00Z">
            <w:rPr>
              <w:del w:id="10106" w:author="Oscar Herman Kise" w:date="2017-11-30T19:14:00Z"/>
              <w:rStyle w:val="hps"/>
              <w:i w:val="0"/>
              <w:color w:val="auto"/>
              <w:lang w:val="en-US"/>
            </w:rPr>
          </w:rPrChange>
        </w:rPr>
      </w:pPr>
      <w:del w:id="10107" w:author="Oscar Herman Kise" w:date="2017-11-30T19:14:00Z">
        <w:r w:rsidRPr="00B7686C" w:rsidDel="00B20F51">
          <w:rPr>
            <w:rStyle w:val="hps"/>
            <w:lang w:val="en-US"/>
          </w:rPr>
          <w:delText>[This section should</w:delText>
        </w:r>
        <w:r w:rsidRPr="00B7686C" w:rsidDel="00B20F51">
          <w:rPr>
            <w:lang w:val="en-US"/>
          </w:rPr>
          <w:delText xml:space="preserve"> </w:delText>
        </w:r>
        <w:r w:rsidRPr="00B7686C" w:rsidDel="00B20F51">
          <w:rPr>
            <w:rStyle w:val="hps"/>
            <w:lang w:val="en-US"/>
          </w:rPr>
          <w:delText>explain the plans to proceed</w:delText>
        </w:r>
        <w:r w:rsidRPr="00B7686C" w:rsidDel="00B20F51">
          <w:rPr>
            <w:lang w:val="en-US"/>
          </w:rPr>
          <w:delText xml:space="preserve"> </w:delText>
        </w:r>
        <w:r w:rsidRPr="00B7686C" w:rsidDel="00B20F51">
          <w:rPr>
            <w:rStyle w:val="hps"/>
            <w:lang w:val="en-US"/>
          </w:rPr>
          <w:delText>to</w:delText>
        </w:r>
        <w:r w:rsidRPr="00B7686C" w:rsidDel="00B20F51">
          <w:rPr>
            <w:lang w:val="en-US"/>
          </w:rPr>
          <w:delText xml:space="preserve"> </w:delText>
        </w:r>
        <w:r w:rsidRPr="00B7686C" w:rsidDel="00B20F51">
          <w:rPr>
            <w:rStyle w:val="hps"/>
            <w:lang w:val="en-US"/>
          </w:rPr>
          <w:delText>solve the problem</w:delText>
        </w:r>
        <w:r w:rsidRPr="00B7686C" w:rsidDel="00B20F51">
          <w:rPr>
            <w:lang w:val="en-US"/>
          </w:rPr>
          <w:delText xml:space="preserve"> </w:delText>
        </w:r>
        <w:r w:rsidRPr="00B7686C" w:rsidDel="00B20F51">
          <w:rPr>
            <w:rStyle w:val="hps"/>
            <w:lang w:val="en-US"/>
          </w:rPr>
          <w:delText>and</w:delText>
        </w:r>
        <w:r w:rsidRPr="00B7686C" w:rsidDel="00B20F51">
          <w:rPr>
            <w:lang w:val="en-US"/>
          </w:rPr>
          <w:delText xml:space="preserve"> the procedures. </w:delText>
        </w:r>
        <w:r w:rsidRPr="00B7686C" w:rsidDel="00B20F51">
          <w:rPr>
            <w:rStyle w:val="hps"/>
            <w:lang w:val="en-US"/>
          </w:rPr>
          <w:delText>The main</w:delText>
        </w:r>
        <w:r w:rsidRPr="00B7686C" w:rsidDel="00B20F51">
          <w:rPr>
            <w:lang w:val="en-US"/>
          </w:rPr>
          <w:delText xml:space="preserve"> </w:delText>
        </w:r>
        <w:r w:rsidRPr="00B7686C" w:rsidDel="00B20F51">
          <w:rPr>
            <w:rStyle w:val="hps"/>
            <w:lang w:val="en-US"/>
          </w:rPr>
          <w:delText>objective of</w:delText>
        </w:r>
        <w:r w:rsidRPr="00B7686C" w:rsidDel="00B20F51">
          <w:rPr>
            <w:lang w:val="en-US"/>
          </w:rPr>
          <w:delText xml:space="preserve"> </w:delText>
        </w:r>
        <w:r w:rsidRPr="00B7686C" w:rsidDel="00B20F51">
          <w:rPr>
            <w:rStyle w:val="hps"/>
            <w:lang w:val="en-US"/>
          </w:rPr>
          <w:delText>this section</w:delText>
        </w:r>
        <w:r w:rsidRPr="00B7686C" w:rsidDel="00B20F51">
          <w:rPr>
            <w:lang w:val="en-US"/>
          </w:rPr>
          <w:delText xml:space="preserve"> </w:delText>
        </w:r>
        <w:r w:rsidRPr="00B7686C" w:rsidDel="00B20F51">
          <w:rPr>
            <w:rStyle w:val="hps"/>
            <w:lang w:val="en-US"/>
          </w:rPr>
          <w:delText>is to</w:delText>
        </w:r>
        <w:r w:rsidRPr="00B7686C" w:rsidDel="00B20F51">
          <w:rPr>
            <w:lang w:val="en-US"/>
          </w:rPr>
          <w:delText xml:space="preserve"> </w:delText>
        </w:r>
        <w:r w:rsidRPr="00B7686C" w:rsidDel="00B20F51">
          <w:rPr>
            <w:rStyle w:val="hps"/>
            <w:lang w:val="en-US"/>
          </w:rPr>
          <w:delText>describe all</w:delText>
        </w:r>
        <w:r w:rsidRPr="00B7686C" w:rsidDel="00B20F51">
          <w:rPr>
            <w:lang w:val="en-US"/>
          </w:rPr>
          <w:delText xml:space="preserve"> </w:delText>
        </w:r>
        <w:r w:rsidRPr="00B7686C" w:rsidDel="00B20F51">
          <w:rPr>
            <w:rStyle w:val="hps"/>
            <w:lang w:val="en-US"/>
          </w:rPr>
          <w:delText>aspects of the project</w:delText>
        </w:r>
        <w:r w:rsidRPr="00B7686C" w:rsidDel="00B20F51">
          <w:rPr>
            <w:lang w:val="en-US"/>
          </w:rPr>
          <w:delText xml:space="preserve"> </w:delText>
        </w:r>
        <w:r w:rsidRPr="00B7686C" w:rsidDel="00B20F51">
          <w:rPr>
            <w:rStyle w:val="hps"/>
            <w:lang w:val="en-US"/>
          </w:rPr>
          <w:delText>that are</w:delText>
        </w:r>
        <w:r w:rsidRPr="00B7686C" w:rsidDel="00B20F51">
          <w:rPr>
            <w:lang w:val="en-US"/>
          </w:rPr>
          <w:delText xml:space="preserve"> </w:delText>
        </w:r>
        <w:r w:rsidRPr="00B7686C" w:rsidDel="00B20F51">
          <w:rPr>
            <w:rStyle w:val="hps"/>
            <w:lang w:val="en-US"/>
          </w:rPr>
          <w:delText>necessary to</w:delText>
        </w:r>
        <w:r w:rsidRPr="00B7686C" w:rsidDel="00B20F51">
          <w:rPr>
            <w:lang w:val="en-US"/>
          </w:rPr>
          <w:delText xml:space="preserve"> </w:delText>
        </w:r>
        <w:r w:rsidRPr="00B7686C" w:rsidDel="00B20F51">
          <w:rPr>
            <w:rStyle w:val="hps"/>
            <w:lang w:val="en-US"/>
          </w:rPr>
          <w:delText>recreate</w:delText>
        </w:r>
        <w:r w:rsidRPr="00B7686C" w:rsidDel="00B20F51">
          <w:rPr>
            <w:lang w:val="en-US"/>
          </w:rPr>
          <w:delText xml:space="preserve"> </w:delText>
        </w:r>
        <w:r w:rsidRPr="00B7686C" w:rsidDel="00B20F51">
          <w:rPr>
            <w:rStyle w:val="hps"/>
            <w:lang w:val="en-US"/>
          </w:rPr>
          <w:delText>the project</w:delText>
        </w:r>
        <w:r w:rsidRPr="00B7686C" w:rsidDel="00B20F51">
          <w:rPr>
            <w:lang w:val="en-US"/>
          </w:rPr>
          <w:delText xml:space="preserve"> </w:delText>
        </w:r>
        <w:r w:rsidRPr="00B7686C" w:rsidDel="00B20F51">
          <w:rPr>
            <w:rStyle w:val="hps"/>
            <w:lang w:val="en-US"/>
          </w:rPr>
          <w:delText>/</w:delText>
        </w:r>
        <w:r w:rsidRPr="00B7686C" w:rsidDel="00B20F51">
          <w:rPr>
            <w:lang w:val="en-US"/>
          </w:rPr>
          <w:delText xml:space="preserve"> </w:delText>
        </w:r>
        <w:r w:rsidRPr="00B7686C" w:rsidDel="00B20F51">
          <w:rPr>
            <w:rStyle w:val="hps"/>
            <w:lang w:val="en-US"/>
          </w:rPr>
          <w:delText>experiment</w:delText>
        </w:r>
        <w:r w:rsidRPr="00B7686C" w:rsidDel="00B20F51">
          <w:rPr>
            <w:lang w:val="en-US"/>
          </w:rPr>
          <w:delText xml:space="preserve">. </w:delText>
        </w:r>
        <w:r w:rsidR="008D560C" w:rsidRPr="00B7686C" w:rsidDel="00B20F51">
          <w:rPr>
            <w:lang w:val="en-US"/>
          </w:rPr>
          <w:br/>
        </w:r>
        <w:r w:rsidRPr="00B7686C" w:rsidDel="00B20F51">
          <w:rPr>
            <w:rStyle w:val="hps"/>
            <w:lang w:val="en-US"/>
          </w:rPr>
          <w:delText>This chapter has</w:delText>
        </w:r>
        <w:r w:rsidRPr="00B7686C" w:rsidDel="00B20F51">
          <w:rPr>
            <w:lang w:val="en-US"/>
          </w:rPr>
          <w:delText xml:space="preserve"> </w:delText>
        </w:r>
        <w:r w:rsidRPr="00B7686C" w:rsidDel="00B20F51">
          <w:rPr>
            <w:rStyle w:val="hps"/>
            <w:lang w:val="en-US"/>
          </w:rPr>
          <w:delText xml:space="preserve">two </w:delText>
        </w:r>
        <w:r w:rsidRPr="00B7686C" w:rsidDel="00B20F51">
          <w:rPr>
            <w:lang w:val="en-US"/>
          </w:rPr>
          <w:delText>parts:</w:delText>
        </w:r>
        <w:r w:rsidR="008D560C" w:rsidRPr="00B7686C" w:rsidDel="00B20F51">
          <w:rPr>
            <w:lang w:val="en-US"/>
          </w:rPr>
          <w:br/>
        </w:r>
        <w:r w:rsidRPr="00B7686C" w:rsidDel="00B20F51">
          <w:rPr>
            <w:rStyle w:val="hps"/>
            <w:lang w:val="en-US"/>
          </w:rPr>
          <w:delText>On</w:delText>
        </w:r>
        <w:r w:rsidRPr="00B7686C" w:rsidDel="00B20F51">
          <w:rPr>
            <w:lang w:val="en-US"/>
          </w:rPr>
          <w:delText xml:space="preserve"> </w:delText>
        </w:r>
        <w:r w:rsidRPr="00B7686C" w:rsidDel="00B20F51">
          <w:rPr>
            <w:rStyle w:val="hps"/>
            <w:lang w:val="en-US"/>
          </w:rPr>
          <w:delText>the one hand,</w:delText>
        </w:r>
        <w:r w:rsidRPr="00B7686C" w:rsidDel="00B20F51">
          <w:rPr>
            <w:lang w:val="en-US"/>
          </w:rPr>
          <w:delText xml:space="preserve"> it should be </w:delText>
        </w:r>
        <w:r w:rsidRPr="00B7686C" w:rsidDel="00B20F51">
          <w:rPr>
            <w:rStyle w:val="hps"/>
            <w:lang w:val="en-US"/>
          </w:rPr>
          <w:delText>described</w:delText>
        </w:r>
        <w:r w:rsidRPr="00B7686C" w:rsidDel="00B20F51">
          <w:rPr>
            <w:lang w:val="en-US"/>
          </w:rPr>
          <w:delText xml:space="preserve"> </w:delText>
        </w:r>
        <w:r w:rsidRPr="00B7686C" w:rsidDel="00B20F51">
          <w:rPr>
            <w:rStyle w:val="hps"/>
            <w:lang w:val="en-US"/>
          </w:rPr>
          <w:delText>how the project is organized</w:delText>
        </w:r>
        <w:r w:rsidRPr="00B7686C" w:rsidDel="00B20F51">
          <w:rPr>
            <w:lang w:val="en-US"/>
          </w:rPr>
          <w:delText>, how the project is</w:delText>
        </w:r>
        <w:r w:rsidRPr="00B7686C" w:rsidDel="00B20F51">
          <w:rPr>
            <w:rStyle w:val="hps"/>
            <w:lang w:val="en-US"/>
          </w:rPr>
          <w:delText xml:space="preserve"> planned</w:delText>
        </w:r>
        <w:r w:rsidRPr="00B7686C" w:rsidDel="00B20F51">
          <w:rPr>
            <w:lang w:val="en-US"/>
          </w:rPr>
          <w:delText xml:space="preserve">, </w:delText>
        </w:r>
        <w:r w:rsidRPr="00B7686C" w:rsidDel="00B20F51">
          <w:rPr>
            <w:rStyle w:val="hps"/>
            <w:lang w:val="en-US"/>
          </w:rPr>
          <w:delText>procedures for testing and approving source code and system integration, and how the</w:delText>
        </w:r>
        <w:r w:rsidRPr="00B7686C" w:rsidDel="00B20F51">
          <w:rPr>
            <w:lang w:val="en-US"/>
          </w:rPr>
          <w:delText xml:space="preserve"> </w:delText>
        </w:r>
        <w:r w:rsidRPr="00B7686C" w:rsidDel="00B20F51">
          <w:rPr>
            <w:rStyle w:val="hps"/>
            <w:lang w:val="en-US"/>
          </w:rPr>
          <w:delText>quality has been assured</w:delText>
        </w:r>
        <w:r w:rsidRPr="00B7686C" w:rsidDel="00B20F51">
          <w:rPr>
            <w:lang w:val="en-US"/>
          </w:rPr>
          <w:delText>.</w:delText>
        </w:r>
        <w:r w:rsidR="008D560C" w:rsidRPr="00B7686C" w:rsidDel="00B20F51">
          <w:rPr>
            <w:lang w:val="en-US"/>
          </w:rPr>
          <w:br/>
        </w:r>
        <w:r w:rsidRPr="00B7686C" w:rsidDel="00B20F51">
          <w:rPr>
            <w:lang w:val="en-US"/>
          </w:rPr>
          <w:delText xml:space="preserve"> </w:delText>
        </w:r>
        <w:r w:rsidR="008D560C" w:rsidRPr="00B7686C" w:rsidDel="00B20F51">
          <w:rPr>
            <w:lang w:val="en-US"/>
          </w:rPr>
          <w:br/>
        </w:r>
        <w:r w:rsidRPr="00B7686C" w:rsidDel="00B20F51">
          <w:rPr>
            <w:rStyle w:val="hps"/>
            <w:lang w:val="en-US"/>
          </w:rPr>
          <w:delText>On the other hand</w:delText>
        </w:r>
        <w:r w:rsidRPr="00B7686C" w:rsidDel="00B20F51">
          <w:rPr>
            <w:lang w:val="en-US"/>
          </w:rPr>
          <w:delText xml:space="preserve">, </w:delText>
        </w:r>
        <w:r w:rsidRPr="00B7686C" w:rsidDel="00B20F51">
          <w:rPr>
            <w:rStyle w:val="hps"/>
            <w:lang w:val="en-US"/>
          </w:rPr>
          <w:delText>the technical</w:delText>
        </w:r>
        <w:r w:rsidRPr="00B7686C" w:rsidDel="00B20F51">
          <w:rPr>
            <w:lang w:val="en-US"/>
          </w:rPr>
          <w:delText xml:space="preserve"> </w:delText>
        </w:r>
        <w:r w:rsidRPr="00B7686C" w:rsidDel="00B20F51">
          <w:rPr>
            <w:rStyle w:val="hps"/>
            <w:lang w:val="en-US"/>
          </w:rPr>
          <w:delText>aspects of the project should be described:</w:delText>
        </w:r>
        <w:r w:rsidRPr="00B7686C" w:rsidDel="00B20F51">
          <w:rPr>
            <w:lang w:val="en-US"/>
          </w:rPr>
          <w:delText xml:space="preserve"> </w:delText>
        </w:r>
        <w:r w:rsidR="008D560C" w:rsidRPr="00B7686C" w:rsidDel="00B20F51">
          <w:rPr>
            <w:lang w:val="en-US"/>
          </w:rPr>
          <w:br/>
        </w:r>
        <w:bookmarkStart w:id="10108" w:name="_Toc499832926"/>
        <w:bookmarkStart w:id="10109" w:name="_Toc499833365"/>
        <w:bookmarkStart w:id="10110" w:name="_Toc499833676"/>
        <w:bookmarkStart w:id="10111" w:name="_Toc499833987"/>
        <w:bookmarkStart w:id="10112" w:name="_Toc499834319"/>
        <w:bookmarkStart w:id="10113" w:name="_Toc499834651"/>
        <w:bookmarkStart w:id="10114" w:name="_Toc499834985"/>
        <w:bookmarkStart w:id="10115" w:name="_Toc499834140"/>
        <w:bookmarkStart w:id="10116" w:name="_Toc499835324"/>
        <w:bookmarkStart w:id="10117" w:name="_Toc499835656"/>
        <w:bookmarkStart w:id="10118" w:name="_Toc499834822"/>
        <w:bookmarkStart w:id="10119" w:name="_Toc499835509"/>
        <w:bookmarkStart w:id="10120" w:name="_Toc499837035"/>
        <w:bookmarkStart w:id="10121" w:name="_Toc499837368"/>
        <w:bookmarkStart w:id="10122" w:name="_Toc499837702"/>
        <w:bookmarkStart w:id="10123" w:name="_Toc499838039"/>
        <w:bookmarkStart w:id="10124" w:name="_Toc499842686"/>
        <w:bookmarkStart w:id="10125" w:name="_Toc499843351"/>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del>
    </w:p>
    <w:p w14:paraId="30DD39F0" w14:textId="7456197E" w:rsidR="00B7494B" w:rsidRPr="00B7686C" w:rsidDel="00B20F51" w:rsidRDefault="21142444" w:rsidP="21142444">
      <w:pPr>
        <w:pStyle w:val="Comment"/>
        <w:rPr>
          <w:del w:id="10126" w:author="Oscar Herman Kise" w:date="2017-11-30T19:14:00Z"/>
          <w:lang w:val="en-US"/>
        </w:rPr>
      </w:pPr>
      <w:del w:id="10127" w:author="Oscar Herman Kise" w:date="2017-11-30T19:14:00Z">
        <w:r w:rsidRPr="00B7686C" w:rsidDel="00B20F51">
          <w:rPr>
            <w:rStyle w:val="hps"/>
            <w:lang w:val="en-US"/>
          </w:rPr>
          <w:delText>For</w:delText>
        </w:r>
        <w:r w:rsidRPr="00B7686C" w:rsidDel="00B20F51">
          <w:rPr>
            <w:lang w:val="en-US"/>
          </w:rPr>
          <w:delText xml:space="preserve"> the </w:delText>
        </w:r>
        <w:r w:rsidRPr="00B7686C" w:rsidDel="00B20F51">
          <w:rPr>
            <w:rStyle w:val="hps"/>
            <w:lang w:val="en-US"/>
          </w:rPr>
          <w:delText>Software it</w:delText>
        </w:r>
        <w:r w:rsidRPr="00B7686C" w:rsidDel="00B20F51">
          <w:rPr>
            <w:lang w:val="en-US"/>
          </w:rPr>
          <w:delText xml:space="preserve"> </w:delText>
        </w:r>
        <w:r w:rsidRPr="00B7686C" w:rsidDel="00B20F51">
          <w:rPr>
            <w:rStyle w:val="hps"/>
            <w:lang w:val="en-US"/>
          </w:rPr>
          <w:delText>means</w:delText>
        </w:r>
        <w:r w:rsidRPr="00B7686C" w:rsidDel="00B20F51">
          <w:rPr>
            <w:lang w:val="en-US"/>
          </w:rPr>
          <w:delText xml:space="preserve"> </w:delText>
        </w:r>
        <w:r w:rsidRPr="00B7686C" w:rsidDel="00B20F51">
          <w:rPr>
            <w:rStyle w:val="hps"/>
            <w:lang w:val="en-US"/>
          </w:rPr>
          <w:delText>the</w:delText>
        </w:r>
        <w:r w:rsidRPr="00B7686C" w:rsidDel="00B20F51">
          <w:rPr>
            <w:lang w:val="en-US"/>
          </w:rPr>
          <w:delText xml:space="preserve"> </w:delText>
        </w:r>
        <w:r w:rsidRPr="00B7686C" w:rsidDel="00B20F51">
          <w:rPr>
            <w:rStyle w:val="hps"/>
            <w:lang w:val="en-US"/>
          </w:rPr>
          <w:delText>development</w:delText>
        </w:r>
        <w:r w:rsidRPr="00B7686C" w:rsidDel="00B20F51">
          <w:rPr>
            <w:lang w:val="en-US"/>
          </w:rPr>
          <w:delText xml:space="preserve"> </w:delText>
        </w:r>
        <w:r w:rsidRPr="00B7686C" w:rsidDel="00B20F51">
          <w:rPr>
            <w:rStyle w:val="hps"/>
            <w:lang w:val="en-US"/>
          </w:rPr>
          <w:delText>methodology that</w:delText>
        </w:r>
        <w:r w:rsidRPr="00B7686C" w:rsidDel="00B20F51">
          <w:rPr>
            <w:lang w:val="en-US"/>
          </w:rPr>
          <w:delText xml:space="preserve"> </w:delText>
        </w:r>
        <w:r w:rsidRPr="00B7686C" w:rsidDel="00B20F51">
          <w:rPr>
            <w:rStyle w:val="hps"/>
            <w:lang w:val="en-US"/>
          </w:rPr>
          <w:delText>is selected</w:delText>
        </w:r>
        <w:r w:rsidRPr="00B7686C" w:rsidDel="00B20F51">
          <w:rPr>
            <w:lang w:val="en-US"/>
          </w:rPr>
          <w:delText xml:space="preserve"> </w:delText>
        </w:r>
        <w:r w:rsidRPr="00B7686C" w:rsidDel="00B20F51">
          <w:rPr>
            <w:rStyle w:val="hps"/>
            <w:lang w:val="en-US"/>
          </w:rPr>
          <w:delText>(which</w:delText>
        </w:r>
        <w:r w:rsidRPr="00B7686C" w:rsidDel="00B20F51">
          <w:rPr>
            <w:lang w:val="en-US"/>
          </w:rPr>
          <w:delText xml:space="preserve"> </w:delText>
        </w:r>
        <w:r w:rsidRPr="00B7686C" w:rsidDel="00B20F51">
          <w:rPr>
            <w:rStyle w:val="hps"/>
            <w:lang w:val="en-US"/>
          </w:rPr>
          <w:delText>should</w:delText>
        </w:r>
        <w:r w:rsidRPr="00B7686C" w:rsidDel="00B20F51">
          <w:rPr>
            <w:lang w:val="en-US"/>
          </w:rPr>
          <w:delText xml:space="preserve"> </w:delText>
        </w:r>
        <w:r w:rsidRPr="00B7686C" w:rsidDel="00B20F51">
          <w:rPr>
            <w:rStyle w:val="hps"/>
            <w:lang w:val="en-US"/>
          </w:rPr>
          <w:delText>be</w:delText>
        </w:r>
        <w:r w:rsidRPr="00B7686C" w:rsidDel="00B20F51">
          <w:rPr>
            <w:lang w:val="en-US"/>
          </w:rPr>
          <w:delText xml:space="preserve"> </w:delText>
        </w:r>
        <w:r w:rsidRPr="00B7686C" w:rsidDel="00B20F51">
          <w:rPr>
            <w:rStyle w:val="hps"/>
            <w:lang w:val="en-US"/>
          </w:rPr>
          <w:delText>described</w:delText>
        </w:r>
        <w:r w:rsidRPr="00B7686C" w:rsidDel="00B20F51">
          <w:rPr>
            <w:lang w:val="en-US"/>
          </w:rPr>
          <w:delText xml:space="preserve"> </w:delText>
        </w:r>
        <w:r w:rsidRPr="00B7686C" w:rsidDel="00B20F51">
          <w:rPr>
            <w:rStyle w:val="hps"/>
            <w:lang w:val="en-US"/>
          </w:rPr>
          <w:delText>in Chapter</w:delText>
        </w:r>
        <w:r w:rsidRPr="00B7686C" w:rsidDel="00B20F51">
          <w:rPr>
            <w:lang w:val="en-US"/>
          </w:rPr>
          <w:delText xml:space="preserve"> </w:delText>
        </w:r>
        <w:r w:rsidRPr="00B7686C" w:rsidDel="00B20F51">
          <w:rPr>
            <w:rStyle w:val="hps"/>
            <w:lang w:val="en-US"/>
          </w:rPr>
          <w:delText>4</w:delText>
        </w:r>
        <w:r w:rsidRPr="00B7686C" w:rsidDel="00B20F51">
          <w:rPr>
            <w:lang w:val="en-US"/>
          </w:rPr>
          <w:delText xml:space="preserve">), </w:delText>
        </w:r>
        <w:r w:rsidRPr="00B7686C" w:rsidDel="00B20F51">
          <w:rPr>
            <w:rStyle w:val="hps"/>
            <w:lang w:val="en-US"/>
          </w:rPr>
          <w:delText>which programming language</w:delText>
        </w:r>
        <w:r w:rsidRPr="00B7686C" w:rsidDel="00B20F51">
          <w:rPr>
            <w:lang w:val="en-US"/>
          </w:rPr>
          <w:delText xml:space="preserve"> </w:delText>
        </w:r>
        <w:r w:rsidRPr="00B7686C" w:rsidDel="00B20F51">
          <w:rPr>
            <w:rStyle w:val="hps"/>
            <w:lang w:val="en-US"/>
          </w:rPr>
          <w:delText>is</w:delText>
        </w:r>
        <w:r w:rsidRPr="00B7686C" w:rsidDel="00B20F51">
          <w:rPr>
            <w:lang w:val="en-US"/>
          </w:rPr>
          <w:delText xml:space="preserve"> </w:delText>
        </w:r>
        <w:r w:rsidRPr="00B7686C" w:rsidDel="00B20F51">
          <w:rPr>
            <w:rStyle w:val="hps"/>
            <w:lang w:val="en-US"/>
          </w:rPr>
          <w:delText>used</w:delText>
        </w:r>
        <w:r w:rsidRPr="00B7686C" w:rsidDel="00B20F51">
          <w:rPr>
            <w:lang w:val="en-US"/>
          </w:rPr>
          <w:delText xml:space="preserve">, </w:delText>
        </w:r>
        <w:r w:rsidRPr="00B7686C" w:rsidDel="00B20F51">
          <w:rPr>
            <w:rStyle w:val="hps"/>
            <w:lang w:val="en-US"/>
          </w:rPr>
          <w:delText>what tools and</w:delText>
        </w:r>
        <w:r w:rsidRPr="00B7686C" w:rsidDel="00B20F51">
          <w:rPr>
            <w:lang w:val="en-US"/>
          </w:rPr>
          <w:delText xml:space="preserve"> </w:delText>
        </w:r>
        <w:r w:rsidRPr="00B7686C" w:rsidDel="00B20F51">
          <w:rPr>
            <w:rStyle w:val="hps"/>
            <w:lang w:val="en-US"/>
          </w:rPr>
          <w:delText>external libraries</w:delText>
        </w:r>
        <w:r w:rsidRPr="00B7686C" w:rsidDel="00B20F51">
          <w:rPr>
            <w:lang w:val="en-US"/>
          </w:rPr>
          <w:delText xml:space="preserve"> </w:delText>
        </w:r>
        <w:r w:rsidRPr="00B7686C" w:rsidDel="00B20F51">
          <w:rPr>
            <w:rStyle w:val="hps"/>
            <w:lang w:val="en-US"/>
          </w:rPr>
          <w:delText>have been used</w:delText>
        </w:r>
        <w:r w:rsidRPr="00B7686C" w:rsidDel="00B20F51">
          <w:rPr>
            <w:lang w:val="en-US"/>
          </w:rPr>
          <w:delText xml:space="preserve">, how is </w:delText>
        </w:r>
        <w:r w:rsidRPr="00B7686C" w:rsidDel="00B20F51">
          <w:rPr>
            <w:rStyle w:val="hps"/>
            <w:lang w:val="en-US"/>
          </w:rPr>
          <w:delText>the development environment</w:delText>
        </w:r>
        <w:r w:rsidRPr="00B7686C" w:rsidDel="00B20F51">
          <w:rPr>
            <w:lang w:val="en-US"/>
          </w:rPr>
          <w:delText xml:space="preserve"> </w:delText>
        </w:r>
        <w:r w:rsidRPr="00B7686C" w:rsidDel="00B20F51">
          <w:rPr>
            <w:rStyle w:val="hps"/>
            <w:lang w:val="en-US"/>
          </w:rPr>
          <w:delText>set up (</w:delText>
        </w:r>
        <w:r w:rsidRPr="00B7686C" w:rsidDel="00B20F51">
          <w:rPr>
            <w:lang w:val="en-US"/>
          </w:rPr>
          <w:delText xml:space="preserve">directory structure, building </w:delText>
        </w:r>
        <w:r w:rsidRPr="00B7686C" w:rsidDel="00B20F51">
          <w:rPr>
            <w:rStyle w:val="hps"/>
            <w:lang w:val="en-US"/>
          </w:rPr>
          <w:delText>files</w:delText>
        </w:r>
        <w:r w:rsidRPr="00B7686C" w:rsidDel="00B20F51">
          <w:rPr>
            <w:lang w:val="en-US"/>
          </w:rPr>
          <w:delText xml:space="preserve">, </w:delText>
        </w:r>
        <w:r w:rsidRPr="00B7686C" w:rsidDel="00B20F51">
          <w:rPr>
            <w:rStyle w:val="hps"/>
            <w:lang w:val="en-US"/>
          </w:rPr>
          <w:delText>dependencies</w:delText>
        </w:r>
        <w:r w:rsidRPr="00B7686C" w:rsidDel="00B20F51">
          <w:rPr>
            <w:lang w:val="en-US"/>
          </w:rPr>
          <w:delText xml:space="preserve"> </w:delText>
        </w:r>
        <w:r w:rsidRPr="00B7686C" w:rsidDel="00B20F51">
          <w:rPr>
            <w:rStyle w:val="hps"/>
            <w:lang w:val="en-US"/>
          </w:rPr>
          <w:delText>between</w:delText>
        </w:r>
        <w:r w:rsidRPr="00B7686C" w:rsidDel="00B20F51">
          <w:rPr>
            <w:lang w:val="en-US"/>
          </w:rPr>
          <w:delText xml:space="preserve"> </w:delText>
        </w:r>
        <w:r w:rsidRPr="00B7686C" w:rsidDel="00B20F51">
          <w:rPr>
            <w:rStyle w:val="hps"/>
            <w:lang w:val="en-US"/>
          </w:rPr>
          <w:delText>Software</w:delText>
        </w:r>
        <w:r w:rsidRPr="00B7686C" w:rsidDel="00B20F51">
          <w:rPr>
            <w:lang w:val="en-US"/>
          </w:rPr>
          <w:delText xml:space="preserve"> </w:delText>
        </w:r>
        <w:r w:rsidRPr="00B7686C" w:rsidDel="00B20F51">
          <w:rPr>
            <w:rStyle w:val="hps"/>
            <w:lang w:val="en-US"/>
          </w:rPr>
          <w:delText>modules</w:delText>
        </w:r>
        <w:r w:rsidRPr="00B7686C" w:rsidDel="00B20F51">
          <w:rPr>
            <w:lang w:val="en-US"/>
          </w:rPr>
          <w:delText xml:space="preserve"> </w:delText>
        </w:r>
        <w:r w:rsidRPr="00B7686C" w:rsidDel="00B20F51">
          <w:rPr>
            <w:rStyle w:val="hps"/>
            <w:lang w:val="en-US"/>
          </w:rPr>
          <w:delText>etc.</w:delText>
        </w:r>
        <w:r w:rsidRPr="00B7686C" w:rsidDel="00B20F51">
          <w:rPr>
            <w:lang w:val="en-US"/>
          </w:rPr>
          <w:delText xml:space="preserve">). Procedures and necessary software </w:delText>
        </w:r>
        <w:r w:rsidRPr="00B7686C" w:rsidDel="00B20F51">
          <w:rPr>
            <w:rStyle w:val="hps"/>
            <w:lang w:val="en-US"/>
          </w:rPr>
          <w:delText>for</w:delText>
        </w:r>
        <w:r w:rsidRPr="00B7686C" w:rsidDel="00B20F51">
          <w:rPr>
            <w:lang w:val="en-US"/>
          </w:rPr>
          <w:delText xml:space="preserve"> </w:delText>
        </w:r>
        <w:r w:rsidRPr="00B7686C" w:rsidDel="00B20F51">
          <w:rPr>
            <w:rStyle w:val="hps"/>
            <w:lang w:val="en-US"/>
          </w:rPr>
          <w:delText>testing the</w:delText>
        </w:r>
        <w:r w:rsidRPr="00B7686C" w:rsidDel="00B20F51">
          <w:rPr>
            <w:lang w:val="en-US"/>
          </w:rPr>
          <w:delText xml:space="preserve"> </w:delText>
        </w:r>
        <w:r w:rsidRPr="00B7686C" w:rsidDel="00B20F51">
          <w:rPr>
            <w:rStyle w:val="hps"/>
            <w:lang w:val="en-US"/>
          </w:rPr>
          <w:delText>system should be described</w:delText>
        </w:r>
        <w:r w:rsidRPr="00B7686C" w:rsidDel="00B20F51">
          <w:rPr>
            <w:lang w:val="en-US"/>
          </w:rPr>
          <w:delText xml:space="preserve">. </w:delText>
        </w:r>
        <w:r w:rsidR="008B3672" w:rsidRPr="00B7686C" w:rsidDel="00B20F51">
          <w:rPr>
            <w:lang w:val="en-US"/>
          </w:rPr>
          <w:br/>
        </w:r>
        <w:r w:rsidRPr="00B7686C" w:rsidDel="00B20F51">
          <w:rPr>
            <w:rStyle w:val="hps"/>
            <w:lang w:val="en-US"/>
          </w:rPr>
          <w:delText>For the Hardware should</w:delText>
        </w:r>
        <w:r w:rsidRPr="00B7686C" w:rsidDel="00B20F51">
          <w:rPr>
            <w:lang w:val="en-US"/>
          </w:rPr>
          <w:delText xml:space="preserve"> </w:delText>
        </w:r>
        <w:r w:rsidRPr="00B7686C" w:rsidDel="00B20F51">
          <w:rPr>
            <w:rStyle w:val="hps"/>
            <w:lang w:val="en-US"/>
          </w:rPr>
          <w:delText>be given</w:delText>
        </w:r>
        <w:r w:rsidRPr="00B7686C" w:rsidDel="00B20F51">
          <w:rPr>
            <w:lang w:val="en-US"/>
          </w:rPr>
          <w:delText xml:space="preserve"> </w:delText>
        </w:r>
        <w:r w:rsidRPr="00B7686C" w:rsidDel="00B20F51">
          <w:rPr>
            <w:rStyle w:val="hps"/>
            <w:lang w:val="en-US"/>
          </w:rPr>
          <w:delText>a detailed</w:delText>
        </w:r>
        <w:r w:rsidRPr="00B7686C" w:rsidDel="00B20F51">
          <w:rPr>
            <w:lang w:val="en-US"/>
          </w:rPr>
          <w:delText xml:space="preserve"> </w:delText>
        </w:r>
        <w:r w:rsidRPr="00B7686C" w:rsidDel="00B20F51">
          <w:rPr>
            <w:rStyle w:val="hps"/>
            <w:lang w:val="en-US"/>
          </w:rPr>
          <w:delText>list of</w:delText>
        </w:r>
        <w:r w:rsidRPr="00B7686C" w:rsidDel="00B20F51">
          <w:rPr>
            <w:lang w:val="en-US"/>
          </w:rPr>
          <w:delText xml:space="preserve"> </w:delText>
        </w:r>
        <w:r w:rsidRPr="00B7686C" w:rsidDel="00B20F51">
          <w:rPr>
            <w:rStyle w:val="hps"/>
            <w:lang w:val="en-US"/>
          </w:rPr>
          <w:delText>equipment</w:delText>
        </w:r>
        <w:r w:rsidRPr="00B7686C" w:rsidDel="00B20F51">
          <w:rPr>
            <w:lang w:val="en-US"/>
          </w:rPr>
          <w:delText xml:space="preserve"> and instruments </w:delText>
        </w:r>
        <w:r w:rsidRPr="00B7686C" w:rsidDel="00B20F51">
          <w:rPr>
            <w:rStyle w:val="hps"/>
            <w:lang w:val="en-US"/>
          </w:rPr>
          <w:delText>used, the measuring methods</w:delText>
        </w:r>
        <w:r w:rsidRPr="00B7686C" w:rsidDel="00B20F51">
          <w:rPr>
            <w:lang w:val="en-US"/>
          </w:rPr>
          <w:delText xml:space="preserve"> </w:delText>
        </w:r>
        <w:r w:rsidRPr="00B7686C" w:rsidDel="00B20F51">
          <w:rPr>
            <w:rStyle w:val="hps"/>
            <w:lang w:val="en-US"/>
          </w:rPr>
          <w:delText>used</w:delText>
        </w:r>
        <w:r w:rsidRPr="00B7686C" w:rsidDel="00B20F51">
          <w:rPr>
            <w:lang w:val="en-US"/>
          </w:rPr>
          <w:delText xml:space="preserve">, </w:delText>
        </w:r>
        <w:r w:rsidRPr="00B7686C" w:rsidDel="00B20F51">
          <w:rPr>
            <w:rStyle w:val="hps"/>
            <w:lang w:val="en-US"/>
          </w:rPr>
          <w:delText>as well as</w:delText>
        </w:r>
        <w:r w:rsidRPr="00B7686C" w:rsidDel="00B20F51">
          <w:rPr>
            <w:lang w:val="en-US"/>
          </w:rPr>
          <w:delText xml:space="preserve"> </w:delText>
        </w:r>
        <w:r w:rsidRPr="00B7686C" w:rsidDel="00B20F51">
          <w:rPr>
            <w:rStyle w:val="hps"/>
            <w:lang w:val="en-US"/>
          </w:rPr>
          <w:delText>a detailed</w:delText>
        </w:r>
        <w:r w:rsidRPr="00B7686C" w:rsidDel="00B20F51">
          <w:rPr>
            <w:lang w:val="en-US"/>
          </w:rPr>
          <w:delText xml:space="preserve"> </w:delText>
        </w:r>
        <w:r w:rsidRPr="00B7686C" w:rsidDel="00B20F51">
          <w:rPr>
            <w:rStyle w:val="hps"/>
            <w:lang w:val="en-US"/>
          </w:rPr>
          <w:delText>description of the</w:delText>
        </w:r>
        <w:r w:rsidRPr="00B7686C" w:rsidDel="00B20F51">
          <w:rPr>
            <w:lang w:val="en-US"/>
          </w:rPr>
          <w:delText xml:space="preserve"> lab setup including schematics and drawings. </w:delText>
        </w:r>
        <w:r w:rsidRPr="00B7686C" w:rsidDel="00B20F51">
          <w:rPr>
            <w:rStyle w:val="hps"/>
            <w:lang w:val="en-US"/>
          </w:rPr>
          <w:delText>There</w:delText>
        </w:r>
        <w:r w:rsidRPr="00B7686C" w:rsidDel="00B20F51">
          <w:rPr>
            <w:lang w:val="en-US"/>
          </w:rPr>
          <w:delText xml:space="preserve"> should </w:delText>
        </w:r>
        <w:r w:rsidRPr="00B7686C" w:rsidDel="00B20F51">
          <w:rPr>
            <w:rStyle w:val="hps"/>
            <w:lang w:val="en-US"/>
          </w:rPr>
          <w:delText>also be</w:delText>
        </w:r>
        <w:r w:rsidRPr="00B7686C" w:rsidDel="00B20F51">
          <w:rPr>
            <w:lang w:val="en-US"/>
          </w:rPr>
          <w:delText xml:space="preserve"> </w:delText>
        </w:r>
        <w:r w:rsidRPr="00B7686C" w:rsidDel="00B20F51">
          <w:rPr>
            <w:rStyle w:val="hps"/>
            <w:lang w:val="en-US"/>
          </w:rPr>
          <w:delText>a detailed</w:delText>
        </w:r>
        <w:r w:rsidRPr="00B7686C" w:rsidDel="00B20F51">
          <w:rPr>
            <w:lang w:val="en-US"/>
          </w:rPr>
          <w:delText xml:space="preserve"> </w:delText>
        </w:r>
        <w:r w:rsidRPr="00B7686C" w:rsidDel="00B20F51">
          <w:rPr>
            <w:rStyle w:val="hps"/>
            <w:lang w:val="en-US"/>
          </w:rPr>
          <w:delText>description</w:delText>
        </w:r>
        <w:r w:rsidRPr="00B7686C" w:rsidDel="00B20F51">
          <w:rPr>
            <w:lang w:val="en-US"/>
          </w:rPr>
          <w:delText xml:space="preserve"> </w:delText>
        </w:r>
        <w:r w:rsidRPr="00B7686C" w:rsidDel="00B20F51">
          <w:rPr>
            <w:rStyle w:val="hps"/>
            <w:lang w:val="en-US"/>
          </w:rPr>
          <w:delText>of</w:delText>
        </w:r>
        <w:r w:rsidRPr="00B7686C" w:rsidDel="00B20F51">
          <w:rPr>
            <w:lang w:val="en-US"/>
          </w:rPr>
          <w:delText xml:space="preserve"> </w:delText>
        </w:r>
        <w:r w:rsidRPr="00B7686C" w:rsidDel="00B20F51">
          <w:rPr>
            <w:rStyle w:val="hps"/>
            <w:lang w:val="en-US"/>
          </w:rPr>
          <w:delText>the data</w:delText>
        </w:r>
        <w:r w:rsidRPr="00B7686C" w:rsidDel="00B20F51">
          <w:rPr>
            <w:lang w:val="en-US"/>
          </w:rPr>
          <w:delText xml:space="preserve"> </w:delText>
        </w:r>
        <w:r w:rsidRPr="00B7686C" w:rsidDel="00B20F51">
          <w:rPr>
            <w:rStyle w:val="hps"/>
            <w:lang w:val="en-US"/>
          </w:rPr>
          <w:delText>used, the specification of sources</w:delText>
        </w:r>
        <w:r w:rsidRPr="00B7686C" w:rsidDel="00B20F51">
          <w:rPr>
            <w:lang w:val="en-US"/>
          </w:rPr>
          <w:delText xml:space="preserve"> </w:delText>
        </w:r>
        <w:r w:rsidRPr="00B7686C" w:rsidDel="00B20F51">
          <w:rPr>
            <w:rStyle w:val="hps"/>
            <w:lang w:val="en-US"/>
          </w:rPr>
          <w:delText>and accuracy</w:delText>
        </w:r>
        <w:r w:rsidRPr="00B7686C" w:rsidDel="00B20F51">
          <w:rPr>
            <w:lang w:val="en-US"/>
          </w:rPr>
          <w:delText xml:space="preserve"> </w:delText>
        </w:r>
        <w:r w:rsidRPr="00B7686C" w:rsidDel="00B20F51">
          <w:rPr>
            <w:rStyle w:val="hps"/>
            <w:lang w:val="en-US"/>
          </w:rPr>
          <w:delText>(quality</w:delText>
        </w:r>
        <w:r w:rsidRPr="00B7686C" w:rsidDel="00B20F51">
          <w:rPr>
            <w:lang w:val="en-US"/>
          </w:rPr>
          <w:delText xml:space="preserve">) of the </w:delText>
        </w:r>
        <w:r w:rsidRPr="00B7686C" w:rsidDel="00B20F51">
          <w:rPr>
            <w:rStyle w:val="hps"/>
            <w:lang w:val="en-US"/>
          </w:rPr>
          <w:delText>data</w:delText>
        </w:r>
        <w:r w:rsidRPr="00B7686C" w:rsidDel="00B20F51">
          <w:rPr>
            <w:lang w:val="en-US"/>
          </w:rPr>
          <w:delText xml:space="preserve">. </w:delText>
        </w:r>
        <w:r w:rsidRPr="00B7686C" w:rsidDel="00B20F51">
          <w:rPr>
            <w:rStyle w:val="hps"/>
            <w:lang w:val="en-US"/>
          </w:rPr>
          <w:delText>It may</w:delText>
        </w:r>
        <w:r w:rsidRPr="00B7686C" w:rsidDel="00B20F51">
          <w:rPr>
            <w:lang w:val="en-US"/>
          </w:rPr>
          <w:delText xml:space="preserve"> </w:delText>
        </w:r>
        <w:r w:rsidRPr="00B7686C" w:rsidDel="00B20F51">
          <w:rPr>
            <w:rStyle w:val="hps"/>
            <w:lang w:val="en-US"/>
          </w:rPr>
          <w:delText>therefore</w:delText>
        </w:r>
        <w:r w:rsidRPr="00B7686C" w:rsidDel="00B20F51">
          <w:rPr>
            <w:lang w:val="en-US"/>
          </w:rPr>
          <w:delText xml:space="preserve"> </w:delText>
        </w:r>
        <w:r w:rsidRPr="00B7686C" w:rsidDel="00B20F51">
          <w:rPr>
            <w:rStyle w:val="hps"/>
            <w:lang w:val="en-US"/>
          </w:rPr>
          <w:delText>be appropriate to use</w:delText>
        </w:r>
        <w:r w:rsidRPr="00B7686C" w:rsidDel="00B20F51">
          <w:rPr>
            <w:lang w:val="en-US"/>
          </w:rPr>
          <w:delText xml:space="preserve"> </w:delText>
        </w:r>
        <w:r w:rsidRPr="00B7686C" w:rsidDel="00B20F51">
          <w:rPr>
            <w:rStyle w:val="hps"/>
            <w:lang w:val="en-US"/>
          </w:rPr>
          <w:delText>sub-</w:delText>
        </w:r>
        <w:r w:rsidRPr="00B7686C" w:rsidDel="00B20F51">
          <w:rPr>
            <w:lang w:val="en-US"/>
          </w:rPr>
          <w:delText>chapters to separate software and hardware descriptions</w:delText>
        </w:r>
        <w:r w:rsidRPr="00B7686C" w:rsidDel="00B20F51">
          <w:rPr>
            <w:rStyle w:val="hps"/>
            <w:lang w:val="en-US"/>
          </w:rPr>
          <w:delText>.</w:delText>
        </w:r>
        <w:r w:rsidRPr="00B7686C" w:rsidDel="00B20F51">
          <w:rPr>
            <w:lang w:val="en-US"/>
          </w:rPr>
          <w:delText>]</w:delText>
        </w:r>
        <w:bookmarkStart w:id="10128" w:name="_Toc499832927"/>
        <w:bookmarkStart w:id="10129" w:name="_Toc499833366"/>
        <w:bookmarkStart w:id="10130" w:name="_Toc499833677"/>
        <w:bookmarkStart w:id="10131" w:name="_Toc499833988"/>
        <w:bookmarkStart w:id="10132" w:name="_Toc499834320"/>
        <w:bookmarkStart w:id="10133" w:name="_Toc499834652"/>
        <w:bookmarkStart w:id="10134" w:name="_Toc499834987"/>
        <w:bookmarkStart w:id="10135" w:name="_Toc499834141"/>
        <w:bookmarkStart w:id="10136" w:name="_Toc499835325"/>
        <w:bookmarkStart w:id="10137" w:name="_Toc499835657"/>
        <w:bookmarkStart w:id="10138" w:name="_Toc499834823"/>
        <w:bookmarkStart w:id="10139" w:name="_Toc499835510"/>
        <w:bookmarkStart w:id="10140" w:name="_Toc499837036"/>
        <w:bookmarkStart w:id="10141" w:name="_Toc499837369"/>
        <w:bookmarkStart w:id="10142" w:name="_Toc499837705"/>
        <w:bookmarkStart w:id="10143" w:name="_Toc499838040"/>
        <w:bookmarkStart w:id="10144" w:name="_Toc499842687"/>
        <w:bookmarkStart w:id="10145" w:name="_Toc499843352"/>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del>
    </w:p>
    <w:p w14:paraId="5A3C0718" w14:textId="40AE1DCE" w:rsidR="00B7494B" w:rsidRPr="00B7686C" w:rsidDel="00EC2508" w:rsidRDefault="12118F60" w:rsidP="00B7494B">
      <w:pPr>
        <w:pStyle w:val="Overskrift2"/>
        <w:rPr>
          <w:del w:id="10146" w:author="Oscar Herman Kise" w:date="2017-11-28T13:55:00Z"/>
          <w:lang w:val="en-US"/>
        </w:rPr>
      </w:pPr>
      <w:bookmarkStart w:id="10147" w:name="_Toc498948269"/>
      <w:bookmarkStart w:id="10148" w:name="_Toc498963140"/>
      <w:bookmarkStart w:id="10149" w:name="_Toc499034262"/>
      <w:bookmarkStart w:id="10150" w:name="_Toc499047099"/>
      <w:bookmarkStart w:id="10151" w:name="_Toc499129468"/>
      <w:bookmarkStart w:id="10152" w:name="_Toc499197472"/>
      <w:bookmarkStart w:id="10153" w:name="_Toc499231062"/>
      <w:bookmarkStart w:id="10154" w:name="_Toc499394306"/>
      <w:bookmarkStart w:id="10155" w:name="_Toc499485465"/>
      <w:bookmarkStart w:id="10156" w:name="_Toc499485875"/>
      <w:bookmarkStart w:id="10157" w:name="_Toc499485965"/>
      <w:bookmarkStart w:id="10158" w:name="_Toc499500674"/>
      <w:bookmarkStart w:id="10159" w:name="_Toc499567471"/>
      <w:bookmarkStart w:id="10160" w:name="_Toc499568136"/>
      <w:bookmarkStart w:id="10161" w:name="_Toc499584510"/>
      <w:bookmarkStart w:id="10162" w:name="_Toc499584844"/>
      <w:bookmarkStart w:id="10163" w:name="_Toc499631437"/>
      <w:bookmarkStart w:id="10164" w:name="_Toc499731614"/>
      <w:del w:id="10165" w:author="Unknown">
        <w:r w:rsidRPr="00F11BCB" w:rsidDel="00EC2508">
          <w:rPr>
            <w:b w:val="0"/>
            <w:i w:val="0"/>
            <w:lang w:val="en-US"/>
          </w:rPr>
          <w:delText>Data</w:delText>
        </w:r>
      </w:del>
      <w:bookmarkStart w:id="10166" w:name="_Toc499640905"/>
      <w:bookmarkStart w:id="10167" w:name="_Toc499641000"/>
      <w:bookmarkStart w:id="10168" w:name="_Toc499641795"/>
      <w:bookmarkStart w:id="10169" w:name="_Toc499641890"/>
      <w:bookmarkStart w:id="10170" w:name="_Toc499642105"/>
      <w:bookmarkStart w:id="10171" w:name="_Toc499642200"/>
      <w:bookmarkStart w:id="10172" w:name="_Toc499642913"/>
      <w:bookmarkStart w:id="10173" w:name="_Toc499643006"/>
      <w:bookmarkStart w:id="10174" w:name="_Toc499643194"/>
      <w:bookmarkStart w:id="10175" w:name="_Toc499643289"/>
      <w:bookmarkStart w:id="10176" w:name="_Toc499643747"/>
      <w:bookmarkStart w:id="10177" w:name="_Toc499643842"/>
      <w:bookmarkStart w:id="10178" w:name="_Toc499644298"/>
      <w:bookmarkStart w:id="10179" w:name="_Toc499644426"/>
      <w:bookmarkStart w:id="10180" w:name="_Toc499644521"/>
      <w:bookmarkStart w:id="10181" w:name="_Toc499646499"/>
      <w:bookmarkStart w:id="10182" w:name="_Toc499646594"/>
      <w:bookmarkStart w:id="10183" w:name="_Toc499647727"/>
      <w:bookmarkStart w:id="10184" w:name="_Toc499647822"/>
      <w:bookmarkStart w:id="10185" w:name="_Toc499651403"/>
      <w:bookmarkStart w:id="10186" w:name="_Toc499654712"/>
      <w:bookmarkStart w:id="10187" w:name="_Toc499654807"/>
      <w:bookmarkStart w:id="10188" w:name="_Toc499721818"/>
      <w:bookmarkStart w:id="10189" w:name="_Toc499721913"/>
      <w:bookmarkStart w:id="10190" w:name="_Toc499722008"/>
      <w:bookmarkStart w:id="10191" w:name="_Toc499722103"/>
      <w:bookmarkStart w:id="10192" w:name="_Toc499722198"/>
      <w:bookmarkStart w:id="10193" w:name="_Toc499722293"/>
      <w:bookmarkStart w:id="10194" w:name="_Toc499722388"/>
      <w:bookmarkStart w:id="10195" w:name="_Toc499722483"/>
      <w:bookmarkStart w:id="10196" w:name="_Toc499722578"/>
      <w:bookmarkStart w:id="10197" w:name="_Toc499722673"/>
      <w:bookmarkStart w:id="10198" w:name="_Toc499722768"/>
      <w:bookmarkStart w:id="10199" w:name="_Toc499722863"/>
      <w:bookmarkStart w:id="10200" w:name="_Toc499722387"/>
      <w:bookmarkStart w:id="10201" w:name="_Toc499722958"/>
      <w:bookmarkStart w:id="10202" w:name="_Toc499722482"/>
      <w:bookmarkStart w:id="10203" w:name="_Toc499723053"/>
      <w:bookmarkStart w:id="10204" w:name="_Toc499722682"/>
      <w:bookmarkStart w:id="10205" w:name="_Toc499723148"/>
      <w:bookmarkStart w:id="10206" w:name="_Toc499722789"/>
      <w:bookmarkStart w:id="10207" w:name="_Toc499723243"/>
      <w:bookmarkStart w:id="10208" w:name="_Toc499723338"/>
      <w:bookmarkStart w:id="10209" w:name="_Toc499723433"/>
      <w:bookmarkStart w:id="10210" w:name="_Toc499723068"/>
      <w:bookmarkStart w:id="10211" w:name="_Toc499723528"/>
      <w:bookmarkStart w:id="10212" w:name="_Toc499723388"/>
      <w:bookmarkStart w:id="10213" w:name="_Toc499723624"/>
      <w:bookmarkStart w:id="10214" w:name="_Toc499723720"/>
      <w:bookmarkStart w:id="10215" w:name="_Toc499723547"/>
      <w:bookmarkStart w:id="10216" w:name="_Toc499725072"/>
      <w:bookmarkStart w:id="10217" w:name="_Toc499725168"/>
      <w:bookmarkStart w:id="10218" w:name="_Toc499725286"/>
      <w:bookmarkStart w:id="10219" w:name="_Toc499725382"/>
      <w:bookmarkStart w:id="10220" w:name="_Toc499725709"/>
      <w:bookmarkStart w:id="10221" w:name="_Toc499725805"/>
      <w:bookmarkStart w:id="10222" w:name="_Toc499725901"/>
      <w:bookmarkStart w:id="10223" w:name="_Toc499725997"/>
      <w:bookmarkStart w:id="10224" w:name="_Toc499726093"/>
      <w:bookmarkStart w:id="10225" w:name="_Toc499725770"/>
      <w:bookmarkStart w:id="10226" w:name="_Toc499726189"/>
      <w:bookmarkStart w:id="10227" w:name="_Toc499726285"/>
      <w:bookmarkStart w:id="10228" w:name="_Toc499726381"/>
      <w:bookmarkStart w:id="10229" w:name="_Toc499726477"/>
      <w:bookmarkStart w:id="10230" w:name="_Toc499726096"/>
      <w:bookmarkStart w:id="10231" w:name="_Toc499726573"/>
      <w:bookmarkStart w:id="10232" w:name="_Toc499726219"/>
      <w:bookmarkStart w:id="10233" w:name="_Toc499726327"/>
      <w:bookmarkStart w:id="10234" w:name="_Toc499726437"/>
      <w:bookmarkStart w:id="10235" w:name="_Toc499726669"/>
      <w:bookmarkStart w:id="10236" w:name="_Toc499726546"/>
      <w:bookmarkStart w:id="10237" w:name="_Toc499726747"/>
      <w:bookmarkStart w:id="10238" w:name="_Toc499726843"/>
      <w:bookmarkStart w:id="10239" w:name="_Toc499726939"/>
      <w:bookmarkStart w:id="10240" w:name="_Toc499726855"/>
      <w:bookmarkStart w:id="10241" w:name="_Toc499727047"/>
      <w:bookmarkStart w:id="10242" w:name="_Toc499727143"/>
      <w:bookmarkStart w:id="10243" w:name="_Toc499727219"/>
      <w:bookmarkStart w:id="10244" w:name="_Toc499727431"/>
      <w:bookmarkStart w:id="10245" w:name="_Toc499727516"/>
      <w:bookmarkStart w:id="10246" w:name="_Toc499727615"/>
      <w:bookmarkStart w:id="10247" w:name="_Toc499727540"/>
      <w:bookmarkStart w:id="10248" w:name="_Toc499727738"/>
      <w:bookmarkStart w:id="10249" w:name="_Toc499727813"/>
      <w:bookmarkStart w:id="10250" w:name="_Toc499727912"/>
      <w:bookmarkStart w:id="10251" w:name="_Toc499728011"/>
      <w:bookmarkStart w:id="10252" w:name="_Toc499728110"/>
      <w:bookmarkStart w:id="10253" w:name="_Toc499728209"/>
      <w:bookmarkStart w:id="10254" w:name="_Toc499728308"/>
      <w:bookmarkStart w:id="10255" w:name="_Toc499728407"/>
      <w:bookmarkStart w:id="10256" w:name="_Toc499728506"/>
      <w:bookmarkStart w:id="10257" w:name="_Toc499728605"/>
      <w:bookmarkStart w:id="10258" w:name="_Toc499728320"/>
      <w:bookmarkStart w:id="10259" w:name="_Toc499728704"/>
      <w:bookmarkStart w:id="10260" w:name="_Toc499728431"/>
      <w:bookmarkStart w:id="10261" w:name="_Toc499728803"/>
      <w:bookmarkStart w:id="10262" w:name="_Toc499728902"/>
      <w:bookmarkStart w:id="10263" w:name="_Toc499728542"/>
      <w:bookmarkStart w:id="10264" w:name="_Toc499729001"/>
      <w:bookmarkStart w:id="10265" w:name="_Toc499729100"/>
      <w:bookmarkStart w:id="10266" w:name="_Toc499729199"/>
      <w:bookmarkStart w:id="10267" w:name="_Toc499729298"/>
      <w:bookmarkStart w:id="10268" w:name="_Toc499729397"/>
      <w:bookmarkStart w:id="10269" w:name="_Toc499729654"/>
      <w:bookmarkStart w:id="10270" w:name="_Toc499729751"/>
      <w:bookmarkStart w:id="10271" w:name="_Toc499729688"/>
      <w:bookmarkStart w:id="10272" w:name="_Toc499729886"/>
      <w:bookmarkStart w:id="10273" w:name="_Toc499729985"/>
      <w:bookmarkStart w:id="10274" w:name="_Toc499729898"/>
      <w:bookmarkStart w:id="10275" w:name="_Toc499730096"/>
      <w:bookmarkStart w:id="10276" w:name="_Toc499730195"/>
      <w:bookmarkStart w:id="10277" w:name="_Toc499730294"/>
      <w:bookmarkStart w:id="10278" w:name="_Toc499730393"/>
      <w:bookmarkStart w:id="10279" w:name="_Toc499730108"/>
      <w:bookmarkStart w:id="10280" w:name="_Toc499730492"/>
      <w:bookmarkStart w:id="10281" w:name="_Toc499730591"/>
      <w:bookmarkStart w:id="10282" w:name="_Toc499730690"/>
      <w:bookmarkStart w:id="10283" w:name="_Toc499730789"/>
      <w:bookmarkStart w:id="10284" w:name="_Toc499730888"/>
      <w:bookmarkStart w:id="10285" w:name="_Toc499730987"/>
      <w:bookmarkStart w:id="10286" w:name="_Toc499731086"/>
      <w:bookmarkStart w:id="10287" w:name="_Toc499731185"/>
      <w:bookmarkStart w:id="10288" w:name="_Toc499731284"/>
      <w:bookmarkStart w:id="10289" w:name="_Toc499731383"/>
      <w:bookmarkStart w:id="10290" w:name="_Toc499731482"/>
      <w:bookmarkStart w:id="10291" w:name="_Toc499731581"/>
      <w:bookmarkStart w:id="10292" w:name="_Toc499731680"/>
      <w:bookmarkStart w:id="10293" w:name="_Toc499731777"/>
      <w:bookmarkStart w:id="10294" w:name="_Toc499731872"/>
      <w:bookmarkStart w:id="10295" w:name="_Toc499731967"/>
      <w:bookmarkStart w:id="10296" w:name="_Toc499732064"/>
      <w:bookmarkStart w:id="10297" w:name="_Toc499732163"/>
      <w:bookmarkStart w:id="10298" w:name="_Toc499732262"/>
      <w:bookmarkStart w:id="10299" w:name="_Toc499732361"/>
      <w:bookmarkStart w:id="10300" w:name="_Toc499731730"/>
      <w:bookmarkStart w:id="10301" w:name="_Toc499732460"/>
      <w:bookmarkStart w:id="10302" w:name="_Toc499732559"/>
      <w:bookmarkStart w:id="10303" w:name="_Toc499732659"/>
      <w:bookmarkStart w:id="10304" w:name="_Toc499727327"/>
      <w:bookmarkStart w:id="10305" w:name="_Toc499731951"/>
      <w:bookmarkStart w:id="10306" w:name="_Toc499732816"/>
      <w:bookmarkStart w:id="10307" w:name="_Toc499732123"/>
      <w:bookmarkStart w:id="10308" w:name="_Toc499732303"/>
      <w:bookmarkStart w:id="10309" w:name="_Toc499732485"/>
      <w:bookmarkStart w:id="10310" w:name="_Toc499732666"/>
      <w:bookmarkStart w:id="10311" w:name="_Toc499732950"/>
      <w:bookmarkStart w:id="10312" w:name="_Toc499733107"/>
      <w:bookmarkStart w:id="10313" w:name="_Toc499733264"/>
      <w:bookmarkStart w:id="10314" w:name="_Toc499733421"/>
      <w:bookmarkStart w:id="10315" w:name="_Toc499733074"/>
      <w:bookmarkStart w:id="10316" w:name="_Toc499733613"/>
      <w:bookmarkStart w:id="10317" w:name="_Toc499733770"/>
      <w:bookmarkStart w:id="10318" w:name="_Toc499733927"/>
      <w:bookmarkStart w:id="10319" w:name="_Toc499737773"/>
      <w:bookmarkStart w:id="10320" w:name="_Toc499738071"/>
      <w:bookmarkStart w:id="10321" w:name="_Toc499739458"/>
      <w:bookmarkStart w:id="10322" w:name="_Toc499743786"/>
      <w:bookmarkStart w:id="10323" w:name="_Toc499748372"/>
      <w:bookmarkStart w:id="10324" w:name="_Toc499749086"/>
      <w:bookmarkStart w:id="10325" w:name="_Toc499749244"/>
      <w:bookmarkStart w:id="10326" w:name="_Toc499749402"/>
      <w:bookmarkStart w:id="10327" w:name="_Toc499749560"/>
      <w:bookmarkStart w:id="10328" w:name="_Toc499750121"/>
      <w:bookmarkStart w:id="10329" w:name="_Toc499748532"/>
      <w:bookmarkStart w:id="10330" w:name="_Toc499750002"/>
      <w:bookmarkStart w:id="10331" w:name="_Toc499750689"/>
      <w:bookmarkStart w:id="10332" w:name="_Toc499750848"/>
      <w:bookmarkStart w:id="10333" w:name="_Toc499750639"/>
      <w:bookmarkStart w:id="10334" w:name="_Toc499751007"/>
      <w:bookmarkStart w:id="10335" w:name="_Toc499751166"/>
      <w:bookmarkStart w:id="10336" w:name="_Toc499751325"/>
      <w:bookmarkStart w:id="10337" w:name="_Toc499751484"/>
      <w:bookmarkStart w:id="10338" w:name="_Toc499751643"/>
      <w:bookmarkStart w:id="10339" w:name="_Toc499751802"/>
      <w:bookmarkStart w:id="10340" w:name="_Toc499751961"/>
      <w:bookmarkStart w:id="10341" w:name="_Toc499752118"/>
      <w:bookmarkStart w:id="10342" w:name="_Toc499752218"/>
      <w:bookmarkStart w:id="10343" w:name="_Toc499752377"/>
      <w:bookmarkStart w:id="10344" w:name="_Toc499752536"/>
      <w:bookmarkStart w:id="10345" w:name="_Toc499752695"/>
      <w:bookmarkStart w:id="10346" w:name="_Toc499752852"/>
      <w:bookmarkStart w:id="10347" w:name="_Toc499752952"/>
      <w:bookmarkStart w:id="10348" w:name="_Toc499753111"/>
      <w:bookmarkStart w:id="10349" w:name="_Toc499753270"/>
      <w:bookmarkStart w:id="10350" w:name="_Toc499753429"/>
      <w:bookmarkStart w:id="10351" w:name="_Toc499753586"/>
      <w:bookmarkStart w:id="10352" w:name="_Toc499753684"/>
      <w:bookmarkStart w:id="10353" w:name="_Toc499753782"/>
      <w:bookmarkStart w:id="10354" w:name="_Toc499753882"/>
      <w:bookmarkStart w:id="10355" w:name="_Toc499754041"/>
      <w:bookmarkStart w:id="10356" w:name="_Toc499754198"/>
      <w:bookmarkStart w:id="10357" w:name="_Toc499754296"/>
      <w:bookmarkStart w:id="10358" w:name="_Toc499754394"/>
      <w:bookmarkStart w:id="10359" w:name="_Toc499754492"/>
      <w:bookmarkStart w:id="10360" w:name="_Toc499754590"/>
      <w:bookmarkStart w:id="10361" w:name="_Toc499754688"/>
      <w:bookmarkStart w:id="10362" w:name="_Toc499754786"/>
      <w:bookmarkStart w:id="10363" w:name="_Toc499754886"/>
      <w:bookmarkStart w:id="10364" w:name="_Toc499755045"/>
      <w:bookmarkStart w:id="10365" w:name="_Toc499755204"/>
      <w:bookmarkStart w:id="10366" w:name="_Toc499755363"/>
      <w:bookmarkStart w:id="10367" w:name="_Toc499755520"/>
      <w:bookmarkStart w:id="10368" w:name="_Toc499755618"/>
      <w:bookmarkStart w:id="10369" w:name="_Toc499755718"/>
      <w:bookmarkStart w:id="10370" w:name="_Toc499754045"/>
      <w:bookmarkStart w:id="10371" w:name="_Toc499755877"/>
      <w:bookmarkStart w:id="10372" w:name="_Toc499756035"/>
      <w:bookmarkStart w:id="10373" w:name="_Toc499756193"/>
      <w:bookmarkStart w:id="10374" w:name="_Toc499756351"/>
      <w:bookmarkStart w:id="10375" w:name="_Toc499756509"/>
      <w:bookmarkStart w:id="10376" w:name="_Toc499755170"/>
      <w:bookmarkStart w:id="10377" w:name="_Toc499755468"/>
      <w:bookmarkStart w:id="10378" w:name="_Toc499755646"/>
      <w:bookmarkStart w:id="10379" w:name="_Toc499756665"/>
      <w:bookmarkStart w:id="10380" w:name="_Toc499756764"/>
      <w:bookmarkStart w:id="10381" w:name="_Toc499756920"/>
      <w:bookmarkStart w:id="10382" w:name="_Toc499755888"/>
      <w:bookmarkStart w:id="10383" w:name="_Toc499756184"/>
      <w:bookmarkStart w:id="10384" w:name="_Toc499756478"/>
      <w:bookmarkStart w:id="10385" w:name="_Toc499756714"/>
      <w:bookmarkStart w:id="10386" w:name="_Toc499757040"/>
      <w:bookmarkStart w:id="10387" w:name="_Toc499757198"/>
      <w:bookmarkStart w:id="10388" w:name="_Toc499757356"/>
      <w:bookmarkStart w:id="10389" w:name="_Toc499757514"/>
      <w:bookmarkStart w:id="10390" w:name="_Toc499757672"/>
      <w:bookmarkStart w:id="10391" w:name="_Toc499757830"/>
      <w:bookmarkStart w:id="10392" w:name="_Toc499757685"/>
      <w:bookmarkStart w:id="10393" w:name="_Toc499758059"/>
      <w:bookmarkStart w:id="10394" w:name="_Toc499756442"/>
      <w:bookmarkStart w:id="10395" w:name="_Toc499758217"/>
      <w:bookmarkStart w:id="10396" w:name="_Toc499758375"/>
      <w:bookmarkStart w:id="10397" w:name="_Toc499758533"/>
      <w:bookmarkStart w:id="10398" w:name="_Toc499758691"/>
      <w:bookmarkStart w:id="10399" w:name="_Toc499758849"/>
      <w:bookmarkStart w:id="10400" w:name="_Toc499759007"/>
      <w:bookmarkStart w:id="10401" w:name="_Toc499759165"/>
      <w:bookmarkStart w:id="10402" w:name="_Toc499759323"/>
      <w:bookmarkStart w:id="10403" w:name="_Toc499759481"/>
      <w:bookmarkStart w:id="10404" w:name="_Toc499759639"/>
      <w:bookmarkStart w:id="10405" w:name="_Toc499759797"/>
      <w:bookmarkStart w:id="10406" w:name="_Toc499759955"/>
      <w:bookmarkStart w:id="10407" w:name="_Toc499760113"/>
      <w:bookmarkStart w:id="10408" w:name="_Toc499756915"/>
      <w:bookmarkStart w:id="10409" w:name="_Toc499757147"/>
      <w:bookmarkStart w:id="10410" w:name="_Toc499760271"/>
      <w:bookmarkStart w:id="10411" w:name="_Toc499757447"/>
      <w:bookmarkStart w:id="10412" w:name="_Toc499760429"/>
      <w:bookmarkStart w:id="10413" w:name="_Toc499760587"/>
      <w:bookmarkStart w:id="10414" w:name="_Toc499760743"/>
      <w:bookmarkStart w:id="10415" w:name="_Toc499760842"/>
      <w:bookmarkStart w:id="10416" w:name="_Toc499761000"/>
      <w:bookmarkStart w:id="10417" w:name="_Toc499761158"/>
      <w:bookmarkStart w:id="10418" w:name="_Toc499761316"/>
      <w:bookmarkStart w:id="10419" w:name="_Toc499801746"/>
      <w:bookmarkStart w:id="10420" w:name="_Toc499801864"/>
      <w:bookmarkStart w:id="10421" w:name="_Toc499802023"/>
      <w:bookmarkStart w:id="10422" w:name="_Toc499802182"/>
      <w:bookmarkStart w:id="10423" w:name="_Toc499802341"/>
      <w:bookmarkStart w:id="10424" w:name="_Toc499802149"/>
      <w:bookmarkStart w:id="10425" w:name="_Toc499802537"/>
      <w:bookmarkStart w:id="10426" w:name="_Toc499802696"/>
      <w:bookmarkStart w:id="10427" w:name="_Toc499802855"/>
      <w:bookmarkStart w:id="10428" w:name="_Toc499802551"/>
      <w:bookmarkStart w:id="10429" w:name="_Toc499803014"/>
      <w:bookmarkStart w:id="10430" w:name="_Toc499803173"/>
      <w:bookmarkStart w:id="10431" w:name="_Toc499803332"/>
      <w:bookmarkStart w:id="10432" w:name="_Toc499803491"/>
      <w:bookmarkStart w:id="10433" w:name="_Toc499803651"/>
      <w:bookmarkStart w:id="10434" w:name="_Toc499803811"/>
      <w:bookmarkStart w:id="10435" w:name="_Toc499803971"/>
      <w:bookmarkStart w:id="10436" w:name="_Toc499804131"/>
      <w:bookmarkStart w:id="10437" w:name="_Toc499804291"/>
      <w:bookmarkStart w:id="10438" w:name="_Toc499804451"/>
      <w:bookmarkStart w:id="10439" w:name="_Toc499803025"/>
      <w:bookmarkStart w:id="10440" w:name="_Toc499804612"/>
      <w:bookmarkStart w:id="10441" w:name="_Toc499803325"/>
      <w:bookmarkStart w:id="10442" w:name="_Toc499803624"/>
      <w:bookmarkStart w:id="10443" w:name="_Toc499803926"/>
      <w:bookmarkStart w:id="10444" w:name="_Toc499804773"/>
      <w:bookmarkStart w:id="10445" w:name="_Toc499804230"/>
      <w:bookmarkStart w:id="10446" w:name="_Toc499804933"/>
      <w:bookmarkStart w:id="10447" w:name="_Toc499805093"/>
      <w:bookmarkStart w:id="10448" w:name="_Toc499804534"/>
      <w:bookmarkStart w:id="10449" w:name="_Toc499805253"/>
      <w:bookmarkStart w:id="10450" w:name="_Toc499803918"/>
      <w:bookmarkStart w:id="10451" w:name="_Toc499804733"/>
      <w:bookmarkStart w:id="10452" w:name="_Toc499804906"/>
      <w:bookmarkStart w:id="10453" w:name="_Toc499805367"/>
      <w:bookmarkStart w:id="10454" w:name="_Toc499805527"/>
      <w:bookmarkStart w:id="10455" w:name="_Toc499805476"/>
      <w:bookmarkStart w:id="10456" w:name="_Toc499805796"/>
      <w:bookmarkStart w:id="10457" w:name="_Toc499805956"/>
      <w:bookmarkStart w:id="10458" w:name="_Toc499806116"/>
      <w:bookmarkStart w:id="10459" w:name="_Toc499806274"/>
      <w:bookmarkStart w:id="10460" w:name="_Toc499806662"/>
      <w:bookmarkStart w:id="10461" w:name="_Toc499822132"/>
      <w:bookmarkStart w:id="10462" w:name="_Toc499822293"/>
      <w:bookmarkStart w:id="10463" w:name="_Toc499804779"/>
      <w:bookmarkStart w:id="10464" w:name="_Toc499805079"/>
      <w:bookmarkStart w:id="10465" w:name="_Toc499806262"/>
      <w:bookmarkStart w:id="10466" w:name="_Toc499806422"/>
      <w:bookmarkStart w:id="10467" w:name="_Toc499806582"/>
      <w:bookmarkStart w:id="10468" w:name="_Toc499806902"/>
      <w:bookmarkStart w:id="10469" w:name="_Toc499807062"/>
      <w:bookmarkStart w:id="10470" w:name="_Toc499807222"/>
      <w:bookmarkStart w:id="10471" w:name="_Toc499807382"/>
      <w:bookmarkStart w:id="10472" w:name="_Toc499807542"/>
      <w:bookmarkStart w:id="10473" w:name="_Toc499807702"/>
      <w:bookmarkStart w:id="10474" w:name="_Toc499807862"/>
      <w:bookmarkStart w:id="10475" w:name="_Toc499808022"/>
      <w:bookmarkStart w:id="10476" w:name="_Toc499808182"/>
      <w:bookmarkStart w:id="10477" w:name="_Toc499808342"/>
      <w:bookmarkStart w:id="10478" w:name="_Toc499808502"/>
      <w:bookmarkStart w:id="10479" w:name="_Toc499808662"/>
      <w:bookmarkStart w:id="10480" w:name="_Toc499808822"/>
      <w:bookmarkStart w:id="10481" w:name="_Toc499808982"/>
      <w:bookmarkStart w:id="10482" w:name="_Toc499809142"/>
      <w:bookmarkStart w:id="10483" w:name="_Toc499809302"/>
      <w:bookmarkStart w:id="10484" w:name="_Toc499809462"/>
      <w:bookmarkStart w:id="10485" w:name="_Toc499809622"/>
      <w:bookmarkStart w:id="10486" w:name="_Toc499809782"/>
      <w:bookmarkStart w:id="10487" w:name="_Toc499809942"/>
      <w:bookmarkStart w:id="10488" w:name="_Toc499810102"/>
      <w:bookmarkStart w:id="10489" w:name="_Toc499810262"/>
      <w:bookmarkStart w:id="10490" w:name="_Toc499810422"/>
      <w:bookmarkStart w:id="10491" w:name="_Toc499810582"/>
      <w:bookmarkStart w:id="10492" w:name="_Toc499810742"/>
      <w:bookmarkStart w:id="10493" w:name="_Toc499810902"/>
      <w:bookmarkStart w:id="10494" w:name="_Toc499811062"/>
      <w:bookmarkStart w:id="10495" w:name="_Toc499811222"/>
      <w:bookmarkStart w:id="10496" w:name="_Toc499811382"/>
      <w:bookmarkStart w:id="10497" w:name="_Toc499811542"/>
      <w:bookmarkStart w:id="10498" w:name="_Toc499811700"/>
      <w:bookmarkStart w:id="10499" w:name="_Toc499811800"/>
      <w:bookmarkStart w:id="10500" w:name="_Toc499811960"/>
      <w:bookmarkStart w:id="10501" w:name="_Toc499812118"/>
      <w:bookmarkStart w:id="10502" w:name="_Toc499812216"/>
      <w:bookmarkStart w:id="10503" w:name="_Toc499812314"/>
      <w:bookmarkStart w:id="10504" w:name="_Toc499812412"/>
      <w:bookmarkStart w:id="10505" w:name="_Toc499812510"/>
      <w:bookmarkStart w:id="10506" w:name="_Toc499812610"/>
      <w:bookmarkStart w:id="10507" w:name="_Toc499812770"/>
      <w:bookmarkStart w:id="10508" w:name="_Toc499812930"/>
      <w:bookmarkStart w:id="10509" w:name="_Toc499813090"/>
      <w:bookmarkStart w:id="10510" w:name="_Toc499813250"/>
      <w:bookmarkStart w:id="10511" w:name="_Toc499813410"/>
      <w:bookmarkStart w:id="10512" w:name="_Toc499813570"/>
      <w:bookmarkStart w:id="10513" w:name="_Toc499813730"/>
      <w:bookmarkStart w:id="10514" w:name="_Toc499813890"/>
      <w:bookmarkStart w:id="10515" w:name="_Toc499814050"/>
      <w:bookmarkStart w:id="10516" w:name="_Toc499814210"/>
      <w:bookmarkStart w:id="10517" w:name="_Toc499814370"/>
      <w:bookmarkStart w:id="10518" w:name="_Toc499814530"/>
      <w:bookmarkStart w:id="10519" w:name="_Toc499814690"/>
      <w:bookmarkStart w:id="10520" w:name="_Toc499814850"/>
      <w:bookmarkStart w:id="10521" w:name="_Toc499815010"/>
      <w:bookmarkStart w:id="10522" w:name="_Toc499815170"/>
      <w:bookmarkStart w:id="10523" w:name="_Toc499815330"/>
      <w:bookmarkStart w:id="10524" w:name="_Toc499815490"/>
      <w:bookmarkStart w:id="10525" w:name="_Toc499815648"/>
      <w:bookmarkStart w:id="10526" w:name="_Toc499815748"/>
      <w:bookmarkStart w:id="10527" w:name="_Toc499815906"/>
      <w:bookmarkStart w:id="10528" w:name="_Toc499816004"/>
      <w:bookmarkStart w:id="10529" w:name="_Toc499816102"/>
      <w:bookmarkStart w:id="10530" w:name="_Toc499816202"/>
      <w:bookmarkStart w:id="10531" w:name="_Toc499816360"/>
      <w:bookmarkStart w:id="10532" w:name="_Toc499816458"/>
      <w:bookmarkStart w:id="10533" w:name="_Toc499816556"/>
      <w:bookmarkStart w:id="10534" w:name="_Toc499816656"/>
      <w:bookmarkStart w:id="10535" w:name="_Toc499816814"/>
      <w:bookmarkStart w:id="10536" w:name="_Toc499816912"/>
      <w:bookmarkStart w:id="10537" w:name="_Toc499817010"/>
      <w:bookmarkStart w:id="10538" w:name="_Toc499817108"/>
      <w:bookmarkStart w:id="10539" w:name="_Toc499817206"/>
      <w:bookmarkStart w:id="10540" w:name="_Toc499817304"/>
      <w:bookmarkStart w:id="10541" w:name="_Toc499817402"/>
      <w:bookmarkStart w:id="10542" w:name="_Toc499817500"/>
      <w:bookmarkStart w:id="10543" w:name="_Toc499817598"/>
      <w:bookmarkStart w:id="10544" w:name="_Toc499817696"/>
      <w:bookmarkStart w:id="10545" w:name="_Toc499817794"/>
      <w:bookmarkStart w:id="10546" w:name="_Toc499817894"/>
      <w:bookmarkStart w:id="10547" w:name="_Toc499818052"/>
      <w:bookmarkStart w:id="10548" w:name="_Toc499818152"/>
      <w:bookmarkStart w:id="10549" w:name="_Toc499818312"/>
      <w:bookmarkStart w:id="10550" w:name="_Toc499818472"/>
      <w:bookmarkStart w:id="10551" w:name="_Toc499818632"/>
      <w:bookmarkStart w:id="10552" w:name="_Toc499818792"/>
      <w:bookmarkStart w:id="10553" w:name="_Toc499818952"/>
      <w:bookmarkStart w:id="10554" w:name="_Toc499819112"/>
      <w:bookmarkStart w:id="10555" w:name="_Toc499819272"/>
      <w:bookmarkStart w:id="10556" w:name="_Toc499819432"/>
      <w:bookmarkStart w:id="10557" w:name="_Toc499819592"/>
      <w:bookmarkStart w:id="10558" w:name="_Toc499819752"/>
      <w:bookmarkStart w:id="10559" w:name="_Toc499819912"/>
      <w:bookmarkStart w:id="10560" w:name="_Toc499820072"/>
      <w:bookmarkStart w:id="10561" w:name="_Toc499820232"/>
      <w:bookmarkStart w:id="10562" w:name="_Toc499820392"/>
      <w:bookmarkStart w:id="10563" w:name="_Toc499820552"/>
      <w:bookmarkStart w:id="10564" w:name="_Toc499820712"/>
      <w:bookmarkStart w:id="10565" w:name="_Toc499820872"/>
      <w:bookmarkStart w:id="10566" w:name="_Toc499821030"/>
      <w:bookmarkStart w:id="10567" w:name="_Toc499821130"/>
      <w:bookmarkStart w:id="10568" w:name="_Toc499821290"/>
      <w:bookmarkStart w:id="10569" w:name="_Toc499821450"/>
      <w:bookmarkStart w:id="10570" w:name="_Toc499821610"/>
      <w:bookmarkStart w:id="10571" w:name="_Toc499821770"/>
      <w:bookmarkStart w:id="10572" w:name="_Toc499821930"/>
      <w:bookmarkStart w:id="10573" w:name="_Toc499822410"/>
      <w:bookmarkStart w:id="10574" w:name="_Toc499822570"/>
      <w:bookmarkStart w:id="10575" w:name="_Toc499822730"/>
      <w:bookmarkStart w:id="10576" w:name="_Toc499822890"/>
      <w:bookmarkStart w:id="10577" w:name="_Toc499823050"/>
      <w:bookmarkStart w:id="10578" w:name="_Toc499823210"/>
      <w:bookmarkStart w:id="10579" w:name="_Toc499823370"/>
      <w:bookmarkStart w:id="10580" w:name="_Toc499823530"/>
      <w:bookmarkStart w:id="10581" w:name="_Toc499823690"/>
      <w:bookmarkStart w:id="10582" w:name="_Toc499823850"/>
      <w:bookmarkStart w:id="10583" w:name="_Toc499824010"/>
      <w:bookmarkStart w:id="10584" w:name="_Toc499824170"/>
      <w:bookmarkStart w:id="10585" w:name="_Toc499824330"/>
      <w:bookmarkStart w:id="10586" w:name="_Toc499824490"/>
      <w:bookmarkStart w:id="10587" w:name="_Toc499824650"/>
      <w:bookmarkStart w:id="10588" w:name="_Toc499824810"/>
      <w:bookmarkStart w:id="10589" w:name="_Toc499824970"/>
      <w:bookmarkStart w:id="10590" w:name="_Toc499825130"/>
      <w:bookmarkStart w:id="10591" w:name="_Toc499825288"/>
      <w:bookmarkStart w:id="10592" w:name="_Toc499825388"/>
      <w:bookmarkStart w:id="10593" w:name="_Toc499825548"/>
      <w:bookmarkStart w:id="10594" w:name="_Toc499825706"/>
      <w:bookmarkStart w:id="10595" w:name="_Toc499825806"/>
      <w:bookmarkStart w:id="10596" w:name="_Toc499825966"/>
      <w:bookmarkStart w:id="10597" w:name="_Toc499826126"/>
      <w:bookmarkStart w:id="10598" w:name="_Toc499826284"/>
      <w:bookmarkStart w:id="10599" w:name="_Toc499826384"/>
      <w:bookmarkStart w:id="10600" w:name="_Toc499826544"/>
      <w:bookmarkStart w:id="10601" w:name="_Toc499826702"/>
      <w:bookmarkStart w:id="10602" w:name="_Toc499826800"/>
      <w:bookmarkStart w:id="10603" w:name="_Toc499826898"/>
      <w:bookmarkStart w:id="10604" w:name="_Toc499826996"/>
      <w:bookmarkStart w:id="10605" w:name="_Toc499827094"/>
      <w:bookmarkStart w:id="10606" w:name="_Toc499827192"/>
      <w:bookmarkStart w:id="10607" w:name="_Toc499827290"/>
      <w:bookmarkStart w:id="10608" w:name="_Toc499827388"/>
      <w:bookmarkStart w:id="10609" w:name="_Toc499827486"/>
      <w:bookmarkStart w:id="10610" w:name="_Toc499827586"/>
      <w:bookmarkStart w:id="10611" w:name="_Toc499827744"/>
      <w:bookmarkStart w:id="10612" w:name="_Toc499827842"/>
      <w:bookmarkStart w:id="10613" w:name="_Toc499827942"/>
      <w:bookmarkStart w:id="10614" w:name="_Toc499828102"/>
      <w:bookmarkStart w:id="10615" w:name="_Toc499828260"/>
      <w:bookmarkStart w:id="10616" w:name="_Toc499828358"/>
      <w:bookmarkStart w:id="10617" w:name="_Toc499828458"/>
      <w:bookmarkStart w:id="10618" w:name="_Toc499828618"/>
      <w:bookmarkStart w:id="10619" w:name="_Toc499828778"/>
      <w:bookmarkStart w:id="10620" w:name="_Toc499828938"/>
      <w:bookmarkStart w:id="10621" w:name="_Toc499829098"/>
      <w:bookmarkStart w:id="10622" w:name="_Toc499829258"/>
      <w:bookmarkStart w:id="10623" w:name="_Toc499829418"/>
      <w:bookmarkStart w:id="10624" w:name="_Toc499829578"/>
      <w:bookmarkStart w:id="10625" w:name="_Toc499829738"/>
      <w:bookmarkStart w:id="10626" w:name="_Toc499829898"/>
      <w:bookmarkStart w:id="10627" w:name="_Toc499830058"/>
      <w:bookmarkStart w:id="10628" w:name="_Toc499830218"/>
      <w:bookmarkStart w:id="10629" w:name="_Toc499830378"/>
      <w:bookmarkStart w:id="10630" w:name="_Toc499830538"/>
      <w:bookmarkStart w:id="10631" w:name="_Toc499830698"/>
      <w:bookmarkStart w:id="10632" w:name="_Toc499830858"/>
      <w:bookmarkStart w:id="10633" w:name="_Toc499831018"/>
      <w:bookmarkStart w:id="10634" w:name="_Toc499831178"/>
      <w:bookmarkStart w:id="10635" w:name="_Toc499831338"/>
      <w:bookmarkStart w:id="10636" w:name="_Toc499831498"/>
      <w:bookmarkStart w:id="10637" w:name="_Toc499831658"/>
      <w:bookmarkStart w:id="10638" w:name="_Toc499831818"/>
      <w:bookmarkStart w:id="10639" w:name="_Toc499831978"/>
      <w:bookmarkStart w:id="10640" w:name="_Toc499832138"/>
      <w:bookmarkStart w:id="10641" w:name="_Toc499832298"/>
      <w:bookmarkStart w:id="10642" w:name="_Toc499832458"/>
      <w:bookmarkStart w:id="10643" w:name="_Toc499832618"/>
      <w:bookmarkStart w:id="10644" w:name="_Toc499832778"/>
      <w:bookmarkStart w:id="10645" w:name="_Toc499832938"/>
      <w:bookmarkStart w:id="10646" w:name="_Toc499833098"/>
      <w:bookmarkStart w:id="10647" w:name="_Toc499833258"/>
      <w:bookmarkStart w:id="10648" w:name="_Toc499833418"/>
      <w:bookmarkStart w:id="10649" w:name="_Toc499833578"/>
      <w:bookmarkStart w:id="10650" w:name="_Toc499833738"/>
      <w:bookmarkStart w:id="10651" w:name="_Toc499833898"/>
      <w:bookmarkStart w:id="10652" w:name="_Toc499834058"/>
      <w:bookmarkStart w:id="10653" w:name="_Toc499834218"/>
      <w:bookmarkStart w:id="10654" w:name="_Toc499834378"/>
      <w:bookmarkStart w:id="10655" w:name="_Toc499834538"/>
      <w:bookmarkStart w:id="10656" w:name="_Toc499834698"/>
      <w:bookmarkStart w:id="10657" w:name="_Toc499834858"/>
      <w:bookmarkStart w:id="10658" w:name="_Toc499835018"/>
      <w:bookmarkStart w:id="10659" w:name="_Toc499835178"/>
      <w:bookmarkStart w:id="10660" w:name="_Toc499835338"/>
      <w:bookmarkStart w:id="10661" w:name="_Toc499835498"/>
      <w:bookmarkStart w:id="10662" w:name="_Toc499835658"/>
      <w:bookmarkStart w:id="10663" w:name="_Toc499835818"/>
      <w:bookmarkStart w:id="10664" w:name="_Toc499835978"/>
      <w:bookmarkStart w:id="10665" w:name="_Toc499836138"/>
      <w:bookmarkStart w:id="10666" w:name="_Toc499836298"/>
      <w:bookmarkStart w:id="10667" w:name="_Toc499836459"/>
      <w:bookmarkStart w:id="10668" w:name="_Toc499836620"/>
      <w:bookmarkStart w:id="10669" w:name="_Toc499836781"/>
      <w:bookmarkStart w:id="10670" w:name="_Toc499836942"/>
      <w:bookmarkStart w:id="10671" w:name="_Toc499837103"/>
      <w:bookmarkStart w:id="10672" w:name="_Toc499837264"/>
      <w:bookmarkStart w:id="10673" w:name="_Toc499822517"/>
      <w:bookmarkStart w:id="10674" w:name="_Toc499822822"/>
      <w:bookmarkStart w:id="10675" w:name="_Toc499823177"/>
      <w:bookmarkStart w:id="10676" w:name="_Toc499837425"/>
      <w:bookmarkStart w:id="10677" w:name="_Toc499837586"/>
      <w:bookmarkStart w:id="10678" w:name="_Toc499837747"/>
      <w:bookmarkStart w:id="10679" w:name="_Toc499837908"/>
      <w:bookmarkStart w:id="10680" w:name="_Toc499838069"/>
      <w:bookmarkStart w:id="10681" w:name="_Toc499838230"/>
      <w:bookmarkStart w:id="10682" w:name="_Toc499838391"/>
      <w:bookmarkStart w:id="10683" w:name="_Toc499838552"/>
      <w:bookmarkStart w:id="10684" w:name="_Toc499838713"/>
      <w:bookmarkStart w:id="10685" w:name="_Toc499838874"/>
      <w:bookmarkStart w:id="10686" w:name="_Toc499839035"/>
      <w:bookmarkStart w:id="10687" w:name="_Toc499839196"/>
      <w:bookmarkStart w:id="10688" w:name="_Toc499839357"/>
      <w:bookmarkStart w:id="10689" w:name="_Toc499839516"/>
      <w:bookmarkStart w:id="10690" w:name="_Toc499839617"/>
      <w:bookmarkStart w:id="10691" w:name="_Toc499823788"/>
      <w:bookmarkStart w:id="10692" w:name="_Toc499839778"/>
      <w:bookmarkStart w:id="10693" w:name="_Toc499824093"/>
      <w:bookmarkStart w:id="10694" w:name="_Toc499824339"/>
      <w:bookmarkStart w:id="10695" w:name="_Toc499824939"/>
      <w:bookmarkStart w:id="10696" w:name="_Toc499839939"/>
      <w:bookmarkStart w:id="10697" w:name="_Toc499840100"/>
      <w:bookmarkStart w:id="10698" w:name="_Toc499825241"/>
      <w:bookmarkStart w:id="10699" w:name="_Toc499840261"/>
      <w:bookmarkStart w:id="10700" w:name="_Toc499825484"/>
      <w:bookmarkStart w:id="10701" w:name="_Toc499840422"/>
      <w:bookmarkStart w:id="10702" w:name="_Toc499840583"/>
      <w:bookmarkStart w:id="10703" w:name="_Toc499840744"/>
      <w:bookmarkStart w:id="10704" w:name="_Toc499840905"/>
      <w:bookmarkStart w:id="10705" w:name="_Toc499825727"/>
      <w:bookmarkStart w:id="10706" w:name="_Toc499825973"/>
      <w:bookmarkStart w:id="10707" w:name="_Toc499826272"/>
      <w:bookmarkStart w:id="10708" w:name="_Toc499826510"/>
      <w:bookmarkStart w:id="10709" w:name="_Toc499826751"/>
      <w:bookmarkStart w:id="10710" w:name="_Toc499841066"/>
      <w:bookmarkStart w:id="10711" w:name="_Toc499826932"/>
      <w:bookmarkStart w:id="10712" w:name="_Toc499825210"/>
      <w:bookmarkStart w:id="10713" w:name="_Toc499827113"/>
      <w:bookmarkStart w:id="10714" w:name="_Toc499825666"/>
      <w:bookmarkStart w:id="10715" w:name="_Toc499826139"/>
      <w:bookmarkStart w:id="10716" w:name="_Toc499826535"/>
      <w:bookmarkStart w:id="10717" w:name="_Toc499827292"/>
      <w:bookmarkStart w:id="10718" w:name="_Toc499827472"/>
      <w:bookmarkStart w:id="10719" w:name="_Toc499826928"/>
      <w:bookmarkStart w:id="10720" w:name="_Toc499827270"/>
      <w:bookmarkStart w:id="10721" w:name="_Toc499827758"/>
      <w:bookmarkStart w:id="10722" w:name="_Toc499827940"/>
      <w:bookmarkStart w:id="10723" w:name="_Toc499828244"/>
      <w:bookmarkStart w:id="10724" w:name="_Toc499828420"/>
      <w:bookmarkStart w:id="10725" w:name="_Toc499828723"/>
      <w:bookmarkStart w:id="10726" w:name="_Toc499829028"/>
      <w:bookmarkStart w:id="10727" w:name="_Toc499827959"/>
      <w:bookmarkStart w:id="10728" w:name="_Toc499826390"/>
      <w:bookmarkStart w:id="10729" w:name="_Toc499827099"/>
      <w:bookmarkStart w:id="10730" w:name="_Toc499827584"/>
      <w:bookmarkStart w:id="10731" w:name="_Toc499826842"/>
      <w:bookmarkStart w:id="10732" w:name="_Toc499828410"/>
      <w:bookmarkStart w:id="10733" w:name="_Toc499829231"/>
      <w:bookmarkStart w:id="10734" w:name="_Toc499827930"/>
      <w:bookmarkStart w:id="10735" w:name="_Toc499828877"/>
      <w:bookmarkStart w:id="10736" w:name="_Toc499829568"/>
      <w:bookmarkStart w:id="10737" w:name="_Toc499829867"/>
      <w:bookmarkStart w:id="10738" w:name="_Toc499827958"/>
      <w:bookmarkStart w:id="10739" w:name="_Toc499829563"/>
      <w:bookmarkStart w:id="10740" w:name="_Toc499830299"/>
      <w:bookmarkStart w:id="10741" w:name="_Toc499830545"/>
      <w:bookmarkStart w:id="10742" w:name="_Toc499830802"/>
      <w:bookmarkStart w:id="10743" w:name="_Toc499831107"/>
      <w:bookmarkStart w:id="10744" w:name="_Toc499831352"/>
      <w:bookmarkStart w:id="10745" w:name="_Toc499831583"/>
      <w:bookmarkStart w:id="10746" w:name="_Toc499831827"/>
      <w:bookmarkStart w:id="10747" w:name="_Toc499832059"/>
      <w:bookmarkStart w:id="10748" w:name="_Toc499832928"/>
      <w:bookmarkStart w:id="10749" w:name="_Toc499833225"/>
      <w:bookmarkStart w:id="10750" w:name="_Toc499833367"/>
      <w:bookmarkStart w:id="10751" w:name="_Toc499833678"/>
      <w:bookmarkStart w:id="10752" w:name="_Toc499833989"/>
      <w:bookmarkStart w:id="10753" w:name="_Toc499834321"/>
      <w:bookmarkStart w:id="10754" w:name="_Toc499834653"/>
      <w:bookmarkStart w:id="10755" w:name="_Toc499834988"/>
      <w:bookmarkStart w:id="10756" w:name="_Toc499834142"/>
      <w:bookmarkStart w:id="10757" w:name="_Toc499835326"/>
      <w:bookmarkStart w:id="10758" w:name="_Toc499835661"/>
      <w:bookmarkStart w:id="10759" w:name="_Toc499834824"/>
      <w:bookmarkStart w:id="10760" w:name="_Toc499835511"/>
      <w:bookmarkStart w:id="10761" w:name="_Toc499837037"/>
      <w:bookmarkStart w:id="10762" w:name="_Toc499837370"/>
      <w:bookmarkStart w:id="10763" w:name="_Toc499837706"/>
      <w:bookmarkStart w:id="10764" w:name="_Toc499838041"/>
      <w:bookmarkStart w:id="10765" w:name="_Toc499842688"/>
      <w:bookmarkStart w:id="10766" w:name="_Toc499843353"/>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p>
    <w:p w14:paraId="39B5AF58" w14:textId="72BA31CA" w:rsidR="00B7494B" w:rsidRPr="00B7686C" w:rsidDel="00EC2508" w:rsidRDefault="00B7494B" w:rsidP="21142444">
      <w:pPr>
        <w:pStyle w:val="Brdtekst"/>
        <w:rPr>
          <w:del w:id="10767" w:author="Oscar Herman Kise" w:date="2017-11-28T13:55:00Z"/>
          <w:lang w:val="en-US"/>
        </w:rPr>
      </w:pPr>
      <w:bookmarkStart w:id="10768" w:name="_Toc499640906"/>
      <w:bookmarkStart w:id="10769" w:name="_Toc499641001"/>
      <w:bookmarkStart w:id="10770" w:name="_Toc499641796"/>
      <w:bookmarkStart w:id="10771" w:name="_Toc499641891"/>
      <w:bookmarkStart w:id="10772" w:name="_Toc499642106"/>
      <w:bookmarkStart w:id="10773" w:name="_Toc499642201"/>
      <w:bookmarkStart w:id="10774" w:name="_Toc499642914"/>
      <w:bookmarkStart w:id="10775" w:name="_Toc499643195"/>
      <w:bookmarkStart w:id="10776" w:name="_Toc499643290"/>
      <w:bookmarkStart w:id="10777" w:name="_Toc499643748"/>
      <w:bookmarkStart w:id="10778" w:name="_Toc499643843"/>
      <w:bookmarkStart w:id="10779" w:name="_Toc499644299"/>
      <w:bookmarkStart w:id="10780" w:name="_Toc499644427"/>
      <w:bookmarkStart w:id="10781" w:name="_Toc499644522"/>
      <w:bookmarkStart w:id="10782" w:name="_Toc499646500"/>
      <w:bookmarkStart w:id="10783" w:name="_Toc499646595"/>
      <w:bookmarkStart w:id="10784" w:name="_Toc499647728"/>
      <w:bookmarkStart w:id="10785" w:name="_Toc499647823"/>
      <w:bookmarkStart w:id="10786" w:name="_Toc499651404"/>
      <w:bookmarkStart w:id="10787" w:name="_Toc499654713"/>
      <w:bookmarkStart w:id="10788" w:name="_Toc499654808"/>
      <w:bookmarkStart w:id="10789" w:name="_Toc499721819"/>
      <w:bookmarkStart w:id="10790" w:name="_Toc499721914"/>
      <w:bookmarkStart w:id="10791" w:name="_Toc499722009"/>
      <w:bookmarkStart w:id="10792" w:name="_Toc499722104"/>
      <w:bookmarkStart w:id="10793" w:name="_Toc499722199"/>
      <w:bookmarkStart w:id="10794" w:name="_Toc499722294"/>
      <w:bookmarkStart w:id="10795" w:name="_Toc499722389"/>
      <w:bookmarkStart w:id="10796" w:name="_Toc499722484"/>
      <w:bookmarkStart w:id="10797" w:name="_Toc499722579"/>
      <w:bookmarkStart w:id="10798" w:name="_Toc499722674"/>
      <w:bookmarkStart w:id="10799" w:name="_Toc499722769"/>
      <w:bookmarkStart w:id="10800" w:name="_Toc499722864"/>
      <w:bookmarkStart w:id="10801" w:name="_Toc499722959"/>
      <w:bookmarkStart w:id="10802" w:name="_Toc499723054"/>
      <w:bookmarkStart w:id="10803" w:name="_Toc499722683"/>
      <w:bookmarkStart w:id="10804" w:name="_Toc499723149"/>
      <w:bookmarkStart w:id="10805" w:name="_Toc499722790"/>
      <w:bookmarkStart w:id="10806" w:name="_Toc499723244"/>
      <w:bookmarkStart w:id="10807" w:name="_Toc499723339"/>
      <w:bookmarkStart w:id="10808" w:name="_Toc499723434"/>
      <w:bookmarkStart w:id="10809" w:name="_Toc499723069"/>
      <w:bookmarkStart w:id="10810" w:name="_Toc499723529"/>
      <w:bookmarkStart w:id="10811" w:name="_Toc499723389"/>
      <w:bookmarkStart w:id="10812" w:name="_Toc499723625"/>
      <w:bookmarkStart w:id="10813" w:name="_Toc499723721"/>
      <w:bookmarkStart w:id="10814" w:name="_Toc499723548"/>
      <w:bookmarkStart w:id="10815" w:name="_Toc499725073"/>
      <w:bookmarkStart w:id="10816" w:name="_Toc499725169"/>
      <w:bookmarkStart w:id="10817" w:name="_Toc499725287"/>
      <w:bookmarkStart w:id="10818" w:name="_Toc499725383"/>
      <w:bookmarkStart w:id="10819" w:name="_Toc499725710"/>
      <w:bookmarkStart w:id="10820" w:name="_Toc499725806"/>
      <w:bookmarkStart w:id="10821" w:name="_Toc499725902"/>
      <w:bookmarkStart w:id="10822" w:name="_Toc499725998"/>
      <w:bookmarkStart w:id="10823" w:name="_Toc499726094"/>
      <w:bookmarkStart w:id="10824" w:name="_Toc499725771"/>
      <w:bookmarkStart w:id="10825" w:name="_Toc499726190"/>
      <w:bookmarkStart w:id="10826" w:name="_Toc499726286"/>
      <w:bookmarkStart w:id="10827" w:name="_Toc499726382"/>
      <w:bookmarkStart w:id="10828" w:name="_Toc499726478"/>
      <w:bookmarkStart w:id="10829" w:name="_Toc499726097"/>
      <w:bookmarkStart w:id="10830" w:name="_Toc499726574"/>
      <w:bookmarkStart w:id="10831" w:name="_Toc499726220"/>
      <w:bookmarkStart w:id="10832" w:name="_Toc499726328"/>
      <w:bookmarkStart w:id="10833" w:name="_Toc499726438"/>
      <w:bookmarkStart w:id="10834" w:name="_Toc499726670"/>
      <w:bookmarkStart w:id="10835" w:name="_Toc499726553"/>
      <w:bookmarkStart w:id="10836" w:name="_Toc499726748"/>
      <w:bookmarkStart w:id="10837" w:name="_Toc499726844"/>
      <w:bookmarkStart w:id="10838" w:name="_Toc499726940"/>
      <w:bookmarkStart w:id="10839" w:name="_Toc499726856"/>
      <w:bookmarkStart w:id="10840" w:name="_Toc499727048"/>
      <w:bookmarkStart w:id="10841" w:name="_Toc499727144"/>
      <w:bookmarkStart w:id="10842" w:name="_Toc499727220"/>
      <w:bookmarkStart w:id="10843" w:name="_Toc499727432"/>
      <w:bookmarkStart w:id="10844" w:name="_Toc499727517"/>
      <w:bookmarkStart w:id="10845" w:name="_Toc499727616"/>
      <w:bookmarkStart w:id="10846" w:name="_Toc499727541"/>
      <w:bookmarkStart w:id="10847" w:name="_Toc499727739"/>
      <w:bookmarkStart w:id="10848" w:name="_Toc499727814"/>
      <w:bookmarkStart w:id="10849" w:name="_Toc499727913"/>
      <w:bookmarkStart w:id="10850" w:name="_Toc499728012"/>
      <w:bookmarkStart w:id="10851" w:name="_Toc499728111"/>
      <w:bookmarkStart w:id="10852" w:name="_Toc499728210"/>
      <w:bookmarkStart w:id="10853" w:name="_Toc499728309"/>
      <w:bookmarkStart w:id="10854" w:name="_Toc499728408"/>
      <w:bookmarkStart w:id="10855" w:name="_Toc499728507"/>
      <w:bookmarkStart w:id="10856" w:name="_Toc499728606"/>
      <w:bookmarkStart w:id="10857" w:name="_Toc499728321"/>
      <w:bookmarkStart w:id="10858" w:name="_Toc499728705"/>
      <w:bookmarkStart w:id="10859" w:name="_Toc499728432"/>
      <w:bookmarkStart w:id="10860" w:name="_Toc499728804"/>
      <w:bookmarkStart w:id="10861" w:name="_Toc499728903"/>
      <w:bookmarkStart w:id="10862" w:name="_Toc499728543"/>
      <w:bookmarkStart w:id="10863" w:name="_Toc499729002"/>
      <w:bookmarkStart w:id="10864" w:name="_Toc499729101"/>
      <w:bookmarkStart w:id="10865" w:name="_Toc499729200"/>
      <w:bookmarkStart w:id="10866" w:name="_Toc499729299"/>
      <w:bookmarkStart w:id="10867" w:name="_Toc499729398"/>
      <w:bookmarkStart w:id="10868" w:name="_Toc499729752"/>
      <w:bookmarkStart w:id="10869" w:name="_Toc499729689"/>
      <w:bookmarkStart w:id="10870" w:name="_Toc499729887"/>
      <w:bookmarkStart w:id="10871" w:name="_Toc499729986"/>
      <w:bookmarkStart w:id="10872" w:name="_Toc499729899"/>
      <w:bookmarkStart w:id="10873" w:name="_Toc499730097"/>
      <w:bookmarkStart w:id="10874" w:name="_Toc499730196"/>
      <w:bookmarkStart w:id="10875" w:name="_Toc499730295"/>
      <w:bookmarkStart w:id="10876" w:name="_Toc499730394"/>
      <w:bookmarkStart w:id="10877" w:name="_Toc499730109"/>
      <w:bookmarkStart w:id="10878" w:name="_Toc499730493"/>
      <w:bookmarkStart w:id="10879" w:name="_Toc499730592"/>
      <w:bookmarkStart w:id="10880" w:name="_Toc499730691"/>
      <w:bookmarkStart w:id="10881" w:name="_Toc499730790"/>
      <w:bookmarkStart w:id="10882" w:name="_Toc499730889"/>
      <w:bookmarkStart w:id="10883" w:name="_Toc499730988"/>
      <w:bookmarkStart w:id="10884" w:name="_Toc499731087"/>
      <w:bookmarkStart w:id="10885" w:name="_Toc499731186"/>
      <w:bookmarkStart w:id="10886" w:name="_Toc499731285"/>
      <w:bookmarkStart w:id="10887" w:name="_Toc499731384"/>
      <w:bookmarkStart w:id="10888" w:name="_Toc499731483"/>
      <w:bookmarkStart w:id="10889" w:name="_Toc499731582"/>
      <w:bookmarkStart w:id="10890" w:name="_Toc499731681"/>
      <w:bookmarkStart w:id="10891" w:name="_Toc499732065"/>
      <w:bookmarkStart w:id="10892" w:name="_Toc499732164"/>
      <w:bookmarkStart w:id="10893" w:name="_Toc499732263"/>
      <w:bookmarkStart w:id="10894" w:name="_Toc499732362"/>
      <w:bookmarkStart w:id="10895" w:name="_Toc499731731"/>
      <w:bookmarkStart w:id="10896" w:name="_Toc499732461"/>
      <w:bookmarkStart w:id="10897" w:name="_Toc499732560"/>
      <w:bookmarkStart w:id="10898" w:name="_Toc499732660"/>
      <w:bookmarkStart w:id="10899" w:name="_Toc499727328"/>
      <w:bookmarkStart w:id="10900" w:name="_Toc499731952"/>
      <w:bookmarkStart w:id="10901" w:name="_Toc499732817"/>
      <w:bookmarkStart w:id="10902" w:name="_Toc499732124"/>
      <w:bookmarkStart w:id="10903" w:name="_Toc499732304"/>
      <w:bookmarkStart w:id="10904" w:name="_Toc499732486"/>
      <w:bookmarkStart w:id="10905" w:name="_Toc499732667"/>
      <w:bookmarkStart w:id="10906" w:name="_Toc499732951"/>
      <w:bookmarkStart w:id="10907" w:name="_Toc499733108"/>
      <w:bookmarkStart w:id="10908" w:name="_Toc499733265"/>
      <w:bookmarkStart w:id="10909" w:name="_Toc499733422"/>
      <w:bookmarkStart w:id="10910" w:name="_Toc499733076"/>
      <w:bookmarkStart w:id="10911" w:name="_Toc499733614"/>
      <w:bookmarkStart w:id="10912" w:name="_Toc499733771"/>
      <w:bookmarkStart w:id="10913" w:name="_Toc499733928"/>
      <w:bookmarkStart w:id="10914" w:name="_Toc499737774"/>
      <w:bookmarkStart w:id="10915" w:name="_Toc499738072"/>
      <w:bookmarkStart w:id="10916" w:name="_Toc499739459"/>
      <w:bookmarkStart w:id="10917" w:name="_Toc499743787"/>
      <w:bookmarkStart w:id="10918" w:name="_Toc499748373"/>
      <w:bookmarkStart w:id="10919" w:name="_Toc499749087"/>
      <w:bookmarkStart w:id="10920" w:name="_Toc499749245"/>
      <w:bookmarkStart w:id="10921" w:name="_Toc499749403"/>
      <w:bookmarkStart w:id="10922" w:name="_Toc499749561"/>
      <w:bookmarkStart w:id="10923" w:name="_Toc499750122"/>
      <w:bookmarkStart w:id="10924" w:name="_Toc499748533"/>
      <w:bookmarkStart w:id="10925" w:name="_Toc499750003"/>
      <w:bookmarkStart w:id="10926" w:name="_Toc499750690"/>
      <w:bookmarkStart w:id="10927" w:name="_Toc499750849"/>
      <w:bookmarkStart w:id="10928" w:name="_Toc499750640"/>
      <w:bookmarkStart w:id="10929" w:name="_Toc499751008"/>
      <w:bookmarkStart w:id="10930" w:name="_Toc499751167"/>
      <w:bookmarkStart w:id="10931" w:name="_Toc499751326"/>
      <w:bookmarkStart w:id="10932" w:name="_Toc499751485"/>
      <w:bookmarkStart w:id="10933" w:name="_Toc499751644"/>
      <w:bookmarkStart w:id="10934" w:name="_Toc499751803"/>
      <w:bookmarkStart w:id="10935" w:name="_Toc499751962"/>
      <w:bookmarkStart w:id="10936" w:name="_Toc499752219"/>
      <w:bookmarkStart w:id="10937" w:name="_Toc499752378"/>
      <w:bookmarkStart w:id="10938" w:name="_Toc499752537"/>
      <w:bookmarkStart w:id="10939" w:name="_Toc499752696"/>
      <w:bookmarkStart w:id="10940" w:name="_Toc499752953"/>
      <w:bookmarkStart w:id="10941" w:name="_Toc499753112"/>
      <w:bookmarkStart w:id="10942" w:name="_Toc499753271"/>
      <w:bookmarkStart w:id="10943" w:name="_Toc499753430"/>
      <w:bookmarkStart w:id="10944" w:name="_Toc499753883"/>
      <w:bookmarkStart w:id="10945" w:name="_Toc499754042"/>
      <w:bookmarkStart w:id="10946" w:name="_Toc499754887"/>
      <w:bookmarkStart w:id="10947" w:name="_Toc499755046"/>
      <w:bookmarkStart w:id="10948" w:name="_Toc499755205"/>
      <w:bookmarkStart w:id="10949" w:name="_Toc499755364"/>
      <w:bookmarkStart w:id="10950" w:name="_Toc499755719"/>
      <w:bookmarkStart w:id="10951" w:name="_Toc499755878"/>
      <w:bookmarkStart w:id="10952" w:name="_Toc499756036"/>
      <w:bookmarkStart w:id="10953" w:name="_Toc499756194"/>
      <w:bookmarkStart w:id="10954" w:name="_Toc499756352"/>
      <w:bookmarkStart w:id="10955" w:name="_Toc499756510"/>
      <w:bookmarkStart w:id="10956" w:name="_Toc499755171"/>
      <w:bookmarkStart w:id="10957" w:name="_Toc499755469"/>
      <w:bookmarkStart w:id="10958" w:name="_Toc499755647"/>
      <w:bookmarkStart w:id="10959" w:name="_Toc499756765"/>
      <w:bookmarkStart w:id="10960" w:name="_Toc499755889"/>
      <w:bookmarkStart w:id="10961" w:name="_Toc499756185"/>
      <w:bookmarkStart w:id="10962" w:name="_Toc499756479"/>
      <w:bookmarkStart w:id="10963" w:name="_Toc499756715"/>
      <w:bookmarkStart w:id="10964" w:name="_Toc499757041"/>
      <w:bookmarkStart w:id="10965" w:name="_Toc499757199"/>
      <w:bookmarkStart w:id="10966" w:name="_Toc499757357"/>
      <w:bookmarkStart w:id="10967" w:name="_Toc499757515"/>
      <w:bookmarkStart w:id="10968" w:name="_Toc499757673"/>
      <w:bookmarkStart w:id="10969" w:name="_Toc499757831"/>
      <w:bookmarkStart w:id="10970" w:name="_Toc499757686"/>
      <w:bookmarkStart w:id="10971" w:name="_Toc499758060"/>
      <w:bookmarkStart w:id="10972" w:name="_Toc499756444"/>
      <w:bookmarkStart w:id="10973" w:name="_Toc499758218"/>
      <w:bookmarkStart w:id="10974" w:name="_Toc499758376"/>
      <w:bookmarkStart w:id="10975" w:name="_Toc499758534"/>
      <w:bookmarkStart w:id="10976" w:name="_Toc499758692"/>
      <w:bookmarkStart w:id="10977" w:name="_Toc499758850"/>
      <w:bookmarkStart w:id="10978" w:name="_Toc499759008"/>
      <w:bookmarkStart w:id="10979" w:name="_Toc499759166"/>
      <w:bookmarkStart w:id="10980" w:name="_Toc499759324"/>
      <w:bookmarkStart w:id="10981" w:name="_Toc499759482"/>
      <w:bookmarkStart w:id="10982" w:name="_Toc499759640"/>
      <w:bookmarkStart w:id="10983" w:name="_Toc499759798"/>
      <w:bookmarkStart w:id="10984" w:name="_Toc499759956"/>
      <w:bookmarkStart w:id="10985" w:name="_Toc499760114"/>
      <w:bookmarkStart w:id="10986" w:name="_Toc499756916"/>
      <w:bookmarkStart w:id="10987" w:name="_Toc499757148"/>
      <w:bookmarkStart w:id="10988" w:name="_Toc499760272"/>
      <w:bookmarkStart w:id="10989" w:name="_Toc499757448"/>
      <w:bookmarkStart w:id="10990" w:name="_Toc499760430"/>
      <w:bookmarkStart w:id="10991" w:name="_Toc499760588"/>
      <w:bookmarkStart w:id="10992" w:name="_Toc499760843"/>
      <w:bookmarkStart w:id="10993" w:name="_Toc499761001"/>
      <w:bookmarkStart w:id="10994" w:name="_Toc499761159"/>
      <w:bookmarkStart w:id="10995" w:name="_Toc499761317"/>
      <w:bookmarkStart w:id="10996" w:name="_Toc499801865"/>
      <w:bookmarkStart w:id="10997" w:name="_Toc499802024"/>
      <w:bookmarkStart w:id="10998" w:name="_Toc499802183"/>
      <w:bookmarkStart w:id="10999" w:name="_Toc499802342"/>
      <w:bookmarkStart w:id="11000" w:name="_Toc499802151"/>
      <w:bookmarkStart w:id="11001" w:name="_Toc499802538"/>
      <w:bookmarkStart w:id="11002" w:name="_Toc499802697"/>
      <w:bookmarkStart w:id="11003" w:name="_Toc499802856"/>
      <w:bookmarkStart w:id="11004" w:name="_Toc499802552"/>
      <w:bookmarkStart w:id="11005" w:name="_Toc499803015"/>
      <w:bookmarkStart w:id="11006" w:name="_Toc499803174"/>
      <w:bookmarkStart w:id="11007" w:name="_Toc499803333"/>
      <w:bookmarkStart w:id="11008" w:name="_Toc499803492"/>
      <w:bookmarkStart w:id="11009" w:name="_Toc499803652"/>
      <w:bookmarkStart w:id="11010" w:name="_Toc499803812"/>
      <w:bookmarkStart w:id="11011" w:name="_Toc499803972"/>
      <w:bookmarkStart w:id="11012" w:name="_Toc499804132"/>
      <w:bookmarkStart w:id="11013" w:name="_Toc499804292"/>
      <w:bookmarkStart w:id="11014" w:name="_Toc499804452"/>
      <w:bookmarkStart w:id="11015" w:name="_Toc499803026"/>
      <w:bookmarkStart w:id="11016" w:name="_Toc499804613"/>
      <w:bookmarkStart w:id="11017" w:name="_Toc499803326"/>
      <w:bookmarkStart w:id="11018" w:name="_Toc499803631"/>
      <w:bookmarkStart w:id="11019" w:name="_Toc499803927"/>
      <w:bookmarkStart w:id="11020" w:name="_Toc499804774"/>
      <w:bookmarkStart w:id="11021" w:name="_Toc499804231"/>
      <w:bookmarkStart w:id="11022" w:name="_Toc499804934"/>
      <w:bookmarkStart w:id="11023" w:name="_Toc499805094"/>
      <w:bookmarkStart w:id="11024" w:name="_Toc499804535"/>
      <w:bookmarkStart w:id="11025" w:name="_Toc499805254"/>
      <w:bookmarkStart w:id="11026" w:name="_Toc499803919"/>
      <w:bookmarkStart w:id="11027" w:name="_Toc499804913"/>
      <w:bookmarkStart w:id="11028" w:name="_Toc499805368"/>
      <w:bookmarkStart w:id="11029" w:name="_Toc499805528"/>
      <w:bookmarkStart w:id="11030" w:name="_Toc499805477"/>
      <w:bookmarkStart w:id="11031" w:name="_Toc499805797"/>
      <w:bookmarkStart w:id="11032" w:name="_Toc499805957"/>
      <w:bookmarkStart w:id="11033" w:name="_Toc499806117"/>
      <w:bookmarkStart w:id="11034" w:name="_Toc499806663"/>
      <w:bookmarkStart w:id="11035" w:name="_Toc499822133"/>
      <w:bookmarkStart w:id="11036" w:name="_Toc499822294"/>
      <w:bookmarkStart w:id="11037" w:name="_Toc499804780"/>
      <w:bookmarkStart w:id="11038" w:name="_Toc499805080"/>
      <w:bookmarkStart w:id="11039" w:name="_Toc499806263"/>
      <w:bookmarkStart w:id="11040" w:name="_Toc499806423"/>
      <w:bookmarkStart w:id="11041" w:name="_Toc499806583"/>
      <w:bookmarkStart w:id="11042" w:name="_Toc499806903"/>
      <w:bookmarkStart w:id="11043" w:name="_Toc499807063"/>
      <w:bookmarkStart w:id="11044" w:name="_Toc499807223"/>
      <w:bookmarkStart w:id="11045" w:name="_Toc499807383"/>
      <w:bookmarkStart w:id="11046" w:name="_Toc499807543"/>
      <w:bookmarkStart w:id="11047" w:name="_Toc499807703"/>
      <w:bookmarkStart w:id="11048" w:name="_Toc499807863"/>
      <w:bookmarkStart w:id="11049" w:name="_Toc499808023"/>
      <w:bookmarkStart w:id="11050" w:name="_Toc499808183"/>
      <w:bookmarkStart w:id="11051" w:name="_Toc499808343"/>
      <w:bookmarkStart w:id="11052" w:name="_Toc499808503"/>
      <w:bookmarkStart w:id="11053" w:name="_Toc499808663"/>
      <w:bookmarkStart w:id="11054" w:name="_Toc499808823"/>
      <w:bookmarkStart w:id="11055" w:name="_Toc499808983"/>
      <w:bookmarkStart w:id="11056" w:name="_Toc499809143"/>
      <w:bookmarkStart w:id="11057" w:name="_Toc499809303"/>
      <w:bookmarkStart w:id="11058" w:name="_Toc499809463"/>
      <w:bookmarkStart w:id="11059" w:name="_Toc499809623"/>
      <w:bookmarkStart w:id="11060" w:name="_Toc499809783"/>
      <w:bookmarkStart w:id="11061" w:name="_Toc499809943"/>
      <w:bookmarkStart w:id="11062" w:name="_Toc499810103"/>
      <w:bookmarkStart w:id="11063" w:name="_Toc499810263"/>
      <w:bookmarkStart w:id="11064" w:name="_Toc499810423"/>
      <w:bookmarkStart w:id="11065" w:name="_Toc499810583"/>
      <w:bookmarkStart w:id="11066" w:name="_Toc499810743"/>
      <w:bookmarkStart w:id="11067" w:name="_Toc499810903"/>
      <w:bookmarkStart w:id="11068" w:name="_Toc499811063"/>
      <w:bookmarkStart w:id="11069" w:name="_Toc499811223"/>
      <w:bookmarkStart w:id="11070" w:name="_Toc499811383"/>
      <w:bookmarkStart w:id="11071" w:name="_Toc499811543"/>
      <w:bookmarkStart w:id="11072" w:name="_Toc499811801"/>
      <w:bookmarkStart w:id="11073" w:name="_Toc499811961"/>
      <w:bookmarkStart w:id="11074" w:name="_Toc499812611"/>
      <w:bookmarkStart w:id="11075" w:name="_Toc499812771"/>
      <w:bookmarkStart w:id="11076" w:name="_Toc499812931"/>
      <w:bookmarkStart w:id="11077" w:name="_Toc499813091"/>
      <w:bookmarkStart w:id="11078" w:name="_Toc499813251"/>
      <w:bookmarkStart w:id="11079" w:name="_Toc499813411"/>
      <w:bookmarkStart w:id="11080" w:name="_Toc499813571"/>
      <w:bookmarkStart w:id="11081" w:name="_Toc499813731"/>
      <w:bookmarkStart w:id="11082" w:name="_Toc499813891"/>
      <w:bookmarkStart w:id="11083" w:name="_Toc499814051"/>
      <w:bookmarkStart w:id="11084" w:name="_Toc499814211"/>
      <w:bookmarkStart w:id="11085" w:name="_Toc499814371"/>
      <w:bookmarkStart w:id="11086" w:name="_Toc499814531"/>
      <w:bookmarkStart w:id="11087" w:name="_Toc499814691"/>
      <w:bookmarkStart w:id="11088" w:name="_Toc499814851"/>
      <w:bookmarkStart w:id="11089" w:name="_Toc499815011"/>
      <w:bookmarkStart w:id="11090" w:name="_Toc499815171"/>
      <w:bookmarkStart w:id="11091" w:name="_Toc499815331"/>
      <w:bookmarkStart w:id="11092" w:name="_Toc499815491"/>
      <w:bookmarkStart w:id="11093" w:name="_Toc499815749"/>
      <w:bookmarkStart w:id="11094" w:name="_Toc499816203"/>
      <w:bookmarkStart w:id="11095" w:name="_Toc499816657"/>
      <w:bookmarkStart w:id="11096" w:name="_Toc499817895"/>
      <w:bookmarkStart w:id="11097" w:name="_Toc499818153"/>
      <w:bookmarkStart w:id="11098" w:name="_Toc499818313"/>
      <w:bookmarkStart w:id="11099" w:name="_Toc499818473"/>
      <w:bookmarkStart w:id="11100" w:name="_Toc499818633"/>
      <w:bookmarkStart w:id="11101" w:name="_Toc499818793"/>
      <w:bookmarkStart w:id="11102" w:name="_Toc499818953"/>
      <w:bookmarkStart w:id="11103" w:name="_Toc499819113"/>
      <w:bookmarkStart w:id="11104" w:name="_Toc499819273"/>
      <w:bookmarkStart w:id="11105" w:name="_Toc499819433"/>
      <w:bookmarkStart w:id="11106" w:name="_Toc499819593"/>
      <w:bookmarkStart w:id="11107" w:name="_Toc499819753"/>
      <w:bookmarkStart w:id="11108" w:name="_Toc499819913"/>
      <w:bookmarkStart w:id="11109" w:name="_Toc499820073"/>
      <w:bookmarkStart w:id="11110" w:name="_Toc499820233"/>
      <w:bookmarkStart w:id="11111" w:name="_Toc499820393"/>
      <w:bookmarkStart w:id="11112" w:name="_Toc499820553"/>
      <w:bookmarkStart w:id="11113" w:name="_Toc499820713"/>
      <w:bookmarkStart w:id="11114" w:name="_Toc499820873"/>
      <w:bookmarkStart w:id="11115" w:name="_Toc499821131"/>
      <w:bookmarkStart w:id="11116" w:name="_Toc499821291"/>
      <w:bookmarkStart w:id="11117" w:name="_Toc499821451"/>
      <w:bookmarkStart w:id="11118" w:name="_Toc499821611"/>
      <w:bookmarkStart w:id="11119" w:name="_Toc499821771"/>
      <w:bookmarkStart w:id="11120" w:name="_Toc499821931"/>
      <w:bookmarkStart w:id="11121" w:name="_Toc499822411"/>
      <w:bookmarkStart w:id="11122" w:name="_Toc499822571"/>
      <w:bookmarkStart w:id="11123" w:name="_Toc499822731"/>
      <w:bookmarkStart w:id="11124" w:name="_Toc499822891"/>
      <w:bookmarkStart w:id="11125" w:name="_Toc499823051"/>
      <w:bookmarkStart w:id="11126" w:name="_Toc499823211"/>
      <w:bookmarkStart w:id="11127" w:name="_Toc499823371"/>
      <w:bookmarkStart w:id="11128" w:name="_Toc499823531"/>
      <w:bookmarkStart w:id="11129" w:name="_Toc499823691"/>
      <w:bookmarkStart w:id="11130" w:name="_Toc499823851"/>
      <w:bookmarkStart w:id="11131" w:name="_Toc499824011"/>
      <w:bookmarkStart w:id="11132" w:name="_Toc499824171"/>
      <w:bookmarkStart w:id="11133" w:name="_Toc499824331"/>
      <w:bookmarkStart w:id="11134" w:name="_Toc499824491"/>
      <w:bookmarkStart w:id="11135" w:name="_Toc499824651"/>
      <w:bookmarkStart w:id="11136" w:name="_Toc499824811"/>
      <w:bookmarkStart w:id="11137" w:name="_Toc499824971"/>
      <w:bookmarkStart w:id="11138" w:name="_Toc499825131"/>
      <w:bookmarkStart w:id="11139" w:name="_Toc499825389"/>
      <w:bookmarkStart w:id="11140" w:name="_Toc499825549"/>
      <w:bookmarkStart w:id="11141" w:name="_Toc499825807"/>
      <w:bookmarkStart w:id="11142" w:name="_Toc499825967"/>
      <w:bookmarkStart w:id="11143" w:name="_Toc499826127"/>
      <w:bookmarkStart w:id="11144" w:name="_Toc499826385"/>
      <w:bookmarkStart w:id="11145" w:name="_Toc499826545"/>
      <w:bookmarkStart w:id="11146" w:name="_Toc499827587"/>
      <w:bookmarkStart w:id="11147" w:name="_Toc499827943"/>
      <w:bookmarkStart w:id="11148" w:name="_Toc499828103"/>
      <w:bookmarkStart w:id="11149" w:name="_Toc499828459"/>
      <w:bookmarkStart w:id="11150" w:name="_Toc499828619"/>
      <w:bookmarkStart w:id="11151" w:name="_Toc499828779"/>
      <w:bookmarkStart w:id="11152" w:name="_Toc499828939"/>
      <w:bookmarkStart w:id="11153" w:name="_Toc499829099"/>
      <w:bookmarkStart w:id="11154" w:name="_Toc499829259"/>
      <w:bookmarkStart w:id="11155" w:name="_Toc499829419"/>
      <w:bookmarkStart w:id="11156" w:name="_Toc499829579"/>
      <w:bookmarkStart w:id="11157" w:name="_Toc499829739"/>
      <w:bookmarkStart w:id="11158" w:name="_Toc499829899"/>
      <w:bookmarkStart w:id="11159" w:name="_Toc499830059"/>
      <w:bookmarkStart w:id="11160" w:name="_Toc499830219"/>
      <w:bookmarkStart w:id="11161" w:name="_Toc499830379"/>
      <w:bookmarkStart w:id="11162" w:name="_Toc499830539"/>
      <w:bookmarkStart w:id="11163" w:name="_Toc499830699"/>
      <w:bookmarkStart w:id="11164" w:name="_Toc499830859"/>
      <w:bookmarkStart w:id="11165" w:name="_Toc499831019"/>
      <w:bookmarkStart w:id="11166" w:name="_Toc499831179"/>
      <w:bookmarkStart w:id="11167" w:name="_Toc499831339"/>
      <w:bookmarkStart w:id="11168" w:name="_Toc499831499"/>
      <w:bookmarkStart w:id="11169" w:name="_Toc499831659"/>
      <w:bookmarkStart w:id="11170" w:name="_Toc499831819"/>
      <w:bookmarkStart w:id="11171" w:name="_Toc499831979"/>
      <w:bookmarkStart w:id="11172" w:name="_Toc499832139"/>
      <w:bookmarkStart w:id="11173" w:name="_Toc499832299"/>
      <w:bookmarkStart w:id="11174" w:name="_Toc499832459"/>
      <w:bookmarkStart w:id="11175" w:name="_Toc499832619"/>
      <w:bookmarkStart w:id="11176" w:name="_Toc499832779"/>
      <w:bookmarkStart w:id="11177" w:name="_Toc499832939"/>
      <w:bookmarkStart w:id="11178" w:name="_Toc499833099"/>
      <w:bookmarkStart w:id="11179" w:name="_Toc499833259"/>
      <w:bookmarkStart w:id="11180" w:name="_Toc499833419"/>
      <w:bookmarkStart w:id="11181" w:name="_Toc499833579"/>
      <w:bookmarkStart w:id="11182" w:name="_Toc499833739"/>
      <w:bookmarkStart w:id="11183" w:name="_Toc499833899"/>
      <w:bookmarkStart w:id="11184" w:name="_Toc499834059"/>
      <w:bookmarkStart w:id="11185" w:name="_Toc499834219"/>
      <w:bookmarkStart w:id="11186" w:name="_Toc499834379"/>
      <w:bookmarkStart w:id="11187" w:name="_Toc499834539"/>
      <w:bookmarkStart w:id="11188" w:name="_Toc499834699"/>
      <w:bookmarkStart w:id="11189" w:name="_Toc499834859"/>
      <w:bookmarkStart w:id="11190" w:name="_Toc499835019"/>
      <w:bookmarkStart w:id="11191" w:name="_Toc499835179"/>
      <w:bookmarkStart w:id="11192" w:name="_Toc499835339"/>
      <w:bookmarkStart w:id="11193" w:name="_Toc499835499"/>
      <w:bookmarkStart w:id="11194" w:name="_Toc499835659"/>
      <w:bookmarkStart w:id="11195" w:name="_Toc499835819"/>
      <w:bookmarkStart w:id="11196" w:name="_Toc499835979"/>
      <w:bookmarkStart w:id="11197" w:name="_Toc499836139"/>
      <w:bookmarkStart w:id="11198" w:name="_Toc499836299"/>
      <w:bookmarkStart w:id="11199" w:name="_Toc499836460"/>
      <w:bookmarkStart w:id="11200" w:name="_Toc499836621"/>
      <w:bookmarkStart w:id="11201" w:name="_Toc499836782"/>
      <w:bookmarkStart w:id="11202" w:name="_Toc499836943"/>
      <w:bookmarkStart w:id="11203" w:name="_Toc499837104"/>
      <w:bookmarkStart w:id="11204" w:name="_Toc499837265"/>
      <w:bookmarkStart w:id="11205" w:name="_Toc499822518"/>
      <w:bookmarkStart w:id="11206" w:name="_Toc499822823"/>
      <w:bookmarkStart w:id="11207" w:name="_Toc499823179"/>
      <w:bookmarkStart w:id="11208" w:name="_Toc499837426"/>
      <w:bookmarkStart w:id="11209" w:name="_Toc499837587"/>
      <w:bookmarkStart w:id="11210" w:name="_Toc499837748"/>
      <w:bookmarkStart w:id="11211" w:name="_Toc499837909"/>
      <w:bookmarkStart w:id="11212" w:name="_Toc499838070"/>
      <w:bookmarkStart w:id="11213" w:name="_Toc499838231"/>
      <w:bookmarkStart w:id="11214" w:name="_Toc499838392"/>
      <w:bookmarkStart w:id="11215" w:name="_Toc499838553"/>
      <w:bookmarkStart w:id="11216" w:name="_Toc499838714"/>
      <w:bookmarkStart w:id="11217" w:name="_Toc499838875"/>
      <w:bookmarkStart w:id="11218" w:name="_Toc499839036"/>
      <w:bookmarkStart w:id="11219" w:name="_Toc499839197"/>
      <w:bookmarkStart w:id="11220" w:name="_Toc499839358"/>
      <w:bookmarkStart w:id="11221" w:name="_Toc499839618"/>
      <w:bookmarkStart w:id="11222" w:name="_Toc499823789"/>
      <w:bookmarkStart w:id="11223" w:name="_Toc499839779"/>
      <w:bookmarkStart w:id="11224" w:name="_Toc499824094"/>
      <w:bookmarkStart w:id="11225" w:name="_Toc499824341"/>
      <w:bookmarkStart w:id="11226" w:name="_Toc499824940"/>
      <w:bookmarkStart w:id="11227" w:name="_Toc499839940"/>
      <w:bookmarkStart w:id="11228" w:name="_Toc499840101"/>
      <w:bookmarkStart w:id="11229" w:name="_Toc499825242"/>
      <w:bookmarkStart w:id="11230" w:name="_Toc499840262"/>
      <w:bookmarkStart w:id="11231" w:name="_Toc499825485"/>
      <w:bookmarkStart w:id="11232" w:name="_Toc499840423"/>
      <w:bookmarkStart w:id="11233" w:name="_Toc499840584"/>
      <w:bookmarkStart w:id="11234" w:name="_Toc499840745"/>
      <w:bookmarkStart w:id="11235" w:name="_Toc499840906"/>
      <w:bookmarkStart w:id="11236" w:name="_Toc499825728"/>
      <w:bookmarkStart w:id="11237" w:name="_Toc499825974"/>
      <w:bookmarkStart w:id="11238" w:name="_Toc499826273"/>
      <w:bookmarkStart w:id="11239" w:name="_Toc499826511"/>
      <w:bookmarkStart w:id="11240" w:name="_Toc499826752"/>
      <w:bookmarkStart w:id="11241" w:name="_Toc499841067"/>
      <w:bookmarkStart w:id="11242" w:name="_Toc499826933"/>
      <w:bookmarkStart w:id="11243" w:name="_Toc499825211"/>
      <w:bookmarkStart w:id="11244" w:name="_Toc499827114"/>
      <w:bookmarkStart w:id="11245" w:name="_Toc499825667"/>
      <w:bookmarkStart w:id="11246" w:name="_Toc499826140"/>
      <w:bookmarkStart w:id="11247" w:name="_Toc499826657"/>
      <w:bookmarkStart w:id="11248" w:name="_Toc499827293"/>
      <w:bookmarkStart w:id="11249" w:name="_Toc499827473"/>
      <w:bookmarkStart w:id="11250" w:name="_Toc499826929"/>
      <w:bookmarkStart w:id="11251" w:name="_Toc499827271"/>
      <w:bookmarkStart w:id="11252" w:name="_Toc499827761"/>
      <w:bookmarkStart w:id="11253" w:name="_Toc499827941"/>
      <w:bookmarkStart w:id="11254" w:name="_Toc499828245"/>
      <w:bookmarkStart w:id="11255" w:name="_Toc499828421"/>
      <w:bookmarkStart w:id="11256" w:name="_Toc499828724"/>
      <w:bookmarkStart w:id="11257" w:name="_Toc499829029"/>
      <w:bookmarkStart w:id="11258" w:name="_Toc499827960"/>
      <w:bookmarkStart w:id="11259" w:name="_Toc499826391"/>
      <w:bookmarkStart w:id="11260" w:name="_Toc499827100"/>
      <w:bookmarkStart w:id="11261" w:name="_Toc499827585"/>
      <w:bookmarkStart w:id="11262" w:name="_Toc499826843"/>
      <w:bookmarkStart w:id="11263" w:name="_Toc499828411"/>
      <w:bookmarkStart w:id="11264" w:name="_Toc499829238"/>
      <w:bookmarkStart w:id="11265" w:name="_Toc499827931"/>
      <w:bookmarkStart w:id="11266" w:name="_Toc499828880"/>
      <w:bookmarkStart w:id="11267" w:name="_Toc499829569"/>
      <w:bookmarkStart w:id="11268" w:name="_Toc499829868"/>
      <w:bookmarkStart w:id="11269" w:name="_Toc499828360"/>
      <w:bookmarkStart w:id="11270" w:name="_Toc499829564"/>
      <w:bookmarkStart w:id="11271" w:name="_Toc499830300"/>
      <w:bookmarkStart w:id="11272" w:name="_Toc499830546"/>
      <w:bookmarkStart w:id="11273" w:name="_Toc499830803"/>
      <w:bookmarkStart w:id="11274" w:name="_Toc499831108"/>
      <w:bookmarkStart w:id="11275" w:name="_Toc499831584"/>
      <w:bookmarkStart w:id="11276" w:name="_Toc499832060"/>
      <w:bookmarkStart w:id="11277" w:name="_Toc499832929"/>
      <w:bookmarkStart w:id="11278" w:name="_Toc499833368"/>
      <w:bookmarkStart w:id="11279" w:name="_Toc499833679"/>
      <w:bookmarkStart w:id="11280" w:name="_Toc499833990"/>
      <w:bookmarkStart w:id="11281" w:name="_Toc499834322"/>
      <w:bookmarkStart w:id="11282" w:name="_Toc499834654"/>
      <w:bookmarkStart w:id="11283" w:name="_Toc499834989"/>
      <w:bookmarkStart w:id="11284" w:name="_Toc499834149"/>
      <w:bookmarkStart w:id="11285" w:name="_Toc499835327"/>
      <w:bookmarkStart w:id="11286" w:name="_Toc499835663"/>
      <w:bookmarkStart w:id="11287" w:name="_Toc499834825"/>
      <w:bookmarkStart w:id="11288" w:name="_Toc499835512"/>
      <w:bookmarkStart w:id="11289" w:name="_Toc499837038"/>
      <w:bookmarkStart w:id="11290" w:name="_Toc499837371"/>
      <w:bookmarkStart w:id="11291" w:name="_Toc499837707"/>
      <w:bookmarkStart w:id="11292" w:name="_Toc499838048"/>
      <w:bookmarkStart w:id="11293" w:name="_Toc499842689"/>
      <w:bookmarkStart w:id="11294" w:name="_Toc499843354"/>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p>
    <w:p w14:paraId="06C67F87" w14:textId="05B735E5" w:rsidR="00B7494B" w:rsidRPr="00B7686C" w:rsidDel="00EC2508" w:rsidRDefault="21142444" w:rsidP="21142444">
      <w:pPr>
        <w:pStyle w:val="Comment"/>
        <w:rPr>
          <w:del w:id="11295" w:author="Oscar Herman Kise" w:date="2017-11-28T13:55:00Z"/>
          <w:lang w:val="en-US"/>
        </w:rPr>
      </w:pPr>
      <w:del w:id="11296" w:author="Unknown">
        <w:r w:rsidRPr="00F11BCB" w:rsidDel="00EC2508">
          <w:rPr>
            <w:i w:val="0"/>
            <w:lang w:val="en-US"/>
          </w:rPr>
          <w:delText>[D</w:delText>
        </w:r>
        <w:r w:rsidRPr="00F11BCB" w:rsidDel="00EC2508">
          <w:rPr>
            <w:rStyle w:val="hps"/>
            <w:i w:val="0"/>
            <w:lang w:val="en-US"/>
          </w:rPr>
          <w:delText>escribes</w:delText>
        </w:r>
        <w:r w:rsidRPr="00F11BCB" w:rsidDel="00EC2508">
          <w:rPr>
            <w:i w:val="0"/>
            <w:lang w:val="en-US"/>
          </w:rPr>
          <w:delText xml:space="preserve"> </w:delText>
        </w:r>
        <w:r w:rsidRPr="00F11BCB" w:rsidDel="00EC2508">
          <w:rPr>
            <w:rStyle w:val="hps"/>
            <w:i w:val="0"/>
            <w:lang w:val="en-US"/>
          </w:rPr>
          <w:delText>the</w:delText>
        </w:r>
        <w:r w:rsidRPr="00F11BCB" w:rsidDel="00EC2508">
          <w:rPr>
            <w:i w:val="0"/>
            <w:lang w:val="en-US"/>
          </w:rPr>
          <w:delText xml:space="preserve"> </w:delText>
        </w:r>
        <w:r w:rsidRPr="00F11BCB" w:rsidDel="00EC2508">
          <w:rPr>
            <w:rStyle w:val="hps"/>
            <w:i w:val="0"/>
            <w:lang w:val="en-US"/>
          </w:rPr>
          <w:delText>data</w:delText>
        </w:r>
        <w:r w:rsidRPr="00F11BCB" w:rsidDel="00EC2508">
          <w:rPr>
            <w:i w:val="0"/>
            <w:lang w:val="en-US"/>
          </w:rPr>
          <w:delText xml:space="preserve"> </w:delText>
        </w:r>
        <w:r w:rsidRPr="00F11BCB" w:rsidDel="00EC2508">
          <w:rPr>
            <w:rStyle w:val="hps"/>
            <w:i w:val="0"/>
            <w:lang w:val="en-US"/>
          </w:rPr>
          <w:delText>used in the</w:delText>
        </w:r>
        <w:r w:rsidRPr="00F11BCB" w:rsidDel="00EC2508">
          <w:rPr>
            <w:i w:val="0"/>
            <w:lang w:val="en-US"/>
          </w:rPr>
          <w:delText xml:space="preserve"> </w:delText>
        </w:r>
        <w:r w:rsidRPr="00F11BCB" w:rsidDel="00EC2508">
          <w:rPr>
            <w:rStyle w:val="hps"/>
            <w:i w:val="0"/>
            <w:lang w:val="en-US"/>
          </w:rPr>
          <w:delText>report, the source of the data, accuracy or uncertainty of the data</w:delText>
        </w:r>
        <w:r w:rsidRPr="00F11BCB" w:rsidDel="00EC2508">
          <w:rPr>
            <w:i w:val="0"/>
            <w:lang w:val="en-US"/>
          </w:rPr>
          <w:delText>.]</w:delText>
        </w:r>
      </w:del>
      <w:bookmarkStart w:id="11297" w:name="_Toc499640907"/>
      <w:bookmarkStart w:id="11298" w:name="_Toc499641002"/>
      <w:bookmarkStart w:id="11299" w:name="_Toc499641797"/>
      <w:bookmarkStart w:id="11300" w:name="_Toc499641892"/>
      <w:bookmarkStart w:id="11301" w:name="_Toc499642107"/>
      <w:bookmarkStart w:id="11302" w:name="_Toc499642202"/>
      <w:bookmarkStart w:id="11303" w:name="_Toc499642915"/>
      <w:bookmarkStart w:id="11304" w:name="_Toc499643196"/>
      <w:bookmarkStart w:id="11305" w:name="_Toc499643291"/>
      <w:bookmarkStart w:id="11306" w:name="_Toc499643749"/>
      <w:bookmarkStart w:id="11307" w:name="_Toc499643844"/>
      <w:bookmarkStart w:id="11308" w:name="_Toc499644300"/>
      <w:bookmarkStart w:id="11309" w:name="_Toc499644428"/>
      <w:bookmarkStart w:id="11310" w:name="_Toc499644523"/>
      <w:bookmarkStart w:id="11311" w:name="_Toc499646501"/>
      <w:bookmarkStart w:id="11312" w:name="_Toc499646596"/>
      <w:bookmarkStart w:id="11313" w:name="_Toc499647729"/>
      <w:bookmarkStart w:id="11314" w:name="_Toc499647824"/>
      <w:bookmarkStart w:id="11315" w:name="_Toc499651405"/>
      <w:bookmarkStart w:id="11316" w:name="_Toc499654714"/>
      <w:bookmarkStart w:id="11317" w:name="_Toc499654809"/>
      <w:bookmarkStart w:id="11318" w:name="_Toc499721820"/>
      <w:bookmarkStart w:id="11319" w:name="_Toc499721915"/>
      <w:bookmarkStart w:id="11320" w:name="_Toc499722010"/>
      <w:bookmarkStart w:id="11321" w:name="_Toc499722105"/>
      <w:bookmarkStart w:id="11322" w:name="_Toc499722200"/>
      <w:bookmarkStart w:id="11323" w:name="_Toc499722295"/>
      <w:bookmarkStart w:id="11324" w:name="_Toc499722580"/>
      <w:bookmarkStart w:id="11325" w:name="_Toc499722675"/>
      <w:bookmarkStart w:id="11326" w:name="_Toc499722770"/>
      <w:bookmarkStart w:id="11327" w:name="_Toc499722865"/>
      <w:bookmarkStart w:id="11328" w:name="_Toc499722960"/>
      <w:bookmarkStart w:id="11329" w:name="_Toc499723055"/>
      <w:bookmarkStart w:id="11330" w:name="_Toc499722684"/>
      <w:bookmarkStart w:id="11331" w:name="_Toc499723150"/>
      <w:bookmarkStart w:id="11332" w:name="_Toc499722791"/>
      <w:bookmarkStart w:id="11333" w:name="_Toc499723245"/>
      <w:bookmarkStart w:id="11334" w:name="_Toc499723340"/>
      <w:bookmarkStart w:id="11335" w:name="_Toc499723435"/>
      <w:bookmarkStart w:id="11336" w:name="_Toc499723070"/>
      <w:bookmarkStart w:id="11337" w:name="_Toc499723530"/>
      <w:bookmarkStart w:id="11338" w:name="_Toc499723392"/>
      <w:bookmarkStart w:id="11339" w:name="_Toc499723626"/>
      <w:bookmarkStart w:id="11340" w:name="_Toc499723722"/>
      <w:bookmarkStart w:id="11341" w:name="_Toc499723549"/>
      <w:bookmarkStart w:id="11342" w:name="_Toc499725074"/>
      <w:bookmarkStart w:id="11343" w:name="_Toc499725170"/>
      <w:bookmarkStart w:id="11344" w:name="_Toc499725288"/>
      <w:bookmarkStart w:id="11345" w:name="_Toc499725384"/>
      <w:bookmarkStart w:id="11346" w:name="_Toc499725711"/>
      <w:bookmarkStart w:id="11347" w:name="_Toc499725807"/>
      <w:bookmarkStart w:id="11348" w:name="_Toc499725903"/>
      <w:bookmarkStart w:id="11349" w:name="_Toc499725999"/>
      <w:bookmarkStart w:id="11350" w:name="_Toc499726095"/>
      <w:bookmarkStart w:id="11351" w:name="_Toc499725772"/>
      <w:bookmarkStart w:id="11352" w:name="_Toc499726191"/>
      <w:bookmarkStart w:id="11353" w:name="_Toc499726287"/>
      <w:bookmarkStart w:id="11354" w:name="_Toc499726383"/>
      <w:bookmarkStart w:id="11355" w:name="_Toc499726479"/>
      <w:bookmarkStart w:id="11356" w:name="_Toc499726098"/>
      <w:bookmarkStart w:id="11357" w:name="_Toc499726575"/>
      <w:bookmarkStart w:id="11358" w:name="_Toc499726221"/>
      <w:bookmarkStart w:id="11359" w:name="_Toc499726329"/>
      <w:bookmarkStart w:id="11360" w:name="_Toc499726439"/>
      <w:bookmarkStart w:id="11361" w:name="_Toc499726671"/>
      <w:bookmarkStart w:id="11362" w:name="_Toc499726554"/>
      <w:bookmarkStart w:id="11363" w:name="_Toc499726749"/>
      <w:bookmarkStart w:id="11364" w:name="_Toc499726845"/>
      <w:bookmarkStart w:id="11365" w:name="_Toc499726941"/>
      <w:bookmarkStart w:id="11366" w:name="_Toc499726857"/>
      <w:bookmarkStart w:id="11367" w:name="_Toc499727049"/>
      <w:bookmarkStart w:id="11368" w:name="_Toc499727145"/>
      <w:bookmarkStart w:id="11369" w:name="_Toc499727221"/>
      <w:bookmarkStart w:id="11370" w:name="_Toc499727433"/>
      <w:bookmarkStart w:id="11371" w:name="_Toc499727518"/>
      <w:bookmarkStart w:id="11372" w:name="_Toc499727617"/>
      <w:bookmarkStart w:id="11373" w:name="_Toc499727542"/>
      <w:bookmarkStart w:id="11374" w:name="_Toc499727740"/>
      <w:bookmarkStart w:id="11375" w:name="_Toc499727815"/>
      <w:bookmarkStart w:id="11376" w:name="_Toc499727914"/>
      <w:bookmarkStart w:id="11377" w:name="_Toc499728013"/>
      <w:bookmarkStart w:id="11378" w:name="_Toc499728112"/>
      <w:bookmarkStart w:id="11379" w:name="_Toc499728211"/>
      <w:bookmarkStart w:id="11380" w:name="_Toc499728310"/>
      <w:bookmarkStart w:id="11381" w:name="_Toc499728409"/>
      <w:bookmarkStart w:id="11382" w:name="_Toc499728508"/>
      <w:bookmarkStart w:id="11383" w:name="_Toc499728607"/>
      <w:bookmarkStart w:id="11384" w:name="_Toc499728322"/>
      <w:bookmarkStart w:id="11385" w:name="_Toc499728706"/>
      <w:bookmarkStart w:id="11386" w:name="_Toc499728433"/>
      <w:bookmarkStart w:id="11387" w:name="_Toc499728805"/>
      <w:bookmarkStart w:id="11388" w:name="_Toc499728904"/>
      <w:bookmarkStart w:id="11389" w:name="_Toc499728544"/>
      <w:bookmarkStart w:id="11390" w:name="_Toc499729003"/>
      <w:bookmarkStart w:id="11391" w:name="_Toc499729102"/>
      <w:bookmarkStart w:id="11392" w:name="_Toc499729201"/>
      <w:bookmarkStart w:id="11393" w:name="_Toc499729300"/>
      <w:bookmarkStart w:id="11394" w:name="_Toc499729399"/>
      <w:bookmarkStart w:id="11395" w:name="_Toc499729753"/>
      <w:bookmarkStart w:id="11396" w:name="_Toc499729690"/>
      <w:bookmarkStart w:id="11397" w:name="_Toc499729888"/>
      <w:bookmarkStart w:id="11398" w:name="_Toc499729987"/>
      <w:bookmarkStart w:id="11399" w:name="_Toc499729900"/>
      <w:bookmarkStart w:id="11400" w:name="_Toc499730098"/>
      <w:bookmarkStart w:id="11401" w:name="_Toc499730197"/>
      <w:bookmarkStart w:id="11402" w:name="_Toc499730296"/>
      <w:bookmarkStart w:id="11403" w:name="_Toc499730395"/>
      <w:bookmarkStart w:id="11404" w:name="_Toc499730110"/>
      <w:bookmarkStart w:id="11405" w:name="_Toc499730494"/>
      <w:bookmarkStart w:id="11406" w:name="_Toc499730593"/>
      <w:bookmarkStart w:id="11407" w:name="_Toc499730692"/>
      <w:bookmarkStart w:id="11408" w:name="_Toc499730791"/>
      <w:bookmarkStart w:id="11409" w:name="_Toc499730890"/>
      <w:bookmarkStart w:id="11410" w:name="_Toc499730989"/>
      <w:bookmarkStart w:id="11411" w:name="_Toc499731088"/>
      <w:bookmarkStart w:id="11412" w:name="_Toc499731187"/>
      <w:bookmarkStart w:id="11413" w:name="_Toc499731286"/>
      <w:bookmarkStart w:id="11414" w:name="_Toc499731385"/>
      <w:bookmarkStart w:id="11415" w:name="_Toc499731484"/>
      <w:bookmarkStart w:id="11416" w:name="_Toc499731583"/>
      <w:bookmarkStart w:id="11417" w:name="_Toc499731682"/>
      <w:bookmarkStart w:id="11418" w:name="_Toc499732066"/>
      <w:bookmarkStart w:id="11419" w:name="_Toc499732165"/>
      <w:bookmarkStart w:id="11420" w:name="_Toc499732264"/>
      <w:bookmarkStart w:id="11421" w:name="_Toc499732363"/>
      <w:bookmarkStart w:id="11422" w:name="_Toc499731732"/>
      <w:bookmarkStart w:id="11423" w:name="_Toc499732462"/>
      <w:bookmarkStart w:id="11424" w:name="_Toc499732561"/>
      <w:bookmarkStart w:id="11425" w:name="_Toc499732661"/>
      <w:bookmarkStart w:id="11426" w:name="_Toc499727329"/>
      <w:bookmarkStart w:id="11427" w:name="_Toc499731953"/>
      <w:bookmarkStart w:id="11428" w:name="_Toc499732818"/>
      <w:bookmarkStart w:id="11429" w:name="_Toc499732125"/>
      <w:bookmarkStart w:id="11430" w:name="_Toc499732305"/>
      <w:bookmarkStart w:id="11431" w:name="_Toc499732487"/>
      <w:bookmarkStart w:id="11432" w:name="_Toc499732668"/>
      <w:bookmarkStart w:id="11433" w:name="_Toc499732952"/>
      <w:bookmarkStart w:id="11434" w:name="_Toc499733109"/>
      <w:bookmarkStart w:id="11435" w:name="_Toc499733266"/>
      <w:bookmarkStart w:id="11436" w:name="_Toc499733423"/>
      <w:bookmarkStart w:id="11437" w:name="_Toc499733077"/>
      <w:bookmarkStart w:id="11438" w:name="_Toc499733615"/>
      <w:bookmarkStart w:id="11439" w:name="_Toc499733772"/>
      <w:bookmarkStart w:id="11440" w:name="_Toc499733929"/>
      <w:bookmarkStart w:id="11441" w:name="_Toc499737775"/>
      <w:bookmarkStart w:id="11442" w:name="_Toc499738073"/>
      <w:bookmarkStart w:id="11443" w:name="_Toc499739460"/>
      <w:bookmarkStart w:id="11444" w:name="_Toc499743788"/>
      <w:bookmarkStart w:id="11445" w:name="_Toc499748374"/>
      <w:bookmarkStart w:id="11446" w:name="_Toc499749088"/>
      <w:bookmarkStart w:id="11447" w:name="_Toc499749246"/>
      <w:bookmarkStart w:id="11448" w:name="_Toc499749404"/>
      <w:bookmarkStart w:id="11449" w:name="_Toc499749562"/>
      <w:bookmarkStart w:id="11450" w:name="_Toc499750123"/>
      <w:bookmarkStart w:id="11451" w:name="_Toc499748534"/>
      <w:bookmarkStart w:id="11452" w:name="_Toc499750004"/>
      <w:bookmarkStart w:id="11453" w:name="_Toc499750691"/>
      <w:bookmarkStart w:id="11454" w:name="_Toc499750850"/>
      <w:bookmarkStart w:id="11455" w:name="_Toc499751009"/>
      <w:bookmarkStart w:id="11456" w:name="_Toc499751168"/>
      <w:bookmarkStart w:id="11457" w:name="_Toc499751327"/>
      <w:bookmarkStart w:id="11458" w:name="_Toc499751486"/>
      <w:bookmarkStart w:id="11459" w:name="_Toc499751645"/>
      <w:bookmarkStart w:id="11460" w:name="_Toc499751804"/>
      <w:bookmarkStart w:id="11461" w:name="_Toc499751963"/>
      <w:bookmarkStart w:id="11462" w:name="_Toc499752220"/>
      <w:bookmarkStart w:id="11463" w:name="_Toc499752379"/>
      <w:bookmarkStart w:id="11464" w:name="_Toc499752538"/>
      <w:bookmarkStart w:id="11465" w:name="_Toc499752697"/>
      <w:bookmarkStart w:id="11466" w:name="_Toc499752954"/>
      <w:bookmarkStart w:id="11467" w:name="_Toc499753113"/>
      <w:bookmarkStart w:id="11468" w:name="_Toc499753272"/>
      <w:bookmarkStart w:id="11469" w:name="_Toc499753431"/>
      <w:bookmarkStart w:id="11470" w:name="_Toc499753884"/>
      <w:bookmarkStart w:id="11471" w:name="_Toc499754043"/>
      <w:bookmarkStart w:id="11472" w:name="_Toc499754888"/>
      <w:bookmarkStart w:id="11473" w:name="_Toc499755047"/>
      <w:bookmarkStart w:id="11474" w:name="_Toc499755206"/>
      <w:bookmarkStart w:id="11475" w:name="_Toc499755365"/>
      <w:bookmarkStart w:id="11476" w:name="_Toc499755720"/>
      <w:bookmarkStart w:id="11477" w:name="_Toc499755879"/>
      <w:bookmarkStart w:id="11478" w:name="_Toc499756037"/>
      <w:bookmarkStart w:id="11479" w:name="_Toc499756195"/>
      <w:bookmarkStart w:id="11480" w:name="_Toc499756353"/>
      <w:bookmarkStart w:id="11481" w:name="_Toc499756511"/>
      <w:bookmarkStart w:id="11482" w:name="_Toc499755173"/>
      <w:bookmarkStart w:id="11483" w:name="_Toc499755470"/>
      <w:bookmarkStart w:id="11484" w:name="_Toc499755648"/>
      <w:bookmarkStart w:id="11485" w:name="_Toc499756766"/>
      <w:bookmarkStart w:id="11486" w:name="_Toc499755890"/>
      <w:bookmarkStart w:id="11487" w:name="_Toc499756186"/>
      <w:bookmarkStart w:id="11488" w:name="_Toc499756480"/>
      <w:bookmarkStart w:id="11489" w:name="_Toc499756716"/>
      <w:bookmarkStart w:id="11490" w:name="_Toc499757042"/>
      <w:bookmarkStart w:id="11491" w:name="_Toc499757200"/>
      <w:bookmarkStart w:id="11492" w:name="_Toc499757358"/>
      <w:bookmarkStart w:id="11493" w:name="_Toc499757516"/>
      <w:bookmarkStart w:id="11494" w:name="_Toc499757674"/>
      <w:bookmarkStart w:id="11495" w:name="_Toc499757832"/>
      <w:bookmarkStart w:id="11496" w:name="_Toc499757687"/>
      <w:bookmarkStart w:id="11497" w:name="_Toc499758061"/>
      <w:bookmarkStart w:id="11498" w:name="_Toc499756445"/>
      <w:bookmarkStart w:id="11499" w:name="_Toc499758219"/>
      <w:bookmarkStart w:id="11500" w:name="_Toc499758377"/>
      <w:bookmarkStart w:id="11501" w:name="_Toc499758535"/>
      <w:bookmarkStart w:id="11502" w:name="_Toc499758693"/>
      <w:bookmarkStart w:id="11503" w:name="_Toc499758851"/>
      <w:bookmarkStart w:id="11504" w:name="_Toc499759009"/>
      <w:bookmarkStart w:id="11505" w:name="_Toc499759167"/>
      <w:bookmarkStart w:id="11506" w:name="_Toc499759325"/>
      <w:bookmarkStart w:id="11507" w:name="_Toc499759483"/>
      <w:bookmarkStart w:id="11508" w:name="_Toc499759641"/>
      <w:bookmarkStart w:id="11509" w:name="_Toc499759799"/>
      <w:bookmarkStart w:id="11510" w:name="_Toc499759957"/>
      <w:bookmarkStart w:id="11511" w:name="_Toc499760115"/>
      <w:bookmarkStart w:id="11512" w:name="_Toc499756917"/>
      <w:bookmarkStart w:id="11513" w:name="_Toc499757149"/>
      <w:bookmarkStart w:id="11514" w:name="_Toc499760273"/>
      <w:bookmarkStart w:id="11515" w:name="_Toc499757449"/>
      <w:bookmarkStart w:id="11516" w:name="_Toc499760431"/>
      <w:bookmarkStart w:id="11517" w:name="_Toc499760589"/>
      <w:bookmarkStart w:id="11518" w:name="_Toc499760844"/>
      <w:bookmarkStart w:id="11519" w:name="_Toc499761002"/>
      <w:bookmarkStart w:id="11520" w:name="_Toc499761160"/>
      <w:bookmarkStart w:id="11521" w:name="_Toc499761318"/>
      <w:bookmarkStart w:id="11522" w:name="_Toc499801866"/>
      <w:bookmarkStart w:id="11523" w:name="_Toc499802025"/>
      <w:bookmarkStart w:id="11524" w:name="_Toc499802184"/>
      <w:bookmarkStart w:id="11525" w:name="_Toc499802343"/>
      <w:bookmarkStart w:id="11526" w:name="_Toc499802152"/>
      <w:bookmarkStart w:id="11527" w:name="_Toc499802539"/>
      <w:bookmarkStart w:id="11528" w:name="_Toc499802698"/>
      <w:bookmarkStart w:id="11529" w:name="_Toc499802857"/>
      <w:bookmarkStart w:id="11530" w:name="_Toc499802553"/>
      <w:bookmarkStart w:id="11531" w:name="_Toc499803016"/>
      <w:bookmarkStart w:id="11532" w:name="_Toc499803175"/>
      <w:bookmarkStart w:id="11533" w:name="_Toc499803334"/>
      <w:bookmarkStart w:id="11534" w:name="_Toc499803493"/>
      <w:bookmarkStart w:id="11535" w:name="_Toc499803653"/>
      <w:bookmarkStart w:id="11536" w:name="_Toc499803813"/>
      <w:bookmarkStart w:id="11537" w:name="_Toc499803973"/>
      <w:bookmarkStart w:id="11538" w:name="_Toc499804133"/>
      <w:bookmarkStart w:id="11539" w:name="_Toc499804293"/>
      <w:bookmarkStart w:id="11540" w:name="_Toc499804453"/>
      <w:bookmarkStart w:id="11541" w:name="_Toc499803027"/>
      <w:bookmarkStart w:id="11542" w:name="_Toc499804614"/>
      <w:bookmarkStart w:id="11543" w:name="_Toc499803327"/>
      <w:bookmarkStart w:id="11544" w:name="_Toc499803632"/>
      <w:bookmarkStart w:id="11545" w:name="_Toc499803930"/>
      <w:bookmarkStart w:id="11546" w:name="_Toc499804775"/>
      <w:bookmarkStart w:id="11547" w:name="_Toc499804232"/>
      <w:bookmarkStart w:id="11548" w:name="_Toc499804935"/>
      <w:bookmarkStart w:id="11549" w:name="_Toc499805095"/>
      <w:bookmarkStart w:id="11550" w:name="_Toc499804536"/>
      <w:bookmarkStart w:id="11551" w:name="_Toc499805255"/>
      <w:bookmarkStart w:id="11552" w:name="_Toc499803920"/>
      <w:bookmarkStart w:id="11553" w:name="_Toc499804914"/>
      <w:bookmarkStart w:id="11554" w:name="_Toc499805369"/>
      <w:bookmarkStart w:id="11555" w:name="_Toc499805529"/>
      <w:bookmarkStart w:id="11556" w:name="_Toc499805478"/>
      <w:bookmarkStart w:id="11557" w:name="_Toc499805798"/>
      <w:bookmarkStart w:id="11558" w:name="_Toc499805958"/>
      <w:bookmarkStart w:id="11559" w:name="_Toc499806118"/>
      <w:bookmarkStart w:id="11560" w:name="_Toc499806664"/>
      <w:bookmarkStart w:id="11561" w:name="_Toc499822134"/>
      <w:bookmarkStart w:id="11562" w:name="_Toc499822295"/>
      <w:bookmarkStart w:id="11563" w:name="_Toc499804781"/>
      <w:bookmarkStart w:id="11564" w:name="_Toc499805081"/>
      <w:bookmarkStart w:id="11565" w:name="_Toc499806264"/>
      <w:bookmarkStart w:id="11566" w:name="_Toc499806424"/>
      <w:bookmarkStart w:id="11567" w:name="_Toc499806584"/>
      <w:bookmarkStart w:id="11568" w:name="_Toc499806904"/>
      <w:bookmarkStart w:id="11569" w:name="_Toc499807064"/>
      <w:bookmarkStart w:id="11570" w:name="_Toc499807224"/>
      <w:bookmarkStart w:id="11571" w:name="_Toc499807384"/>
      <w:bookmarkStart w:id="11572" w:name="_Toc499807544"/>
      <w:bookmarkStart w:id="11573" w:name="_Toc499807704"/>
      <w:bookmarkStart w:id="11574" w:name="_Toc499807864"/>
      <w:bookmarkStart w:id="11575" w:name="_Toc499808024"/>
      <w:bookmarkStart w:id="11576" w:name="_Toc499808184"/>
      <w:bookmarkStart w:id="11577" w:name="_Toc499808344"/>
      <w:bookmarkStart w:id="11578" w:name="_Toc499808504"/>
      <w:bookmarkStart w:id="11579" w:name="_Toc499808664"/>
      <w:bookmarkStart w:id="11580" w:name="_Toc499808824"/>
      <w:bookmarkStart w:id="11581" w:name="_Toc499808984"/>
      <w:bookmarkStart w:id="11582" w:name="_Toc499809144"/>
      <w:bookmarkStart w:id="11583" w:name="_Toc499809304"/>
      <w:bookmarkStart w:id="11584" w:name="_Toc499809464"/>
      <w:bookmarkStart w:id="11585" w:name="_Toc499809624"/>
      <w:bookmarkStart w:id="11586" w:name="_Toc499809784"/>
      <w:bookmarkStart w:id="11587" w:name="_Toc499809944"/>
      <w:bookmarkStart w:id="11588" w:name="_Toc499810104"/>
      <w:bookmarkStart w:id="11589" w:name="_Toc499810264"/>
      <w:bookmarkStart w:id="11590" w:name="_Toc499810424"/>
      <w:bookmarkStart w:id="11591" w:name="_Toc499810584"/>
      <w:bookmarkStart w:id="11592" w:name="_Toc499810744"/>
      <w:bookmarkStart w:id="11593" w:name="_Toc499810904"/>
      <w:bookmarkStart w:id="11594" w:name="_Toc499811064"/>
      <w:bookmarkStart w:id="11595" w:name="_Toc499811224"/>
      <w:bookmarkStart w:id="11596" w:name="_Toc499811384"/>
      <w:bookmarkStart w:id="11597" w:name="_Toc499811544"/>
      <w:bookmarkStart w:id="11598" w:name="_Toc499811802"/>
      <w:bookmarkStart w:id="11599" w:name="_Toc499811962"/>
      <w:bookmarkStart w:id="11600" w:name="_Toc499812612"/>
      <w:bookmarkStart w:id="11601" w:name="_Toc499812772"/>
      <w:bookmarkStart w:id="11602" w:name="_Toc499812932"/>
      <w:bookmarkStart w:id="11603" w:name="_Toc499813092"/>
      <w:bookmarkStart w:id="11604" w:name="_Toc499813252"/>
      <w:bookmarkStart w:id="11605" w:name="_Toc499813412"/>
      <w:bookmarkStart w:id="11606" w:name="_Toc499813572"/>
      <w:bookmarkStart w:id="11607" w:name="_Toc499813732"/>
      <w:bookmarkStart w:id="11608" w:name="_Toc499813892"/>
      <w:bookmarkStart w:id="11609" w:name="_Toc499814052"/>
      <w:bookmarkStart w:id="11610" w:name="_Toc499814212"/>
      <w:bookmarkStart w:id="11611" w:name="_Toc499814372"/>
      <w:bookmarkStart w:id="11612" w:name="_Toc499814532"/>
      <w:bookmarkStart w:id="11613" w:name="_Toc499814692"/>
      <w:bookmarkStart w:id="11614" w:name="_Toc499814852"/>
      <w:bookmarkStart w:id="11615" w:name="_Toc499815012"/>
      <w:bookmarkStart w:id="11616" w:name="_Toc499815172"/>
      <w:bookmarkStart w:id="11617" w:name="_Toc499815332"/>
      <w:bookmarkStart w:id="11618" w:name="_Toc499815492"/>
      <w:bookmarkStart w:id="11619" w:name="_Toc499815750"/>
      <w:bookmarkStart w:id="11620" w:name="_Toc499816204"/>
      <w:bookmarkStart w:id="11621" w:name="_Toc499816658"/>
      <w:bookmarkStart w:id="11622" w:name="_Toc499817896"/>
      <w:bookmarkStart w:id="11623" w:name="_Toc499818154"/>
      <w:bookmarkStart w:id="11624" w:name="_Toc499818314"/>
      <w:bookmarkStart w:id="11625" w:name="_Toc499818474"/>
      <w:bookmarkStart w:id="11626" w:name="_Toc499818634"/>
      <w:bookmarkStart w:id="11627" w:name="_Toc499818794"/>
      <w:bookmarkStart w:id="11628" w:name="_Toc499818954"/>
      <w:bookmarkStart w:id="11629" w:name="_Toc499819114"/>
      <w:bookmarkStart w:id="11630" w:name="_Toc499819274"/>
      <w:bookmarkStart w:id="11631" w:name="_Toc499819434"/>
      <w:bookmarkStart w:id="11632" w:name="_Toc499819594"/>
      <w:bookmarkStart w:id="11633" w:name="_Toc499819754"/>
      <w:bookmarkStart w:id="11634" w:name="_Toc499819914"/>
      <w:bookmarkStart w:id="11635" w:name="_Toc499820074"/>
      <w:bookmarkStart w:id="11636" w:name="_Toc499820234"/>
      <w:bookmarkStart w:id="11637" w:name="_Toc499820394"/>
      <w:bookmarkStart w:id="11638" w:name="_Toc499820554"/>
      <w:bookmarkStart w:id="11639" w:name="_Toc499820714"/>
      <w:bookmarkStart w:id="11640" w:name="_Toc499820874"/>
      <w:bookmarkStart w:id="11641" w:name="_Toc499821132"/>
      <w:bookmarkStart w:id="11642" w:name="_Toc499821292"/>
      <w:bookmarkStart w:id="11643" w:name="_Toc499821452"/>
      <w:bookmarkStart w:id="11644" w:name="_Toc499821612"/>
      <w:bookmarkStart w:id="11645" w:name="_Toc499821772"/>
      <w:bookmarkStart w:id="11646" w:name="_Toc499821932"/>
      <w:bookmarkStart w:id="11647" w:name="_Toc499822412"/>
      <w:bookmarkStart w:id="11648" w:name="_Toc499822572"/>
      <w:bookmarkStart w:id="11649" w:name="_Toc499822732"/>
      <w:bookmarkStart w:id="11650" w:name="_Toc499822892"/>
      <w:bookmarkStart w:id="11651" w:name="_Toc499823052"/>
      <w:bookmarkStart w:id="11652" w:name="_Toc499823212"/>
      <w:bookmarkStart w:id="11653" w:name="_Toc499823372"/>
      <w:bookmarkStart w:id="11654" w:name="_Toc499823532"/>
      <w:bookmarkStart w:id="11655" w:name="_Toc499823692"/>
      <w:bookmarkStart w:id="11656" w:name="_Toc499823852"/>
      <w:bookmarkStart w:id="11657" w:name="_Toc499824012"/>
      <w:bookmarkStart w:id="11658" w:name="_Toc499824172"/>
      <w:bookmarkStart w:id="11659" w:name="_Toc499824332"/>
      <w:bookmarkStart w:id="11660" w:name="_Toc499824492"/>
      <w:bookmarkStart w:id="11661" w:name="_Toc499824652"/>
      <w:bookmarkStart w:id="11662" w:name="_Toc499824812"/>
      <w:bookmarkStart w:id="11663" w:name="_Toc499824972"/>
      <w:bookmarkStart w:id="11664" w:name="_Toc499825132"/>
      <w:bookmarkStart w:id="11665" w:name="_Toc499825390"/>
      <w:bookmarkStart w:id="11666" w:name="_Toc499825550"/>
      <w:bookmarkStart w:id="11667" w:name="_Toc499825808"/>
      <w:bookmarkStart w:id="11668" w:name="_Toc499825968"/>
      <w:bookmarkStart w:id="11669" w:name="_Toc499826128"/>
      <w:bookmarkStart w:id="11670" w:name="_Toc499826386"/>
      <w:bookmarkStart w:id="11671" w:name="_Toc499826546"/>
      <w:bookmarkStart w:id="11672" w:name="_Toc499827588"/>
      <w:bookmarkStart w:id="11673" w:name="_Toc499827944"/>
      <w:bookmarkStart w:id="11674" w:name="_Toc499828104"/>
      <w:bookmarkStart w:id="11675" w:name="_Toc499828460"/>
      <w:bookmarkStart w:id="11676" w:name="_Toc499828620"/>
      <w:bookmarkStart w:id="11677" w:name="_Toc499828780"/>
      <w:bookmarkStart w:id="11678" w:name="_Toc499828940"/>
      <w:bookmarkStart w:id="11679" w:name="_Toc499829100"/>
      <w:bookmarkStart w:id="11680" w:name="_Toc499829260"/>
      <w:bookmarkStart w:id="11681" w:name="_Toc499829420"/>
      <w:bookmarkStart w:id="11682" w:name="_Toc499829580"/>
      <w:bookmarkStart w:id="11683" w:name="_Toc499829740"/>
      <w:bookmarkStart w:id="11684" w:name="_Toc499829900"/>
      <w:bookmarkStart w:id="11685" w:name="_Toc499830060"/>
      <w:bookmarkStart w:id="11686" w:name="_Toc499830220"/>
      <w:bookmarkStart w:id="11687" w:name="_Toc499830380"/>
      <w:bookmarkStart w:id="11688" w:name="_Toc499830540"/>
      <w:bookmarkStart w:id="11689" w:name="_Toc499830700"/>
      <w:bookmarkStart w:id="11690" w:name="_Toc499830860"/>
      <w:bookmarkStart w:id="11691" w:name="_Toc499831020"/>
      <w:bookmarkStart w:id="11692" w:name="_Toc499831180"/>
      <w:bookmarkStart w:id="11693" w:name="_Toc499831340"/>
      <w:bookmarkStart w:id="11694" w:name="_Toc499831500"/>
      <w:bookmarkStart w:id="11695" w:name="_Toc499831660"/>
      <w:bookmarkStart w:id="11696" w:name="_Toc499831820"/>
      <w:bookmarkStart w:id="11697" w:name="_Toc499831980"/>
      <w:bookmarkStart w:id="11698" w:name="_Toc499832140"/>
      <w:bookmarkStart w:id="11699" w:name="_Toc499832300"/>
      <w:bookmarkStart w:id="11700" w:name="_Toc499832460"/>
      <w:bookmarkStart w:id="11701" w:name="_Toc499832620"/>
      <w:bookmarkStart w:id="11702" w:name="_Toc499832780"/>
      <w:bookmarkStart w:id="11703" w:name="_Toc499832940"/>
      <w:bookmarkStart w:id="11704" w:name="_Toc499833100"/>
      <w:bookmarkStart w:id="11705" w:name="_Toc499833260"/>
      <w:bookmarkStart w:id="11706" w:name="_Toc499833420"/>
      <w:bookmarkStart w:id="11707" w:name="_Toc499833580"/>
      <w:bookmarkStart w:id="11708" w:name="_Toc499833740"/>
      <w:bookmarkStart w:id="11709" w:name="_Toc499833900"/>
      <w:bookmarkStart w:id="11710" w:name="_Toc499834060"/>
      <w:bookmarkStart w:id="11711" w:name="_Toc499834220"/>
      <w:bookmarkStart w:id="11712" w:name="_Toc499834380"/>
      <w:bookmarkStart w:id="11713" w:name="_Toc499834540"/>
      <w:bookmarkStart w:id="11714" w:name="_Toc499834700"/>
      <w:bookmarkStart w:id="11715" w:name="_Toc499834860"/>
      <w:bookmarkStart w:id="11716" w:name="_Toc499835020"/>
      <w:bookmarkStart w:id="11717" w:name="_Toc499835180"/>
      <w:bookmarkStart w:id="11718" w:name="_Toc499835340"/>
      <w:bookmarkStart w:id="11719" w:name="_Toc499835500"/>
      <w:bookmarkStart w:id="11720" w:name="_Toc499835660"/>
      <w:bookmarkStart w:id="11721" w:name="_Toc499835820"/>
      <w:bookmarkStart w:id="11722" w:name="_Toc499835980"/>
      <w:bookmarkStart w:id="11723" w:name="_Toc499836140"/>
      <w:bookmarkStart w:id="11724" w:name="_Toc499836300"/>
      <w:bookmarkStart w:id="11725" w:name="_Toc499836461"/>
      <w:bookmarkStart w:id="11726" w:name="_Toc499836622"/>
      <w:bookmarkStart w:id="11727" w:name="_Toc499836783"/>
      <w:bookmarkStart w:id="11728" w:name="_Toc499836944"/>
      <w:bookmarkStart w:id="11729" w:name="_Toc499837105"/>
      <w:bookmarkStart w:id="11730" w:name="_Toc499837266"/>
      <w:bookmarkStart w:id="11731" w:name="_Toc499822519"/>
      <w:bookmarkStart w:id="11732" w:name="_Toc499822824"/>
      <w:bookmarkStart w:id="11733" w:name="_Toc499823180"/>
      <w:bookmarkStart w:id="11734" w:name="_Toc499837427"/>
      <w:bookmarkStart w:id="11735" w:name="_Toc499837588"/>
      <w:bookmarkStart w:id="11736" w:name="_Toc499837749"/>
      <w:bookmarkStart w:id="11737" w:name="_Toc499837910"/>
      <w:bookmarkStart w:id="11738" w:name="_Toc499838071"/>
      <w:bookmarkStart w:id="11739" w:name="_Toc499838232"/>
      <w:bookmarkStart w:id="11740" w:name="_Toc499838393"/>
      <w:bookmarkStart w:id="11741" w:name="_Toc499838554"/>
      <w:bookmarkStart w:id="11742" w:name="_Toc499838715"/>
      <w:bookmarkStart w:id="11743" w:name="_Toc499838876"/>
      <w:bookmarkStart w:id="11744" w:name="_Toc499839037"/>
      <w:bookmarkStart w:id="11745" w:name="_Toc499839198"/>
      <w:bookmarkStart w:id="11746" w:name="_Toc499839359"/>
      <w:bookmarkStart w:id="11747" w:name="_Toc499839619"/>
      <w:bookmarkStart w:id="11748" w:name="_Toc499823790"/>
      <w:bookmarkStart w:id="11749" w:name="_Toc499839780"/>
      <w:bookmarkStart w:id="11750" w:name="_Toc499824095"/>
      <w:bookmarkStart w:id="11751" w:name="_Toc499824342"/>
      <w:bookmarkStart w:id="11752" w:name="_Toc499824941"/>
      <w:bookmarkStart w:id="11753" w:name="_Toc499839941"/>
      <w:bookmarkStart w:id="11754" w:name="_Toc499840102"/>
      <w:bookmarkStart w:id="11755" w:name="_Toc499825243"/>
      <w:bookmarkStart w:id="11756" w:name="_Toc499840263"/>
      <w:bookmarkStart w:id="11757" w:name="_Toc499825486"/>
      <w:bookmarkStart w:id="11758" w:name="_Toc499840424"/>
      <w:bookmarkStart w:id="11759" w:name="_Toc499840585"/>
      <w:bookmarkStart w:id="11760" w:name="_Toc499840746"/>
      <w:bookmarkStart w:id="11761" w:name="_Toc499840907"/>
      <w:bookmarkStart w:id="11762" w:name="_Toc499825729"/>
      <w:bookmarkStart w:id="11763" w:name="_Toc499825975"/>
      <w:bookmarkStart w:id="11764" w:name="_Toc499826274"/>
      <w:bookmarkStart w:id="11765" w:name="_Toc499826513"/>
      <w:bookmarkStart w:id="11766" w:name="_Toc499826753"/>
      <w:bookmarkStart w:id="11767" w:name="_Toc499841068"/>
      <w:bookmarkStart w:id="11768" w:name="_Toc499826934"/>
      <w:bookmarkStart w:id="11769" w:name="_Toc499825212"/>
      <w:bookmarkStart w:id="11770" w:name="_Toc499827115"/>
      <w:bookmarkStart w:id="11771" w:name="_Toc499825668"/>
      <w:bookmarkStart w:id="11772" w:name="_Toc499826141"/>
      <w:bookmarkStart w:id="11773" w:name="_Toc499826658"/>
      <w:bookmarkStart w:id="11774" w:name="_Toc499827294"/>
      <w:bookmarkStart w:id="11775" w:name="_Toc499827474"/>
      <w:bookmarkStart w:id="11776" w:name="_Toc499826930"/>
      <w:bookmarkStart w:id="11777" w:name="_Toc499827272"/>
      <w:bookmarkStart w:id="11778" w:name="_Toc499827762"/>
      <w:bookmarkStart w:id="11779" w:name="_Toc499827945"/>
      <w:bookmarkStart w:id="11780" w:name="_Toc499828246"/>
      <w:bookmarkStart w:id="11781" w:name="_Toc499828422"/>
      <w:bookmarkStart w:id="11782" w:name="_Toc499828725"/>
      <w:bookmarkStart w:id="11783" w:name="_Toc499829030"/>
      <w:bookmarkStart w:id="11784" w:name="_Toc499828019"/>
      <w:bookmarkStart w:id="11785" w:name="_Toc499826392"/>
      <w:bookmarkStart w:id="11786" w:name="_Toc499827101"/>
      <w:bookmarkStart w:id="11787" w:name="_Toc499827589"/>
      <w:bookmarkStart w:id="11788" w:name="_Toc499826844"/>
      <w:bookmarkStart w:id="11789" w:name="_Toc499828412"/>
      <w:bookmarkStart w:id="11790" w:name="_Toc499829239"/>
      <w:bookmarkStart w:id="11791" w:name="_Toc499827932"/>
      <w:bookmarkStart w:id="11792" w:name="_Toc499828881"/>
      <w:bookmarkStart w:id="11793" w:name="_Toc499829570"/>
      <w:bookmarkStart w:id="11794" w:name="_Toc499829869"/>
      <w:bookmarkStart w:id="11795" w:name="_Toc499828361"/>
      <w:bookmarkStart w:id="11796" w:name="_Toc499829565"/>
      <w:bookmarkStart w:id="11797" w:name="_Toc499830301"/>
      <w:bookmarkStart w:id="11798" w:name="_Toc499830547"/>
      <w:bookmarkStart w:id="11799" w:name="_Toc499830804"/>
      <w:bookmarkStart w:id="11800" w:name="_Toc499831109"/>
      <w:bookmarkStart w:id="11801" w:name="_Toc499831585"/>
      <w:bookmarkStart w:id="11802" w:name="_Toc499832061"/>
      <w:bookmarkStart w:id="11803" w:name="_Toc499832930"/>
      <w:bookmarkStart w:id="11804" w:name="_Toc499833369"/>
      <w:bookmarkStart w:id="11805" w:name="_Toc499833680"/>
      <w:bookmarkStart w:id="11806" w:name="_Toc499833991"/>
      <w:bookmarkStart w:id="11807" w:name="_Toc499834323"/>
      <w:bookmarkStart w:id="11808" w:name="_Toc499834657"/>
      <w:bookmarkStart w:id="11809" w:name="_Toc499834990"/>
      <w:bookmarkStart w:id="11810" w:name="_Toc499834150"/>
      <w:bookmarkStart w:id="11811" w:name="_Toc499835328"/>
      <w:bookmarkStart w:id="11812" w:name="_Toc499835664"/>
      <w:bookmarkStart w:id="11813" w:name="_Toc499834828"/>
      <w:bookmarkStart w:id="11814" w:name="_Toc499835513"/>
      <w:bookmarkStart w:id="11815" w:name="_Toc499837039"/>
      <w:bookmarkStart w:id="11816" w:name="_Toc499837372"/>
      <w:bookmarkStart w:id="11817" w:name="_Toc499837708"/>
      <w:bookmarkStart w:id="11818" w:name="_Toc499838049"/>
      <w:bookmarkStart w:id="11819" w:name="_Toc499842690"/>
      <w:bookmarkStart w:id="11820" w:name="_Toc499843355"/>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p>
    <w:p w14:paraId="506DD8E6" w14:textId="77777777" w:rsidR="00BA122B" w:rsidRPr="00B7686C" w:rsidRDefault="53BA8898">
      <w:pPr>
        <w:pStyle w:val="Overskrift1"/>
        <w:rPr>
          <w:ins w:id="11821" w:author="Oscar Herman Kise" w:date="2017-11-28T18:00:00Z"/>
          <w:lang w:val="en-US"/>
        </w:rPr>
      </w:pPr>
      <w:bookmarkStart w:id="11822" w:name="_Toc499631438"/>
      <w:bookmarkStart w:id="11823" w:name="_Toc499646502"/>
      <w:bookmarkStart w:id="11824" w:name="_Toc499654715"/>
      <w:bookmarkStart w:id="11825" w:name="_Toc499722792"/>
      <w:bookmarkStart w:id="11826" w:name="_Toc499733267"/>
      <w:bookmarkStart w:id="11827" w:name="_Toc499737776"/>
      <w:bookmarkStart w:id="11828" w:name="_Toc499750692"/>
      <w:bookmarkStart w:id="11829" w:name="_Toc499754046"/>
      <w:bookmarkStart w:id="11830" w:name="_Toc499757833"/>
      <w:bookmarkStart w:id="11831" w:name="_Toc499757450"/>
      <w:bookmarkStart w:id="11832" w:name="_Toc499806119"/>
      <w:bookmarkStart w:id="11833" w:name="_Toc499829031"/>
      <w:bookmarkStart w:id="11834" w:name="_Toc499829566"/>
      <w:bookmarkStart w:id="11835" w:name="_Toc499835665"/>
      <w:bookmarkStart w:id="11836" w:name="_Toc498948270"/>
      <w:bookmarkStart w:id="11837" w:name="_Toc498963141"/>
      <w:bookmarkStart w:id="11838" w:name="_Toc499034263"/>
      <w:bookmarkStart w:id="11839" w:name="_Toc499047100"/>
      <w:bookmarkStart w:id="11840" w:name="_Toc499129469"/>
      <w:bookmarkStart w:id="11841" w:name="_Toc499197473"/>
      <w:bookmarkStart w:id="11842" w:name="_Toc499231063"/>
      <w:bookmarkStart w:id="11843" w:name="_Toc499394307"/>
      <w:bookmarkStart w:id="11844" w:name="_Toc499485466"/>
      <w:bookmarkStart w:id="11845" w:name="_Toc499485876"/>
      <w:bookmarkStart w:id="11846" w:name="_Toc499485966"/>
      <w:bookmarkStart w:id="11847" w:name="_Toc499500675"/>
      <w:bookmarkStart w:id="11848" w:name="_Toc499567472"/>
      <w:bookmarkStart w:id="11849" w:name="_Toc499568137"/>
      <w:bookmarkStart w:id="11850" w:name="_Toc499584511"/>
      <w:bookmarkStart w:id="11851" w:name="_Toc499584845"/>
      <w:bookmarkStart w:id="11852" w:name="_Toc499843356"/>
      <w:r w:rsidRPr="00B7686C">
        <w:rPr>
          <w:lang w:val="en-US"/>
        </w:rPr>
        <w:t>Method</w:t>
      </w:r>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52"/>
    </w:p>
    <w:p w14:paraId="2BE046AF" w14:textId="165DE3D3" w:rsidR="00F8168D" w:rsidRPr="0087411E" w:rsidRDefault="00937227">
      <w:pPr>
        <w:jc w:val="both"/>
        <w:rPr>
          <w:ins w:id="11853" w:author="Oscar Herman Kise" w:date="2017-11-30T09:56:00Z"/>
        </w:rPr>
        <w:pPrChange w:id="11854" w:author="Oscar Herman Kise" w:date="2017-11-28T18:07:00Z">
          <w:pPr>
            <w:pStyle w:val="Overskrift1"/>
          </w:pPr>
        </w:pPrChange>
      </w:pPr>
      <w:ins w:id="11855" w:author="Oscar Herman Kise" w:date="2017-11-28T18:01:00Z">
        <w:r w:rsidRPr="00CD6AE6">
          <w:rPr>
            <w:lang w:val="en-US"/>
          </w:rPr>
          <w:t>The following chapter will explain the plan</w:t>
        </w:r>
      </w:ins>
      <w:ins w:id="11856" w:author="Oscar Herman Kise" w:date="2017-11-28T18:02:00Z">
        <w:r w:rsidRPr="00CD6AE6">
          <w:rPr>
            <w:lang w:val="en-US"/>
          </w:rPr>
          <w:t xml:space="preserve"> for the project</w:t>
        </w:r>
      </w:ins>
      <w:ins w:id="11857" w:author="Oscar Herman Kise" w:date="2017-11-28T18:03:00Z">
        <w:r w:rsidRPr="00CD6AE6">
          <w:rPr>
            <w:lang w:val="en-US"/>
          </w:rPr>
          <w:t xml:space="preserve">, how it is organized, </w:t>
        </w:r>
      </w:ins>
      <w:ins w:id="11858" w:author="Oscar Herman Kise" w:date="2017-11-28T18:04:00Z">
        <w:r w:rsidRPr="00CD6AE6">
          <w:rPr>
            <w:lang w:val="en-US"/>
          </w:rPr>
          <w:t xml:space="preserve">procedures for testing and </w:t>
        </w:r>
      </w:ins>
      <w:ins w:id="11859" w:author="Oscar Herman Kise" w:date="2017-11-28T18:05:00Z">
        <w:r w:rsidRPr="00CD6AE6">
          <w:rPr>
            <w:lang w:val="en-US"/>
          </w:rPr>
          <w:t>descriptions</w:t>
        </w:r>
      </w:ins>
      <w:ins w:id="11860" w:author="Oscar Herman Kise" w:date="2017-11-28T18:06:00Z">
        <w:r w:rsidRPr="00CD6AE6">
          <w:rPr>
            <w:lang w:val="en-US"/>
          </w:rPr>
          <w:t xml:space="preserve"> of</w:t>
        </w:r>
      </w:ins>
      <w:ins w:id="11861" w:author="Oscar Herman Kise" w:date="2017-11-28T18:05:00Z">
        <w:r w:rsidRPr="00CD6AE6">
          <w:rPr>
            <w:lang w:val="en-US"/>
          </w:rPr>
          <w:t xml:space="preserve"> the methods used to</w:t>
        </w:r>
      </w:ins>
      <w:ins w:id="11862" w:author="Oscar Herman Kise" w:date="2017-11-28T18:06:00Z">
        <w:r w:rsidRPr="00CD6AE6">
          <w:rPr>
            <w:lang w:val="en-US"/>
          </w:rPr>
          <w:t xml:space="preserve"> fulfill the intentions for the vehicle.</w:t>
        </w:r>
      </w:ins>
      <w:ins w:id="11863" w:author="Oscar Herman Kise" w:date="2017-11-28T18:09:00Z">
        <w:r w:rsidR="00263C92" w:rsidRPr="00CD6AE6">
          <w:rPr>
            <w:lang w:val="en-US"/>
          </w:rPr>
          <w:t xml:space="preserve"> </w:t>
        </w:r>
      </w:ins>
      <w:ins w:id="11864" w:author="Oscar Herman Kise" w:date="2017-11-30T09:40:00Z">
        <w:r w:rsidR="00B17DCA">
          <w:rPr>
            <w:lang w:val="en-US"/>
          </w:rPr>
          <w:t xml:space="preserve">The </w:t>
        </w:r>
      </w:ins>
      <w:ins w:id="11865" w:author="Oscar Herman Kise" w:date="2017-11-30T09:41:00Z">
        <w:r w:rsidR="00A12059">
          <w:rPr>
            <w:lang w:val="en-US"/>
          </w:rPr>
          <w:t>project</w:t>
        </w:r>
      </w:ins>
      <w:ins w:id="11866" w:author="Oscar Herman Kise" w:date="2017-11-30T09:42:00Z">
        <w:r w:rsidR="00A12059">
          <w:rPr>
            <w:lang w:val="en-US"/>
          </w:rPr>
          <w:t xml:space="preserve"> plan diagram is attached </w:t>
        </w:r>
      </w:ins>
      <w:ins w:id="11867" w:author="Oscar Herman Kise" w:date="2017-11-30T09:46:00Z">
        <w:r w:rsidR="00795DD1">
          <w:rPr>
            <w:lang w:val="en-US"/>
          </w:rPr>
          <w:t>under</w:t>
        </w:r>
      </w:ins>
      <w:ins w:id="11868" w:author="Oscar Herman Kise" w:date="2017-11-30T09:42:00Z">
        <w:r w:rsidR="00B06EF1">
          <w:rPr>
            <w:lang w:val="en-US"/>
          </w:rPr>
          <w:t xml:space="preserve"> </w:t>
        </w:r>
      </w:ins>
      <w:ins w:id="11869" w:author="Oscar Herman Kise" w:date="2017-11-30T10:01:00Z">
        <w:r w:rsidR="0088224F">
          <w:rPr>
            <w:lang w:val="en-US"/>
          </w:rPr>
          <w:fldChar w:fldCharType="begin"/>
        </w:r>
        <w:r w:rsidR="0088224F">
          <w:rPr>
            <w:lang w:val="en-US"/>
          </w:rPr>
          <w:instrText xml:space="preserve"> REF _Ref499799434 \h </w:instrText>
        </w:r>
      </w:ins>
      <w:r w:rsidR="0088224F">
        <w:rPr>
          <w:lang w:val="en-US"/>
        </w:rPr>
      </w:r>
      <w:r w:rsidR="0088224F">
        <w:rPr>
          <w:lang w:val="en-US"/>
        </w:rPr>
        <w:fldChar w:fldCharType="separate"/>
      </w:r>
      <w:ins w:id="11870" w:author="Oscar Herman Kise" w:date="2017-11-30T22:19:00Z">
        <w:r w:rsidR="00710D49" w:rsidRPr="00B7686C">
          <w:rPr>
            <w:lang w:val="en-US"/>
          </w:rPr>
          <w:t>Appendix</w:t>
        </w:r>
      </w:ins>
      <w:ins w:id="11871" w:author="Oscar Herman Kise" w:date="2017-11-30T10:01:00Z">
        <w:r w:rsidR="0088224F">
          <w:rPr>
            <w:lang w:val="en-US"/>
          </w:rPr>
          <w:fldChar w:fldCharType="end"/>
        </w:r>
        <w:r w:rsidR="0088224F">
          <w:rPr>
            <w:lang w:val="en-US"/>
          </w:rPr>
          <w:t xml:space="preserve"> A</w:t>
        </w:r>
      </w:ins>
      <w:ins w:id="11872" w:author="Oscar Herman Kise" w:date="2017-11-30T09:43:00Z">
        <w:r w:rsidR="00D6250B">
          <w:rPr>
            <w:lang w:val="en-US"/>
          </w:rPr>
          <w:t>, giving a</w:t>
        </w:r>
      </w:ins>
      <w:ins w:id="11873" w:author="Oscar Herman Kise" w:date="2017-11-30T09:44:00Z">
        <w:r w:rsidR="004C702A">
          <w:rPr>
            <w:lang w:val="en-US"/>
          </w:rPr>
          <w:t>n</w:t>
        </w:r>
      </w:ins>
      <w:ins w:id="11874" w:author="Oscar Herman Kise" w:date="2017-11-30T09:43:00Z">
        <w:r w:rsidR="00D6250B">
          <w:rPr>
            <w:lang w:val="en-US"/>
          </w:rPr>
          <w:t xml:space="preserve"> overview </w:t>
        </w:r>
      </w:ins>
      <w:ins w:id="11875" w:author="Oscar Herman Kise" w:date="2017-11-30T09:44:00Z">
        <w:r w:rsidR="00BB3F94">
          <w:rPr>
            <w:lang w:val="en-US"/>
          </w:rPr>
          <w:t>of the main tasks</w:t>
        </w:r>
      </w:ins>
      <w:ins w:id="11876" w:author="Oscar Herman Kise" w:date="2017-11-30T09:45:00Z">
        <w:r w:rsidR="00BB3F94">
          <w:rPr>
            <w:lang w:val="en-US"/>
          </w:rPr>
          <w:t xml:space="preserve"> and the expected time</w:t>
        </w:r>
        <w:r w:rsidR="00F467DD">
          <w:rPr>
            <w:lang w:val="en-US"/>
          </w:rPr>
          <w:t xml:space="preserve"> </w:t>
        </w:r>
      </w:ins>
      <w:ins w:id="11877" w:author="Oscar Herman Kise" w:date="2017-11-30T09:47:00Z">
        <w:r w:rsidR="00BD4BFB">
          <w:rPr>
            <w:lang w:val="en-US"/>
          </w:rPr>
          <w:t>per task</w:t>
        </w:r>
      </w:ins>
      <w:ins w:id="11878" w:author="Oscar Herman Kise" w:date="2017-11-30T09:45:00Z">
        <w:r w:rsidR="00F467DD">
          <w:rPr>
            <w:lang w:val="en-US"/>
          </w:rPr>
          <w:t>.</w:t>
        </w:r>
      </w:ins>
      <w:ins w:id="11879" w:author="Oscar Herman Kise" w:date="2017-11-30T09:47:00Z">
        <w:r w:rsidR="00BD4BFB">
          <w:rPr>
            <w:lang w:val="en-US"/>
          </w:rPr>
          <w:t xml:space="preserve"> </w:t>
        </w:r>
      </w:ins>
      <w:ins w:id="11880" w:author="Oscar Herman Kise" w:date="2017-11-30T09:50:00Z">
        <w:r w:rsidR="00606504">
          <w:rPr>
            <w:lang w:val="en-US"/>
          </w:rPr>
          <w:t>Topics covered below concern the</w:t>
        </w:r>
      </w:ins>
      <w:ins w:id="11881" w:author="Oscar Herman Kise" w:date="2017-11-30T09:51:00Z">
        <w:r w:rsidR="0006635F">
          <w:rPr>
            <w:lang w:val="en-US"/>
          </w:rPr>
          <w:t xml:space="preserve"> various</w:t>
        </w:r>
      </w:ins>
      <w:ins w:id="11882" w:author="Oscar Herman Kise" w:date="2017-11-30T09:50:00Z">
        <w:r w:rsidR="00606504">
          <w:rPr>
            <w:lang w:val="en-US"/>
          </w:rPr>
          <w:t xml:space="preserve"> 3D design</w:t>
        </w:r>
      </w:ins>
      <w:ins w:id="11883" w:author="Oscar Herman Kise" w:date="2017-11-30T09:51:00Z">
        <w:r w:rsidR="0006635F">
          <w:rPr>
            <w:lang w:val="en-US"/>
          </w:rPr>
          <w:t>s</w:t>
        </w:r>
        <w:r w:rsidR="003F56D0">
          <w:rPr>
            <w:lang w:val="en-US"/>
          </w:rPr>
          <w:t>, const</w:t>
        </w:r>
      </w:ins>
      <w:ins w:id="11884" w:author="Oscar Herman Kise" w:date="2017-11-30T09:52:00Z">
        <w:r w:rsidR="003F56D0">
          <w:rPr>
            <w:lang w:val="en-US"/>
          </w:rPr>
          <w:t xml:space="preserve">ruction of the portals, </w:t>
        </w:r>
        <w:r w:rsidR="005A079C">
          <w:rPr>
            <w:lang w:val="en-US"/>
          </w:rPr>
          <w:t>functioning of the</w:t>
        </w:r>
        <w:r w:rsidR="00540D57">
          <w:rPr>
            <w:lang w:val="en-US"/>
          </w:rPr>
          <w:t xml:space="preserve"> </w:t>
        </w:r>
      </w:ins>
      <w:ins w:id="11885" w:author="Oscar Herman Kise" w:date="2017-11-30T09:53:00Z">
        <w:r w:rsidR="00540D57">
          <w:rPr>
            <w:lang w:val="en-US"/>
          </w:rPr>
          <w:t>code</w:t>
        </w:r>
      </w:ins>
      <w:ins w:id="11886" w:author="Oscar Herman Kise" w:date="2017-11-30T09:54:00Z">
        <w:r w:rsidR="00824870">
          <w:rPr>
            <w:lang w:val="en-US"/>
          </w:rPr>
          <w:t>, serial communication</w:t>
        </w:r>
      </w:ins>
      <w:ins w:id="11887" w:author="Oscar Herman Kise" w:date="2017-11-30T09:56:00Z">
        <w:r w:rsidR="009476DA">
          <w:rPr>
            <w:lang w:val="en-US"/>
          </w:rPr>
          <w:t xml:space="preserve"> and </w:t>
        </w:r>
        <w:r w:rsidR="009476DA" w:rsidRPr="0087411E">
          <w:rPr>
            <w:lang w:val="en-US"/>
          </w:rPr>
          <w:t xml:space="preserve">description of the hardware connections. </w:t>
        </w:r>
      </w:ins>
      <w:ins w:id="11888" w:author="Oscar Herman Kise" w:date="2017-11-30T09:45:00Z">
        <w:r w:rsidR="00F467DD" w:rsidRPr="0087411E">
          <w:rPr>
            <w:lang w:val="en-US"/>
          </w:rPr>
          <w:t>R</w:t>
        </w:r>
      </w:ins>
      <w:ins w:id="11889" w:author="Oscar Herman Kise" w:date="2017-11-28T18:10:00Z">
        <w:r w:rsidR="00263C92" w:rsidRPr="0087411E">
          <w:rPr>
            <w:lang w:val="en-US"/>
          </w:rPr>
          <w:t>esults of the methods are described in chapter</w:t>
        </w:r>
        <w:r w:rsidR="00C43CB4" w:rsidRPr="0087411E">
          <w:rPr>
            <w:lang w:val="en-US"/>
          </w:rPr>
          <w:t xml:space="preserve"> 5, Result</w:t>
        </w:r>
      </w:ins>
      <w:ins w:id="11890" w:author="Oscar Herman Kise" w:date="2017-11-28T18:11:00Z">
        <w:r w:rsidR="00C43CB4" w:rsidRPr="0087411E">
          <w:rPr>
            <w:lang w:val="en-US"/>
          </w:rPr>
          <w:t>s.</w:t>
        </w:r>
      </w:ins>
    </w:p>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p w14:paraId="2203452D" w14:textId="77777777" w:rsidR="005F7F4D" w:rsidRPr="0087411E" w:rsidRDefault="005F7F4D">
      <w:pPr>
        <w:jc w:val="both"/>
        <w:rPr>
          <w:ins w:id="11891" w:author="Oscar Herman Kise" w:date="2017-11-28T18:14:00Z"/>
          <w:lang w:val="en-US"/>
        </w:rPr>
        <w:pPrChange w:id="11892" w:author="Oscar Herman Kise" w:date="2017-11-28T18:07:00Z">
          <w:pPr>
            <w:pStyle w:val="Overskrift1"/>
          </w:pPr>
        </w:pPrChange>
      </w:pPr>
    </w:p>
    <w:p w14:paraId="07768E02" w14:textId="72511420" w:rsidR="53BA8898" w:rsidRPr="0087411E" w:rsidRDefault="00F70AF1">
      <w:pPr>
        <w:jc w:val="both"/>
        <w:rPr>
          <w:del w:id="11893" w:author="Oscar Herman Kise" w:date="2017-11-30T09:57:00Z"/>
          <w:lang w:val="en-US"/>
        </w:rPr>
        <w:pPrChange w:id="11894" w:author="Oscar Herman Kise" w:date="2017-11-28T18:07:00Z">
          <w:pPr>
            <w:pStyle w:val="Overskrift1"/>
          </w:pPr>
        </w:pPrChange>
      </w:pPr>
      <w:ins w:id="11895" w:author="Morten Lerstad Solli" w:date="2017-11-29T15:32:00Z">
        <w:del w:id="11896" w:author="Oscar Herman Kise" w:date="2017-11-30T09:57:00Z">
          <w:r w:rsidRPr="0087411E">
            <w:rPr>
              <w:color w:val="FF0000"/>
              <w:lang w:val="en-US"/>
            </w:rPr>
            <w:delText>Skriv inn hvordan bilen er tenkt å fungere!!!!</w:delText>
          </w:r>
        </w:del>
      </w:ins>
      <w:del w:id="11897" w:author="Oscar Herman Kise" w:date="2017-11-28T09:43:00Z">
        <w:r w:rsidR="53BA8898" w:rsidRPr="0087411E" w:rsidDel="00246C79">
          <w:rPr>
            <w:lang w:val="en-US"/>
          </w:rPr>
          <w:delText>s</w:delText>
        </w:r>
      </w:del>
      <w:bookmarkStart w:id="11898" w:name="_Toc499801868"/>
      <w:bookmarkStart w:id="11899" w:name="_Toc499802027"/>
      <w:bookmarkStart w:id="11900" w:name="_Toc499802186"/>
      <w:bookmarkStart w:id="11901" w:name="_Toc499802345"/>
      <w:bookmarkStart w:id="11902" w:name="_Toc499802154"/>
      <w:bookmarkStart w:id="11903" w:name="_Toc499802541"/>
      <w:bookmarkStart w:id="11904" w:name="_Toc499802700"/>
      <w:bookmarkStart w:id="11905" w:name="_Toc499802859"/>
      <w:bookmarkStart w:id="11906" w:name="_Toc499802555"/>
      <w:bookmarkStart w:id="11907" w:name="_Toc499803018"/>
      <w:bookmarkStart w:id="11908" w:name="_Toc499803177"/>
      <w:bookmarkStart w:id="11909" w:name="_Toc499803336"/>
      <w:bookmarkStart w:id="11910" w:name="_Toc499803495"/>
      <w:bookmarkStart w:id="11911" w:name="_Toc499803655"/>
      <w:bookmarkStart w:id="11912" w:name="_Toc499803815"/>
      <w:bookmarkStart w:id="11913" w:name="_Toc499803975"/>
      <w:bookmarkStart w:id="11914" w:name="_Toc499804135"/>
      <w:bookmarkStart w:id="11915" w:name="_Toc499804295"/>
      <w:bookmarkStart w:id="11916" w:name="_Toc499804455"/>
      <w:bookmarkStart w:id="11917" w:name="_Toc499803029"/>
      <w:bookmarkStart w:id="11918" w:name="_Toc499804616"/>
      <w:bookmarkStart w:id="11919" w:name="_Toc499803329"/>
      <w:bookmarkStart w:id="11920" w:name="_Toc499803634"/>
      <w:bookmarkStart w:id="11921" w:name="_Toc499803932"/>
      <w:bookmarkStart w:id="11922" w:name="_Toc499804777"/>
      <w:bookmarkStart w:id="11923" w:name="_Toc499804234"/>
      <w:bookmarkStart w:id="11924" w:name="_Toc499804937"/>
      <w:bookmarkStart w:id="11925" w:name="_Toc499805097"/>
      <w:bookmarkStart w:id="11926" w:name="_Toc499804538"/>
      <w:bookmarkStart w:id="11927" w:name="_Toc499805257"/>
      <w:bookmarkStart w:id="11928" w:name="_Toc499803922"/>
      <w:bookmarkStart w:id="11929" w:name="_Toc499804916"/>
      <w:bookmarkStart w:id="11930" w:name="_Toc499805371"/>
      <w:bookmarkStart w:id="11931" w:name="_Toc499805531"/>
      <w:bookmarkStart w:id="11932" w:name="_Toc499805640"/>
      <w:bookmarkStart w:id="11933" w:name="_Toc499805800"/>
      <w:bookmarkStart w:id="11934" w:name="_Toc499805960"/>
      <w:bookmarkStart w:id="11935" w:name="_Toc499806120"/>
      <w:bookmarkStart w:id="11936" w:name="_Toc499806666"/>
      <w:bookmarkStart w:id="11937" w:name="_Toc499822136"/>
      <w:bookmarkStart w:id="11938" w:name="_Toc499822297"/>
      <w:bookmarkStart w:id="11939" w:name="_Toc499804784"/>
      <w:bookmarkStart w:id="11940" w:name="_Toc499805083"/>
      <w:bookmarkStart w:id="11941" w:name="_Toc499806266"/>
      <w:bookmarkStart w:id="11942" w:name="_Toc499806426"/>
      <w:bookmarkStart w:id="11943" w:name="_Toc499806586"/>
      <w:bookmarkStart w:id="11944" w:name="_Toc499806906"/>
      <w:bookmarkStart w:id="11945" w:name="_Toc499807066"/>
      <w:bookmarkStart w:id="11946" w:name="_Toc499807226"/>
      <w:bookmarkStart w:id="11947" w:name="_Toc499807386"/>
      <w:bookmarkStart w:id="11948" w:name="_Toc499807546"/>
      <w:bookmarkStart w:id="11949" w:name="_Toc499807706"/>
      <w:bookmarkStart w:id="11950" w:name="_Toc499807866"/>
      <w:bookmarkStart w:id="11951" w:name="_Toc499808026"/>
      <w:bookmarkStart w:id="11952" w:name="_Toc499808186"/>
      <w:bookmarkStart w:id="11953" w:name="_Toc499808346"/>
      <w:bookmarkStart w:id="11954" w:name="_Toc499808506"/>
      <w:bookmarkStart w:id="11955" w:name="_Toc499808666"/>
      <w:bookmarkStart w:id="11956" w:name="_Toc499808826"/>
      <w:bookmarkStart w:id="11957" w:name="_Toc499808986"/>
      <w:bookmarkStart w:id="11958" w:name="_Toc499809146"/>
      <w:bookmarkStart w:id="11959" w:name="_Toc499809306"/>
      <w:bookmarkStart w:id="11960" w:name="_Toc499809466"/>
      <w:bookmarkStart w:id="11961" w:name="_Toc499809626"/>
      <w:bookmarkStart w:id="11962" w:name="_Toc499809786"/>
      <w:bookmarkStart w:id="11963" w:name="_Toc499809946"/>
      <w:bookmarkStart w:id="11964" w:name="_Toc499810106"/>
      <w:bookmarkStart w:id="11965" w:name="_Toc499810266"/>
      <w:bookmarkStart w:id="11966" w:name="_Toc499810426"/>
      <w:bookmarkStart w:id="11967" w:name="_Toc499810586"/>
      <w:bookmarkStart w:id="11968" w:name="_Toc499810746"/>
      <w:bookmarkStart w:id="11969" w:name="_Toc499810906"/>
      <w:bookmarkStart w:id="11970" w:name="_Toc499811066"/>
      <w:bookmarkStart w:id="11971" w:name="_Toc499811226"/>
      <w:bookmarkStart w:id="11972" w:name="_Toc499811386"/>
      <w:bookmarkStart w:id="11973" w:name="_Toc499811546"/>
      <w:bookmarkStart w:id="11974" w:name="_Toc499811804"/>
      <w:bookmarkStart w:id="11975" w:name="_Toc499811964"/>
      <w:bookmarkStart w:id="11976" w:name="_Toc499812614"/>
      <w:bookmarkStart w:id="11977" w:name="_Toc499812774"/>
      <w:bookmarkStart w:id="11978" w:name="_Toc499812934"/>
      <w:bookmarkStart w:id="11979" w:name="_Toc499813094"/>
      <w:bookmarkStart w:id="11980" w:name="_Toc499813254"/>
      <w:bookmarkStart w:id="11981" w:name="_Toc499813414"/>
      <w:bookmarkStart w:id="11982" w:name="_Toc499813574"/>
      <w:bookmarkStart w:id="11983" w:name="_Toc499813734"/>
      <w:bookmarkStart w:id="11984" w:name="_Toc499813894"/>
      <w:bookmarkStart w:id="11985" w:name="_Toc499814054"/>
      <w:bookmarkStart w:id="11986" w:name="_Toc499814214"/>
      <w:bookmarkStart w:id="11987" w:name="_Toc499814374"/>
      <w:bookmarkStart w:id="11988" w:name="_Toc499814534"/>
      <w:bookmarkStart w:id="11989" w:name="_Toc499814694"/>
      <w:bookmarkStart w:id="11990" w:name="_Toc499814854"/>
      <w:bookmarkStart w:id="11991" w:name="_Toc499815014"/>
      <w:bookmarkStart w:id="11992" w:name="_Toc499815174"/>
      <w:bookmarkStart w:id="11993" w:name="_Toc499815334"/>
      <w:bookmarkStart w:id="11994" w:name="_Toc499815494"/>
      <w:bookmarkStart w:id="11995" w:name="_Toc499815752"/>
      <w:bookmarkStart w:id="11996" w:name="_Toc499816206"/>
      <w:bookmarkStart w:id="11997" w:name="_Toc499816660"/>
      <w:bookmarkStart w:id="11998" w:name="_Toc499817898"/>
      <w:bookmarkStart w:id="11999" w:name="_Toc499818156"/>
      <w:bookmarkStart w:id="12000" w:name="_Toc499818316"/>
      <w:bookmarkStart w:id="12001" w:name="_Toc499818476"/>
      <w:bookmarkStart w:id="12002" w:name="_Toc499818636"/>
      <w:bookmarkStart w:id="12003" w:name="_Toc499818796"/>
      <w:bookmarkStart w:id="12004" w:name="_Toc499818956"/>
      <w:bookmarkStart w:id="12005" w:name="_Toc499819116"/>
      <w:bookmarkStart w:id="12006" w:name="_Toc499819276"/>
      <w:bookmarkStart w:id="12007" w:name="_Toc499819436"/>
      <w:bookmarkStart w:id="12008" w:name="_Toc499819596"/>
      <w:bookmarkStart w:id="12009" w:name="_Toc499819756"/>
      <w:bookmarkStart w:id="12010" w:name="_Toc499819916"/>
      <w:bookmarkStart w:id="12011" w:name="_Toc499820076"/>
      <w:bookmarkStart w:id="12012" w:name="_Toc499820236"/>
      <w:bookmarkStart w:id="12013" w:name="_Toc499820396"/>
      <w:bookmarkStart w:id="12014" w:name="_Toc499820556"/>
      <w:bookmarkStart w:id="12015" w:name="_Toc499820716"/>
      <w:bookmarkStart w:id="12016" w:name="_Toc499820876"/>
      <w:bookmarkStart w:id="12017" w:name="_Toc499821134"/>
      <w:bookmarkStart w:id="12018" w:name="_Toc499821294"/>
      <w:bookmarkStart w:id="12019" w:name="_Toc499821454"/>
      <w:bookmarkStart w:id="12020" w:name="_Toc499821614"/>
      <w:bookmarkStart w:id="12021" w:name="_Toc499821774"/>
      <w:bookmarkStart w:id="12022" w:name="_Toc499821934"/>
      <w:bookmarkStart w:id="12023" w:name="_Toc499822414"/>
      <w:bookmarkStart w:id="12024" w:name="_Toc499822574"/>
      <w:bookmarkStart w:id="12025" w:name="_Toc499822734"/>
      <w:bookmarkStart w:id="12026" w:name="_Toc499822894"/>
      <w:bookmarkStart w:id="12027" w:name="_Toc499823054"/>
      <w:bookmarkStart w:id="12028" w:name="_Toc499823214"/>
      <w:bookmarkStart w:id="12029" w:name="_Toc499823374"/>
      <w:bookmarkStart w:id="12030" w:name="_Toc499823534"/>
      <w:bookmarkStart w:id="12031" w:name="_Toc499823694"/>
      <w:bookmarkStart w:id="12032" w:name="_Toc499823854"/>
      <w:bookmarkStart w:id="12033" w:name="_Toc499824014"/>
      <w:bookmarkStart w:id="12034" w:name="_Toc499824174"/>
      <w:bookmarkStart w:id="12035" w:name="_Toc499824334"/>
      <w:bookmarkStart w:id="12036" w:name="_Toc499824494"/>
      <w:bookmarkStart w:id="12037" w:name="_Toc499824654"/>
      <w:bookmarkStart w:id="12038" w:name="_Toc499824814"/>
      <w:bookmarkStart w:id="12039" w:name="_Toc499824974"/>
      <w:bookmarkStart w:id="12040" w:name="_Toc499825134"/>
      <w:bookmarkStart w:id="12041" w:name="_Toc499825392"/>
      <w:bookmarkStart w:id="12042" w:name="_Toc499825552"/>
      <w:bookmarkStart w:id="12043" w:name="_Toc499825810"/>
      <w:bookmarkStart w:id="12044" w:name="_Toc499825970"/>
      <w:bookmarkStart w:id="12045" w:name="_Toc499826130"/>
      <w:bookmarkStart w:id="12046" w:name="_Toc499826388"/>
      <w:bookmarkStart w:id="12047" w:name="_Toc499826548"/>
      <w:bookmarkStart w:id="12048" w:name="_Toc499827590"/>
      <w:bookmarkStart w:id="12049" w:name="_Toc499827946"/>
      <w:bookmarkStart w:id="12050" w:name="_Toc499828106"/>
      <w:bookmarkStart w:id="12051" w:name="_Toc499828462"/>
      <w:bookmarkStart w:id="12052" w:name="_Toc499828622"/>
      <w:bookmarkStart w:id="12053" w:name="_Toc499828782"/>
      <w:bookmarkStart w:id="12054" w:name="_Toc499828942"/>
      <w:bookmarkStart w:id="12055" w:name="_Toc499829102"/>
      <w:bookmarkStart w:id="12056" w:name="_Toc499829262"/>
      <w:bookmarkStart w:id="12057" w:name="_Toc499829422"/>
      <w:bookmarkStart w:id="12058" w:name="_Toc499829582"/>
      <w:bookmarkStart w:id="12059" w:name="_Toc499829742"/>
      <w:bookmarkStart w:id="12060" w:name="_Toc499829902"/>
      <w:bookmarkStart w:id="12061" w:name="_Toc499830062"/>
      <w:bookmarkStart w:id="12062" w:name="_Toc499830222"/>
      <w:bookmarkStart w:id="12063" w:name="_Toc499830382"/>
      <w:bookmarkStart w:id="12064" w:name="_Toc499830542"/>
      <w:bookmarkStart w:id="12065" w:name="_Toc499830702"/>
      <w:bookmarkStart w:id="12066" w:name="_Toc499830862"/>
      <w:bookmarkStart w:id="12067" w:name="_Toc499831022"/>
      <w:bookmarkStart w:id="12068" w:name="_Toc499831182"/>
      <w:bookmarkStart w:id="12069" w:name="_Toc499831342"/>
      <w:bookmarkStart w:id="12070" w:name="_Toc499831502"/>
      <w:bookmarkStart w:id="12071" w:name="_Toc499831662"/>
      <w:bookmarkStart w:id="12072" w:name="_Toc499831822"/>
      <w:bookmarkStart w:id="12073" w:name="_Toc499831982"/>
      <w:bookmarkStart w:id="12074" w:name="_Toc499832142"/>
      <w:bookmarkStart w:id="12075" w:name="_Toc499832302"/>
      <w:bookmarkStart w:id="12076" w:name="_Toc499832462"/>
      <w:bookmarkStart w:id="12077" w:name="_Toc499832622"/>
      <w:bookmarkStart w:id="12078" w:name="_Toc499832782"/>
      <w:bookmarkStart w:id="12079" w:name="_Toc499832942"/>
      <w:bookmarkStart w:id="12080" w:name="_Toc499833102"/>
      <w:bookmarkStart w:id="12081" w:name="_Toc499833262"/>
      <w:bookmarkStart w:id="12082" w:name="_Toc499833422"/>
      <w:bookmarkStart w:id="12083" w:name="_Toc499833582"/>
      <w:bookmarkStart w:id="12084" w:name="_Toc499833742"/>
      <w:bookmarkStart w:id="12085" w:name="_Toc499833902"/>
      <w:bookmarkStart w:id="12086" w:name="_Toc499834062"/>
      <w:bookmarkStart w:id="12087" w:name="_Toc499834222"/>
      <w:bookmarkStart w:id="12088" w:name="_Toc499834382"/>
      <w:bookmarkStart w:id="12089" w:name="_Toc499834542"/>
      <w:bookmarkStart w:id="12090" w:name="_Toc499834702"/>
      <w:bookmarkStart w:id="12091" w:name="_Toc499834862"/>
      <w:bookmarkStart w:id="12092" w:name="_Toc499835022"/>
      <w:bookmarkStart w:id="12093" w:name="_Toc499835182"/>
      <w:bookmarkStart w:id="12094" w:name="_Toc499835342"/>
      <w:bookmarkStart w:id="12095" w:name="_Toc499835502"/>
      <w:bookmarkStart w:id="12096" w:name="_Toc499835662"/>
      <w:bookmarkStart w:id="12097" w:name="_Toc499835822"/>
      <w:bookmarkStart w:id="12098" w:name="_Toc499835982"/>
      <w:bookmarkStart w:id="12099" w:name="_Toc499836142"/>
      <w:bookmarkStart w:id="12100" w:name="_Toc499836302"/>
      <w:bookmarkStart w:id="12101" w:name="_Toc499836463"/>
      <w:bookmarkStart w:id="12102" w:name="_Toc499836624"/>
      <w:bookmarkStart w:id="12103" w:name="_Toc499836785"/>
      <w:bookmarkStart w:id="12104" w:name="_Toc499836946"/>
      <w:bookmarkStart w:id="12105" w:name="_Toc499837107"/>
      <w:bookmarkStart w:id="12106" w:name="_Toc499837268"/>
      <w:bookmarkStart w:id="12107" w:name="_Toc499822521"/>
      <w:bookmarkStart w:id="12108" w:name="_Toc499822826"/>
      <w:bookmarkStart w:id="12109" w:name="_Toc499823182"/>
      <w:bookmarkStart w:id="12110" w:name="_Toc499837429"/>
      <w:bookmarkStart w:id="12111" w:name="_Toc499837590"/>
      <w:bookmarkStart w:id="12112" w:name="_Toc499837751"/>
      <w:bookmarkStart w:id="12113" w:name="_Toc499837912"/>
      <w:bookmarkStart w:id="12114" w:name="_Toc499838073"/>
      <w:bookmarkStart w:id="12115" w:name="_Toc499838234"/>
      <w:bookmarkStart w:id="12116" w:name="_Toc499838395"/>
      <w:bookmarkStart w:id="12117" w:name="_Toc499838556"/>
      <w:bookmarkStart w:id="12118" w:name="_Toc499838717"/>
      <w:bookmarkStart w:id="12119" w:name="_Toc499838878"/>
      <w:bookmarkStart w:id="12120" w:name="_Toc499839039"/>
      <w:bookmarkStart w:id="12121" w:name="_Toc499839200"/>
      <w:bookmarkStart w:id="12122" w:name="_Toc499839361"/>
      <w:bookmarkStart w:id="12123" w:name="_Toc499839621"/>
      <w:bookmarkStart w:id="12124" w:name="_Toc499823484"/>
      <w:bookmarkStart w:id="12125" w:name="_Toc499823792"/>
      <w:bookmarkStart w:id="12126" w:name="_Toc499839782"/>
      <w:bookmarkStart w:id="12127" w:name="_Toc499824097"/>
      <w:bookmarkStart w:id="12128" w:name="_Toc499824344"/>
      <w:bookmarkStart w:id="12129" w:name="_Toc499824943"/>
      <w:bookmarkStart w:id="12130" w:name="_Toc499839943"/>
      <w:bookmarkStart w:id="12131" w:name="_Toc499840104"/>
      <w:bookmarkStart w:id="12132" w:name="_Toc499825245"/>
      <w:bookmarkStart w:id="12133" w:name="_Toc499840265"/>
      <w:bookmarkStart w:id="12134" w:name="_Toc499825488"/>
      <w:bookmarkStart w:id="12135" w:name="_Toc499840426"/>
      <w:bookmarkStart w:id="12136" w:name="_Toc499840587"/>
      <w:bookmarkStart w:id="12137" w:name="_Toc499840748"/>
      <w:bookmarkStart w:id="12138" w:name="_Toc499840909"/>
      <w:bookmarkStart w:id="12139" w:name="_Toc499825731"/>
      <w:bookmarkStart w:id="12140" w:name="_Toc499825978"/>
      <w:bookmarkStart w:id="12141" w:name="_Toc499826276"/>
      <w:bookmarkStart w:id="12142" w:name="_Toc499826515"/>
      <w:bookmarkStart w:id="12143" w:name="_Toc499826755"/>
      <w:bookmarkStart w:id="12144" w:name="_Toc499841070"/>
      <w:bookmarkStart w:id="12145" w:name="_Toc499826936"/>
      <w:bookmarkStart w:id="12146" w:name="_Toc499825220"/>
      <w:bookmarkStart w:id="12147" w:name="_Toc499827117"/>
      <w:bookmarkStart w:id="12148" w:name="_Toc499825670"/>
      <w:bookmarkStart w:id="12149" w:name="_Toc499826143"/>
      <w:bookmarkStart w:id="12150" w:name="_Toc499826660"/>
      <w:bookmarkStart w:id="12151" w:name="_Toc499827296"/>
      <w:bookmarkStart w:id="12152" w:name="_Toc499827476"/>
      <w:bookmarkStart w:id="12153" w:name="_Toc499826935"/>
      <w:bookmarkStart w:id="12154" w:name="_Toc499827274"/>
      <w:bookmarkStart w:id="12155" w:name="_Toc499827764"/>
      <w:bookmarkStart w:id="12156" w:name="_Toc499827948"/>
      <w:bookmarkStart w:id="12157" w:name="_Toc499828248"/>
      <w:bookmarkStart w:id="12158" w:name="_Toc499828424"/>
      <w:bookmarkStart w:id="12159" w:name="_Toc499828727"/>
      <w:bookmarkStart w:id="12160" w:name="_Toc499829032"/>
      <w:bookmarkStart w:id="12161" w:name="_Toc499828021"/>
      <w:bookmarkStart w:id="12162" w:name="_Toc499826395"/>
      <w:bookmarkStart w:id="12163" w:name="_Toc499827103"/>
      <w:bookmarkStart w:id="12164" w:name="_Toc499827592"/>
      <w:bookmarkStart w:id="12165" w:name="_Toc499826846"/>
      <w:bookmarkStart w:id="12166" w:name="_Toc499828414"/>
      <w:bookmarkStart w:id="12167" w:name="_Toc499829241"/>
      <w:bookmarkStart w:id="12168" w:name="_Toc499827934"/>
      <w:bookmarkStart w:id="12169" w:name="_Toc499828883"/>
      <w:bookmarkStart w:id="12170" w:name="_Toc499829572"/>
      <w:bookmarkStart w:id="12171" w:name="_Toc499829871"/>
      <w:bookmarkStart w:id="12172" w:name="_Toc499828363"/>
      <w:bookmarkStart w:id="12173" w:name="_Toc499829567"/>
      <w:bookmarkStart w:id="12174" w:name="_Toc499830303"/>
      <w:bookmarkStart w:id="12175" w:name="_Toc499830550"/>
      <w:bookmarkStart w:id="12176" w:name="_Toc499830806"/>
      <w:bookmarkStart w:id="12177" w:name="_Toc499831111"/>
      <w:bookmarkStart w:id="12178" w:name="_Toc499831587"/>
      <w:bookmarkStart w:id="12179" w:name="_Toc499832063"/>
      <w:bookmarkStart w:id="12180" w:name="_Toc499832932"/>
      <w:bookmarkStart w:id="12181" w:name="_Toc499833371"/>
      <w:bookmarkStart w:id="12182" w:name="_Toc499833682"/>
      <w:bookmarkStart w:id="12183" w:name="_Toc499833993"/>
      <w:bookmarkStart w:id="12184" w:name="_Toc499834325"/>
      <w:bookmarkStart w:id="12185" w:name="_Toc499834659"/>
      <w:bookmarkStart w:id="12186" w:name="_Toc499834998"/>
      <w:bookmarkStart w:id="12187" w:name="_Toc499834152"/>
      <w:bookmarkStart w:id="12188" w:name="_Toc499835330"/>
      <w:bookmarkStart w:id="12189" w:name="_Toc499835666"/>
      <w:bookmarkStart w:id="12190" w:name="_Toc499834830"/>
      <w:bookmarkStart w:id="12191" w:name="_Toc499835515"/>
      <w:bookmarkStart w:id="12192" w:name="_Toc499837041"/>
      <w:bookmarkStart w:id="12193" w:name="_Toc499837374"/>
      <w:bookmarkStart w:id="12194" w:name="_Toc499837710"/>
      <w:bookmarkStart w:id="12195" w:name="_Toc499838051"/>
      <w:bookmarkStart w:id="12196" w:name="_Toc499842692"/>
      <w:bookmarkStart w:id="12197" w:name="_Toc49984335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bookmarkEnd w:id="11990"/>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p>
    <w:p w14:paraId="796E4899" w14:textId="0F2411D8" w:rsidR="00336773" w:rsidRPr="0087411E" w:rsidRDefault="002E3CA7">
      <w:pPr>
        <w:pStyle w:val="Overskrift2"/>
        <w:jc w:val="both"/>
        <w:rPr>
          <w:ins w:id="12198" w:author="Oscar Herman Kise" w:date="2017-11-24T14:46:00Z"/>
          <w:lang w:val="en-US"/>
        </w:rPr>
        <w:pPrChange w:id="12199" w:author="Oscar Herman Kise" w:date="2017-11-28T18:22:00Z">
          <w:pPr>
            <w:pStyle w:val="Brdtekst"/>
          </w:pPr>
        </w:pPrChange>
      </w:pPr>
      <w:bookmarkStart w:id="12200" w:name="_Toc499394308"/>
      <w:bookmarkStart w:id="12201" w:name="_Toc499485467"/>
      <w:bookmarkStart w:id="12202" w:name="_Toc499485877"/>
      <w:bookmarkStart w:id="12203" w:name="_Toc499485967"/>
      <w:bookmarkStart w:id="12204" w:name="_Toc499500676"/>
      <w:bookmarkStart w:id="12205" w:name="_Toc499567473"/>
      <w:bookmarkStart w:id="12206" w:name="_Toc499568138"/>
      <w:bookmarkStart w:id="12207" w:name="_Toc499584512"/>
      <w:bookmarkStart w:id="12208" w:name="_Toc499584846"/>
      <w:bookmarkStart w:id="12209" w:name="_Toc499631439"/>
      <w:bookmarkStart w:id="12210" w:name="_Toc499646503"/>
      <w:bookmarkStart w:id="12211" w:name="_Toc499654716"/>
      <w:bookmarkStart w:id="12212" w:name="_Toc499722793"/>
      <w:bookmarkStart w:id="12213" w:name="_Toc499733268"/>
      <w:bookmarkStart w:id="12214" w:name="_Toc499737777"/>
      <w:bookmarkStart w:id="12215" w:name="_Toc499750693"/>
      <w:bookmarkStart w:id="12216" w:name="_Toc499754047"/>
      <w:bookmarkStart w:id="12217" w:name="_Toc499757834"/>
      <w:bookmarkStart w:id="12218" w:name="_Toc499757451"/>
      <w:bookmarkStart w:id="12219" w:name="_Toc499806121"/>
      <w:bookmarkStart w:id="12220" w:name="_Toc499829033"/>
      <w:bookmarkStart w:id="12221" w:name="_Toc499829571"/>
      <w:bookmarkStart w:id="12222" w:name="_Toc499835667"/>
      <w:bookmarkStart w:id="12223" w:name="_Toc499843358"/>
      <w:ins w:id="12224" w:author="Oscar Herman Kise" w:date="2017-11-24T14:46:00Z">
        <w:r w:rsidRPr="0087411E">
          <w:rPr>
            <w:lang w:val="en-US"/>
          </w:rPr>
          <w:t>Project plan</w:t>
        </w:r>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ins>
    </w:p>
    <w:p w14:paraId="5AEA6A67" w14:textId="10219E41" w:rsidR="002A06A3" w:rsidRPr="00B7686C" w:rsidRDefault="0019045D">
      <w:pPr>
        <w:pStyle w:val="Brdtekst"/>
        <w:jc w:val="both"/>
        <w:rPr>
          <w:ins w:id="12225" w:author="Oscar Herman Kise" w:date="2017-11-24T15:29:00Z"/>
          <w:lang w:val="en-US"/>
        </w:rPr>
        <w:pPrChange w:id="12226" w:author="Oscar Herman Kise" w:date="2017-11-28T18:22:00Z">
          <w:pPr>
            <w:pStyle w:val="Brdtekst"/>
          </w:pPr>
        </w:pPrChange>
      </w:pPr>
      <w:bookmarkStart w:id="12227" w:name="_Toc498948271"/>
      <w:bookmarkStart w:id="12228" w:name="_Toc498963142"/>
      <w:bookmarkStart w:id="12229" w:name="_Toc499034264"/>
      <w:bookmarkStart w:id="12230" w:name="_Toc499047101"/>
      <w:bookmarkStart w:id="12231" w:name="_Toc499129470"/>
      <w:bookmarkStart w:id="12232" w:name="_Toc499197474"/>
      <w:bookmarkStart w:id="12233" w:name="_Toc499231064"/>
      <w:ins w:id="12234" w:author="Oscar Herman Kise" w:date="2017-11-24T14:46:00Z">
        <w:r w:rsidRPr="00B7686C">
          <w:rPr>
            <w:lang w:val="en-US"/>
          </w:rPr>
          <w:t xml:space="preserve">The initial plan for the project </w:t>
        </w:r>
      </w:ins>
      <w:ins w:id="12235" w:author="Oscar Herman Kise" w:date="2017-11-24T16:46:00Z">
        <w:r w:rsidR="00B51E40" w:rsidRPr="00B7686C">
          <w:rPr>
            <w:lang w:val="en-US"/>
          </w:rPr>
          <w:t>is</w:t>
        </w:r>
      </w:ins>
      <w:ins w:id="12236" w:author="Oscar Herman Kise" w:date="2017-11-24T14:46:00Z">
        <w:r w:rsidRPr="00B7686C">
          <w:rPr>
            <w:lang w:val="en-US"/>
          </w:rPr>
          <w:t xml:space="preserve"> to drive a car</w:t>
        </w:r>
      </w:ins>
      <w:ins w:id="12237" w:author="Oscar Herman Kise" w:date="2017-11-24T14:50:00Z">
        <w:r w:rsidR="00A26153" w:rsidRPr="00B7686C">
          <w:rPr>
            <w:lang w:val="en-US"/>
          </w:rPr>
          <w:t>,</w:t>
        </w:r>
      </w:ins>
      <w:ins w:id="12238" w:author="Oscar Herman Kise" w:date="2017-11-24T14:46:00Z">
        <w:r w:rsidRPr="00B7686C">
          <w:rPr>
            <w:lang w:val="en-US"/>
          </w:rPr>
          <w:t xml:space="preserve"> both </w:t>
        </w:r>
      </w:ins>
      <w:ins w:id="12239" w:author="Oscar Herman Kise" w:date="2017-11-24T14:49:00Z">
        <w:r w:rsidR="001C7A12" w:rsidRPr="00B7686C">
          <w:rPr>
            <w:lang w:val="en-US"/>
          </w:rPr>
          <w:t xml:space="preserve">manually and </w:t>
        </w:r>
        <w:r w:rsidR="002B4D23" w:rsidRPr="00B7686C">
          <w:rPr>
            <w:lang w:val="en-US"/>
          </w:rPr>
          <w:t>autonomously</w:t>
        </w:r>
      </w:ins>
      <w:ins w:id="12240" w:author="Oscar Herman Kise" w:date="2017-11-24T14:50:00Z">
        <w:r w:rsidR="00A26153" w:rsidRPr="00B7686C">
          <w:rPr>
            <w:lang w:val="en-US"/>
          </w:rPr>
          <w:t>,</w:t>
        </w:r>
        <w:r w:rsidR="002B4D23" w:rsidRPr="00B7686C">
          <w:rPr>
            <w:lang w:val="en-US"/>
          </w:rPr>
          <w:t xml:space="preserve"> through </w:t>
        </w:r>
      </w:ins>
      <w:ins w:id="12241" w:author="Oscar Herman Kise" w:date="2017-11-24T15:15:00Z">
        <w:r w:rsidR="00332DCC" w:rsidRPr="00B7686C">
          <w:rPr>
            <w:lang w:val="en-US"/>
          </w:rPr>
          <w:t>a predefined</w:t>
        </w:r>
        <w:r w:rsidR="00E557E0" w:rsidRPr="00B7686C">
          <w:rPr>
            <w:lang w:val="en-US"/>
          </w:rPr>
          <w:t xml:space="preserve"> number</w:t>
        </w:r>
      </w:ins>
      <w:ins w:id="12242" w:author="Oscar Herman Kise" w:date="2017-11-24T14:50:00Z">
        <w:r w:rsidR="00A26153" w:rsidRPr="00B7686C">
          <w:rPr>
            <w:lang w:val="en-US"/>
          </w:rPr>
          <w:t xml:space="preserve"> of portals of </w:t>
        </w:r>
      </w:ins>
      <w:ins w:id="12243" w:author="Oscar Herman Kise" w:date="2017-11-24T14:53:00Z">
        <w:r w:rsidR="00396906" w:rsidRPr="00B7686C">
          <w:rPr>
            <w:lang w:val="en-US"/>
          </w:rPr>
          <w:t>assorted</w:t>
        </w:r>
      </w:ins>
      <w:ins w:id="12244" w:author="Oscar Herman Kise" w:date="2017-11-24T14:50:00Z">
        <w:r w:rsidR="00A26153" w:rsidRPr="00B7686C">
          <w:rPr>
            <w:lang w:val="en-US"/>
          </w:rPr>
          <w:t xml:space="preserve"> colors</w:t>
        </w:r>
      </w:ins>
      <w:ins w:id="12245" w:author="Oscar Herman Kise" w:date="2017-11-24T15:04:00Z">
        <w:r w:rsidR="00773E40" w:rsidRPr="00B7686C">
          <w:rPr>
            <w:lang w:val="en-US"/>
          </w:rPr>
          <w:t>, and lastly</w:t>
        </w:r>
        <w:r w:rsidR="00B02F6B" w:rsidRPr="00B7686C">
          <w:rPr>
            <w:lang w:val="en-US"/>
          </w:rPr>
          <w:t xml:space="preserve"> to pick up an object of a specific </w:t>
        </w:r>
      </w:ins>
      <w:ins w:id="12246" w:author="Oscar Herman Kise" w:date="2017-11-24T15:05:00Z">
        <w:r w:rsidR="00B02F6B" w:rsidRPr="00B7686C">
          <w:rPr>
            <w:lang w:val="en-US"/>
          </w:rPr>
          <w:t>shape and color</w:t>
        </w:r>
      </w:ins>
      <w:ins w:id="12247" w:author="Oscar Herman Kise" w:date="2017-11-24T14:50:00Z">
        <w:r w:rsidR="00A26153" w:rsidRPr="00B7686C">
          <w:rPr>
            <w:lang w:val="en-US"/>
          </w:rPr>
          <w:t>.</w:t>
        </w:r>
      </w:ins>
      <w:ins w:id="12248" w:author="Oscar Herman Kise" w:date="2017-11-24T14:49:00Z">
        <w:r w:rsidR="002B4D23" w:rsidRPr="00B7686C">
          <w:rPr>
            <w:lang w:val="en-US"/>
          </w:rPr>
          <w:t xml:space="preserve"> </w:t>
        </w:r>
      </w:ins>
      <w:ins w:id="12249" w:author="Oscar Herman Kise" w:date="2017-11-24T15:39:00Z">
        <w:r w:rsidR="00805CE9" w:rsidRPr="00B7686C">
          <w:rPr>
            <w:lang w:val="en-US"/>
          </w:rPr>
          <w:t xml:space="preserve">The </w:t>
        </w:r>
      </w:ins>
      <w:ins w:id="12250" w:author="Oscar Herman Kise" w:date="2017-11-24T15:41:00Z">
        <w:r w:rsidR="006E2F95" w:rsidRPr="00B7686C">
          <w:rPr>
            <w:lang w:val="en-US"/>
          </w:rPr>
          <w:t>setup</w:t>
        </w:r>
      </w:ins>
      <w:ins w:id="12251" w:author="Oscar Herman Kise" w:date="2017-11-24T15:39:00Z">
        <w:r w:rsidR="00805CE9" w:rsidRPr="00B7686C">
          <w:rPr>
            <w:lang w:val="en-US"/>
          </w:rPr>
          <w:t xml:space="preserve"> for the </w:t>
        </w:r>
        <w:r w:rsidR="001850FC" w:rsidRPr="00B7686C">
          <w:rPr>
            <w:lang w:val="en-US"/>
          </w:rPr>
          <w:t>car</w:t>
        </w:r>
      </w:ins>
      <w:ins w:id="12252" w:author="Oscar Herman Kise" w:date="2017-11-24T15:40:00Z">
        <w:r w:rsidR="008A6C41" w:rsidRPr="00B7686C">
          <w:rPr>
            <w:lang w:val="en-US"/>
          </w:rPr>
          <w:t>s objective is set in a</w:t>
        </w:r>
      </w:ins>
      <w:ins w:id="12253" w:author="Oscar Herman Kise" w:date="2017-11-24T15:41:00Z">
        <w:r w:rsidR="006E2F95" w:rsidRPr="00B7686C">
          <w:rPr>
            <w:lang w:val="en-US"/>
          </w:rPr>
          <w:t>n</w:t>
        </w:r>
      </w:ins>
      <w:ins w:id="12254" w:author="Oscar Herman Kise" w:date="2017-11-24T15:40:00Z">
        <w:r w:rsidR="008A6C41" w:rsidRPr="00B7686C">
          <w:rPr>
            <w:lang w:val="en-US"/>
          </w:rPr>
          <w:t xml:space="preserve"> e</w:t>
        </w:r>
      </w:ins>
      <w:ins w:id="12255" w:author="Oscar Herman Kise" w:date="2017-11-24T15:41:00Z">
        <w:r w:rsidR="008A6C41" w:rsidRPr="00B7686C">
          <w:rPr>
            <w:lang w:val="en-US"/>
          </w:rPr>
          <w:t>xternal</w:t>
        </w:r>
      </w:ins>
      <w:ins w:id="12256" w:author="Oscar Herman Kise" w:date="2017-11-24T15:40:00Z">
        <w:r w:rsidR="008A6C41" w:rsidRPr="00B7686C">
          <w:rPr>
            <w:lang w:val="en-US"/>
          </w:rPr>
          <w:t xml:space="preserve"> GUI</w:t>
        </w:r>
      </w:ins>
      <w:ins w:id="12257" w:author="Oscar Herman Kise" w:date="2017-11-24T15:41:00Z">
        <w:r w:rsidR="006E2F95" w:rsidRPr="00B7686C">
          <w:rPr>
            <w:lang w:val="en-US"/>
          </w:rPr>
          <w:t>.</w:t>
        </w:r>
      </w:ins>
      <w:ins w:id="12258" w:author="Oscar Herman Kise" w:date="2017-11-24T14:56:00Z">
        <w:r w:rsidR="00A72D88" w:rsidRPr="00B7686C">
          <w:rPr>
            <w:lang w:val="en-US"/>
          </w:rPr>
          <w:t xml:space="preserve"> </w:t>
        </w:r>
        <w:r w:rsidR="0018639F" w:rsidRPr="00B7686C">
          <w:rPr>
            <w:lang w:val="en-US"/>
          </w:rPr>
          <w:t xml:space="preserve">The car is maneuvering through these portals </w:t>
        </w:r>
      </w:ins>
      <w:ins w:id="12259" w:author="Oscar Herman Kise" w:date="2017-11-24T14:57:00Z">
        <w:r w:rsidR="000009E3" w:rsidRPr="00B7686C">
          <w:rPr>
            <w:lang w:val="en-US"/>
          </w:rPr>
          <w:t>with</w:t>
        </w:r>
      </w:ins>
      <w:ins w:id="12260" w:author="Oscar Herman Kise" w:date="2017-11-24T14:56:00Z">
        <w:r w:rsidR="0018639F" w:rsidRPr="00B7686C">
          <w:rPr>
            <w:lang w:val="en-US"/>
          </w:rPr>
          <w:t xml:space="preserve"> image processing</w:t>
        </w:r>
      </w:ins>
      <w:ins w:id="12261" w:author="Oscar Herman Kise" w:date="2017-11-24T14:57:00Z">
        <w:r w:rsidR="00223D94" w:rsidRPr="00B7686C">
          <w:rPr>
            <w:lang w:val="en-US"/>
          </w:rPr>
          <w:t>, by live video stream from a web camera in front of the car.</w:t>
        </w:r>
      </w:ins>
      <w:ins w:id="12262" w:author="Oscar Herman Kise" w:date="2017-11-24T14:50:00Z">
        <w:r w:rsidR="00A26153" w:rsidRPr="00B7686C">
          <w:rPr>
            <w:lang w:val="en-US"/>
          </w:rPr>
          <w:t xml:space="preserve"> </w:t>
        </w:r>
      </w:ins>
      <w:ins w:id="12263" w:author="Oscar Herman Kise" w:date="2017-11-24T14:54:00Z">
        <w:r w:rsidR="00B34DEF" w:rsidRPr="00B7686C">
          <w:rPr>
            <w:lang w:val="en-US"/>
          </w:rPr>
          <w:t xml:space="preserve">Each portal </w:t>
        </w:r>
        <w:r w:rsidR="00717850" w:rsidRPr="00B7686C">
          <w:rPr>
            <w:lang w:val="en-US"/>
          </w:rPr>
          <w:t xml:space="preserve">is </w:t>
        </w:r>
      </w:ins>
      <w:ins w:id="12264" w:author="Oscar Herman Kise" w:date="2017-11-24T15:03:00Z">
        <w:r w:rsidR="00F775A3" w:rsidRPr="00B7686C">
          <w:rPr>
            <w:lang w:val="en-US"/>
          </w:rPr>
          <w:t>equipped</w:t>
        </w:r>
      </w:ins>
      <w:ins w:id="12265" w:author="Oscar Herman Kise" w:date="2017-11-24T14:54:00Z">
        <w:r w:rsidR="00717850" w:rsidRPr="00B7686C">
          <w:rPr>
            <w:lang w:val="en-US"/>
          </w:rPr>
          <w:t xml:space="preserve"> with its own unique RFID tag, to be scanned by </w:t>
        </w:r>
      </w:ins>
      <w:ins w:id="12266" w:author="Oscar Herman Kise" w:date="2017-11-24T14:55:00Z">
        <w:r w:rsidR="00E548ED" w:rsidRPr="00B7686C">
          <w:rPr>
            <w:lang w:val="en-US"/>
          </w:rPr>
          <w:t xml:space="preserve">a RFID reader </w:t>
        </w:r>
        <w:r w:rsidR="00A72D88" w:rsidRPr="00B7686C">
          <w:rPr>
            <w:lang w:val="en-US"/>
          </w:rPr>
          <w:t>attached</w:t>
        </w:r>
        <w:r w:rsidR="00E548ED" w:rsidRPr="00B7686C">
          <w:rPr>
            <w:lang w:val="en-US"/>
          </w:rPr>
          <w:t xml:space="preserve"> to the car. </w:t>
        </w:r>
      </w:ins>
      <w:ins w:id="12267" w:author="Oscar Herman Kise" w:date="2017-11-24T15:04:00Z">
        <w:r w:rsidR="00E93517" w:rsidRPr="00B7686C">
          <w:rPr>
            <w:lang w:val="en-US"/>
          </w:rPr>
          <w:t xml:space="preserve">This </w:t>
        </w:r>
      </w:ins>
      <w:ins w:id="12268" w:author="Oscar Herman Kise" w:date="2017-11-28T18:16:00Z">
        <w:r w:rsidR="00820C7E" w:rsidRPr="00B7686C">
          <w:rPr>
            <w:lang w:val="en-US"/>
          </w:rPr>
          <w:t>allows</w:t>
        </w:r>
      </w:ins>
      <w:ins w:id="12269" w:author="Oscar Herman Kise" w:date="2017-11-24T15:04:00Z">
        <w:r w:rsidR="00E93517" w:rsidRPr="00B7686C">
          <w:rPr>
            <w:lang w:val="en-US"/>
          </w:rPr>
          <w:t xml:space="preserve"> to keep track of which portal the car has driven through</w:t>
        </w:r>
      </w:ins>
      <w:ins w:id="12270" w:author="Oscar Herman Kise" w:date="2017-11-24T15:12:00Z">
        <w:r w:rsidR="00BE3469" w:rsidRPr="00B7686C">
          <w:rPr>
            <w:lang w:val="en-US"/>
          </w:rPr>
          <w:t>,</w:t>
        </w:r>
      </w:ins>
      <w:ins w:id="12271" w:author="Oscar Herman Kise" w:date="2017-11-24T15:04:00Z">
        <w:r w:rsidR="00773E40" w:rsidRPr="00B7686C">
          <w:rPr>
            <w:lang w:val="en-US"/>
          </w:rPr>
          <w:t xml:space="preserve"> an</w:t>
        </w:r>
      </w:ins>
      <w:ins w:id="12272" w:author="Oscar Herman Kise" w:date="2017-11-24T15:12:00Z">
        <w:r w:rsidR="007E445B" w:rsidRPr="00B7686C">
          <w:rPr>
            <w:lang w:val="en-US"/>
          </w:rPr>
          <w:t>d keep track of</w:t>
        </w:r>
        <w:r w:rsidR="00C04A38" w:rsidRPr="00B7686C">
          <w:rPr>
            <w:lang w:val="en-US"/>
          </w:rPr>
          <w:t xml:space="preserve"> the </w:t>
        </w:r>
      </w:ins>
      <w:ins w:id="12273" w:author="Oscar Herman Kise" w:date="2017-11-24T15:14:00Z">
        <w:r w:rsidR="00C04A38" w:rsidRPr="00B7686C">
          <w:rPr>
            <w:lang w:val="en-US"/>
          </w:rPr>
          <w:t xml:space="preserve">number </w:t>
        </w:r>
      </w:ins>
      <w:ins w:id="12274" w:author="Oscar Herman Kise" w:date="2017-11-24T15:12:00Z">
        <w:r w:rsidR="00C04A38" w:rsidRPr="00B7686C">
          <w:rPr>
            <w:lang w:val="en-US"/>
          </w:rPr>
          <w:t xml:space="preserve">of portals </w:t>
        </w:r>
      </w:ins>
      <w:ins w:id="12275" w:author="Oscar Herman Kise" w:date="2017-11-24T15:13:00Z">
        <w:r w:rsidR="00C04A38" w:rsidRPr="00B7686C">
          <w:rPr>
            <w:lang w:val="en-US"/>
          </w:rPr>
          <w:t>completed</w:t>
        </w:r>
      </w:ins>
      <w:ins w:id="12276" w:author="Oscar Herman Kise" w:date="2017-11-24T15:12:00Z">
        <w:r w:rsidR="007E445B" w:rsidRPr="00B7686C">
          <w:rPr>
            <w:lang w:val="en-US"/>
          </w:rPr>
          <w:t>.</w:t>
        </w:r>
      </w:ins>
    </w:p>
    <w:p w14:paraId="3812D9B9" w14:textId="18BB33CC" w:rsidR="00366356" w:rsidRPr="00B7686C" w:rsidRDefault="003C452E">
      <w:pPr>
        <w:pStyle w:val="Brdtekst"/>
        <w:jc w:val="both"/>
        <w:rPr>
          <w:ins w:id="12277" w:author="Oscar Herman Kise" w:date="2017-11-24T15:13:00Z"/>
          <w:lang w:val="en-US"/>
        </w:rPr>
        <w:pPrChange w:id="12278" w:author="Oscar Herman Kise" w:date="2017-11-28T18:22:00Z">
          <w:pPr>
            <w:pStyle w:val="Brdtekst"/>
          </w:pPr>
        </w:pPrChange>
      </w:pPr>
      <w:ins w:id="12279" w:author="Oscar Herman Kise" w:date="2017-11-24T15:18:00Z">
        <w:r w:rsidRPr="00B7686C">
          <w:rPr>
            <w:lang w:val="en-US"/>
          </w:rPr>
          <w:t>A</w:t>
        </w:r>
        <w:r w:rsidR="00985A8D" w:rsidRPr="00B7686C">
          <w:rPr>
            <w:lang w:val="en-US"/>
          </w:rPr>
          <w:t xml:space="preserve"> speaker will play a </w:t>
        </w:r>
      </w:ins>
      <w:ins w:id="12280" w:author="Oscar Herman Kise" w:date="2017-11-24T15:22:00Z">
        <w:r w:rsidR="004B36D9" w:rsidRPr="00B7686C">
          <w:rPr>
            <w:lang w:val="en-US"/>
          </w:rPr>
          <w:t>sound</w:t>
        </w:r>
      </w:ins>
      <w:ins w:id="12281" w:author="Oscar Herman Kise" w:date="2017-11-24T15:18:00Z">
        <w:r w:rsidR="00985A8D" w:rsidRPr="00B7686C">
          <w:rPr>
            <w:lang w:val="en-US"/>
          </w:rPr>
          <w:t xml:space="preserve"> when a portal </w:t>
        </w:r>
      </w:ins>
      <w:ins w:id="12282" w:author="Oscar Herman Kise" w:date="2017-11-24T15:21:00Z">
        <w:r w:rsidR="004B3C85" w:rsidRPr="00B7686C">
          <w:rPr>
            <w:lang w:val="en-US"/>
          </w:rPr>
          <w:t>ha</w:t>
        </w:r>
        <w:r w:rsidR="00727BB1" w:rsidRPr="00B7686C">
          <w:rPr>
            <w:lang w:val="en-US"/>
          </w:rPr>
          <w:t xml:space="preserve">s been passed, </w:t>
        </w:r>
      </w:ins>
      <w:ins w:id="12283" w:author="Oscar Herman Kise" w:date="2017-11-24T15:22:00Z">
        <w:r w:rsidR="004B36D9" w:rsidRPr="00B7686C">
          <w:rPr>
            <w:lang w:val="en-US"/>
          </w:rPr>
          <w:t xml:space="preserve">to indicate if it </w:t>
        </w:r>
      </w:ins>
      <w:ins w:id="12284" w:author="Oscar Herman Kise" w:date="2017-11-28T18:17:00Z">
        <w:r w:rsidR="00820C7E" w:rsidRPr="00B7686C">
          <w:rPr>
            <w:lang w:val="en-US"/>
          </w:rPr>
          <w:t>was</w:t>
        </w:r>
      </w:ins>
      <w:ins w:id="12285" w:author="Oscar Herman Kise" w:date="2017-11-24T15:22:00Z">
        <w:r w:rsidR="004B36D9" w:rsidRPr="00B7686C">
          <w:rPr>
            <w:lang w:val="en-US"/>
          </w:rPr>
          <w:t xml:space="preserve"> correct or incorrect. </w:t>
        </w:r>
        <w:r w:rsidR="003F7C4F" w:rsidRPr="00B7686C">
          <w:rPr>
            <w:lang w:val="en-US"/>
          </w:rPr>
          <w:t xml:space="preserve">When all portals </w:t>
        </w:r>
      </w:ins>
      <w:ins w:id="12286" w:author="Oscar Herman Kise" w:date="2017-11-24T15:26:00Z">
        <w:r w:rsidR="00087359" w:rsidRPr="00B7686C">
          <w:rPr>
            <w:lang w:val="en-US"/>
          </w:rPr>
          <w:t xml:space="preserve">are </w:t>
        </w:r>
        <w:r w:rsidR="00613B2F" w:rsidRPr="00B7686C">
          <w:rPr>
            <w:lang w:val="en-US"/>
          </w:rPr>
          <w:t xml:space="preserve">completed, will the speaker enlighten the </w:t>
        </w:r>
      </w:ins>
      <w:ins w:id="12287" w:author="Oscar Herman Kise" w:date="2017-11-24T15:27:00Z">
        <w:r w:rsidR="00D2592E" w:rsidRPr="00B7686C">
          <w:rPr>
            <w:lang w:val="en-US"/>
          </w:rPr>
          <w:t xml:space="preserve">user about </w:t>
        </w:r>
        <w:r w:rsidR="0035523C" w:rsidRPr="00B7686C">
          <w:rPr>
            <w:lang w:val="en-US"/>
          </w:rPr>
          <w:t>how many portals</w:t>
        </w:r>
      </w:ins>
      <w:ins w:id="12288" w:author="Oscar Herman Kise" w:date="2017-11-24T15:28:00Z">
        <w:r w:rsidR="0035523C" w:rsidRPr="00B7686C">
          <w:rPr>
            <w:lang w:val="en-US"/>
          </w:rPr>
          <w:t xml:space="preserve"> of correct color</w:t>
        </w:r>
      </w:ins>
      <w:ins w:id="12289" w:author="Oscar Herman Kise" w:date="2017-11-24T15:27:00Z">
        <w:r w:rsidR="0035523C" w:rsidRPr="00B7686C">
          <w:rPr>
            <w:lang w:val="en-US"/>
          </w:rPr>
          <w:t xml:space="preserve"> the car managed to</w:t>
        </w:r>
      </w:ins>
      <w:ins w:id="12290" w:author="Oscar Herman Kise" w:date="2017-11-24T15:28:00Z">
        <w:r w:rsidR="0035523C" w:rsidRPr="00B7686C">
          <w:rPr>
            <w:lang w:val="en-US"/>
          </w:rPr>
          <w:t xml:space="preserve"> pass</w:t>
        </w:r>
        <w:r w:rsidR="00576D08" w:rsidRPr="00B7686C">
          <w:rPr>
            <w:lang w:val="en-US"/>
          </w:rPr>
          <w:t xml:space="preserve">, and </w:t>
        </w:r>
      </w:ins>
      <w:ins w:id="12291" w:author="Oscar Herman Kise" w:date="2017-11-24T15:37:00Z">
        <w:r w:rsidR="00AD2599" w:rsidRPr="00B7686C">
          <w:rPr>
            <w:lang w:val="en-US"/>
          </w:rPr>
          <w:t>engage</w:t>
        </w:r>
      </w:ins>
      <w:ins w:id="12292" w:author="Oscar Herman Kise" w:date="2017-11-24T15:28:00Z">
        <w:r w:rsidR="00576D08" w:rsidRPr="00B7686C">
          <w:rPr>
            <w:lang w:val="en-US"/>
          </w:rPr>
          <w:t xml:space="preserve"> search for the object</w:t>
        </w:r>
      </w:ins>
      <w:ins w:id="12293" w:author="Oscar Herman Kise" w:date="2017-11-24T15:37:00Z">
        <w:r w:rsidR="00AD2599" w:rsidRPr="00B7686C">
          <w:rPr>
            <w:lang w:val="en-US"/>
          </w:rPr>
          <w:t>.</w:t>
        </w:r>
        <w:r w:rsidR="003B5FD6" w:rsidRPr="00B7686C">
          <w:rPr>
            <w:lang w:val="en-US"/>
          </w:rPr>
          <w:t xml:space="preserve"> </w:t>
        </w:r>
        <w:r w:rsidR="00AB28BE" w:rsidRPr="00B7686C">
          <w:rPr>
            <w:lang w:val="en-US"/>
          </w:rPr>
          <w:t xml:space="preserve">The </w:t>
        </w:r>
      </w:ins>
      <w:ins w:id="12294" w:author="Oscar Herman Kise" w:date="2017-11-24T15:38:00Z">
        <w:r w:rsidR="002D5D7E" w:rsidRPr="00B7686C">
          <w:rPr>
            <w:lang w:val="en-US"/>
          </w:rPr>
          <w:t>car</w:t>
        </w:r>
        <w:r w:rsidR="00805CE9" w:rsidRPr="00B7686C">
          <w:rPr>
            <w:lang w:val="en-US"/>
          </w:rPr>
          <w:t xml:space="preserve"> </w:t>
        </w:r>
      </w:ins>
      <w:ins w:id="12295" w:author="Oscar Herman Kise" w:date="2017-11-24T15:39:00Z">
        <w:r w:rsidR="00805CE9" w:rsidRPr="00B7686C">
          <w:rPr>
            <w:lang w:val="en-US"/>
          </w:rPr>
          <w:t xml:space="preserve">is searching for </w:t>
        </w:r>
      </w:ins>
      <w:ins w:id="12296" w:author="Oscar Herman Kise" w:date="2017-11-24T16:31:00Z">
        <w:r w:rsidR="005E2069" w:rsidRPr="00B7686C">
          <w:rPr>
            <w:lang w:val="en-US"/>
          </w:rPr>
          <w:t>a</w:t>
        </w:r>
      </w:ins>
      <w:ins w:id="12297" w:author="Oscar Herman Kise" w:date="2017-11-24T15:39:00Z">
        <w:r w:rsidR="00805CE9" w:rsidRPr="00B7686C">
          <w:rPr>
            <w:lang w:val="en-US"/>
          </w:rPr>
          <w:t xml:space="preserve"> preset object</w:t>
        </w:r>
      </w:ins>
      <w:ins w:id="12298" w:author="Oscar Herman Kise" w:date="2017-11-24T15:42:00Z">
        <w:r w:rsidR="001C4994" w:rsidRPr="00B7686C">
          <w:rPr>
            <w:lang w:val="en-US"/>
          </w:rPr>
          <w:t xml:space="preserve"> by</w:t>
        </w:r>
      </w:ins>
      <w:ins w:id="12299" w:author="Oscar Herman Kise" w:date="2017-11-24T15:39:00Z">
        <w:r w:rsidR="00805CE9" w:rsidRPr="00B7686C">
          <w:rPr>
            <w:lang w:val="en-US"/>
          </w:rPr>
          <w:t xml:space="preserve"> </w:t>
        </w:r>
      </w:ins>
      <w:ins w:id="12300" w:author="Oscar Herman Kise" w:date="2017-11-24T15:42:00Z">
        <w:r w:rsidR="00E01F13" w:rsidRPr="00B7686C">
          <w:rPr>
            <w:lang w:val="en-US"/>
          </w:rPr>
          <w:t>the camera, and an IR sensor plac</w:t>
        </w:r>
      </w:ins>
      <w:ins w:id="12301" w:author="Oscar Herman Kise" w:date="2017-11-24T15:43:00Z">
        <w:r w:rsidR="00E01F13" w:rsidRPr="00B7686C">
          <w:rPr>
            <w:lang w:val="en-US"/>
          </w:rPr>
          <w:t xml:space="preserve">ed </w:t>
        </w:r>
        <w:r w:rsidR="00C33500" w:rsidRPr="00B7686C">
          <w:rPr>
            <w:lang w:val="en-US"/>
          </w:rPr>
          <w:t>in</w:t>
        </w:r>
      </w:ins>
      <w:ins w:id="12302" w:author="Oscar Herman Kise" w:date="2017-11-24T15:44:00Z">
        <w:r w:rsidR="00C069A9" w:rsidRPr="00B7686C">
          <w:rPr>
            <w:lang w:val="en-US"/>
          </w:rPr>
          <w:t xml:space="preserve"> the f</w:t>
        </w:r>
        <w:r w:rsidR="00FE47FE" w:rsidRPr="00B7686C">
          <w:rPr>
            <w:lang w:val="en-US"/>
          </w:rPr>
          <w:t xml:space="preserve">ront of the car </w:t>
        </w:r>
      </w:ins>
      <w:ins w:id="12303" w:author="Oscar Herman Kise" w:date="2017-11-24T15:46:00Z">
        <w:r w:rsidR="00003144" w:rsidRPr="00B7686C">
          <w:rPr>
            <w:lang w:val="en-US"/>
          </w:rPr>
          <w:t>facing down,</w:t>
        </w:r>
      </w:ins>
      <w:ins w:id="12304" w:author="Oscar Herman Kise" w:date="2017-11-24T15:44:00Z">
        <w:r w:rsidR="003662F5" w:rsidRPr="00B7686C">
          <w:rPr>
            <w:lang w:val="en-US"/>
          </w:rPr>
          <w:t xml:space="preserve"> will </w:t>
        </w:r>
      </w:ins>
      <w:ins w:id="12305" w:author="Oscar Herman Kise" w:date="2017-11-24T15:45:00Z">
        <w:r w:rsidR="006D6D24" w:rsidRPr="00B7686C">
          <w:rPr>
            <w:lang w:val="en-US"/>
          </w:rPr>
          <w:t xml:space="preserve">inform when </w:t>
        </w:r>
      </w:ins>
      <w:ins w:id="12306" w:author="Oscar Herman Kise" w:date="2017-11-24T16:31:00Z">
        <w:r w:rsidR="005E2069" w:rsidRPr="00B7686C">
          <w:rPr>
            <w:lang w:val="en-US"/>
          </w:rPr>
          <w:t>the</w:t>
        </w:r>
      </w:ins>
      <w:ins w:id="12307" w:author="Oscar Herman Kise" w:date="2017-11-24T15:45:00Z">
        <w:r w:rsidR="006D6D24" w:rsidRPr="00B7686C">
          <w:rPr>
            <w:lang w:val="en-US"/>
          </w:rPr>
          <w:t xml:space="preserve"> object is detected. </w:t>
        </w:r>
      </w:ins>
      <w:ins w:id="12308" w:author="Oscar Herman Kise" w:date="2017-11-24T15:46:00Z">
        <w:r w:rsidR="004545FF" w:rsidRPr="00B7686C">
          <w:rPr>
            <w:lang w:val="en-US"/>
          </w:rPr>
          <w:t xml:space="preserve">The car </w:t>
        </w:r>
      </w:ins>
      <w:ins w:id="12309" w:author="Oscar Herman Kise" w:date="2017-11-24T16:32:00Z">
        <w:r w:rsidR="006B2B15" w:rsidRPr="00B7686C">
          <w:rPr>
            <w:lang w:val="en-US"/>
          </w:rPr>
          <w:t xml:space="preserve">is </w:t>
        </w:r>
        <w:r w:rsidR="00DD5667" w:rsidRPr="00B7686C">
          <w:rPr>
            <w:lang w:val="en-US"/>
          </w:rPr>
          <w:t xml:space="preserve">supplied </w:t>
        </w:r>
        <w:r w:rsidR="001F1EE8" w:rsidRPr="00B7686C">
          <w:rPr>
            <w:lang w:val="en-US"/>
          </w:rPr>
          <w:t xml:space="preserve">with a gripper mechanism to grab </w:t>
        </w:r>
      </w:ins>
      <w:ins w:id="12310" w:author="Oscar Herman Kise" w:date="2017-11-24T16:33:00Z">
        <w:r w:rsidR="001F1EE8" w:rsidRPr="00B7686C">
          <w:rPr>
            <w:lang w:val="en-US"/>
          </w:rPr>
          <w:t>the</w:t>
        </w:r>
      </w:ins>
      <w:ins w:id="12311" w:author="Oscar Herman Kise" w:date="2017-11-24T16:32:00Z">
        <w:r w:rsidR="001F1EE8" w:rsidRPr="00B7686C">
          <w:rPr>
            <w:lang w:val="en-US"/>
          </w:rPr>
          <w:t xml:space="preserve"> object</w:t>
        </w:r>
      </w:ins>
      <w:ins w:id="12312" w:author="Oscar Herman Kise" w:date="2017-11-24T16:33:00Z">
        <w:r w:rsidR="001F1EE8" w:rsidRPr="00B7686C">
          <w:rPr>
            <w:lang w:val="en-US"/>
          </w:rPr>
          <w:t>, and lift it up</w:t>
        </w:r>
      </w:ins>
      <w:ins w:id="12313" w:author="Oscar Herman Kise" w:date="2017-11-24T16:34:00Z">
        <w:r w:rsidR="00051816" w:rsidRPr="00B7686C">
          <w:rPr>
            <w:lang w:val="en-US"/>
          </w:rPr>
          <w:t xml:space="preserve"> from the ground.</w:t>
        </w:r>
      </w:ins>
      <w:ins w:id="12314" w:author="Oscar Herman Kise" w:date="2017-11-24T17:06:00Z">
        <w:r w:rsidR="005D4297" w:rsidRPr="00B7686C">
          <w:rPr>
            <w:lang w:val="en-US"/>
          </w:rPr>
          <w:t xml:space="preserve"> </w:t>
        </w:r>
        <w:r w:rsidR="000B6AE9" w:rsidRPr="00B7686C">
          <w:rPr>
            <w:lang w:val="en-US"/>
          </w:rPr>
          <w:t xml:space="preserve">Lastly is the object brought </w:t>
        </w:r>
        <w:r w:rsidR="001A7DA0" w:rsidRPr="00B7686C">
          <w:rPr>
            <w:lang w:val="en-US"/>
          </w:rPr>
          <w:t>back to the initial position for a drop off.</w:t>
        </w:r>
      </w:ins>
    </w:p>
    <w:p w14:paraId="01C56E8C" w14:textId="77777777" w:rsidR="00C04A38" w:rsidRPr="00B7686C" w:rsidRDefault="00C04A38">
      <w:pPr>
        <w:pStyle w:val="Brdtekst"/>
        <w:rPr>
          <w:lang w:val="en-US"/>
        </w:rPr>
      </w:pPr>
    </w:p>
    <w:p w14:paraId="468B1BB4" w14:textId="23EDD8C9" w:rsidR="53BA8898" w:rsidRPr="00B7686C" w:rsidRDefault="53BA8898" w:rsidP="00076850">
      <w:pPr>
        <w:pStyle w:val="Overskrift2"/>
        <w:rPr>
          <w:i w:val="0"/>
          <w:lang w:val="en-US"/>
        </w:rPr>
      </w:pPr>
      <w:bookmarkStart w:id="12315" w:name="_Toc499394309"/>
      <w:bookmarkStart w:id="12316" w:name="_Toc499485468"/>
      <w:bookmarkStart w:id="12317" w:name="_Toc499485878"/>
      <w:bookmarkStart w:id="12318" w:name="_Toc499485968"/>
      <w:bookmarkStart w:id="12319" w:name="_Toc499500677"/>
      <w:bookmarkStart w:id="12320" w:name="_Toc499567474"/>
      <w:bookmarkStart w:id="12321" w:name="_Toc499568139"/>
      <w:bookmarkStart w:id="12322" w:name="_Toc499584513"/>
      <w:bookmarkStart w:id="12323" w:name="_Toc499584847"/>
      <w:bookmarkStart w:id="12324" w:name="_Toc499631440"/>
      <w:bookmarkStart w:id="12325" w:name="_Toc499646504"/>
      <w:bookmarkStart w:id="12326" w:name="_Toc499654717"/>
      <w:bookmarkStart w:id="12327" w:name="_Toc499722794"/>
      <w:bookmarkStart w:id="12328" w:name="_Toc499733269"/>
      <w:bookmarkStart w:id="12329" w:name="_Toc499737778"/>
      <w:bookmarkStart w:id="12330" w:name="_Toc499750694"/>
      <w:bookmarkStart w:id="12331" w:name="_Toc499754048"/>
      <w:bookmarkStart w:id="12332" w:name="_Toc499757835"/>
      <w:bookmarkStart w:id="12333" w:name="_Toc499757452"/>
      <w:bookmarkStart w:id="12334" w:name="_Toc499806122"/>
      <w:bookmarkStart w:id="12335" w:name="_Toc499829034"/>
      <w:bookmarkStart w:id="12336" w:name="_Toc499829573"/>
      <w:bookmarkStart w:id="12337" w:name="_Toc499835669"/>
      <w:bookmarkStart w:id="12338" w:name="_Toc499843359"/>
      <w:r w:rsidRPr="00B7686C">
        <w:rPr>
          <w:lang w:val="en-US"/>
        </w:rPr>
        <w:t>3D design</w:t>
      </w:r>
      <w:bookmarkEnd w:id="12227"/>
      <w:bookmarkEnd w:id="12228"/>
      <w:bookmarkEnd w:id="12229"/>
      <w:bookmarkEnd w:id="12230"/>
      <w:bookmarkEnd w:id="12231"/>
      <w:bookmarkEnd w:id="12232"/>
      <w:bookmarkEnd w:id="12233"/>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p>
    <w:p w14:paraId="11AB76A3" w14:textId="3802525E" w:rsidR="105559D5" w:rsidRPr="00B7686C" w:rsidRDefault="005A65C4">
      <w:pPr>
        <w:pStyle w:val="Brdtekst"/>
        <w:jc w:val="both"/>
        <w:rPr>
          <w:rFonts w:ascii="Arial" w:eastAsia="Arial" w:hAnsi="Arial" w:cs="Arial"/>
          <w:b/>
          <w:i/>
          <w:sz w:val="22"/>
          <w:szCs w:val="24"/>
          <w:lang w:val="en-US"/>
          <w:rPrChange w:id="12339" w:author="Morten Lerstad Solli" w:date="2017-11-29T12:21:00Z">
            <w:rPr>
              <w:rFonts w:ascii="Arial" w:eastAsia="Arial" w:hAnsi="Arial" w:cs="Arial"/>
              <w:b/>
              <w:bCs/>
              <w:i/>
              <w:iCs/>
              <w:sz w:val="24"/>
              <w:szCs w:val="24"/>
              <w:lang w:val="en-US"/>
            </w:rPr>
          </w:rPrChange>
        </w:rPr>
        <w:pPrChange w:id="12340" w:author="Morten Lerstad Solli" w:date="2017-11-28T11:58:00Z">
          <w:pPr>
            <w:pStyle w:val="Brdtekst"/>
          </w:pPr>
        </w:pPrChange>
      </w:pPr>
      <w:ins w:id="12341" w:author="Oscar Herman Kise" w:date="2017-11-30T09:59:00Z">
        <w:r>
          <w:rPr>
            <w:rFonts w:eastAsia="Verdana" w:cs="Verdana"/>
            <w:szCs w:val="22"/>
            <w:lang w:val="en-US"/>
          </w:rPr>
          <w:t>All</w:t>
        </w:r>
      </w:ins>
      <w:del w:id="12342" w:author="Oscar Herman Kise" w:date="2017-11-30T09:59:00Z">
        <w:r w:rsidR="53BA8898" w:rsidRPr="00B7686C">
          <w:rPr>
            <w:rFonts w:eastAsia="Verdana" w:cs="Verdana"/>
            <w:szCs w:val="22"/>
            <w:lang w:val="en-US"/>
            <w:rPrChange w:id="12343" w:author="Morten Lerstad Solli" w:date="2017-11-29T12:21:00Z">
              <w:rPr>
                <w:rFonts w:eastAsia="Verdana" w:cs="Verdana"/>
                <w:sz w:val="22"/>
                <w:szCs w:val="22"/>
                <w:lang w:val="en-US"/>
              </w:rPr>
            </w:rPrChange>
          </w:rPr>
          <w:delText>The</w:delText>
        </w:r>
      </w:del>
      <w:r w:rsidR="53BA8898" w:rsidRPr="00B7686C">
        <w:rPr>
          <w:rFonts w:eastAsia="Verdana" w:cs="Verdana"/>
          <w:szCs w:val="22"/>
          <w:lang w:val="en-US"/>
          <w:rPrChange w:id="12344" w:author="Morten Lerstad Solli" w:date="2017-11-29T12:21:00Z">
            <w:rPr>
              <w:rFonts w:eastAsia="Verdana" w:cs="Verdana"/>
              <w:sz w:val="22"/>
              <w:szCs w:val="22"/>
              <w:lang w:val="en-US"/>
            </w:rPr>
          </w:rPrChange>
        </w:rPr>
        <w:t xml:space="preserve"> 3D design</w:t>
      </w:r>
      <w:ins w:id="12345" w:author="Oscar Herman Kise" w:date="2017-11-30T09:59:00Z">
        <w:r>
          <w:rPr>
            <w:rFonts w:eastAsia="Verdana" w:cs="Verdana"/>
            <w:szCs w:val="22"/>
            <w:lang w:val="en-US"/>
          </w:rPr>
          <w:t>s</w:t>
        </w:r>
      </w:ins>
      <w:r w:rsidR="53BA8898" w:rsidRPr="00B7686C">
        <w:rPr>
          <w:rFonts w:eastAsia="Verdana" w:cs="Verdana"/>
          <w:szCs w:val="22"/>
          <w:lang w:val="en-US"/>
          <w:rPrChange w:id="12346" w:author="Morten Lerstad Solli" w:date="2017-11-29T12:21:00Z">
            <w:rPr>
              <w:rFonts w:eastAsia="Verdana" w:cs="Verdana"/>
              <w:sz w:val="22"/>
              <w:szCs w:val="22"/>
              <w:lang w:val="en-US"/>
            </w:rPr>
          </w:rPrChange>
        </w:rPr>
        <w:t xml:space="preserve"> </w:t>
      </w:r>
      <w:ins w:id="12347" w:author="Oscar Herman Kise" w:date="2017-11-30T09:59:00Z">
        <w:r>
          <w:rPr>
            <w:rFonts w:eastAsia="Verdana" w:cs="Verdana"/>
            <w:szCs w:val="22"/>
            <w:lang w:val="en-US"/>
          </w:rPr>
          <w:t>are</w:t>
        </w:r>
      </w:ins>
      <w:del w:id="12348" w:author="Oscar Herman Kise" w:date="2017-11-30T09:59:00Z">
        <w:r w:rsidR="53BA8898" w:rsidRPr="00B7686C">
          <w:rPr>
            <w:rFonts w:eastAsia="Verdana" w:cs="Verdana"/>
            <w:szCs w:val="22"/>
            <w:lang w:val="en-US"/>
            <w:rPrChange w:id="12349" w:author="Morten Lerstad Solli" w:date="2017-11-29T12:21:00Z">
              <w:rPr>
                <w:rFonts w:eastAsia="Verdana" w:cs="Verdana"/>
                <w:sz w:val="22"/>
                <w:szCs w:val="22"/>
                <w:lang w:val="en-US"/>
              </w:rPr>
            </w:rPrChange>
          </w:rPr>
          <w:delText>is</w:delText>
        </w:r>
      </w:del>
      <w:r w:rsidR="53BA8898" w:rsidRPr="00B7686C">
        <w:rPr>
          <w:rFonts w:eastAsia="Verdana" w:cs="Verdana"/>
          <w:szCs w:val="22"/>
          <w:lang w:val="en-US"/>
          <w:rPrChange w:id="12350" w:author="Morten Lerstad Solli" w:date="2017-11-29T12:21:00Z">
            <w:rPr>
              <w:rFonts w:eastAsia="Verdana" w:cs="Verdana"/>
              <w:sz w:val="22"/>
              <w:szCs w:val="22"/>
              <w:lang w:val="en-US"/>
            </w:rPr>
          </w:rPrChange>
        </w:rPr>
        <w:t xml:space="preserve"> done by using the CAD software, Autodesk Fusion 360. </w:t>
      </w:r>
      <w:ins w:id="12351" w:author="Oscar Herman Kise" w:date="2017-11-28T19:08:00Z">
        <w:r w:rsidR="00790702" w:rsidRPr="00B7686C">
          <w:rPr>
            <w:rFonts w:eastAsia="Verdana" w:cs="Verdana"/>
            <w:szCs w:val="22"/>
            <w:lang w:val="en-US"/>
          </w:rPr>
          <w:t xml:space="preserve"> </w:t>
        </w:r>
      </w:ins>
    </w:p>
    <w:p w14:paraId="70C599E1" w14:textId="4699B579" w:rsidR="53BA8898" w:rsidRPr="00B7686C" w:rsidRDefault="53BA8898" w:rsidP="53BA8898">
      <w:pPr>
        <w:pStyle w:val="Brdtekst"/>
        <w:rPr>
          <w:rFonts w:eastAsia="Verdana" w:cs="Verdana"/>
          <w:sz w:val="22"/>
          <w:szCs w:val="22"/>
          <w:lang w:val="en-US"/>
        </w:rPr>
      </w:pPr>
    </w:p>
    <w:p w14:paraId="7E9B2417" w14:textId="317DD1F5" w:rsidR="53BA8898" w:rsidRPr="00B7686C" w:rsidRDefault="53BA8898" w:rsidP="53BA8898">
      <w:pPr>
        <w:pStyle w:val="Brdtekst"/>
        <w:rPr>
          <w:rFonts w:eastAsia="Verdana" w:cs="Verdana"/>
          <w:sz w:val="22"/>
          <w:szCs w:val="22"/>
          <w:lang w:val="en-US"/>
        </w:rPr>
      </w:pPr>
    </w:p>
    <w:p w14:paraId="6C7B466B" w14:textId="5A8F4DCE" w:rsidR="53BA8898" w:rsidRPr="00B7686C" w:rsidRDefault="53BA8898" w:rsidP="00076850">
      <w:pPr>
        <w:pStyle w:val="Overskrift3"/>
        <w:rPr>
          <w:lang w:val="en-US"/>
        </w:rPr>
      </w:pPr>
      <w:bookmarkStart w:id="12352" w:name="_Toc498963143"/>
      <w:bookmarkStart w:id="12353" w:name="_Toc499034265"/>
      <w:bookmarkStart w:id="12354" w:name="_Toc499047102"/>
      <w:bookmarkStart w:id="12355" w:name="_Toc499129471"/>
      <w:bookmarkStart w:id="12356" w:name="_Toc499197475"/>
      <w:bookmarkStart w:id="12357" w:name="_Toc499231065"/>
      <w:bookmarkStart w:id="12358" w:name="_Toc499394310"/>
      <w:bookmarkStart w:id="12359" w:name="_Toc499485469"/>
      <w:bookmarkStart w:id="12360" w:name="_Toc499485879"/>
      <w:bookmarkStart w:id="12361" w:name="_Toc499485969"/>
      <w:bookmarkStart w:id="12362" w:name="_Toc499500678"/>
      <w:bookmarkStart w:id="12363" w:name="_Toc499567475"/>
      <w:bookmarkStart w:id="12364" w:name="_Toc499568140"/>
      <w:bookmarkStart w:id="12365" w:name="_Toc499584514"/>
      <w:bookmarkStart w:id="12366" w:name="_Toc499584848"/>
      <w:bookmarkStart w:id="12367" w:name="_Toc499631441"/>
      <w:bookmarkStart w:id="12368" w:name="_Toc499646505"/>
      <w:bookmarkStart w:id="12369" w:name="_Toc499654718"/>
      <w:bookmarkStart w:id="12370" w:name="_Toc499722795"/>
      <w:bookmarkStart w:id="12371" w:name="_Toc499733270"/>
      <w:bookmarkStart w:id="12372" w:name="_Toc499737779"/>
      <w:bookmarkStart w:id="12373" w:name="_Toc499750695"/>
      <w:bookmarkStart w:id="12374" w:name="_Toc499754049"/>
      <w:bookmarkStart w:id="12375" w:name="_Toc499757836"/>
      <w:bookmarkStart w:id="12376" w:name="_Toc499757453"/>
      <w:bookmarkStart w:id="12377" w:name="_Toc499806123"/>
      <w:bookmarkStart w:id="12378" w:name="_Toc499829035"/>
      <w:bookmarkStart w:id="12379" w:name="_Toc499829574"/>
      <w:bookmarkStart w:id="12380" w:name="_Toc499835670"/>
      <w:bookmarkStart w:id="12381" w:name="_Toc499843360"/>
      <w:r w:rsidRPr="00B7686C">
        <w:rPr>
          <w:lang w:val="en-US"/>
        </w:rPr>
        <w:t>Desig</w:t>
      </w:r>
      <w:ins w:id="12382" w:author="Oscar Herman Kise" w:date="2017-11-25T11:42:00Z">
        <w:r w:rsidRPr="00B7686C">
          <w:rPr>
            <w:lang w:val="en-US"/>
          </w:rPr>
          <w:t>n</w:t>
        </w:r>
      </w:ins>
      <w:ins w:id="12383" w:author="Oscar Herman Kise" w:date="2017-11-23T20:04:00Z">
        <w:r w:rsidR="006626A3" w:rsidRPr="00B7686C">
          <w:rPr>
            <w:lang w:val="en-US"/>
          </w:rPr>
          <w:t xml:space="preserve"> </w:t>
        </w:r>
      </w:ins>
      <w:del w:id="12384" w:author="Oscar Herman Kise" w:date="2017-11-25T11:42:00Z">
        <w:r w:rsidRPr="00B7686C" w:rsidDel="00BD2E25">
          <w:rPr>
            <w:lang w:val="en-US"/>
          </w:rPr>
          <w:delText>n</w:delText>
        </w:r>
        <w:r w:rsidRPr="00B7686C">
          <w:rPr>
            <w:lang w:val="en-US"/>
          </w:rPr>
          <w:delText xml:space="preserve"> </w:delText>
        </w:r>
      </w:del>
      <w:r w:rsidRPr="00B7686C">
        <w:rPr>
          <w:lang w:val="en-US"/>
        </w:rPr>
        <w:t>of the gripper</w:t>
      </w:r>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p>
    <w:p w14:paraId="0E6A5CCA" w14:textId="77777777" w:rsidR="00B97059" w:rsidRPr="00B7686C" w:rsidRDefault="00B97059" w:rsidP="0049360F">
      <w:pPr>
        <w:pStyle w:val="Brdtekst"/>
        <w:keepNext/>
        <w:rPr>
          <w:ins w:id="12385" w:author="Oscar Herman Kise" w:date="2017-11-27T18:54:00Z"/>
          <w:lang w:val="en-US"/>
          <w:rPrChange w:id="12386" w:author="Morten Lerstad Solli" w:date="2017-11-29T12:21:00Z">
            <w:rPr>
              <w:ins w:id="12387" w:author="Oscar Herman Kise" w:date="2017-11-27T18:54:00Z"/>
            </w:rPr>
          </w:rPrChange>
        </w:rPr>
      </w:pPr>
      <w:ins w:id="12388" w:author="Oscar Herman Kise" w:date="2017-11-27T18:54:00Z">
        <w:r w:rsidRPr="005A3108">
          <w:rPr>
            <w:noProof/>
            <w:lang w:val="en-US"/>
          </w:rPr>
          <w:drawing>
            <wp:inline distT="0" distB="0" distL="0" distR="0" wp14:anchorId="33B19565" wp14:editId="553D94D4">
              <wp:extent cx="5731510" cy="2536190"/>
              <wp:effectExtent l="0" t="0" r="2540" b="0"/>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ipper assemb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ins>
    </w:p>
    <w:p w14:paraId="7756CBD7" w14:textId="67640D40" w:rsidR="00B97059" w:rsidRPr="00B7686C" w:rsidRDefault="00B97059" w:rsidP="002D17B8">
      <w:pPr>
        <w:pStyle w:val="Bildetekst"/>
        <w:jc w:val="both"/>
        <w:rPr>
          <w:ins w:id="12389" w:author="Oscar Herman Kise" w:date="2017-11-27T18:54:00Z"/>
          <w:lang w:val="en-US"/>
          <w:rPrChange w:id="12390" w:author="Morten Lerstad Solli" w:date="2017-11-29T12:21:00Z">
            <w:rPr>
              <w:ins w:id="12391" w:author="Oscar Herman Kise" w:date="2017-11-27T18:54:00Z"/>
            </w:rPr>
          </w:rPrChange>
        </w:rPr>
      </w:pPr>
      <w:bookmarkStart w:id="12392" w:name="_Ref499834554"/>
      <w:ins w:id="12393" w:author="Oscar Herman Kise" w:date="2017-11-27T18:54:00Z">
        <w:r w:rsidRPr="00B7686C">
          <w:rPr>
            <w:lang w:val="en-US"/>
            <w:rPrChange w:id="12394" w:author="Morten Lerstad Solli" w:date="2017-11-29T12:21:00Z">
              <w:rPr/>
            </w:rPrChange>
          </w:rPr>
          <w:t xml:space="preserve">Figure </w:t>
        </w:r>
        <w:r w:rsidRPr="00B7686C">
          <w:rPr>
            <w:lang w:val="en-US"/>
            <w:rPrChange w:id="12395" w:author="Morten Lerstad Solli" w:date="2017-11-29T12:21:00Z">
              <w:rPr/>
            </w:rPrChange>
          </w:rPr>
          <w:fldChar w:fldCharType="begin"/>
        </w:r>
        <w:r w:rsidRPr="00B7686C">
          <w:rPr>
            <w:lang w:val="en-US"/>
            <w:rPrChange w:id="12396" w:author="Morten Lerstad Solli" w:date="2017-11-29T12:21:00Z">
              <w:rPr/>
            </w:rPrChange>
          </w:rPr>
          <w:instrText xml:space="preserve"> SEQ Figure \* ARABIC </w:instrText>
        </w:r>
      </w:ins>
      <w:r w:rsidRPr="00B7686C">
        <w:rPr>
          <w:lang w:val="en-US"/>
          <w:rPrChange w:id="12397" w:author="Morten Lerstad Solli" w:date="2017-11-29T12:21:00Z">
            <w:rPr/>
          </w:rPrChange>
        </w:rPr>
        <w:fldChar w:fldCharType="separate"/>
      </w:r>
      <w:r w:rsidR="00710D49">
        <w:rPr>
          <w:noProof/>
          <w:lang w:val="en-US"/>
        </w:rPr>
        <w:t>19</w:t>
      </w:r>
      <w:ins w:id="12398" w:author="Oscar Herman Kise" w:date="2017-11-27T18:54:00Z">
        <w:r w:rsidRPr="00B7686C">
          <w:rPr>
            <w:lang w:val="en-US"/>
            <w:rPrChange w:id="12399" w:author="Morten Lerstad Solli" w:date="2017-11-29T12:21:00Z">
              <w:rPr/>
            </w:rPrChange>
          </w:rPr>
          <w:fldChar w:fldCharType="end"/>
        </w:r>
      </w:ins>
      <w:bookmarkEnd w:id="12392"/>
      <w:ins w:id="12400" w:author="Oscar Herman Kise" w:date="2017-11-27T18:55:00Z">
        <w:r w:rsidRPr="00B7686C">
          <w:rPr>
            <w:lang w:val="en-US"/>
            <w:rPrChange w:id="12401" w:author="Morten Lerstad Solli" w:date="2017-11-29T12:21:00Z">
              <w:rPr/>
            </w:rPrChange>
          </w:rPr>
          <w:t>:</w:t>
        </w:r>
      </w:ins>
      <w:ins w:id="12402" w:author="Oscar Herman Kise" w:date="2017-11-27T18:54:00Z">
        <w:r w:rsidRPr="00B7686C">
          <w:rPr>
            <w:lang w:val="en-US"/>
            <w:rPrChange w:id="12403" w:author="Morten Lerstad Solli" w:date="2017-11-29T12:21:00Z">
              <w:rPr/>
            </w:rPrChange>
          </w:rPr>
          <w:t xml:space="preserve"> The</w:t>
        </w:r>
      </w:ins>
      <w:ins w:id="12404" w:author="Oscar Herman Kise" w:date="2017-11-27T18:55:00Z">
        <w:r w:rsidRPr="00B7686C">
          <w:rPr>
            <w:lang w:val="en-US"/>
            <w:rPrChange w:id="12405" w:author="Morten Lerstad Solli" w:date="2017-11-29T12:21:00Z">
              <w:rPr/>
            </w:rPrChange>
          </w:rPr>
          <w:t xml:space="preserve"> final</w:t>
        </w:r>
      </w:ins>
      <w:ins w:id="12406" w:author="Oscar Herman Kise" w:date="2017-11-27T18:56:00Z">
        <w:r w:rsidRPr="00B7686C">
          <w:rPr>
            <w:lang w:val="en-US"/>
            <w:rPrChange w:id="12407" w:author="Morten Lerstad Solli" w:date="2017-11-29T12:21:00Z">
              <w:rPr/>
            </w:rPrChange>
          </w:rPr>
          <w:t xml:space="preserve"> design of the</w:t>
        </w:r>
      </w:ins>
      <w:ins w:id="12408" w:author="Oscar Herman Kise" w:date="2017-11-27T18:54:00Z">
        <w:r w:rsidRPr="00B7686C">
          <w:rPr>
            <w:lang w:val="en-US"/>
            <w:rPrChange w:id="12409" w:author="Morten Lerstad Solli" w:date="2017-11-29T12:21:00Z">
              <w:rPr/>
            </w:rPrChange>
          </w:rPr>
          <w:t xml:space="preserve"> </w:t>
        </w:r>
      </w:ins>
      <w:ins w:id="12410" w:author="Oscar Herman Kise" w:date="2017-11-27T18:55:00Z">
        <w:r w:rsidRPr="00B7686C">
          <w:rPr>
            <w:lang w:val="en-US"/>
            <w:rPrChange w:id="12411" w:author="Morten Lerstad Solli" w:date="2017-11-29T12:21:00Z">
              <w:rPr/>
            </w:rPrChange>
          </w:rPr>
          <w:t>gripper</w:t>
        </w:r>
      </w:ins>
      <w:ins w:id="12412" w:author="Oscar Herman Kise" w:date="2017-11-27T18:56:00Z">
        <w:r w:rsidRPr="00B7686C">
          <w:rPr>
            <w:lang w:val="en-US"/>
          </w:rPr>
          <w:t>. Picture</w:t>
        </w:r>
      </w:ins>
      <w:ins w:id="12413" w:author="Oscar Herman Kise" w:date="2017-11-27T19:00:00Z">
        <w:r w:rsidR="00261AD2" w:rsidRPr="00B7686C">
          <w:rPr>
            <w:lang w:val="en-US"/>
          </w:rPr>
          <w:t xml:space="preserve"> taken</w:t>
        </w:r>
      </w:ins>
      <w:ins w:id="12414" w:author="Oscar Herman Kise" w:date="2017-11-27T18:56:00Z">
        <w:r w:rsidRPr="00B7686C">
          <w:rPr>
            <w:lang w:val="en-US"/>
          </w:rPr>
          <w:t xml:space="preserve"> from Autodesk Fusion 360.</w:t>
        </w:r>
      </w:ins>
    </w:p>
    <w:p w14:paraId="176AA34C" w14:textId="77777777" w:rsidR="00820C7E" w:rsidRPr="00B7686C" w:rsidRDefault="00820C7E">
      <w:pPr>
        <w:pStyle w:val="Brdtekst"/>
        <w:jc w:val="both"/>
        <w:rPr>
          <w:ins w:id="12415" w:author="Oscar Herman Kise" w:date="2017-11-28T18:25:00Z"/>
          <w:rFonts w:eastAsia="Verdana" w:cs="Verdana"/>
          <w:sz w:val="22"/>
          <w:szCs w:val="22"/>
          <w:lang w:val="en-US"/>
        </w:rPr>
        <w:pPrChange w:id="12416" w:author="Oscar Herman Kise" w:date="2017-11-28T18:30:00Z">
          <w:pPr>
            <w:pStyle w:val="Brdtekst"/>
          </w:pPr>
        </w:pPrChange>
      </w:pPr>
    </w:p>
    <w:p w14:paraId="0A5F8D7D" w14:textId="24BA3AB3" w:rsidR="105559D5" w:rsidRPr="00B7686C" w:rsidDel="00820C7E" w:rsidRDefault="105559D5">
      <w:pPr>
        <w:pStyle w:val="Brdtekst"/>
        <w:jc w:val="both"/>
        <w:rPr>
          <w:del w:id="12417" w:author="Oscar Herman Kise" w:date="2017-11-28T18:25:00Z"/>
          <w:rFonts w:eastAsia="Verdana" w:cs="Verdana"/>
          <w:sz w:val="22"/>
          <w:szCs w:val="22"/>
          <w:lang w:val="en-US"/>
        </w:rPr>
        <w:pPrChange w:id="12418" w:author="Oscar Herman Kise" w:date="2017-11-28T18:30:00Z">
          <w:pPr>
            <w:pStyle w:val="Brdtekst"/>
          </w:pPr>
        </w:pPrChange>
      </w:pPr>
      <w:del w:id="12419" w:author="Oscar Herman Kise" w:date="2017-11-27T18:54:00Z">
        <w:r w:rsidRPr="005A3108" w:rsidDel="00B97059">
          <w:rPr>
            <w:noProof/>
            <w:lang w:val="en-US"/>
          </w:rPr>
          <w:drawing>
            <wp:inline distT="0" distB="0" distL="0" distR="0" wp14:anchorId="7D8E1D25" wp14:editId="38F84552">
              <wp:extent cx="2487295" cy="2482113"/>
              <wp:effectExtent l="0" t="0" r="8255" b="0"/>
              <wp:docPr id="585333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93515" cy="2488320"/>
                      </a:xfrm>
                      <a:prstGeom prst="rect">
                        <a:avLst/>
                      </a:prstGeom>
                    </pic:spPr>
                  </pic:pic>
                </a:graphicData>
              </a:graphic>
            </wp:inline>
          </w:drawing>
        </w:r>
        <w:r w:rsidRPr="005A3108" w:rsidDel="00B97059">
          <w:rPr>
            <w:noProof/>
            <w:lang w:val="en-US"/>
          </w:rPr>
          <w:drawing>
            <wp:inline distT="0" distB="0" distL="0" distR="0" wp14:anchorId="37EB0F0D" wp14:editId="5B916011">
              <wp:extent cx="3081020" cy="2464816"/>
              <wp:effectExtent l="0" t="0" r="5080" b="0"/>
              <wp:docPr id="861280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3944" cy="2467155"/>
                      </a:xfrm>
                      <a:prstGeom prst="rect">
                        <a:avLst/>
                      </a:prstGeom>
                    </pic:spPr>
                  </pic:pic>
                </a:graphicData>
              </a:graphic>
            </wp:inline>
          </w:drawing>
        </w:r>
      </w:del>
    </w:p>
    <w:p w14:paraId="6BDD00A3" w14:textId="7D2B9E27" w:rsidR="00D558CF" w:rsidRDefault="00B53A6C">
      <w:pPr>
        <w:pStyle w:val="Brdtekst"/>
        <w:jc w:val="both"/>
        <w:rPr>
          <w:ins w:id="12420" w:author="Oscar Herman Kise" w:date="2017-11-30T20:50:00Z"/>
          <w:rFonts w:eastAsia="Verdana" w:cs="Verdana"/>
          <w:szCs w:val="22"/>
          <w:lang w:val="en-US"/>
        </w:rPr>
        <w:pPrChange w:id="12421" w:author="Oscar Herman Kise" w:date="2017-11-28T18:30:00Z">
          <w:pPr>
            <w:pStyle w:val="Brdtekst"/>
          </w:pPr>
        </w:pPrChange>
      </w:pPr>
      <w:ins w:id="12422" w:author="Oscar Herman Kise" w:date="2017-11-25T11:46:00Z">
        <w:r w:rsidRPr="00B7686C">
          <w:rPr>
            <w:rFonts w:eastAsia="Verdana" w:cs="Verdana"/>
            <w:szCs w:val="22"/>
            <w:lang w:val="en-US"/>
          </w:rPr>
          <w:t>The</w:t>
        </w:r>
        <w:r w:rsidR="006552D7" w:rsidRPr="00B7686C">
          <w:rPr>
            <w:rFonts w:eastAsia="Verdana" w:cs="Verdana"/>
            <w:szCs w:val="22"/>
            <w:lang w:val="en-US"/>
          </w:rPr>
          <w:t xml:space="preserve"> gripper mechanism</w:t>
        </w:r>
      </w:ins>
      <w:ins w:id="12423" w:author="Oscar Herman Kise" w:date="2017-11-28T18:28:00Z">
        <w:r w:rsidR="00F44C13" w:rsidRPr="00B7686C">
          <w:rPr>
            <w:rFonts w:eastAsia="Verdana" w:cs="Verdana"/>
            <w:szCs w:val="22"/>
            <w:lang w:val="en-US"/>
          </w:rPr>
          <w:t xml:space="preserve"> (</w:t>
        </w:r>
      </w:ins>
      <w:ins w:id="12424" w:author="Oscar Herman Kise" w:date="2017-11-30T19:41:00Z">
        <w:r w:rsidR="001E44A7">
          <w:rPr>
            <w:rFonts w:eastAsia="Verdana" w:cs="Verdana"/>
            <w:szCs w:val="22"/>
            <w:lang w:val="en-US"/>
          </w:rPr>
          <w:fldChar w:fldCharType="begin"/>
        </w:r>
        <w:r w:rsidR="001E44A7">
          <w:rPr>
            <w:rFonts w:eastAsia="Verdana" w:cs="Verdana"/>
            <w:szCs w:val="22"/>
            <w:lang w:val="en-US"/>
          </w:rPr>
          <w:instrText xml:space="preserve"> REF _Ref499834554 \h </w:instrText>
        </w:r>
      </w:ins>
      <w:r w:rsidR="001E44A7">
        <w:rPr>
          <w:rFonts w:eastAsia="Verdana" w:cs="Verdana"/>
          <w:szCs w:val="22"/>
          <w:lang w:val="en-US"/>
        </w:rPr>
      </w:r>
      <w:r w:rsidR="001E44A7">
        <w:rPr>
          <w:rFonts w:eastAsia="Verdana" w:cs="Verdana"/>
          <w:szCs w:val="22"/>
          <w:lang w:val="en-US"/>
        </w:rPr>
        <w:fldChar w:fldCharType="separate"/>
      </w:r>
      <w:ins w:id="12425" w:author="Oscar Herman Kise" w:date="2017-11-30T22:19:00Z">
        <w:r w:rsidR="00710D49" w:rsidRPr="00B7686C">
          <w:rPr>
            <w:lang w:val="en-US"/>
            <w:rPrChange w:id="12426" w:author="Morten Lerstad Solli" w:date="2017-11-29T12:21:00Z">
              <w:rPr/>
            </w:rPrChange>
          </w:rPr>
          <w:t xml:space="preserve">Figure </w:t>
        </w:r>
        <w:r w:rsidR="00710D49">
          <w:rPr>
            <w:noProof/>
            <w:lang w:val="en-US"/>
          </w:rPr>
          <w:t>19</w:t>
        </w:r>
      </w:ins>
      <w:ins w:id="12427" w:author="Oscar Herman Kise" w:date="2017-11-30T19:41:00Z">
        <w:r w:rsidR="001E44A7">
          <w:rPr>
            <w:rFonts w:eastAsia="Verdana" w:cs="Verdana"/>
            <w:szCs w:val="22"/>
            <w:lang w:val="en-US"/>
          </w:rPr>
          <w:fldChar w:fldCharType="end"/>
        </w:r>
      </w:ins>
      <w:ins w:id="12428" w:author="Oscar Herman Kise" w:date="2017-11-28T18:28:00Z">
        <w:r w:rsidR="000F05F6" w:rsidRPr="00B7686C">
          <w:rPr>
            <w:rFonts w:eastAsia="Verdana" w:cs="Verdana"/>
            <w:szCs w:val="22"/>
            <w:lang w:val="en-US"/>
          </w:rPr>
          <w:t>)</w:t>
        </w:r>
      </w:ins>
      <w:ins w:id="12429" w:author="Oscar Herman Kise" w:date="2017-11-25T11:46:00Z">
        <w:r w:rsidR="006552D7" w:rsidRPr="00B7686C">
          <w:rPr>
            <w:rFonts w:eastAsia="Verdana" w:cs="Verdana"/>
            <w:szCs w:val="22"/>
            <w:lang w:val="en-US"/>
          </w:rPr>
          <w:t xml:space="preserve"> is made to both grab and lift an object. </w:t>
        </w:r>
        <w:r w:rsidR="00082C3D" w:rsidRPr="00B7686C">
          <w:rPr>
            <w:rFonts w:eastAsia="Verdana" w:cs="Verdana"/>
            <w:szCs w:val="22"/>
            <w:lang w:val="en-US"/>
          </w:rPr>
          <w:t>B</w:t>
        </w:r>
      </w:ins>
      <w:ins w:id="12430" w:author="Oscar Herman Kise" w:date="2017-11-25T12:10:00Z">
        <w:r w:rsidR="00163106" w:rsidRPr="00B7686C">
          <w:rPr>
            <w:rFonts w:eastAsia="Verdana" w:cs="Verdana"/>
            <w:szCs w:val="22"/>
            <w:lang w:val="en-US"/>
          </w:rPr>
          <w:t>y</w:t>
        </w:r>
      </w:ins>
      <w:ins w:id="12431" w:author="Oscar Herman Kise" w:date="2017-11-25T11:46:00Z">
        <w:r w:rsidR="00082C3D" w:rsidRPr="00B7686C">
          <w:rPr>
            <w:rFonts w:eastAsia="Verdana" w:cs="Verdana"/>
            <w:szCs w:val="22"/>
            <w:lang w:val="en-US"/>
          </w:rPr>
          <w:t xml:space="preserve"> using gears to control the gripping mechanism, </w:t>
        </w:r>
      </w:ins>
      <w:ins w:id="12432" w:author="Oscar Herman Kise" w:date="2017-11-25T11:47:00Z">
        <w:r w:rsidR="004569B9" w:rsidRPr="00B7686C">
          <w:rPr>
            <w:rFonts w:eastAsia="Verdana" w:cs="Verdana"/>
            <w:szCs w:val="22"/>
            <w:lang w:val="en-US"/>
          </w:rPr>
          <w:t>would only a single servo</w:t>
        </w:r>
        <w:r w:rsidR="00963154" w:rsidRPr="00B7686C">
          <w:rPr>
            <w:rFonts w:eastAsia="Verdana" w:cs="Verdana"/>
            <w:szCs w:val="22"/>
            <w:lang w:val="en-US"/>
          </w:rPr>
          <w:t xml:space="preserve"> </w:t>
        </w:r>
      </w:ins>
      <w:ins w:id="12433" w:author="Oscar Herman Kise" w:date="2017-11-25T11:48:00Z">
        <w:r w:rsidR="00963154" w:rsidRPr="00B7686C">
          <w:rPr>
            <w:rFonts w:eastAsia="Verdana" w:cs="Verdana"/>
            <w:szCs w:val="22"/>
            <w:lang w:val="en-US"/>
          </w:rPr>
          <w:t>fulfill</w:t>
        </w:r>
      </w:ins>
      <w:ins w:id="12434" w:author="Oscar Herman Kise" w:date="2017-11-25T11:49:00Z">
        <w:r w:rsidR="00914FE4" w:rsidRPr="00B7686C">
          <w:rPr>
            <w:rFonts w:eastAsia="Verdana" w:cs="Verdana"/>
            <w:szCs w:val="22"/>
            <w:lang w:val="en-US"/>
          </w:rPr>
          <w:t xml:space="preserve"> </w:t>
        </w:r>
        <w:r w:rsidR="00641CA3" w:rsidRPr="00B7686C">
          <w:rPr>
            <w:rFonts w:eastAsia="Verdana" w:cs="Verdana"/>
            <w:szCs w:val="22"/>
            <w:lang w:val="en-US"/>
          </w:rPr>
          <w:t>the gripping movement.</w:t>
        </w:r>
        <w:r w:rsidR="00914FE4" w:rsidRPr="00B7686C">
          <w:rPr>
            <w:rFonts w:eastAsia="Verdana" w:cs="Verdana"/>
            <w:szCs w:val="22"/>
            <w:lang w:val="en-US"/>
          </w:rPr>
          <w:t xml:space="preserve"> </w:t>
        </w:r>
      </w:ins>
      <w:ins w:id="12435" w:author="Oscar Herman Kise" w:date="2017-11-25T11:52:00Z">
        <w:r w:rsidR="00B362D1" w:rsidRPr="00B7686C">
          <w:rPr>
            <w:rFonts w:eastAsia="Verdana" w:cs="Verdana"/>
            <w:szCs w:val="22"/>
            <w:lang w:val="en-US"/>
          </w:rPr>
          <w:t>The</w:t>
        </w:r>
        <w:r w:rsidR="00956C62" w:rsidRPr="00B7686C">
          <w:rPr>
            <w:rFonts w:eastAsia="Verdana" w:cs="Verdana"/>
            <w:szCs w:val="22"/>
            <w:lang w:val="en-US"/>
          </w:rPr>
          <w:t xml:space="preserve"> in</w:t>
        </w:r>
      </w:ins>
      <w:ins w:id="12436" w:author="Oscar Herman Kise" w:date="2017-11-25T11:54:00Z">
        <w:r w:rsidR="00956C62" w:rsidRPr="00B7686C">
          <w:rPr>
            <w:rFonts w:eastAsia="Verdana" w:cs="Verdana"/>
            <w:szCs w:val="22"/>
            <w:lang w:val="en-US"/>
          </w:rPr>
          <w:t>s</w:t>
        </w:r>
      </w:ins>
      <w:ins w:id="12437" w:author="Oscar Herman Kise" w:date="2017-11-25T11:52:00Z">
        <w:r w:rsidR="000F05F6" w:rsidRPr="00B7686C">
          <w:rPr>
            <w:rFonts w:eastAsia="Verdana" w:cs="Verdana"/>
            <w:szCs w:val="22"/>
            <w:lang w:val="en-US"/>
          </w:rPr>
          <w:t>ide of the claws is</w:t>
        </w:r>
        <w:r w:rsidR="007914C3" w:rsidRPr="00B7686C">
          <w:rPr>
            <w:rFonts w:eastAsia="Verdana" w:cs="Verdana"/>
            <w:szCs w:val="22"/>
            <w:lang w:val="en-US"/>
          </w:rPr>
          <w:t xml:space="preserve"> </w:t>
        </w:r>
      </w:ins>
      <w:ins w:id="12438" w:author="Oscar Herman Kise" w:date="2017-11-25T11:53:00Z">
        <w:r w:rsidR="000B62F6" w:rsidRPr="00B7686C">
          <w:rPr>
            <w:rFonts w:eastAsia="Verdana" w:cs="Verdana"/>
            <w:szCs w:val="22"/>
            <w:lang w:val="en-US"/>
          </w:rPr>
          <w:t xml:space="preserve">attached with rubber, making the objects </w:t>
        </w:r>
      </w:ins>
      <w:ins w:id="12439" w:author="Oscar Herman Kise" w:date="2017-11-28T18:29:00Z">
        <w:r w:rsidR="000F05F6" w:rsidRPr="00B7686C">
          <w:rPr>
            <w:rFonts w:eastAsia="Verdana" w:cs="Verdana"/>
            <w:szCs w:val="22"/>
            <w:lang w:val="en-US"/>
          </w:rPr>
          <w:t>stick</w:t>
        </w:r>
      </w:ins>
      <w:ins w:id="12440" w:author="Oscar Herman Kise" w:date="2017-11-28T18:23:00Z">
        <w:r w:rsidR="00820C7E" w:rsidRPr="00B7686C">
          <w:rPr>
            <w:rFonts w:eastAsia="Verdana" w:cs="Verdana"/>
            <w:szCs w:val="22"/>
            <w:lang w:val="en-US"/>
          </w:rPr>
          <w:t xml:space="preserve"> </w:t>
        </w:r>
      </w:ins>
      <w:ins w:id="12441" w:author="Oscar Herman Kise" w:date="2017-11-25T11:53:00Z">
        <w:r w:rsidR="00820C7E" w:rsidRPr="00B7686C">
          <w:rPr>
            <w:rFonts w:eastAsia="Verdana" w:cs="Verdana"/>
            <w:szCs w:val="22"/>
            <w:lang w:val="en-US"/>
          </w:rPr>
          <w:t>easier to</w:t>
        </w:r>
      </w:ins>
      <w:ins w:id="12442" w:author="Oscar Herman Kise" w:date="2017-11-28T18:23:00Z">
        <w:r w:rsidR="00820C7E" w:rsidRPr="00B7686C">
          <w:rPr>
            <w:rFonts w:eastAsia="Verdana" w:cs="Verdana"/>
            <w:szCs w:val="22"/>
            <w:lang w:val="en-US"/>
          </w:rPr>
          <w:t xml:space="preserve"> the</w:t>
        </w:r>
      </w:ins>
      <w:ins w:id="12443" w:author="Oscar Herman Kise" w:date="2017-11-28T18:24:00Z">
        <w:r w:rsidR="00820C7E" w:rsidRPr="00B7686C">
          <w:rPr>
            <w:rFonts w:eastAsia="Verdana" w:cs="Verdana"/>
            <w:szCs w:val="22"/>
            <w:lang w:val="en-US"/>
          </w:rPr>
          <w:t xml:space="preserve"> </w:t>
        </w:r>
      </w:ins>
      <w:ins w:id="12444" w:author="Oscar Herman Kise" w:date="2017-11-28T18:23:00Z">
        <w:r w:rsidR="00820C7E" w:rsidRPr="00B7686C">
          <w:rPr>
            <w:rFonts w:eastAsia="Verdana" w:cs="Verdana"/>
            <w:szCs w:val="22"/>
            <w:lang w:val="en-US"/>
          </w:rPr>
          <w:t>claws</w:t>
        </w:r>
      </w:ins>
      <w:ins w:id="12445" w:author="Oscar Herman Kise" w:date="2017-11-25T11:54:00Z">
        <w:r w:rsidR="00956C62" w:rsidRPr="00B7686C">
          <w:rPr>
            <w:rFonts w:eastAsia="Verdana" w:cs="Verdana"/>
            <w:szCs w:val="22"/>
            <w:lang w:val="en-US"/>
          </w:rPr>
          <w:t>.</w:t>
        </w:r>
      </w:ins>
      <w:ins w:id="12446" w:author="Oscar Herman Kise" w:date="2017-11-28T18:29:00Z">
        <w:r w:rsidR="000F05F6" w:rsidRPr="00B7686C">
          <w:rPr>
            <w:rFonts w:eastAsia="Verdana" w:cs="Verdana"/>
            <w:szCs w:val="22"/>
            <w:lang w:val="en-US"/>
          </w:rPr>
          <w:t xml:space="preserve"> Due to weight from the claws and the</w:t>
        </w:r>
      </w:ins>
      <w:ins w:id="12447" w:author="Oscar Herman Kise" w:date="2017-11-28T18:30:00Z">
        <w:r w:rsidR="000F05F6" w:rsidRPr="00B7686C">
          <w:rPr>
            <w:rFonts w:eastAsia="Verdana" w:cs="Verdana"/>
            <w:szCs w:val="22"/>
            <w:lang w:val="en-US"/>
          </w:rPr>
          <w:t xml:space="preserve"> grabbed</w:t>
        </w:r>
      </w:ins>
      <w:ins w:id="12448" w:author="Oscar Herman Kise" w:date="2017-11-28T18:29:00Z">
        <w:r w:rsidR="000F05F6" w:rsidRPr="00B7686C">
          <w:rPr>
            <w:rFonts w:eastAsia="Verdana" w:cs="Verdana"/>
            <w:szCs w:val="22"/>
            <w:lang w:val="en-US"/>
          </w:rPr>
          <w:t xml:space="preserve"> object, is a larger servo used for the lifting mechanism.</w:t>
        </w:r>
      </w:ins>
      <w:ins w:id="12449" w:author="Oscar Herman Kise" w:date="2017-11-25T11:54:00Z">
        <w:r w:rsidR="00956C62" w:rsidRPr="00B7686C">
          <w:rPr>
            <w:rFonts w:eastAsia="Verdana" w:cs="Verdana"/>
            <w:szCs w:val="22"/>
            <w:lang w:val="en-US"/>
          </w:rPr>
          <w:t xml:space="preserve"> </w:t>
        </w:r>
      </w:ins>
      <w:ins w:id="12450" w:author="Oscar Herman Kise" w:date="2017-11-25T12:11:00Z">
        <w:r w:rsidR="00122D6E" w:rsidRPr="00B7686C">
          <w:rPr>
            <w:rFonts w:eastAsia="Verdana" w:cs="Verdana"/>
            <w:szCs w:val="22"/>
            <w:lang w:val="en-US"/>
          </w:rPr>
          <w:t xml:space="preserve">The design </w:t>
        </w:r>
      </w:ins>
      <w:ins w:id="12451" w:author="Oscar Herman Kise" w:date="2017-11-25T12:12:00Z">
        <w:r w:rsidR="00227265" w:rsidRPr="00B7686C">
          <w:rPr>
            <w:rFonts w:eastAsia="Verdana" w:cs="Verdana"/>
            <w:szCs w:val="22"/>
            <w:lang w:val="en-US"/>
          </w:rPr>
          <w:t>can be separated in four part</w:t>
        </w:r>
        <w:r w:rsidR="000F05F6" w:rsidRPr="00B7686C">
          <w:rPr>
            <w:rFonts w:eastAsia="Verdana" w:cs="Verdana"/>
            <w:szCs w:val="22"/>
            <w:lang w:val="en-US"/>
          </w:rPr>
          <w:t>:</w:t>
        </w:r>
      </w:ins>
    </w:p>
    <w:p w14:paraId="0CF7F1A1" w14:textId="0376490C" w:rsidR="77F9EE56" w:rsidRPr="00B7686C" w:rsidDel="00B97059" w:rsidRDefault="53BA8898">
      <w:pPr>
        <w:pStyle w:val="Brdtekst"/>
        <w:jc w:val="both"/>
        <w:rPr>
          <w:del w:id="12452" w:author="Oscar Herman Kise" w:date="2017-11-27T18:59:00Z"/>
          <w:rFonts w:eastAsia="Verdana" w:cs="Verdana"/>
          <w:szCs w:val="22"/>
          <w:lang w:val="en-US"/>
          <w:rPrChange w:id="12453" w:author="Morten Lerstad Solli" w:date="2017-11-29T12:21:00Z">
            <w:rPr>
              <w:del w:id="12454" w:author="Oscar Herman Kise" w:date="2017-11-27T18:59:00Z"/>
              <w:rFonts w:eastAsia="Verdana" w:cs="Verdana"/>
              <w:sz w:val="22"/>
              <w:szCs w:val="22"/>
              <w:lang w:val="en-US"/>
            </w:rPr>
          </w:rPrChange>
        </w:rPr>
        <w:pPrChange w:id="12455" w:author="Oscar Herman Kise" w:date="2017-11-28T18:30:00Z">
          <w:pPr>
            <w:pStyle w:val="Brdtekst"/>
          </w:pPr>
        </w:pPrChange>
      </w:pPr>
      <w:del w:id="12456" w:author="Oscar Herman Kise" w:date="2017-11-25T11:42:00Z">
        <w:r w:rsidRPr="00B7686C">
          <w:rPr>
            <w:rFonts w:eastAsia="Verdana" w:cs="Verdana"/>
            <w:szCs w:val="22"/>
            <w:lang w:val="en-US"/>
            <w:rPrChange w:id="12457" w:author="Morten Lerstad Solli" w:date="2017-11-29T12:21:00Z">
              <w:rPr>
                <w:rFonts w:eastAsia="Verdana" w:cs="Verdana"/>
                <w:sz w:val="22"/>
                <w:szCs w:val="22"/>
                <w:lang w:val="en-US"/>
              </w:rPr>
            </w:rPrChange>
          </w:rPr>
          <w:delText xml:space="preserve">The grippers main objective is to grip object located by the camera and the IR sensor. After the object has been detected, the servo inside of the lid will control the claws to lock around the object. Another servo will then lift the platform of the claws, to release to object from having any contact with the ground, making it easier to transport. </w:delText>
        </w:r>
      </w:del>
      <w:del w:id="12458" w:author="Oscar Herman Kise" w:date="2017-11-25T11:54:00Z">
        <w:r w:rsidRPr="00B7686C">
          <w:rPr>
            <w:rFonts w:eastAsia="Verdana" w:cs="Verdana"/>
            <w:szCs w:val="22"/>
            <w:lang w:val="en-US"/>
            <w:rPrChange w:id="12459" w:author="Morten Lerstad Solli" w:date="2017-11-29T12:21:00Z">
              <w:rPr>
                <w:rFonts w:eastAsia="Verdana" w:cs="Verdana"/>
                <w:sz w:val="22"/>
                <w:szCs w:val="22"/>
                <w:lang w:val="en-US"/>
              </w:rPr>
            </w:rPrChange>
          </w:rPr>
          <w:delText xml:space="preserve">The whole mechanism of gripping and lifting the objects can be separated in four parts. </w:delText>
        </w:r>
      </w:del>
    </w:p>
    <w:p w14:paraId="535FCE77" w14:textId="7E253C9E" w:rsidR="00B97059" w:rsidRPr="00B7686C" w:rsidRDefault="00B97059">
      <w:pPr>
        <w:pStyle w:val="Brdtekst"/>
        <w:jc w:val="both"/>
        <w:rPr>
          <w:rFonts w:eastAsia="Verdana" w:cs="Verdana"/>
          <w:sz w:val="22"/>
          <w:szCs w:val="22"/>
          <w:lang w:val="en-US"/>
        </w:rPr>
        <w:pPrChange w:id="12460" w:author="Oscar Herman Kise" w:date="2017-11-28T18:30:00Z">
          <w:pPr>
            <w:pStyle w:val="Brdtekst"/>
          </w:pPr>
        </w:pPrChange>
      </w:pPr>
    </w:p>
    <w:p w14:paraId="12192613" w14:textId="38F179D7" w:rsidR="77F9EE56" w:rsidRPr="00D558CF" w:rsidRDefault="77F9EE56" w:rsidP="00D558CF">
      <w:pPr>
        <w:rPr>
          <w:ins w:id="12461" w:author="Oscar Herman Kise" w:date="2017-11-25T12:12:00Z"/>
          <w:rFonts w:ascii="Arial" w:hAnsi="Arial" w:cs="Arial"/>
          <w:b/>
          <w:sz w:val="26"/>
          <w:szCs w:val="26"/>
          <w:lang w:val="en-US"/>
          <w:rPrChange w:id="12462" w:author="Oscar Herman Kise" w:date="2017-11-30T20:50:00Z">
            <w:rPr>
              <w:ins w:id="12463" w:author="Oscar Herman Kise" w:date="2017-11-25T12:12:00Z"/>
              <w:lang w:val="en-US"/>
            </w:rPr>
          </w:rPrChange>
        </w:rPr>
        <w:pPrChange w:id="12464" w:author="Oscar Herman Kise" w:date="2017-11-30T20:49:00Z">
          <w:pPr>
            <w:pStyle w:val="Brdtekst"/>
            <w:numPr>
              <w:numId w:val="1"/>
            </w:numPr>
            <w:ind w:left="720" w:hanging="360"/>
          </w:pPr>
        </w:pPrChange>
      </w:pPr>
      <w:r w:rsidRPr="00D558CF">
        <w:rPr>
          <w:rFonts w:ascii="Arial" w:hAnsi="Arial" w:cs="Arial"/>
          <w:b/>
          <w:sz w:val="26"/>
          <w:szCs w:val="26"/>
          <w:lang w:val="en-US"/>
          <w:rPrChange w:id="12465" w:author="Oscar Herman Kise" w:date="2017-11-30T20:50:00Z">
            <w:rPr>
              <w:b/>
              <w:bCs/>
              <w:lang w:val="en-US"/>
            </w:rPr>
          </w:rPrChange>
        </w:rPr>
        <w:t>The lifting platform</w:t>
      </w:r>
    </w:p>
    <w:p w14:paraId="3DBC989A" w14:textId="77777777" w:rsidR="00227265" w:rsidRPr="00B7686C" w:rsidRDefault="00227265">
      <w:pPr>
        <w:rPr>
          <w:lang w:val="en-US"/>
        </w:rPr>
        <w:pPrChange w:id="12466" w:author="Oscar Herman Kise" w:date="2017-11-25T12:12:00Z">
          <w:pPr>
            <w:pStyle w:val="Brdtekst"/>
            <w:numPr>
              <w:numId w:val="1"/>
            </w:numPr>
            <w:ind w:left="720" w:hanging="360"/>
          </w:pPr>
        </w:pPrChange>
      </w:pPr>
    </w:p>
    <w:p w14:paraId="031E8AD7" w14:textId="77777777" w:rsidR="00261AD2" w:rsidRPr="00B7686C" w:rsidRDefault="00B97059" w:rsidP="0049360F">
      <w:pPr>
        <w:pStyle w:val="Brdtekst"/>
        <w:keepNext/>
        <w:ind w:left="360"/>
        <w:rPr>
          <w:ins w:id="12467" w:author="Oscar Herman Kise" w:date="2017-11-27T18:59:00Z"/>
          <w:lang w:val="en-US"/>
          <w:rPrChange w:id="12468" w:author="Morten Lerstad Solli" w:date="2017-11-29T12:21:00Z">
            <w:rPr>
              <w:ins w:id="12469" w:author="Oscar Herman Kise" w:date="2017-11-27T18:59:00Z"/>
            </w:rPr>
          </w:rPrChange>
        </w:rPr>
      </w:pPr>
      <w:ins w:id="12470" w:author="Oscar Herman Kise" w:date="2017-11-27T18:58:00Z">
        <w:r w:rsidRPr="005A3108">
          <w:rPr>
            <w:noProof/>
            <w:lang w:val="en-US"/>
          </w:rPr>
          <w:drawing>
            <wp:inline distT="0" distB="0" distL="0" distR="0" wp14:anchorId="6C860D5F" wp14:editId="7A9A2507">
              <wp:extent cx="5731510" cy="1908175"/>
              <wp:effectExtent l="0" t="0" r="2540" b="0"/>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ifting platform assemb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908175"/>
                      </a:xfrm>
                      <a:prstGeom prst="rect">
                        <a:avLst/>
                      </a:prstGeom>
                    </pic:spPr>
                  </pic:pic>
                </a:graphicData>
              </a:graphic>
            </wp:inline>
          </w:drawing>
        </w:r>
      </w:ins>
    </w:p>
    <w:p w14:paraId="4AB87F0D" w14:textId="62CD0EDB" w:rsidR="00B97059" w:rsidRPr="00B7686C" w:rsidRDefault="00261AD2" w:rsidP="00C9737F">
      <w:pPr>
        <w:pStyle w:val="Bildetekst"/>
        <w:jc w:val="both"/>
        <w:rPr>
          <w:ins w:id="12471" w:author="Oscar Herman Kise" w:date="2017-11-27T18:58:00Z"/>
          <w:lang w:val="en-US"/>
          <w:rPrChange w:id="12472" w:author="Morten Lerstad Solli" w:date="2017-11-29T12:21:00Z">
            <w:rPr>
              <w:ins w:id="12473" w:author="Oscar Herman Kise" w:date="2017-11-27T18:58:00Z"/>
            </w:rPr>
          </w:rPrChange>
        </w:rPr>
      </w:pPr>
      <w:bookmarkStart w:id="12474" w:name="_Ref499834555"/>
      <w:ins w:id="12475" w:author="Oscar Herman Kise" w:date="2017-11-27T18:59:00Z">
        <w:r w:rsidRPr="00B7686C">
          <w:rPr>
            <w:lang w:val="en-US"/>
            <w:rPrChange w:id="12476" w:author="Morten Lerstad Solli" w:date="2017-11-29T12:21:00Z">
              <w:rPr/>
            </w:rPrChange>
          </w:rPr>
          <w:t xml:space="preserve">Figure </w:t>
        </w:r>
        <w:r w:rsidRPr="00B7686C">
          <w:rPr>
            <w:lang w:val="en-US"/>
            <w:rPrChange w:id="12477" w:author="Morten Lerstad Solli" w:date="2017-11-29T12:21:00Z">
              <w:rPr/>
            </w:rPrChange>
          </w:rPr>
          <w:fldChar w:fldCharType="begin"/>
        </w:r>
        <w:r w:rsidRPr="00B7686C">
          <w:rPr>
            <w:lang w:val="en-US"/>
            <w:rPrChange w:id="12478" w:author="Morten Lerstad Solli" w:date="2017-11-29T12:21:00Z">
              <w:rPr/>
            </w:rPrChange>
          </w:rPr>
          <w:instrText xml:space="preserve"> SEQ Figure \* ARABIC </w:instrText>
        </w:r>
      </w:ins>
      <w:r w:rsidRPr="00B7686C">
        <w:rPr>
          <w:lang w:val="en-US"/>
          <w:rPrChange w:id="12479" w:author="Morten Lerstad Solli" w:date="2017-11-29T12:21:00Z">
            <w:rPr/>
          </w:rPrChange>
        </w:rPr>
        <w:fldChar w:fldCharType="separate"/>
      </w:r>
      <w:r w:rsidR="00710D49">
        <w:rPr>
          <w:noProof/>
          <w:lang w:val="en-US"/>
        </w:rPr>
        <w:t>20</w:t>
      </w:r>
      <w:ins w:id="12480" w:author="Oscar Herman Kise" w:date="2017-11-27T18:59:00Z">
        <w:r w:rsidRPr="00B7686C">
          <w:rPr>
            <w:lang w:val="en-US"/>
            <w:rPrChange w:id="12481" w:author="Morten Lerstad Solli" w:date="2017-11-29T12:21:00Z">
              <w:rPr/>
            </w:rPrChange>
          </w:rPr>
          <w:fldChar w:fldCharType="end"/>
        </w:r>
        <w:bookmarkEnd w:id="12474"/>
        <w:r w:rsidRPr="00B7686C">
          <w:rPr>
            <w:lang w:val="en-US"/>
            <w:rPrChange w:id="12482" w:author="Morten Lerstad Solli" w:date="2017-11-29T12:21:00Z">
              <w:rPr/>
            </w:rPrChange>
          </w:rPr>
          <w:t xml:space="preserve">: The lifting platform </w:t>
        </w:r>
      </w:ins>
      <w:ins w:id="12483" w:author="Oscar Herman Kise" w:date="2017-11-27T19:00:00Z">
        <w:r w:rsidRPr="005A3108">
          <w:rPr>
            <w:lang w:val="en-US"/>
          </w:rPr>
          <w:t>with explanations.</w:t>
        </w:r>
      </w:ins>
    </w:p>
    <w:p w14:paraId="5740BFEA" w14:textId="77777777" w:rsidR="000F05F6" w:rsidRPr="00B7686C" w:rsidRDefault="000F05F6">
      <w:pPr>
        <w:pStyle w:val="Brdtekst"/>
        <w:ind w:left="360"/>
        <w:jc w:val="both"/>
        <w:rPr>
          <w:ins w:id="12484" w:author="Oscar Herman Kise" w:date="2017-11-28T18:31:00Z"/>
          <w:lang w:val="en-US"/>
        </w:rPr>
        <w:pPrChange w:id="12485" w:author="Oscar Herman Kise" w:date="2017-11-28T18:30:00Z">
          <w:pPr>
            <w:pStyle w:val="Brdtekst"/>
            <w:ind w:left="360"/>
          </w:pPr>
        </w:pPrChange>
      </w:pPr>
    </w:p>
    <w:p w14:paraId="61DED620" w14:textId="437AC0BC" w:rsidR="00227265" w:rsidRPr="00B7686C" w:rsidDel="000F05F6" w:rsidRDefault="77F9EE56">
      <w:pPr>
        <w:pStyle w:val="Brdtekst"/>
        <w:jc w:val="both"/>
        <w:rPr>
          <w:del w:id="12486" w:author="Oscar Herman Kise" w:date="2017-11-28T18:31:00Z"/>
          <w:lang w:val="en-US"/>
        </w:rPr>
        <w:pPrChange w:id="12487" w:author="Oscar Herman Kise" w:date="2017-11-28T18:31:00Z">
          <w:pPr>
            <w:pStyle w:val="Brdtekst"/>
            <w:ind w:left="360"/>
          </w:pPr>
        </w:pPrChange>
      </w:pPr>
      <w:del w:id="12488" w:author="Oscar Herman Kise" w:date="2017-11-27T18:58:00Z">
        <w:r w:rsidRPr="005A3108" w:rsidDel="00B97059">
          <w:rPr>
            <w:noProof/>
            <w:lang w:val="en-US"/>
          </w:rPr>
          <w:drawing>
            <wp:inline distT="0" distB="0" distL="0" distR="0" wp14:anchorId="56B15EBF" wp14:editId="6148078C">
              <wp:extent cx="2667000" cy="1778000"/>
              <wp:effectExtent l="0" t="0" r="0" b="0"/>
              <wp:docPr id="43737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7000" cy="1778000"/>
                      </a:xfrm>
                      <a:prstGeom prst="rect">
                        <a:avLst/>
                      </a:prstGeom>
                    </pic:spPr>
                  </pic:pic>
                </a:graphicData>
              </a:graphic>
            </wp:inline>
          </w:drawing>
        </w:r>
        <w:r w:rsidRPr="005A3108" w:rsidDel="00B97059">
          <w:rPr>
            <w:noProof/>
            <w:lang w:val="en-US"/>
          </w:rPr>
          <w:drawing>
            <wp:inline distT="0" distB="0" distL="0" distR="0" wp14:anchorId="72A54C26" wp14:editId="1D9CF245">
              <wp:extent cx="2651760" cy="1767840"/>
              <wp:effectExtent l="0" t="0" r="0" b="3810"/>
              <wp:docPr id="16126581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1760" cy="1767840"/>
                      </a:xfrm>
                      <a:prstGeom prst="rect">
                        <a:avLst/>
                      </a:prstGeom>
                    </pic:spPr>
                  </pic:pic>
                </a:graphicData>
              </a:graphic>
            </wp:inline>
          </w:drawing>
        </w:r>
      </w:del>
    </w:p>
    <w:p w14:paraId="3A4FBABA" w14:textId="7B83E915" w:rsidR="77F9EE56" w:rsidRPr="00B7686C" w:rsidRDefault="105559D5">
      <w:pPr>
        <w:pStyle w:val="Brdtekst"/>
        <w:ind w:left="360"/>
        <w:jc w:val="both"/>
        <w:rPr>
          <w:rFonts w:eastAsia="Verdana" w:cs="Verdana"/>
          <w:szCs w:val="22"/>
          <w:lang w:val="en-US"/>
          <w:rPrChange w:id="12489" w:author="Morten Lerstad Solli" w:date="2017-11-29T12:21:00Z">
            <w:rPr>
              <w:rFonts w:eastAsia="Verdana" w:cs="Verdana"/>
              <w:sz w:val="22"/>
              <w:szCs w:val="22"/>
              <w:lang w:val="en-US"/>
            </w:rPr>
          </w:rPrChange>
        </w:rPr>
        <w:pPrChange w:id="12490" w:author="Oscar Herman Kise" w:date="2017-11-28T18:30:00Z">
          <w:pPr>
            <w:pStyle w:val="Brdtekst"/>
            <w:ind w:left="360"/>
          </w:pPr>
        </w:pPrChange>
      </w:pPr>
      <w:r w:rsidRPr="00B7686C">
        <w:rPr>
          <w:rFonts w:eastAsia="Verdana" w:cs="Verdana"/>
          <w:szCs w:val="22"/>
          <w:lang w:val="en-US"/>
          <w:rPrChange w:id="12491" w:author="Morten Lerstad Solli" w:date="2017-11-29T12:21:00Z">
            <w:rPr>
              <w:rFonts w:eastAsia="Verdana" w:cs="Verdana"/>
              <w:sz w:val="22"/>
              <w:szCs w:val="22"/>
              <w:lang w:val="en-US"/>
            </w:rPr>
          </w:rPrChange>
        </w:rPr>
        <w:t>The lifting platform</w:t>
      </w:r>
      <w:ins w:id="12492" w:author="Oscar Herman Kise" w:date="2017-11-28T18:32:00Z">
        <w:r w:rsidR="00F44C13" w:rsidRPr="00B7686C">
          <w:rPr>
            <w:rFonts w:eastAsia="Verdana" w:cs="Verdana"/>
            <w:szCs w:val="22"/>
            <w:lang w:val="en-US"/>
          </w:rPr>
          <w:t xml:space="preserve"> (</w:t>
        </w:r>
      </w:ins>
      <w:ins w:id="12493" w:author="Oscar Herman Kise" w:date="2017-11-30T19:41:00Z">
        <w:r w:rsidR="001E44A7">
          <w:rPr>
            <w:rFonts w:eastAsia="Verdana" w:cs="Verdana"/>
            <w:szCs w:val="22"/>
            <w:lang w:val="en-US"/>
          </w:rPr>
          <w:fldChar w:fldCharType="begin"/>
        </w:r>
        <w:r w:rsidR="001E44A7">
          <w:rPr>
            <w:rFonts w:eastAsia="Verdana" w:cs="Verdana"/>
            <w:szCs w:val="22"/>
            <w:lang w:val="en-US"/>
          </w:rPr>
          <w:instrText xml:space="preserve"> REF _Ref499834555 \h </w:instrText>
        </w:r>
      </w:ins>
      <w:r w:rsidR="001E44A7">
        <w:rPr>
          <w:rFonts w:eastAsia="Verdana" w:cs="Verdana"/>
          <w:szCs w:val="22"/>
          <w:lang w:val="en-US"/>
        </w:rPr>
      </w:r>
      <w:r w:rsidR="001E44A7">
        <w:rPr>
          <w:rFonts w:eastAsia="Verdana" w:cs="Verdana"/>
          <w:szCs w:val="22"/>
          <w:lang w:val="en-US"/>
        </w:rPr>
        <w:fldChar w:fldCharType="separate"/>
      </w:r>
      <w:ins w:id="12494" w:author="Oscar Herman Kise" w:date="2017-11-30T22:19:00Z">
        <w:r w:rsidR="00710D49" w:rsidRPr="00B7686C">
          <w:rPr>
            <w:lang w:val="en-US"/>
            <w:rPrChange w:id="12495" w:author="Morten Lerstad Solli" w:date="2017-11-29T12:21:00Z">
              <w:rPr/>
            </w:rPrChange>
          </w:rPr>
          <w:t xml:space="preserve">Figure </w:t>
        </w:r>
        <w:r w:rsidR="00710D49">
          <w:rPr>
            <w:noProof/>
            <w:lang w:val="en-US"/>
          </w:rPr>
          <w:t>20</w:t>
        </w:r>
      </w:ins>
      <w:ins w:id="12496" w:author="Oscar Herman Kise" w:date="2017-11-30T19:41:00Z">
        <w:r w:rsidR="001E44A7">
          <w:rPr>
            <w:rFonts w:eastAsia="Verdana" w:cs="Verdana"/>
            <w:szCs w:val="22"/>
            <w:lang w:val="en-US"/>
          </w:rPr>
          <w:fldChar w:fldCharType="end"/>
        </w:r>
      </w:ins>
      <w:ins w:id="12497" w:author="Oscar Herman Kise" w:date="2017-11-28T18:32:00Z">
        <w:r w:rsidR="000F05F6" w:rsidRPr="00B7686C">
          <w:rPr>
            <w:rFonts w:eastAsia="Verdana" w:cs="Verdana"/>
            <w:szCs w:val="22"/>
            <w:lang w:val="en-US"/>
          </w:rPr>
          <w:t>)</w:t>
        </w:r>
      </w:ins>
      <w:r w:rsidRPr="00B7686C">
        <w:rPr>
          <w:rFonts w:eastAsia="Verdana" w:cs="Verdana"/>
          <w:szCs w:val="22"/>
          <w:lang w:val="en-US"/>
          <w:rPrChange w:id="12498" w:author="Morten Lerstad Solli" w:date="2017-11-29T12:21:00Z">
            <w:rPr>
              <w:rFonts w:eastAsia="Verdana" w:cs="Verdana"/>
              <w:sz w:val="22"/>
              <w:szCs w:val="22"/>
              <w:lang w:val="en-US"/>
            </w:rPr>
          </w:rPrChange>
        </w:rPr>
        <w:t xml:space="preserve"> has a MG995 servo mounted on its right side when looking forward from the cars perspective. The objective of the servo is to tilt the gripper platform</w:t>
      </w:r>
      <w:ins w:id="12499" w:author="Oscar Herman Kise" w:date="2017-11-28T18:33:00Z">
        <w:r w:rsidR="00847ACA">
          <w:rPr>
            <w:rFonts w:eastAsia="Verdana" w:cs="Verdana"/>
            <w:szCs w:val="22"/>
            <w:lang w:val="en-US"/>
          </w:rPr>
          <w:t xml:space="preserve"> (</w:t>
        </w:r>
      </w:ins>
      <w:ins w:id="12500" w:author="Oscar Herman Kise" w:date="2017-11-30T19:41:00Z">
        <w:r w:rsidR="001E44A7">
          <w:rPr>
            <w:rFonts w:eastAsia="Verdana" w:cs="Verdana"/>
            <w:szCs w:val="22"/>
            <w:lang w:val="en-US"/>
          </w:rPr>
          <w:fldChar w:fldCharType="begin"/>
        </w:r>
        <w:r w:rsidR="001E44A7">
          <w:rPr>
            <w:rFonts w:eastAsia="Verdana" w:cs="Verdana"/>
            <w:szCs w:val="22"/>
            <w:lang w:val="en-US"/>
          </w:rPr>
          <w:instrText xml:space="preserve"> REF _Ref499834556 \h </w:instrText>
        </w:r>
      </w:ins>
      <w:r w:rsidR="001E44A7">
        <w:rPr>
          <w:rFonts w:eastAsia="Verdana" w:cs="Verdana"/>
          <w:szCs w:val="22"/>
          <w:lang w:val="en-US"/>
        </w:rPr>
      </w:r>
      <w:r w:rsidR="001E44A7">
        <w:rPr>
          <w:rFonts w:eastAsia="Verdana" w:cs="Verdana"/>
          <w:szCs w:val="22"/>
          <w:lang w:val="en-US"/>
        </w:rPr>
        <w:fldChar w:fldCharType="separate"/>
      </w:r>
      <w:ins w:id="12501" w:author="Oscar Herman Kise" w:date="2017-11-30T22:19:00Z">
        <w:r w:rsidR="00710D49" w:rsidRPr="00B7686C">
          <w:rPr>
            <w:lang w:val="en-US"/>
            <w:rPrChange w:id="12502" w:author="Morten Lerstad Solli" w:date="2017-11-29T12:21:00Z">
              <w:rPr/>
            </w:rPrChange>
          </w:rPr>
          <w:t xml:space="preserve">Figure </w:t>
        </w:r>
        <w:r w:rsidR="00710D49">
          <w:rPr>
            <w:noProof/>
            <w:lang w:val="en-US"/>
          </w:rPr>
          <w:t>21</w:t>
        </w:r>
      </w:ins>
      <w:ins w:id="12503" w:author="Oscar Herman Kise" w:date="2017-11-30T19:41:00Z">
        <w:r w:rsidR="001E44A7">
          <w:rPr>
            <w:rFonts w:eastAsia="Verdana" w:cs="Verdana"/>
            <w:szCs w:val="22"/>
            <w:lang w:val="en-US"/>
          </w:rPr>
          <w:fldChar w:fldCharType="end"/>
        </w:r>
      </w:ins>
      <w:ins w:id="12504" w:author="Oscar Herman Kise" w:date="2017-11-28T18:33:00Z">
        <w:r w:rsidR="000F05F6" w:rsidRPr="00B7686C">
          <w:rPr>
            <w:rFonts w:eastAsia="Verdana" w:cs="Verdana"/>
            <w:szCs w:val="22"/>
            <w:lang w:val="en-US"/>
          </w:rPr>
          <w:t>)</w:t>
        </w:r>
      </w:ins>
      <w:r w:rsidRPr="00B7686C">
        <w:rPr>
          <w:rFonts w:eastAsia="Verdana" w:cs="Verdana"/>
          <w:szCs w:val="22"/>
          <w:lang w:val="en-US"/>
          <w:rPrChange w:id="12505" w:author="Morten Lerstad Solli" w:date="2017-11-29T12:21:00Z">
            <w:rPr>
              <w:rFonts w:eastAsia="Verdana" w:cs="Verdana"/>
              <w:sz w:val="22"/>
              <w:szCs w:val="22"/>
              <w:lang w:val="en-US"/>
            </w:rPr>
          </w:rPrChange>
        </w:rPr>
        <w:t xml:space="preserve"> to give the ability to </w:t>
      </w:r>
      <w:del w:id="12506" w:author="Oscar Herman Kise" w:date="2017-11-23T20:04:00Z">
        <w:r w:rsidRPr="00B7686C" w:rsidDel="006626A3">
          <w:rPr>
            <w:rFonts w:eastAsia="Verdana" w:cs="Verdana"/>
            <w:szCs w:val="22"/>
            <w:lang w:val="en-US"/>
            <w:rPrChange w:id="12507" w:author="Morten Lerstad Solli" w:date="2017-11-29T12:21:00Z">
              <w:rPr>
                <w:rFonts w:eastAsia="Verdana" w:cs="Verdana"/>
                <w:sz w:val="22"/>
                <w:szCs w:val="22"/>
                <w:lang w:val="en-US"/>
              </w:rPr>
            </w:rPrChange>
          </w:rPr>
          <w:delText>lift up</w:delText>
        </w:r>
      </w:del>
      <w:ins w:id="12508" w:author="Oscar Herman Kise" w:date="2017-11-23T20:04:00Z">
        <w:r w:rsidR="006626A3" w:rsidRPr="00B7686C">
          <w:rPr>
            <w:rFonts w:eastAsia="Verdana" w:cs="Verdana"/>
            <w:szCs w:val="22"/>
            <w:lang w:val="en-US"/>
            <w:rPrChange w:id="12509" w:author="Morten Lerstad Solli" w:date="2017-11-29T12:21:00Z">
              <w:rPr>
                <w:rFonts w:eastAsia="Verdana" w:cs="Verdana"/>
                <w:sz w:val="22"/>
                <w:szCs w:val="22"/>
                <w:lang w:val="en-US"/>
              </w:rPr>
            </w:rPrChange>
          </w:rPr>
          <w:t>lift</w:t>
        </w:r>
      </w:ins>
      <w:r w:rsidRPr="00B7686C">
        <w:rPr>
          <w:rFonts w:eastAsia="Verdana" w:cs="Verdana"/>
          <w:szCs w:val="22"/>
          <w:lang w:val="en-US"/>
          <w:rPrChange w:id="12510" w:author="Morten Lerstad Solli" w:date="2017-11-29T12:21:00Z">
            <w:rPr>
              <w:rFonts w:eastAsia="Verdana" w:cs="Verdana"/>
              <w:sz w:val="22"/>
              <w:szCs w:val="22"/>
              <w:lang w:val="en-US"/>
            </w:rPr>
          </w:rPrChange>
        </w:rPr>
        <w:t xml:space="preserve"> the objects grabbed</w:t>
      </w:r>
      <w:ins w:id="12511" w:author="Oscar Herman Kise" w:date="2017-11-28T18:33:00Z">
        <w:r w:rsidR="000F05F6" w:rsidRPr="00B7686C">
          <w:rPr>
            <w:rFonts w:eastAsia="Verdana" w:cs="Verdana"/>
            <w:szCs w:val="22"/>
            <w:lang w:val="en-US"/>
          </w:rPr>
          <w:t xml:space="preserve">. </w:t>
        </w:r>
      </w:ins>
      <w:del w:id="12512" w:author="Oscar Herman Kise" w:date="2017-11-28T18:33:00Z">
        <w:r w:rsidRPr="00B7686C" w:rsidDel="000F05F6">
          <w:rPr>
            <w:rFonts w:eastAsia="Verdana" w:cs="Verdana"/>
            <w:szCs w:val="22"/>
            <w:lang w:val="en-US"/>
            <w:rPrChange w:id="12513" w:author="Morten Lerstad Solli" w:date="2017-11-29T12:21:00Z">
              <w:rPr>
                <w:rFonts w:eastAsia="Verdana" w:cs="Verdana"/>
                <w:sz w:val="22"/>
                <w:szCs w:val="22"/>
                <w:lang w:val="en-US"/>
              </w:rPr>
            </w:rPrChange>
          </w:rPr>
          <w:delText xml:space="preserve"> with the claws. </w:delText>
        </w:r>
      </w:del>
      <w:r w:rsidRPr="00B7686C">
        <w:rPr>
          <w:rFonts w:eastAsia="Verdana" w:cs="Verdana"/>
          <w:szCs w:val="22"/>
          <w:lang w:val="en-US"/>
          <w:rPrChange w:id="12514" w:author="Morten Lerstad Solli" w:date="2017-11-29T12:21:00Z">
            <w:rPr>
              <w:rFonts w:eastAsia="Verdana" w:cs="Verdana"/>
              <w:sz w:val="22"/>
              <w:szCs w:val="22"/>
              <w:lang w:val="en-US"/>
            </w:rPr>
          </w:rPrChange>
        </w:rPr>
        <w:t>The platform has a cylindrical shaped extrusion on the opposite site from the servo, which allows the gripper platform to rotate smoothly around the same axis as</w:t>
      </w:r>
      <w:ins w:id="12515" w:author="Oscar Herman Kise" w:date="2017-11-28T18:33:00Z">
        <w:r w:rsidR="000F05F6" w:rsidRPr="00B7686C">
          <w:rPr>
            <w:rFonts w:eastAsia="Verdana" w:cs="Verdana"/>
            <w:szCs w:val="22"/>
            <w:lang w:val="en-US"/>
          </w:rPr>
          <w:t xml:space="preserve"> the</w:t>
        </w:r>
      </w:ins>
      <w:r w:rsidRPr="00B7686C">
        <w:rPr>
          <w:rFonts w:eastAsia="Verdana" w:cs="Verdana"/>
          <w:szCs w:val="22"/>
          <w:lang w:val="en-US"/>
          <w:rPrChange w:id="12516" w:author="Morten Lerstad Solli" w:date="2017-11-29T12:21:00Z">
            <w:rPr>
              <w:rFonts w:eastAsia="Verdana" w:cs="Verdana"/>
              <w:sz w:val="22"/>
              <w:szCs w:val="22"/>
              <w:lang w:val="en-US"/>
            </w:rPr>
          </w:rPrChange>
        </w:rPr>
        <w:t xml:space="preserve"> servo rotation. The lifting platform itself is mounted in the front of the car with two screws screwed into the two holes illustrated on </w:t>
      </w:r>
      <w:ins w:id="12517" w:author="Oscar Herman Kise" w:date="2017-11-30T19:42:00Z">
        <w:r w:rsidR="003821BD">
          <w:rPr>
            <w:rFonts w:eastAsia="Verdana" w:cs="Verdana"/>
            <w:szCs w:val="22"/>
            <w:lang w:val="en-US"/>
          </w:rPr>
          <w:fldChar w:fldCharType="begin"/>
        </w:r>
        <w:r w:rsidR="003821BD">
          <w:rPr>
            <w:rFonts w:eastAsia="Verdana" w:cs="Verdana"/>
            <w:szCs w:val="22"/>
            <w:lang w:val="en-US"/>
          </w:rPr>
          <w:instrText xml:space="preserve"> REF _Ref499834555 \h </w:instrText>
        </w:r>
      </w:ins>
      <w:r w:rsidR="003821BD">
        <w:rPr>
          <w:rFonts w:eastAsia="Verdana" w:cs="Verdana"/>
          <w:szCs w:val="22"/>
          <w:lang w:val="en-US"/>
        </w:rPr>
      </w:r>
      <w:r w:rsidR="003821BD">
        <w:rPr>
          <w:rFonts w:eastAsia="Verdana" w:cs="Verdana"/>
          <w:szCs w:val="22"/>
          <w:lang w:val="en-US"/>
        </w:rPr>
        <w:fldChar w:fldCharType="separate"/>
      </w:r>
      <w:ins w:id="12518" w:author="Oscar Herman Kise" w:date="2017-11-30T22:19:00Z">
        <w:r w:rsidR="00710D49" w:rsidRPr="00B7686C">
          <w:rPr>
            <w:lang w:val="en-US"/>
            <w:rPrChange w:id="12519" w:author="Morten Lerstad Solli" w:date="2017-11-29T12:21:00Z">
              <w:rPr/>
            </w:rPrChange>
          </w:rPr>
          <w:t xml:space="preserve">Figure </w:t>
        </w:r>
        <w:r w:rsidR="00710D49">
          <w:rPr>
            <w:noProof/>
            <w:lang w:val="en-US"/>
          </w:rPr>
          <w:t>20</w:t>
        </w:r>
      </w:ins>
      <w:ins w:id="12520" w:author="Oscar Herman Kise" w:date="2017-11-30T19:42:00Z">
        <w:r w:rsidR="003821BD">
          <w:rPr>
            <w:rFonts w:eastAsia="Verdana" w:cs="Verdana"/>
            <w:szCs w:val="22"/>
            <w:lang w:val="en-US"/>
          </w:rPr>
          <w:fldChar w:fldCharType="end"/>
        </w:r>
      </w:ins>
      <w:del w:id="12521" w:author="Oscar Herman Kise" w:date="2017-11-28T18:38:00Z">
        <w:r w:rsidRPr="00B7686C" w:rsidDel="00F44C13">
          <w:rPr>
            <w:rFonts w:eastAsia="Verdana" w:cs="Verdana"/>
            <w:szCs w:val="22"/>
            <w:lang w:val="en-US"/>
            <w:rPrChange w:id="12522" w:author="Morten Lerstad Solli" w:date="2017-11-29T12:21:00Z">
              <w:rPr>
                <w:rFonts w:eastAsia="Verdana" w:cs="Verdana"/>
                <w:sz w:val="22"/>
                <w:szCs w:val="22"/>
                <w:lang w:val="en-US"/>
              </w:rPr>
            </w:rPrChange>
          </w:rPr>
          <w:delText>f</w:delText>
        </w:r>
      </w:del>
      <w:del w:id="12523" w:author="Oscar Herman Kise" w:date="2017-11-30T19:42:00Z">
        <w:r w:rsidRPr="00B7686C" w:rsidDel="003821BD">
          <w:rPr>
            <w:rFonts w:eastAsia="Verdana" w:cs="Verdana"/>
            <w:szCs w:val="22"/>
            <w:lang w:val="en-US"/>
            <w:rPrChange w:id="12524" w:author="Morten Lerstad Solli" w:date="2017-11-29T12:21:00Z">
              <w:rPr>
                <w:rFonts w:eastAsia="Verdana" w:cs="Verdana"/>
                <w:sz w:val="22"/>
                <w:szCs w:val="22"/>
                <w:lang w:val="en-US"/>
              </w:rPr>
            </w:rPrChange>
          </w:rPr>
          <w:delText xml:space="preserve">igure </w:delText>
        </w:r>
      </w:del>
      <w:ins w:id="12525" w:author="Oscar Herman Kise" w:date="2017-11-27T20:28:00Z">
        <w:r w:rsidR="00692FC6" w:rsidRPr="00B7686C">
          <w:rPr>
            <w:rFonts w:eastAsia="Verdana" w:cs="Verdana"/>
            <w:szCs w:val="22"/>
            <w:lang w:val="en-US"/>
          </w:rPr>
          <w:t>.</w:t>
        </w:r>
      </w:ins>
      <w:del w:id="12526" w:author="Oscar Herman Kise" w:date="2017-11-27T20:28:00Z">
        <w:r w:rsidRPr="00B7686C" w:rsidDel="00692FC6">
          <w:rPr>
            <w:rFonts w:eastAsia="Verdana" w:cs="Verdana"/>
            <w:color w:val="FF0000"/>
            <w:szCs w:val="22"/>
            <w:lang w:val="en-US"/>
            <w:rPrChange w:id="12527" w:author="Morten Lerstad Solli" w:date="2017-11-29T12:21:00Z">
              <w:rPr>
                <w:rFonts w:eastAsia="Verdana" w:cs="Verdana"/>
                <w:color w:val="FF0000"/>
                <w:sz w:val="22"/>
                <w:szCs w:val="22"/>
                <w:lang w:val="en-US"/>
              </w:rPr>
            </w:rPrChange>
          </w:rPr>
          <w:delText>(Fill in later!).</w:delText>
        </w:r>
      </w:del>
    </w:p>
    <w:p w14:paraId="767104CD" w14:textId="3432464A" w:rsidR="105559D5" w:rsidRPr="00B7686C" w:rsidDel="00261AD2" w:rsidRDefault="105559D5" w:rsidP="105559D5">
      <w:pPr>
        <w:pStyle w:val="Brdtekst"/>
        <w:ind w:left="360"/>
        <w:rPr>
          <w:del w:id="12528" w:author="Oscar Herman Kise" w:date="2017-11-27T18:59:00Z"/>
          <w:rFonts w:eastAsia="Verdana" w:cs="Verdana"/>
          <w:sz w:val="22"/>
          <w:szCs w:val="22"/>
          <w:lang w:val="en-US"/>
        </w:rPr>
      </w:pPr>
    </w:p>
    <w:p w14:paraId="46E203D7" w14:textId="77777777" w:rsidR="005A3879" w:rsidRPr="00B7686C" w:rsidDel="00261AD2" w:rsidRDefault="005A3879" w:rsidP="105559D5">
      <w:pPr>
        <w:pStyle w:val="Brdtekst"/>
        <w:ind w:left="360"/>
        <w:rPr>
          <w:del w:id="12529" w:author="Oscar Herman Kise" w:date="2017-11-27T18:59:00Z"/>
          <w:rFonts w:eastAsia="Verdana" w:cs="Verdana"/>
          <w:sz w:val="22"/>
          <w:szCs w:val="22"/>
          <w:lang w:val="en-US"/>
        </w:rPr>
      </w:pPr>
    </w:p>
    <w:p w14:paraId="63E6C1C0" w14:textId="77777777" w:rsidR="005A3879" w:rsidRPr="00B7686C" w:rsidDel="00261AD2" w:rsidRDefault="005A3879" w:rsidP="105559D5">
      <w:pPr>
        <w:pStyle w:val="Brdtekst"/>
        <w:ind w:left="360"/>
        <w:rPr>
          <w:del w:id="12530" w:author="Oscar Herman Kise" w:date="2017-11-27T18:59:00Z"/>
          <w:rFonts w:eastAsia="Verdana" w:cs="Verdana"/>
          <w:sz w:val="22"/>
          <w:szCs w:val="22"/>
          <w:lang w:val="en-US"/>
        </w:rPr>
      </w:pPr>
    </w:p>
    <w:p w14:paraId="2A82EDB3" w14:textId="77777777" w:rsidR="005A3879" w:rsidRPr="00B7686C" w:rsidRDefault="005A3879">
      <w:pPr>
        <w:pStyle w:val="Brdtekst"/>
        <w:rPr>
          <w:rFonts w:eastAsia="Verdana" w:cs="Verdana"/>
          <w:sz w:val="22"/>
          <w:szCs w:val="22"/>
          <w:lang w:val="en-US"/>
        </w:rPr>
        <w:pPrChange w:id="12531" w:author="Oscar Herman Kise" w:date="2017-11-27T18:59:00Z">
          <w:pPr>
            <w:pStyle w:val="Brdtekst"/>
            <w:ind w:left="360"/>
          </w:pPr>
        </w:pPrChange>
      </w:pPr>
    </w:p>
    <w:p w14:paraId="6EAECBB7" w14:textId="4A9DFE58" w:rsidR="77F9EE56" w:rsidRPr="00D558CF" w:rsidRDefault="77F9EE56" w:rsidP="00D558CF">
      <w:pPr>
        <w:rPr>
          <w:ins w:id="12532" w:author="Oscar Herman Kise" w:date="2017-11-25T12:12:00Z"/>
          <w:rFonts w:ascii="Arial" w:hAnsi="Arial" w:cs="Arial"/>
          <w:b/>
          <w:sz w:val="26"/>
          <w:szCs w:val="26"/>
          <w:lang w:val="en-US"/>
          <w:rPrChange w:id="12533" w:author="Oscar Herman Kise" w:date="2017-11-30T20:50:00Z">
            <w:rPr>
              <w:ins w:id="12534" w:author="Oscar Herman Kise" w:date="2017-11-25T12:12:00Z"/>
              <w:lang w:val="en-US"/>
            </w:rPr>
          </w:rPrChange>
        </w:rPr>
        <w:pPrChange w:id="12535" w:author="Oscar Herman Kise" w:date="2017-11-30T20:50:00Z">
          <w:pPr>
            <w:pStyle w:val="Brdtekst"/>
            <w:numPr>
              <w:numId w:val="1"/>
            </w:numPr>
            <w:ind w:left="720" w:hanging="360"/>
          </w:pPr>
        </w:pPrChange>
      </w:pPr>
      <w:r w:rsidRPr="00D558CF">
        <w:rPr>
          <w:rFonts w:ascii="Arial" w:hAnsi="Arial" w:cs="Arial"/>
          <w:b/>
          <w:sz w:val="26"/>
          <w:szCs w:val="26"/>
          <w:lang w:val="en-US"/>
          <w:rPrChange w:id="12536" w:author="Oscar Herman Kise" w:date="2017-11-30T20:50:00Z">
            <w:rPr>
              <w:b/>
              <w:bCs/>
              <w:lang w:val="en-US"/>
            </w:rPr>
          </w:rPrChange>
        </w:rPr>
        <w:t>The gripper platform</w:t>
      </w:r>
    </w:p>
    <w:p w14:paraId="4DB735C5" w14:textId="77777777" w:rsidR="00227265" w:rsidRPr="00B7686C" w:rsidRDefault="00227265">
      <w:pPr>
        <w:jc w:val="both"/>
        <w:rPr>
          <w:lang w:val="en-US"/>
        </w:rPr>
        <w:pPrChange w:id="12537" w:author="Oscar Herman Kise" w:date="2017-11-28T18:31:00Z">
          <w:pPr>
            <w:pStyle w:val="Brdtekst"/>
            <w:numPr>
              <w:numId w:val="1"/>
            </w:numPr>
            <w:ind w:left="720" w:hanging="360"/>
          </w:pPr>
        </w:pPrChange>
      </w:pPr>
    </w:p>
    <w:p w14:paraId="13E97CB4" w14:textId="13F45221" w:rsidR="00261AD2" w:rsidRPr="00B7686C" w:rsidRDefault="003821BD">
      <w:pPr>
        <w:pStyle w:val="Brdtekst"/>
        <w:keepNext/>
        <w:ind w:left="360"/>
        <w:jc w:val="both"/>
        <w:rPr>
          <w:ins w:id="12538" w:author="Oscar Herman Kise" w:date="2017-11-27T19:00:00Z"/>
          <w:lang w:val="en-US"/>
          <w:rPrChange w:id="12539" w:author="Morten Lerstad Solli" w:date="2017-11-29T12:21:00Z">
            <w:rPr>
              <w:ins w:id="12540" w:author="Oscar Herman Kise" w:date="2017-11-27T19:00:00Z"/>
            </w:rPr>
          </w:rPrChange>
        </w:rPr>
        <w:pPrChange w:id="12541" w:author="Oscar Herman Kise" w:date="2017-11-28T18:31:00Z">
          <w:pPr>
            <w:pStyle w:val="Brdtekst"/>
            <w:ind w:left="360"/>
          </w:pPr>
        </w:pPrChange>
      </w:pPr>
      <w:ins w:id="12542" w:author="Oscar Herman Kise" w:date="2017-11-30T19:43:00Z">
        <w:r w:rsidRPr="005A3108">
          <w:rPr>
            <w:noProof/>
            <w:lang w:val="en-US"/>
          </w:rPr>
          <w:drawing>
            <wp:inline distT="0" distB="0" distL="0" distR="0" wp14:anchorId="1EFF7A7B" wp14:editId="4A0A86E4">
              <wp:extent cx="2724150" cy="217932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4150" cy="2179320"/>
                      </a:xfrm>
                      <a:prstGeom prst="rect">
                        <a:avLst/>
                      </a:prstGeom>
                    </pic:spPr>
                  </pic:pic>
                </a:graphicData>
              </a:graphic>
            </wp:inline>
          </w:drawing>
        </w:r>
      </w:ins>
      <w:del w:id="12543" w:author="Oscar Herman Kise" w:date="2017-11-30T19:42:00Z">
        <w:r w:rsidR="77F9EE56" w:rsidRPr="005A3108" w:rsidDel="003821BD">
          <w:rPr>
            <w:noProof/>
            <w:lang w:val="en-US"/>
          </w:rPr>
          <w:drawing>
            <wp:inline distT="0" distB="0" distL="0" distR="0" wp14:anchorId="3F8DCDE4" wp14:editId="77BEACD2">
              <wp:extent cx="2724150" cy="2179320"/>
              <wp:effectExtent l="0" t="0" r="0" b="0"/>
              <wp:docPr id="19207092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4150" cy="2179320"/>
                      </a:xfrm>
                      <a:prstGeom prst="rect">
                        <a:avLst/>
                      </a:prstGeom>
                    </pic:spPr>
                  </pic:pic>
                </a:graphicData>
              </a:graphic>
            </wp:inline>
          </w:drawing>
        </w:r>
      </w:del>
    </w:p>
    <w:p w14:paraId="11D44955" w14:textId="5E526A02" w:rsidR="77F9EE56" w:rsidRPr="00B7686C" w:rsidRDefault="00261AD2" w:rsidP="00C9737F">
      <w:pPr>
        <w:pStyle w:val="Bildetekst"/>
        <w:jc w:val="both"/>
        <w:rPr>
          <w:ins w:id="12544" w:author="Oscar Herman Kise" w:date="2017-11-25T12:13:00Z"/>
          <w:lang w:val="en-US"/>
          <w:rPrChange w:id="12545" w:author="Morten Lerstad Solli" w:date="2017-11-29T12:21:00Z">
            <w:rPr>
              <w:ins w:id="12546" w:author="Oscar Herman Kise" w:date="2017-11-25T12:13:00Z"/>
              <w:rFonts w:eastAsia="Verdana" w:cs="Verdana"/>
              <w:sz w:val="22"/>
              <w:szCs w:val="22"/>
              <w:lang w:val="en-US"/>
            </w:rPr>
          </w:rPrChange>
        </w:rPr>
      </w:pPr>
      <w:bookmarkStart w:id="12547" w:name="_Ref499834556"/>
      <w:ins w:id="12548" w:author="Oscar Herman Kise" w:date="2017-11-27T19:00:00Z">
        <w:r w:rsidRPr="00B7686C">
          <w:rPr>
            <w:lang w:val="en-US"/>
            <w:rPrChange w:id="12549" w:author="Morten Lerstad Solli" w:date="2017-11-29T12:21:00Z">
              <w:rPr/>
            </w:rPrChange>
          </w:rPr>
          <w:t xml:space="preserve">Figure </w:t>
        </w:r>
        <w:r w:rsidRPr="00B7686C">
          <w:rPr>
            <w:lang w:val="en-US"/>
            <w:rPrChange w:id="12550" w:author="Morten Lerstad Solli" w:date="2017-11-29T12:21:00Z">
              <w:rPr/>
            </w:rPrChange>
          </w:rPr>
          <w:fldChar w:fldCharType="begin"/>
        </w:r>
        <w:r w:rsidRPr="00B7686C">
          <w:rPr>
            <w:lang w:val="en-US"/>
            <w:rPrChange w:id="12551" w:author="Morten Lerstad Solli" w:date="2017-11-29T12:21:00Z">
              <w:rPr/>
            </w:rPrChange>
          </w:rPr>
          <w:instrText xml:space="preserve"> SEQ Figure \* ARABIC </w:instrText>
        </w:r>
      </w:ins>
      <w:r w:rsidRPr="00B7686C">
        <w:rPr>
          <w:lang w:val="en-US"/>
          <w:rPrChange w:id="12552" w:author="Morten Lerstad Solli" w:date="2017-11-29T12:21:00Z">
            <w:rPr/>
          </w:rPrChange>
        </w:rPr>
        <w:fldChar w:fldCharType="separate"/>
      </w:r>
      <w:r w:rsidR="00710D49">
        <w:rPr>
          <w:noProof/>
          <w:lang w:val="en-US"/>
        </w:rPr>
        <w:t>21</w:t>
      </w:r>
      <w:ins w:id="12553" w:author="Oscar Herman Kise" w:date="2017-11-27T19:00:00Z">
        <w:r w:rsidRPr="00B7686C">
          <w:rPr>
            <w:lang w:val="en-US"/>
            <w:rPrChange w:id="12554" w:author="Morten Lerstad Solli" w:date="2017-11-29T12:21:00Z">
              <w:rPr/>
            </w:rPrChange>
          </w:rPr>
          <w:fldChar w:fldCharType="end"/>
        </w:r>
        <w:bookmarkEnd w:id="12547"/>
        <w:r w:rsidRPr="00B7686C">
          <w:rPr>
            <w:lang w:val="en-US"/>
            <w:rPrChange w:id="12555" w:author="Morten Lerstad Solli" w:date="2017-11-29T12:21:00Z">
              <w:rPr/>
            </w:rPrChange>
          </w:rPr>
          <w:t xml:space="preserve">: </w:t>
        </w:r>
      </w:ins>
      <w:ins w:id="12556" w:author="Oscar Herman Kise" w:date="2017-11-27T19:01:00Z">
        <w:r w:rsidRPr="00B7686C">
          <w:rPr>
            <w:lang w:val="en-US"/>
            <w:rPrChange w:id="12557" w:author="Morten Lerstad Solli" w:date="2017-11-29T12:21:00Z">
              <w:rPr/>
            </w:rPrChange>
          </w:rPr>
          <w:t>The gripper platform.</w:t>
        </w:r>
      </w:ins>
    </w:p>
    <w:p w14:paraId="14F35561" w14:textId="77777777" w:rsidR="00227265" w:rsidDel="000C56BB" w:rsidRDefault="00227265">
      <w:pPr>
        <w:pStyle w:val="Brdtekst"/>
        <w:jc w:val="both"/>
        <w:rPr>
          <w:del w:id="12558" w:author="Oscar Herman Kise" w:date="2017-11-27T19:01:00Z"/>
          <w:rFonts w:eastAsia="Verdana" w:cs="Verdana"/>
          <w:sz w:val="22"/>
          <w:szCs w:val="22"/>
          <w:lang w:val="en-US"/>
        </w:rPr>
        <w:pPrChange w:id="12559" w:author="Oscar Herman Kise" w:date="2017-11-28T18:31:00Z">
          <w:pPr>
            <w:pStyle w:val="Brdtekst"/>
            <w:ind w:left="360"/>
          </w:pPr>
        </w:pPrChange>
      </w:pPr>
    </w:p>
    <w:p w14:paraId="4765981E" w14:textId="77777777" w:rsidR="000C56BB" w:rsidRPr="00B7686C" w:rsidRDefault="000C56BB">
      <w:pPr>
        <w:pStyle w:val="Brdtekst"/>
        <w:jc w:val="both"/>
        <w:rPr>
          <w:ins w:id="12560" w:author="Oscar Herman Kise" w:date="2017-11-30T19:18:00Z"/>
          <w:rFonts w:eastAsia="Verdana" w:cs="Verdana"/>
          <w:sz w:val="22"/>
          <w:szCs w:val="22"/>
          <w:lang w:val="en-US"/>
        </w:rPr>
        <w:pPrChange w:id="12561" w:author="Oscar Herman Kise" w:date="2017-11-28T18:31:00Z">
          <w:pPr>
            <w:pStyle w:val="Brdtekst"/>
            <w:ind w:left="360"/>
          </w:pPr>
        </w:pPrChange>
      </w:pPr>
    </w:p>
    <w:p w14:paraId="289FEB4D" w14:textId="73CE859B" w:rsidR="77F9EE56" w:rsidRPr="00B7686C" w:rsidRDefault="105559D5">
      <w:pPr>
        <w:pStyle w:val="Brdtekst"/>
        <w:jc w:val="both"/>
        <w:rPr>
          <w:rFonts w:eastAsia="Verdana" w:cs="Verdana"/>
          <w:szCs w:val="22"/>
          <w:lang w:val="en-US"/>
          <w:rPrChange w:id="12562" w:author="Morten Lerstad Solli" w:date="2017-11-29T12:21:00Z">
            <w:rPr>
              <w:rFonts w:eastAsia="Verdana" w:cs="Verdana"/>
              <w:sz w:val="22"/>
              <w:szCs w:val="22"/>
              <w:lang w:val="en-US"/>
            </w:rPr>
          </w:rPrChange>
        </w:rPr>
        <w:pPrChange w:id="12563" w:author="Oscar Herman Kise" w:date="2017-11-28T18:31:00Z">
          <w:pPr>
            <w:pStyle w:val="Brdtekst"/>
            <w:ind w:left="360"/>
          </w:pPr>
        </w:pPrChange>
      </w:pPr>
      <w:r w:rsidRPr="00B7686C">
        <w:rPr>
          <w:rFonts w:eastAsia="Verdana" w:cs="Verdana"/>
          <w:szCs w:val="22"/>
          <w:lang w:val="en-US"/>
          <w:rPrChange w:id="12564" w:author="Morten Lerstad Solli" w:date="2017-11-29T12:21:00Z">
            <w:rPr>
              <w:rFonts w:eastAsia="Verdana" w:cs="Verdana"/>
              <w:sz w:val="22"/>
              <w:szCs w:val="22"/>
              <w:lang w:val="en-US"/>
            </w:rPr>
          </w:rPrChange>
        </w:rPr>
        <w:lastRenderedPageBreak/>
        <w:t xml:space="preserve">The gripper platform is attached to the lifting platform as illustrated on </w:t>
      </w:r>
      <w:del w:id="12565" w:author="Oscar Herman Kise" w:date="2017-11-27T20:29:00Z">
        <w:r w:rsidRPr="00B7686C" w:rsidDel="00692FC6">
          <w:rPr>
            <w:rFonts w:eastAsia="Verdana" w:cs="Verdana"/>
            <w:szCs w:val="22"/>
            <w:lang w:val="en-US"/>
            <w:rPrChange w:id="12566" w:author="Morten Lerstad Solli" w:date="2017-11-29T12:21:00Z">
              <w:rPr>
                <w:rFonts w:eastAsia="Verdana" w:cs="Verdana"/>
                <w:sz w:val="22"/>
                <w:szCs w:val="22"/>
                <w:lang w:val="en-US"/>
              </w:rPr>
            </w:rPrChange>
          </w:rPr>
          <w:delText xml:space="preserve"> (</w:delText>
        </w:r>
        <w:r w:rsidRPr="00B7686C" w:rsidDel="00692FC6">
          <w:rPr>
            <w:rFonts w:eastAsia="Verdana" w:cs="Verdana"/>
            <w:color w:val="FF0000"/>
            <w:szCs w:val="22"/>
            <w:lang w:val="en-US"/>
            <w:rPrChange w:id="12567" w:author="Morten Lerstad Solli" w:date="2017-11-29T12:21:00Z">
              <w:rPr>
                <w:rFonts w:eastAsia="Verdana" w:cs="Verdana"/>
                <w:color w:val="FF0000"/>
                <w:sz w:val="22"/>
                <w:szCs w:val="22"/>
                <w:lang w:val="en-US"/>
              </w:rPr>
            </w:rPrChange>
          </w:rPr>
          <w:delText xml:space="preserve">name this </w:delText>
        </w:r>
      </w:del>
      <w:del w:id="12568" w:author="Oscar Herman Kise" w:date="2017-11-27T13:55:00Z">
        <w:r w:rsidRPr="00B7686C" w:rsidDel="00D9188C">
          <w:rPr>
            <w:rFonts w:eastAsia="Verdana" w:cs="Verdana"/>
            <w:color w:val="FF0000"/>
            <w:szCs w:val="22"/>
            <w:lang w:val="en-US"/>
            <w:rPrChange w:id="12569" w:author="Morten Lerstad Solli" w:date="2017-11-29T12:21:00Z">
              <w:rPr>
                <w:rFonts w:eastAsia="Verdana" w:cs="Verdana"/>
                <w:color w:val="FF0000"/>
                <w:sz w:val="22"/>
                <w:szCs w:val="22"/>
                <w:lang w:val="en-US"/>
              </w:rPr>
            </w:rPrChange>
          </w:rPr>
          <w:delText xml:space="preserve">bitch </w:delText>
        </w:r>
      </w:del>
      <w:del w:id="12570" w:author="Oscar Herman Kise" w:date="2017-11-27T20:29:00Z">
        <w:r w:rsidRPr="00B7686C" w:rsidDel="00692FC6">
          <w:rPr>
            <w:rFonts w:eastAsia="Verdana" w:cs="Verdana"/>
            <w:color w:val="FF0000"/>
            <w:szCs w:val="22"/>
            <w:lang w:val="en-US"/>
            <w:rPrChange w:id="12571" w:author="Morten Lerstad Solli" w:date="2017-11-29T12:21:00Z">
              <w:rPr>
                <w:rFonts w:eastAsia="Verdana" w:cs="Verdana"/>
                <w:color w:val="FF0000"/>
                <w:sz w:val="22"/>
                <w:szCs w:val="22"/>
                <w:lang w:val="en-US"/>
              </w:rPr>
            </w:rPrChange>
          </w:rPr>
          <w:delText>later)</w:delText>
        </w:r>
        <w:r w:rsidRPr="00B7686C" w:rsidDel="00692FC6">
          <w:rPr>
            <w:rFonts w:eastAsia="Verdana" w:cs="Verdana"/>
            <w:color w:val="000000" w:themeColor="text1"/>
            <w:szCs w:val="22"/>
            <w:lang w:val="en-US"/>
            <w:rPrChange w:id="12572" w:author="Morten Lerstad Solli" w:date="2017-11-29T12:21:00Z">
              <w:rPr>
                <w:rFonts w:eastAsia="Verdana" w:cs="Verdana"/>
                <w:color w:val="000000" w:themeColor="text1"/>
                <w:sz w:val="22"/>
                <w:szCs w:val="22"/>
                <w:lang w:val="en-US"/>
              </w:rPr>
            </w:rPrChange>
          </w:rPr>
          <w:delText>.</w:delText>
        </w:r>
      </w:del>
      <w:r w:rsidRPr="00B7686C">
        <w:rPr>
          <w:rFonts w:eastAsia="Verdana" w:cs="Verdana"/>
          <w:color w:val="000000" w:themeColor="text1"/>
          <w:szCs w:val="22"/>
          <w:lang w:val="en-US"/>
          <w:rPrChange w:id="12573" w:author="Morten Lerstad Solli" w:date="2017-11-29T12:21:00Z">
            <w:rPr>
              <w:rFonts w:eastAsia="Verdana" w:cs="Verdana"/>
              <w:color w:val="000000" w:themeColor="text1"/>
              <w:sz w:val="22"/>
              <w:szCs w:val="22"/>
              <w:lang w:val="en-US"/>
            </w:rPr>
          </w:rPrChange>
        </w:rPr>
        <w:t xml:space="preserve"> The plugs on top of this platform are cylindrical shaped, which lets the claws</w:t>
      </w:r>
      <w:ins w:id="12574" w:author="Oscar Herman Kise" w:date="2017-11-30T19:30:00Z">
        <w:r w:rsidR="000F1C05">
          <w:rPr>
            <w:rFonts w:eastAsia="Verdana" w:cs="Verdana"/>
            <w:color w:val="000000" w:themeColor="text1"/>
            <w:szCs w:val="22"/>
            <w:lang w:val="en-US"/>
          </w:rPr>
          <w:t xml:space="preserve"> (</w:t>
        </w:r>
      </w:ins>
      <w:ins w:id="12575" w:author="Oscar Herman Kise" w:date="2017-11-30T19:31:00Z">
        <w:r w:rsidR="000F1C05">
          <w:rPr>
            <w:rFonts w:eastAsia="Verdana" w:cs="Verdana"/>
            <w:color w:val="000000" w:themeColor="text1"/>
            <w:szCs w:val="22"/>
            <w:lang w:val="en-US"/>
          </w:rPr>
          <w:fldChar w:fldCharType="begin"/>
        </w:r>
        <w:r w:rsidR="000F1C05">
          <w:rPr>
            <w:rFonts w:eastAsia="Verdana" w:cs="Verdana"/>
            <w:color w:val="000000" w:themeColor="text1"/>
            <w:szCs w:val="22"/>
            <w:lang w:val="en-US"/>
          </w:rPr>
          <w:instrText xml:space="preserve"> REF _Ref499833590 \h </w:instrText>
        </w:r>
      </w:ins>
      <w:r w:rsidR="000F1C05">
        <w:rPr>
          <w:rFonts w:eastAsia="Verdana" w:cs="Verdana"/>
          <w:color w:val="000000" w:themeColor="text1"/>
          <w:szCs w:val="22"/>
          <w:lang w:val="en-US"/>
        </w:rPr>
      </w:r>
      <w:r w:rsidR="000F1C05">
        <w:rPr>
          <w:rFonts w:eastAsia="Verdana" w:cs="Verdana"/>
          <w:color w:val="000000" w:themeColor="text1"/>
          <w:szCs w:val="22"/>
          <w:lang w:val="en-US"/>
        </w:rPr>
        <w:fldChar w:fldCharType="separate"/>
      </w:r>
      <w:ins w:id="12576" w:author="Oscar Herman Kise" w:date="2017-11-30T22:19:00Z">
        <w:r w:rsidR="00710D49" w:rsidRPr="00B7686C">
          <w:rPr>
            <w:lang w:val="en-US"/>
            <w:rPrChange w:id="12577" w:author="Morten Lerstad Solli" w:date="2017-11-29T12:21:00Z">
              <w:rPr/>
            </w:rPrChange>
          </w:rPr>
          <w:t xml:space="preserve">Figure </w:t>
        </w:r>
        <w:r w:rsidR="00710D49">
          <w:rPr>
            <w:noProof/>
            <w:lang w:val="en-US"/>
          </w:rPr>
          <w:t>22</w:t>
        </w:r>
      </w:ins>
      <w:ins w:id="12578" w:author="Oscar Herman Kise" w:date="2017-11-30T19:31:00Z">
        <w:r w:rsidR="000F1C05">
          <w:rPr>
            <w:rFonts w:eastAsia="Verdana" w:cs="Verdana"/>
            <w:color w:val="000000" w:themeColor="text1"/>
            <w:szCs w:val="22"/>
            <w:lang w:val="en-US"/>
          </w:rPr>
          <w:fldChar w:fldCharType="end"/>
        </w:r>
      </w:ins>
      <w:ins w:id="12579" w:author="Oscar Herman Kise" w:date="2017-11-30T19:30:00Z">
        <w:r w:rsidR="000F1C05">
          <w:rPr>
            <w:rFonts w:eastAsia="Verdana" w:cs="Verdana"/>
            <w:color w:val="000000" w:themeColor="text1"/>
            <w:szCs w:val="22"/>
            <w:lang w:val="en-US"/>
          </w:rPr>
          <w:t>)</w:t>
        </w:r>
      </w:ins>
      <w:ins w:id="12580" w:author="Oscar Herman Kise" w:date="2017-11-28T18:35:00Z">
        <w:r w:rsidR="002C507B" w:rsidRPr="00B7686C">
          <w:rPr>
            <w:rFonts w:eastAsia="Verdana" w:cs="Verdana"/>
            <w:color w:val="000000" w:themeColor="text1"/>
            <w:szCs w:val="22"/>
            <w:lang w:val="en-US"/>
          </w:rPr>
          <w:t xml:space="preserve"> </w:t>
        </w:r>
      </w:ins>
      <w:del w:id="12581" w:author="Oscar Herman Kise" w:date="2017-11-30T19:30:00Z">
        <w:r w:rsidRPr="00B7686C" w:rsidDel="000F1C05">
          <w:rPr>
            <w:rFonts w:eastAsia="Verdana" w:cs="Verdana"/>
            <w:color w:val="000000" w:themeColor="text1"/>
            <w:szCs w:val="22"/>
            <w:lang w:val="en-US"/>
            <w:rPrChange w:id="12582" w:author="Morten Lerstad Solli" w:date="2017-11-29T12:21:00Z">
              <w:rPr>
                <w:rFonts w:eastAsia="Verdana" w:cs="Verdana"/>
                <w:color w:val="000000" w:themeColor="text1"/>
                <w:sz w:val="22"/>
                <w:szCs w:val="22"/>
                <w:lang w:val="en-US"/>
              </w:rPr>
            </w:rPrChange>
          </w:rPr>
          <w:delText xml:space="preserve"> </w:delText>
        </w:r>
      </w:del>
      <w:r w:rsidRPr="00B7686C">
        <w:rPr>
          <w:rFonts w:eastAsia="Verdana" w:cs="Verdana"/>
          <w:color w:val="000000" w:themeColor="text1"/>
          <w:szCs w:val="22"/>
          <w:lang w:val="en-US"/>
          <w:rPrChange w:id="12583" w:author="Morten Lerstad Solli" w:date="2017-11-29T12:21:00Z">
            <w:rPr>
              <w:rFonts w:eastAsia="Verdana" w:cs="Verdana"/>
              <w:color w:val="000000" w:themeColor="text1"/>
              <w:sz w:val="22"/>
              <w:szCs w:val="22"/>
              <w:lang w:val="en-US"/>
            </w:rPr>
          </w:rPrChange>
        </w:rPr>
        <w:t>rotate around their axis. The illustration indicates where the servo arm and cylinder from the lifting platform is placed.</w:t>
      </w:r>
    </w:p>
    <w:p w14:paraId="64BBD529" w14:textId="77777777" w:rsidR="105559D5" w:rsidRPr="00B7686C" w:rsidRDefault="105559D5">
      <w:pPr>
        <w:pStyle w:val="Brdtekst"/>
        <w:rPr>
          <w:rFonts w:eastAsia="Verdana" w:cs="Verdana"/>
          <w:color w:val="000000" w:themeColor="text1"/>
          <w:sz w:val="22"/>
          <w:szCs w:val="22"/>
          <w:lang w:val="en-US"/>
        </w:rPr>
        <w:pPrChange w:id="12584" w:author="Oscar Herman Kise" w:date="2017-11-25T12:17:00Z">
          <w:pPr>
            <w:pStyle w:val="Brdtekst"/>
            <w:ind w:left="360"/>
          </w:pPr>
        </w:pPrChange>
      </w:pPr>
    </w:p>
    <w:p w14:paraId="08474BEF" w14:textId="22B04C7C" w:rsidR="77F9EE56" w:rsidRPr="00D558CF" w:rsidRDefault="77F9EE56" w:rsidP="00D558CF">
      <w:pPr>
        <w:rPr>
          <w:ins w:id="12585" w:author="Oscar Herman Kise" w:date="2017-11-25T12:12:00Z"/>
          <w:rFonts w:ascii="Arial" w:hAnsi="Arial" w:cs="Arial"/>
          <w:b/>
          <w:sz w:val="26"/>
          <w:szCs w:val="26"/>
          <w:lang w:val="en-US"/>
          <w:rPrChange w:id="12586" w:author="Oscar Herman Kise" w:date="2017-11-30T20:50:00Z">
            <w:rPr>
              <w:ins w:id="12587" w:author="Oscar Herman Kise" w:date="2017-11-25T12:12:00Z"/>
              <w:lang w:val="en-US"/>
            </w:rPr>
          </w:rPrChange>
        </w:rPr>
        <w:pPrChange w:id="12588" w:author="Oscar Herman Kise" w:date="2017-11-30T20:50:00Z">
          <w:pPr>
            <w:pStyle w:val="Brdtekst"/>
            <w:numPr>
              <w:numId w:val="1"/>
            </w:numPr>
            <w:ind w:left="720" w:hanging="360"/>
          </w:pPr>
        </w:pPrChange>
      </w:pPr>
      <w:r w:rsidRPr="00D558CF">
        <w:rPr>
          <w:rFonts w:ascii="Arial" w:hAnsi="Arial" w:cs="Arial"/>
          <w:b/>
          <w:sz w:val="26"/>
          <w:szCs w:val="26"/>
          <w:lang w:val="en-US"/>
          <w:rPrChange w:id="12589" w:author="Oscar Herman Kise" w:date="2017-11-30T20:50:00Z">
            <w:rPr>
              <w:b/>
              <w:bCs/>
              <w:lang w:val="en-US"/>
            </w:rPr>
          </w:rPrChange>
        </w:rPr>
        <w:t>The claws</w:t>
      </w:r>
    </w:p>
    <w:p w14:paraId="7A16089B" w14:textId="77777777" w:rsidR="00227265" w:rsidRPr="00B7686C" w:rsidRDefault="00227265">
      <w:pPr>
        <w:rPr>
          <w:lang w:val="en-US"/>
        </w:rPr>
        <w:pPrChange w:id="12590" w:author="Oscar Herman Kise" w:date="2017-11-25T12:12:00Z">
          <w:pPr>
            <w:pStyle w:val="Brdtekst"/>
            <w:numPr>
              <w:numId w:val="1"/>
            </w:numPr>
            <w:ind w:left="720" w:hanging="360"/>
          </w:pPr>
        </w:pPrChange>
      </w:pPr>
    </w:p>
    <w:p w14:paraId="09FCC59D" w14:textId="77777777" w:rsidR="00261AD2" w:rsidRPr="00B7686C" w:rsidRDefault="00261AD2">
      <w:pPr>
        <w:pStyle w:val="Brdtekst"/>
        <w:keepNext/>
        <w:ind w:left="360"/>
        <w:rPr>
          <w:ins w:id="12591" w:author="Oscar Herman Kise" w:date="2017-11-27T19:04:00Z"/>
          <w:lang w:val="en-US"/>
          <w:rPrChange w:id="12592" w:author="Morten Lerstad Solli" w:date="2017-11-29T12:21:00Z">
            <w:rPr>
              <w:ins w:id="12593" w:author="Oscar Herman Kise" w:date="2017-11-27T19:04:00Z"/>
            </w:rPr>
          </w:rPrChange>
        </w:rPr>
        <w:pPrChange w:id="12594" w:author="Oscar Herman Kise" w:date="2017-11-27T19:04:00Z">
          <w:pPr>
            <w:pStyle w:val="Brdtekst"/>
            <w:ind w:left="360"/>
          </w:pPr>
        </w:pPrChange>
      </w:pPr>
      <w:ins w:id="12595" w:author="Oscar Herman Kise" w:date="2017-11-27T19:04:00Z">
        <w:r w:rsidRPr="005A3108">
          <w:rPr>
            <w:noProof/>
            <w:lang w:val="en-US"/>
          </w:rPr>
          <w:drawing>
            <wp:inline distT="0" distB="0" distL="0" distR="0" wp14:anchorId="3069A5D7" wp14:editId="6842A2D5">
              <wp:extent cx="5731510" cy="2312670"/>
              <wp:effectExtent l="0" t="0" r="2540" b="0"/>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ipearm assemb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312670"/>
                      </a:xfrm>
                      <a:prstGeom prst="rect">
                        <a:avLst/>
                      </a:prstGeom>
                    </pic:spPr>
                  </pic:pic>
                </a:graphicData>
              </a:graphic>
            </wp:inline>
          </w:drawing>
        </w:r>
      </w:ins>
    </w:p>
    <w:p w14:paraId="6522CC61" w14:textId="4DEC68D4" w:rsidR="00261AD2" w:rsidRPr="005A3108" w:rsidRDefault="00261AD2" w:rsidP="00C9737F">
      <w:pPr>
        <w:pStyle w:val="Bildetekst"/>
        <w:rPr>
          <w:ins w:id="12596" w:author="Oscar Herman Kise" w:date="2017-11-27T19:05:00Z"/>
          <w:lang w:val="en-US"/>
        </w:rPr>
      </w:pPr>
      <w:bookmarkStart w:id="12597" w:name="_Ref499833590"/>
      <w:ins w:id="12598" w:author="Oscar Herman Kise" w:date="2017-11-27T19:04:00Z">
        <w:r w:rsidRPr="00B7686C">
          <w:rPr>
            <w:lang w:val="en-US"/>
            <w:rPrChange w:id="12599" w:author="Morten Lerstad Solli" w:date="2017-11-29T12:21:00Z">
              <w:rPr/>
            </w:rPrChange>
          </w:rPr>
          <w:t xml:space="preserve">Figure </w:t>
        </w:r>
        <w:r w:rsidRPr="00B7686C">
          <w:rPr>
            <w:lang w:val="en-US"/>
            <w:rPrChange w:id="12600" w:author="Morten Lerstad Solli" w:date="2017-11-29T12:21:00Z">
              <w:rPr/>
            </w:rPrChange>
          </w:rPr>
          <w:fldChar w:fldCharType="begin"/>
        </w:r>
        <w:r w:rsidRPr="00B7686C">
          <w:rPr>
            <w:lang w:val="en-US"/>
            <w:rPrChange w:id="12601" w:author="Morten Lerstad Solli" w:date="2017-11-29T12:21:00Z">
              <w:rPr/>
            </w:rPrChange>
          </w:rPr>
          <w:instrText xml:space="preserve"> SEQ Figure \* ARABIC </w:instrText>
        </w:r>
      </w:ins>
      <w:r w:rsidRPr="00B7686C">
        <w:rPr>
          <w:lang w:val="en-US"/>
          <w:rPrChange w:id="12602" w:author="Morten Lerstad Solli" w:date="2017-11-29T12:21:00Z">
            <w:rPr/>
          </w:rPrChange>
        </w:rPr>
        <w:fldChar w:fldCharType="separate"/>
      </w:r>
      <w:r w:rsidR="00710D49">
        <w:rPr>
          <w:noProof/>
          <w:lang w:val="en-US"/>
        </w:rPr>
        <w:t>22</w:t>
      </w:r>
      <w:ins w:id="12603" w:author="Oscar Herman Kise" w:date="2017-11-27T19:04:00Z">
        <w:r w:rsidRPr="00B7686C">
          <w:rPr>
            <w:lang w:val="en-US"/>
            <w:rPrChange w:id="12604" w:author="Morten Lerstad Solli" w:date="2017-11-29T12:21:00Z">
              <w:rPr/>
            </w:rPrChange>
          </w:rPr>
          <w:fldChar w:fldCharType="end"/>
        </w:r>
        <w:bookmarkEnd w:id="12597"/>
        <w:r w:rsidRPr="00B7686C">
          <w:rPr>
            <w:lang w:val="en-US"/>
            <w:rPrChange w:id="12605" w:author="Morten Lerstad Solli" w:date="2017-11-29T12:21:00Z">
              <w:rPr/>
            </w:rPrChange>
          </w:rPr>
          <w:t xml:space="preserve">: The claws </w:t>
        </w:r>
        <w:r w:rsidRPr="005A3108">
          <w:rPr>
            <w:lang w:val="en-US"/>
          </w:rPr>
          <w:t>controlled by the gears.</w:t>
        </w:r>
      </w:ins>
    </w:p>
    <w:p w14:paraId="572008BC" w14:textId="3B41C4AC" w:rsidR="00227265" w:rsidRPr="00B7686C" w:rsidDel="00261AD2" w:rsidRDefault="77F9EE56">
      <w:pPr>
        <w:jc w:val="both"/>
        <w:rPr>
          <w:del w:id="12606" w:author="Oscar Herman Kise" w:date="2017-11-27T19:05:00Z"/>
          <w:lang w:val="en-US"/>
          <w:rPrChange w:id="12607" w:author="Morten Lerstad Solli" w:date="2017-11-29T12:21:00Z">
            <w:rPr>
              <w:del w:id="12608" w:author="Oscar Herman Kise" w:date="2017-11-27T19:05:00Z"/>
              <w:rFonts w:eastAsia="Verdana" w:cs="Verdana"/>
              <w:sz w:val="22"/>
              <w:szCs w:val="22"/>
              <w:lang w:val="en-US"/>
            </w:rPr>
          </w:rPrChange>
        </w:rPr>
        <w:pPrChange w:id="12609" w:author="Oscar Herman Kise" w:date="2017-11-28T18:36:00Z">
          <w:pPr>
            <w:pStyle w:val="Brdtekst"/>
            <w:ind w:left="360"/>
          </w:pPr>
        </w:pPrChange>
      </w:pPr>
      <w:del w:id="12610" w:author="Oscar Herman Kise" w:date="2017-11-27T19:04:00Z">
        <w:r w:rsidRPr="005A3108" w:rsidDel="00261AD2">
          <w:rPr>
            <w:noProof/>
            <w:lang w:val="en-US"/>
          </w:rPr>
          <w:drawing>
            <wp:inline distT="0" distB="0" distL="0" distR="0" wp14:anchorId="4286FDFF" wp14:editId="643CF32A">
              <wp:extent cx="2652194" cy="2121755"/>
              <wp:effectExtent l="0" t="0" r="0" b="0"/>
              <wp:docPr id="12637533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2194" cy="2121755"/>
                      </a:xfrm>
                      <a:prstGeom prst="rect">
                        <a:avLst/>
                      </a:prstGeom>
                    </pic:spPr>
                  </pic:pic>
                </a:graphicData>
              </a:graphic>
            </wp:inline>
          </w:drawing>
        </w:r>
        <w:r w:rsidRPr="00CD6AE6" w:rsidDel="00261AD2">
          <w:rPr>
            <w:noProof/>
            <w:lang w:val="en-US"/>
          </w:rPr>
          <w:drawing>
            <wp:inline distT="0" distB="0" distL="0" distR="0" wp14:anchorId="4D6F0FCD" wp14:editId="7C3BB13B">
              <wp:extent cx="2648307" cy="2124163"/>
              <wp:effectExtent l="0" t="0" r="0" b="0"/>
              <wp:docPr id="14996297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8307" cy="2124163"/>
                      </a:xfrm>
                      <a:prstGeom prst="rect">
                        <a:avLst/>
                      </a:prstGeom>
                    </pic:spPr>
                  </pic:pic>
                </a:graphicData>
              </a:graphic>
            </wp:inline>
          </w:drawing>
        </w:r>
      </w:del>
    </w:p>
    <w:p w14:paraId="6736FBBC" w14:textId="5ACB2935" w:rsidR="77F9EE56" w:rsidDel="00D558CF" w:rsidRDefault="105559D5">
      <w:pPr>
        <w:jc w:val="both"/>
        <w:rPr>
          <w:del w:id="12611" w:author="Oscar Herman Kise" w:date="2017-11-27T19:05:00Z"/>
          <w:rFonts w:eastAsia="Verdana" w:cs="Verdana"/>
          <w:szCs w:val="22"/>
          <w:lang w:val="en-US"/>
        </w:rPr>
        <w:pPrChange w:id="12612" w:author="Oscar Herman Kise" w:date="2017-11-28T18:36:00Z">
          <w:pPr>
            <w:pStyle w:val="Brdtekst"/>
            <w:ind w:left="360"/>
          </w:pPr>
        </w:pPrChange>
      </w:pPr>
      <w:r w:rsidRPr="00B7686C">
        <w:rPr>
          <w:rFonts w:eastAsia="Verdana" w:cs="Verdana"/>
          <w:szCs w:val="22"/>
          <w:lang w:val="en-US"/>
          <w:rPrChange w:id="12613" w:author="Morten Lerstad Solli" w:date="2017-11-29T12:21:00Z">
            <w:rPr>
              <w:rFonts w:eastAsia="Verdana" w:cs="Verdana"/>
              <w:sz w:val="22"/>
              <w:szCs w:val="22"/>
              <w:lang w:val="en-US"/>
            </w:rPr>
          </w:rPrChange>
        </w:rPr>
        <w:t>The movement of the claws</w:t>
      </w:r>
      <w:ins w:id="12614" w:author="Oscar Herman Kise" w:date="2017-11-28T18:37:00Z">
        <w:r w:rsidR="003821BD">
          <w:rPr>
            <w:rFonts w:eastAsia="Verdana" w:cs="Verdana"/>
            <w:szCs w:val="22"/>
            <w:lang w:val="en-US"/>
          </w:rPr>
          <w:t xml:space="preserve"> (</w:t>
        </w:r>
      </w:ins>
      <w:ins w:id="12615" w:author="Oscar Herman Kise" w:date="2017-11-30T19:43:00Z">
        <w:r w:rsidR="003821BD">
          <w:rPr>
            <w:rFonts w:eastAsia="Verdana" w:cs="Verdana"/>
            <w:szCs w:val="22"/>
            <w:lang w:val="en-US"/>
          </w:rPr>
          <w:fldChar w:fldCharType="begin"/>
        </w:r>
        <w:r w:rsidR="003821BD">
          <w:rPr>
            <w:rFonts w:eastAsia="Verdana" w:cs="Verdana"/>
            <w:szCs w:val="22"/>
            <w:lang w:val="en-US"/>
          </w:rPr>
          <w:instrText xml:space="preserve"> REF _Ref499833590 \h </w:instrText>
        </w:r>
      </w:ins>
      <w:r w:rsidR="003821BD">
        <w:rPr>
          <w:rFonts w:eastAsia="Verdana" w:cs="Verdana"/>
          <w:szCs w:val="22"/>
          <w:lang w:val="en-US"/>
        </w:rPr>
      </w:r>
      <w:r w:rsidR="003821BD">
        <w:rPr>
          <w:rFonts w:eastAsia="Verdana" w:cs="Verdana"/>
          <w:szCs w:val="22"/>
          <w:lang w:val="en-US"/>
        </w:rPr>
        <w:fldChar w:fldCharType="separate"/>
      </w:r>
      <w:ins w:id="12616" w:author="Oscar Herman Kise" w:date="2017-11-30T22:19:00Z">
        <w:r w:rsidR="00710D49" w:rsidRPr="00B7686C">
          <w:rPr>
            <w:lang w:val="en-US"/>
            <w:rPrChange w:id="12617" w:author="Morten Lerstad Solli" w:date="2017-11-29T12:21:00Z">
              <w:rPr/>
            </w:rPrChange>
          </w:rPr>
          <w:t xml:space="preserve">Figure </w:t>
        </w:r>
        <w:r w:rsidR="00710D49">
          <w:rPr>
            <w:noProof/>
            <w:lang w:val="en-US"/>
          </w:rPr>
          <w:t>22</w:t>
        </w:r>
      </w:ins>
      <w:ins w:id="12618" w:author="Oscar Herman Kise" w:date="2017-11-30T19:43:00Z">
        <w:r w:rsidR="003821BD">
          <w:rPr>
            <w:rFonts w:eastAsia="Verdana" w:cs="Verdana"/>
            <w:szCs w:val="22"/>
            <w:lang w:val="en-US"/>
          </w:rPr>
          <w:fldChar w:fldCharType="end"/>
        </w:r>
      </w:ins>
      <w:ins w:id="12619" w:author="Oscar Herman Kise" w:date="2017-11-28T18:37:00Z">
        <w:r w:rsidR="00F44C13" w:rsidRPr="00B7686C">
          <w:rPr>
            <w:rFonts w:eastAsia="Verdana" w:cs="Verdana"/>
            <w:szCs w:val="22"/>
            <w:lang w:val="en-US"/>
          </w:rPr>
          <w:t>)</w:t>
        </w:r>
      </w:ins>
      <w:r w:rsidRPr="00B7686C">
        <w:rPr>
          <w:rFonts w:eastAsia="Verdana" w:cs="Verdana"/>
          <w:szCs w:val="22"/>
          <w:lang w:val="en-US"/>
          <w:rPrChange w:id="12620" w:author="Morten Lerstad Solli" w:date="2017-11-29T12:21:00Z">
            <w:rPr>
              <w:rFonts w:eastAsia="Verdana" w:cs="Verdana"/>
              <w:sz w:val="22"/>
              <w:szCs w:val="22"/>
              <w:lang w:val="en-US"/>
            </w:rPr>
          </w:rPrChange>
        </w:rPr>
        <w:t xml:space="preserve"> are done by a servo mounted with a flat disk on top of the right gear. The rotation of the servo allows the claws to grip an</w:t>
      </w:r>
      <w:ins w:id="12621" w:author="Oscar Herman Kise" w:date="2017-11-28T18:38:00Z">
        <w:r w:rsidR="00F44C13" w:rsidRPr="00B7686C">
          <w:rPr>
            <w:rFonts w:eastAsia="Verdana" w:cs="Verdana"/>
            <w:szCs w:val="22"/>
            <w:lang w:val="en-US"/>
          </w:rPr>
          <w:t>d release an</w:t>
        </w:r>
      </w:ins>
      <w:r w:rsidRPr="00B7686C">
        <w:rPr>
          <w:rFonts w:eastAsia="Verdana" w:cs="Verdana"/>
          <w:szCs w:val="22"/>
          <w:lang w:val="en-US"/>
          <w:rPrChange w:id="12622" w:author="Morten Lerstad Solli" w:date="2017-11-29T12:21:00Z">
            <w:rPr>
              <w:rFonts w:eastAsia="Verdana" w:cs="Verdana"/>
              <w:sz w:val="22"/>
              <w:szCs w:val="22"/>
              <w:lang w:val="en-US"/>
            </w:rPr>
          </w:rPrChange>
        </w:rPr>
        <w:t xml:space="preserve"> object</w:t>
      </w:r>
      <w:del w:id="12623" w:author="Oscar Herman Kise" w:date="2017-11-28T18:38:00Z">
        <w:r w:rsidRPr="00B7686C" w:rsidDel="00F44C13">
          <w:rPr>
            <w:rFonts w:eastAsia="Verdana" w:cs="Verdana"/>
            <w:szCs w:val="22"/>
            <w:lang w:val="en-US"/>
            <w:rPrChange w:id="12624" w:author="Morten Lerstad Solli" w:date="2017-11-29T12:21:00Z">
              <w:rPr>
                <w:rFonts w:eastAsia="Verdana" w:cs="Verdana"/>
                <w:sz w:val="22"/>
                <w:szCs w:val="22"/>
                <w:lang w:val="en-US"/>
              </w:rPr>
            </w:rPrChange>
          </w:rPr>
          <w:delText xml:space="preserve"> or release it</w:delText>
        </w:r>
      </w:del>
      <w:r w:rsidRPr="00B7686C">
        <w:rPr>
          <w:rFonts w:eastAsia="Verdana" w:cs="Verdana"/>
          <w:szCs w:val="22"/>
          <w:lang w:val="en-US"/>
          <w:rPrChange w:id="12625" w:author="Morten Lerstad Solli" w:date="2017-11-29T12:21:00Z">
            <w:rPr>
              <w:rFonts w:eastAsia="Verdana" w:cs="Verdana"/>
              <w:sz w:val="22"/>
              <w:szCs w:val="22"/>
              <w:lang w:val="en-US"/>
            </w:rPr>
          </w:rPrChange>
        </w:rPr>
        <w:t xml:space="preserve">. There is a hole under each gear, which are </w:t>
      </w:r>
      <w:ins w:id="12626" w:author="Oscar Herman Kise" w:date="2017-11-28T18:39:00Z">
        <w:r w:rsidR="00F44C13" w:rsidRPr="00B7686C">
          <w:rPr>
            <w:rFonts w:eastAsia="Verdana" w:cs="Verdana"/>
            <w:szCs w:val="22"/>
            <w:lang w:val="en-US"/>
          </w:rPr>
          <w:t xml:space="preserve">made for attachment for the plugs </w:t>
        </w:r>
      </w:ins>
      <w:del w:id="12627" w:author="Oscar Herman Kise" w:date="2017-11-28T18:39:00Z">
        <w:r w:rsidRPr="00B7686C" w:rsidDel="00F44C13">
          <w:rPr>
            <w:rFonts w:eastAsia="Verdana" w:cs="Verdana"/>
            <w:szCs w:val="22"/>
            <w:lang w:val="en-US"/>
            <w:rPrChange w:id="12628" w:author="Morten Lerstad Solli" w:date="2017-11-29T12:21:00Z">
              <w:rPr>
                <w:rFonts w:eastAsia="Verdana" w:cs="Verdana"/>
                <w:sz w:val="22"/>
                <w:szCs w:val="22"/>
                <w:lang w:val="en-US"/>
              </w:rPr>
            </w:rPrChange>
          </w:rPr>
          <w:delText xml:space="preserve">mounted on the plugs </w:delText>
        </w:r>
      </w:del>
      <w:r w:rsidRPr="00B7686C">
        <w:rPr>
          <w:rFonts w:eastAsia="Verdana" w:cs="Verdana"/>
          <w:szCs w:val="22"/>
          <w:lang w:val="en-US"/>
          <w:rPrChange w:id="12629" w:author="Morten Lerstad Solli" w:date="2017-11-29T12:21:00Z">
            <w:rPr>
              <w:rFonts w:eastAsia="Verdana" w:cs="Verdana"/>
              <w:sz w:val="22"/>
              <w:szCs w:val="22"/>
              <w:lang w:val="en-US"/>
            </w:rPr>
          </w:rPrChange>
        </w:rPr>
        <w:t>illustrated on the gripper platform</w:t>
      </w:r>
      <w:ins w:id="12630" w:author="Oscar Herman Kise" w:date="2017-11-28T18:39:00Z">
        <w:r w:rsidR="003821BD">
          <w:rPr>
            <w:rFonts w:eastAsia="Verdana" w:cs="Verdana"/>
            <w:szCs w:val="22"/>
            <w:lang w:val="en-US"/>
          </w:rPr>
          <w:t xml:space="preserve"> (</w:t>
        </w:r>
      </w:ins>
      <w:ins w:id="12631" w:author="Oscar Herman Kise" w:date="2017-11-30T19:44:00Z">
        <w:r w:rsidR="003821BD">
          <w:rPr>
            <w:rFonts w:eastAsia="Verdana" w:cs="Verdana"/>
            <w:szCs w:val="22"/>
            <w:lang w:val="en-US"/>
          </w:rPr>
          <w:fldChar w:fldCharType="begin"/>
        </w:r>
        <w:r w:rsidR="003821BD">
          <w:rPr>
            <w:rFonts w:eastAsia="Verdana" w:cs="Verdana"/>
            <w:szCs w:val="22"/>
            <w:lang w:val="en-US"/>
          </w:rPr>
          <w:instrText xml:space="preserve"> REF _Ref499834556 \h </w:instrText>
        </w:r>
      </w:ins>
      <w:r w:rsidR="003821BD">
        <w:rPr>
          <w:rFonts w:eastAsia="Verdana" w:cs="Verdana"/>
          <w:szCs w:val="22"/>
          <w:lang w:val="en-US"/>
        </w:rPr>
      </w:r>
      <w:r w:rsidR="003821BD">
        <w:rPr>
          <w:rFonts w:eastAsia="Verdana" w:cs="Verdana"/>
          <w:szCs w:val="22"/>
          <w:lang w:val="en-US"/>
        </w:rPr>
        <w:fldChar w:fldCharType="separate"/>
      </w:r>
      <w:ins w:id="12632" w:author="Oscar Herman Kise" w:date="2017-11-30T22:19:00Z">
        <w:r w:rsidR="00710D49" w:rsidRPr="00B7686C">
          <w:rPr>
            <w:lang w:val="en-US"/>
            <w:rPrChange w:id="12633" w:author="Morten Lerstad Solli" w:date="2017-11-29T12:21:00Z">
              <w:rPr/>
            </w:rPrChange>
          </w:rPr>
          <w:t xml:space="preserve">Figure </w:t>
        </w:r>
        <w:r w:rsidR="00710D49">
          <w:rPr>
            <w:noProof/>
            <w:lang w:val="en-US"/>
          </w:rPr>
          <w:t>21</w:t>
        </w:r>
      </w:ins>
      <w:ins w:id="12634" w:author="Oscar Herman Kise" w:date="2017-11-30T19:44:00Z">
        <w:r w:rsidR="003821BD">
          <w:rPr>
            <w:rFonts w:eastAsia="Verdana" w:cs="Verdana"/>
            <w:szCs w:val="22"/>
            <w:lang w:val="en-US"/>
          </w:rPr>
          <w:fldChar w:fldCharType="end"/>
        </w:r>
      </w:ins>
      <w:ins w:id="12635" w:author="Oscar Herman Kise" w:date="2017-11-28T18:39:00Z">
        <w:r w:rsidR="00F44C13" w:rsidRPr="00B7686C">
          <w:rPr>
            <w:rFonts w:eastAsia="Verdana" w:cs="Verdana"/>
            <w:szCs w:val="22"/>
            <w:lang w:val="en-US"/>
          </w:rPr>
          <w:t>)</w:t>
        </w:r>
      </w:ins>
      <w:r w:rsidRPr="00B7686C">
        <w:rPr>
          <w:rFonts w:eastAsia="Verdana" w:cs="Verdana"/>
          <w:szCs w:val="22"/>
          <w:lang w:val="en-US"/>
          <w:rPrChange w:id="12636" w:author="Morten Lerstad Solli" w:date="2017-11-29T12:21:00Z">
            <w:rPr>
              <w:rFonts w:eastAsia="Verdana" w:cs="Verdana"/>
              <w:sz w:val="22"/>
              <w:szCs w:val="22"/>
              <w:lang w:val="en-US"/>
            </w:rPr>
          </w:rPrChange>
        </w:rPr>
        <w:t>.</w:t>
      </w:r>
    </w:p>
    <w:p w14:paraId="4B1F14E1" w14:textId="77777777" w:rsidR="00D558CF" w:rsidRDefault="00D558CF">
      <w:pPr>
        <w:jc w:val="both"/>
        <w:rPr>
          <w:ins w:id="12637" w:author="Oscar Herman Kise" w:date="2017-11-30T20:51:00Z"/>
          <w:rFonts w:eastAsia="Verdana" w:cs="Verdana"/>
          <w:szCs w:val="22"/>
          <w:lang w:val="en-US"/>
        </w:rPr>
        <w:pPrChange w:id="12638" w:author="Oscar Herman Kise" w:date="2017-11-28T18:36:00Z">
          <w:pPr>
            <w:pStyle w:val="Brdtekst"/>
            <w:ind w:left="360"/>
          </w:pPr>
        </w:pPrChange>
      </w:pPr>
    </w:p>
    <w:p w14:paraId="32EB379B" w14:textId="77777777" w:rsidR="00D558CF" w:rsidRPr="00B7686C" w:rsidRDefault="00D558CF">
      <w:pPr>
        <w:jc w:val="both"/>
        <w:rPr>
          <w:ins w:id="12639" w:author="Oscar Herman Kise" w:date="2017-11-30T20:51:00Z"/>
          <w:rFonts w:eastAsia="Verdana" w:cs="Verdana"/>
          <w:szCs w:val="22"/>
          <w:lang w:val="en-US"/>
          <w:rPrChange w:id="12640" w:author="Morten Lerstad Solli" w:date="2017-11-29T12:21:00Z">
            <w:rPr>
              <w:ins w:id="12641" w:author="Oscar Herman Kise" w:date="2017-11-30T20:51:00Z"/>
              <w:rFonts w:eastAsia="Verdana" w:cs="Verdana"/>
              <w:sz w:val="22"/>
              <w:szCs w:val="22"/>
              <w:lang w:val="en-US"/>
            </w:rPr>
          </w:rPrChange>
        </w:rPr>
        <w:pPrChange w:id="12642" w:author="Oscar Herman Kise" w:date="2017-11-28T18:36:00Z">
          <w:pPr>
            <w:pStyle w:val="Brdtekst"/>
            <w:ind w:left="360"/>
          </w:pPr>
        </w:pPrChange>
      </w:pPr>
    </w:p>
    <w:p w14:paraId="755B31BF" w14:textId="3C5E4A02" w:rsidR="105559D5" w:rsidRPr="00B7686C" w:rsidDel="00261AD2" w:rsidRDefault="105559D5">
      <w:pPr>
        <w:jc w:val="both"/>
        <w:rPr>
          <w:del w:id="12643" w:author="Oscar Herman Kise" w:date="2017-11-27T19:05:00Z"/>
          <w:rFonts w:eastAsia="Verdana" w:cs="Verdana"/>
          <w:sz w:val="22"/>
          <w:szCs w:val="22"/>
          <w:lang w:val="en-US"/>
        </w:rPr>
        <w:pPrChange w:id="12644" w:author="Oscar Herman Kise" w:date="2017-11-28T18:36:00Z">
          <w:pPr>
            <w:pStyle w:val="Brdtekst"/>
            <w:ind w:left="360"/>
          </w:pPr>
        </w:pPrChange>
      </w:pPr>
    </w:p>
    <w:p w14:paraId="71631200" w14:textId="77777777" w:rsidR="005A3879" w:rsidRPr="00B7686C" w:rsidRDefault="005A3879">
      <w:pPr>
        <w:jc w:val="both"/>
        <w:rPr>
          <w:del w:id="12645" w:author="Oscar Herman Kise" w:date="2017-11-25T12:13:00Z"/>
          <w:rFonts w:eastAsia="Verdana" w:cs="Verdana"/>
          <w:sz w:val="22"/>
          <w:szCs w:val="22"/>
          <w:lang w:val="en-US"/>
        </w:rPr>
        <w:pPrChange w:id="12646" w:author="Oscar Herman Kise" w:date="2017-11-28T18:36:00Z">
          <w:pPr>
            <w:pStyle w:val="Brdtekst"/>
            <w:ind w:left="360"/>
          </w:pPr>
        </w:pPrChange>
      </w:pPr>
    </w:p>
    <w:p w14:paraId="373B33AD" w14:textId="77777777" w:rsidR="005A3879" w:rsidRPr="00B7686C" w:rsidRDefault="005A3879">
      <w:pPr>
        <w:jc w:val="both"/>
        <w:rPr>
          <w:del w:id="12647" w:author="Oscar Herman Kise" w:date="2017-11-25T12:13:00Z"/>
          <w:rFonts w:eastAsia="Verdana" w:cs="Verdana"/>
          <w:sz w:val="22"/>
          <w:szCs w:val="22"/>
          <w:lang w:val="en-US"/>
        </w:rPr>
        <w:pPrChange w:id="12648" w:author="Oscar Herman Kise" w:date="2017-11-28T18:36:00Z">
          <w:pPr>
            <w:pStyle w:val="Brdtekst"/>
            <w:ind w:left="360"/>
          </w:pPr>
        </w:pPrChange>
      </w:pPr>
    </w:p>
    <w:p w14:paraId="056EDB27" w14:textId="77777777" w:rsidR="005A3879" w:rsidRPr="00B7686C" w:rsidRDefault="005A3879">
      <w:pPr>
        <w:jc w:val="both"/>
        <w:rPr>
          <w:del w:id="12649" w:author="Oscar Herman Kise" w:date="2017-11-25T12:13:00Z"/>
          <w:rFonts w:eastAsia="Verdana" w:cs="Verdana"/>
          <w:sz w:val="22"/>
          <w:szCs w:val="22"/>
          <w:lang w:val="en-US"/>
        </w:rPr>
        <w:pPrChange w:id="12650" w:author="Oscar Herman Kise" w:date="2017-11-28T18:36:00Z">
          <w:pPr>
            <w:pStyle w:val="Brdtekst"/>
            <w:ind w:left="360"/>
          </w:pPr>
        </w:pPrChange>
      </w:pPr>
    </w:p>
    <w:p w14:paraId="1C0FF549" w14:textId="77777777" w:rsidR="005A3879" w:rsidRPr="00B7686C" w:rsidRDefault="005A3879">
      <w:pPr>
        <w:jc w:val="both"/>
        <w:rPr>
          <w:del w:id="12651" w:author="Oscar Herman Kise" w:date="2017-11-25T12:13:00Z"/>
          <w:rFonts w:eastAsia="Verdana" w:cs="Verdana"/>
          <w:sz w:val="22"/>
          <w:szCs w:val="22"/>
          <w:lang w:val="en-US"/>
        </w:rPr>
        <w:pPrChange w:id="12652" w:author="Oscar Herman Kise" w:date="2017-11-28T18:36:00Z">
          <w:pPr>
            <w:pStyle w:val="Brdtekst"/>
            <w:ind w:left="360"/>
          </w:pPr>
        </w:pPrChange>
      </w:pPr>
    </w:p>
    <w:p w14:paraId="243F9F2B" w14:textId="77777777" w:rsidR="005A3879" w:rsidRPr="00B7686C" w:rsidRDefault="005A3879">
      <w:pPr>
        <w:jc w:val="both"/>
        <w:rPr>
          <w:del w:id="12653" w:author="Oscar Herman Kise" w:date="2017-11-25T12:13:00Z"/>
          <w:rFonts w:eastAsia="Verdana" w:cs="Verdana"/>
          <w:sz w:val="22"/>
          <w:szCs w:val="22"/>
          <w:lang w:val="en-US"/>
        </w:rPr>
        <w:pPrChange w:id="12654" w:author="Oscar Herman Kise" w:date="2017-11-28T18:36:00Z">
          <w:pPr>
            <w:pStyle w:val="Brdtekst"/>
            <w:ind w:left="360"/>
          </w:pPr>
        </w:pPrChange>
      </w:pPr>
    </w:p>
    <w:p w14:paraId="5C3E6598" w14:textId="77777777" w:rsidR="005A3879" w:rsidRPr="00B7686C" w:rsidRDefault="005A3879">
      <w:pPr>
        <w:jc w:val="both"/>
        <w:rPr>
          <w:del w:id="12655" w:author="Oscar Herman Kise" w:date="2017-11-25T12:13:00Z"/>
          <w:rFonts w:eastAsia="Verdana" w:cs="Verdana"/>
          <w:sz w:val="22"/>
          <w:szCs w:val="22"/>
          <w:lang w:val="en-US"/>
        </w:rPr>
        <w:pPrChange w:id="12656" w:author="Oscar Herman Kise" w:date="2017-11-28T18:36:00Z">
          <w:pPr>
            <w:pStyle w:val="Brdtekst"/>
            <w:ind w:left="360"/>
          </w:pPr>
        </w:pPrChange>
      </w:pPr>
    </w:p>
    <w:p w14:paraId="2F3F6B82" w14:textId="77777777" w:rsidR="005A3879" w:rsidRPr="00B7686C" w:rsidRDefault="005A3879">
      <w:pPr>
        <w:jc w:val="both"/>
        <w:rPr>
          <w:del w:id="12657" w:author="Oscar Herman Kise" w:date="2017-11-25T12:13:00Z"/>
          <w:rFonts w:eastAsia="Verdana" w:cs="Verdana"/>
          <w:sz w:val="22"/>
          <w:szCs w:val="22"/>
          <w:lang w:val="en-US"/>
        </w:rPr>
        <w:pPrChange w:id="12658" w:author="Oscar Herman Kise" w:date="2017-11-28T18:36:00Z">
          <w:pPr>
            <w:pStyle w:val="Brdtekst"/>
            <w:ind w:left="360"/>
          </w:pPr>
        </w:pPrChange>
      </w:pPr>
    </w:p>
    <w:p w14:paraId="7263FF2B" w14:textId="77777777" w:rsidR="005A3879" w:rsidRPr="00B7686C" w:rsidRDefault="005A3879">
      <w:pPr>
        <w:jc w:val="both"/>
        <w:rPr>
          <w:del w:id="12659" w:author="Oscar Herman Kise" w:date="2017-11-25T12:13:00Z"/>
          <w:rFonts w:eastAsia="Verdana" w:cs="Verdana"/>
          <w:sz w:val="22"/>
          <w:szCs w:val="22"/>
          <w:lang w:val="en-US"/>
        </w:rPr>
        <w:pPrChange w:id="12660" w:author="Oscar Herman Kise" w:date="2017-11-28T18:36:00Z">
          <w:pPr>
            <w:pStyle w:val="Brdtekst"/>
            <w:ind w:left="360"/>
          </w:pPr>
        </w:pPrChange>
      </w:pPr>
    </w:p>
    <w:p w14:paraId="3680CBD8" w14:textId="77777777" w:rsidR="005A3879" w:rsidRPr="00B7686C" w:rsidRDefault="005A3879">
      <w:pPr>
        <w:jc w:val="both"/>
        <w:rPr>
          <w:i/>
          <w:lang w:val="en-US"/>
          <w:rPrChange w:id="12661" w:author="Morten Lerstad Solli" w:date="2017-11-29T12:21:00Z">
            <w:rPr>
              <w:lang w:val="en-US"/>
            </w:rPr>
          </w:rPrChange>
        </w:rPr>
        <w:pPrChange w:id="12662" w:author="Oscar Herman Kise" w:date="2017-11-28T18:36:00Z">
          <w:pPr>
            <w:pStyle w:val="Brdtekst"/>
            <w:ind w:left="360"/>
          </w:pPr>
        </w:pPrChange>
      </w:pPr>
    </w:p>
    <w:p w14:paraId="23207145" w14:textId="77777777" w:rsidR="00D558CF" w:rsidRDefault="105559D5" w:rsidP="00D558CF">
      <w:pPr>
        <w:rPr>
          <w:ins w:id="12663" w:author="Oscar Herman Kise" w:date="2017-11-30T20:51:00Z"/>
          <w:rFonts w:ascii="Arial" w:hAnsi="Arial" w:cs="Arial"/>
          <w:b/>
          <w:sz w:val="26"/>
          <w:szCs w:val="26"/>
          <w:lang w:val="en-US"/>
        </w:rPr>
        <w:pPrChange w:id="12664" w:author="Oscar Herman Kise" w:date="2017-11-30T20:51:00Z">
          <w:pPr>
            <w:pStyle w:val="Brdtekst"/>
            <w:numPr>
              <w:numId w:val="1"/>
            </w:numPr>
            <w:ind w:left="720" w:hanging="360"/>
          </w:pPr>
        </w:pPrChange>
      </w:pPr>
      <w:r w:rsidRPr="00D558CF">
        <w:rPr>
          <w:rFonts w:ascii="Arial" w:hAnsi="Arial" w:cs="Arial"/>
          <w:b/>
          <w:sz w:val="26"/>
          <w:szCs w:val="26"/>
          <w:lang w:val="en-US"/>
          <w:rPrChange w:id="12665" w:author="Oscar Herman Kise" w:date="2017-11-30T20:51:00Z">
            <w:rPr>
              <w:b/>
              <w:bCs/>
              <w:lang w:val="en-US"/>
            </w:rPr>
          </w:rPrChange>
        </w:rPr>
        <w:t>The lid for the claw</w:t>
      </w:r>
      <w:ins w:id="12666" w:author="Oscar Herman Kise" w:date="2017-11-25T12:13:00Z">
        <w:r w:rsidRPr="00D558CF">
          <w:rPr>
            <w:rFonts w:ascii="Arial" w:hAnsi="Arial" w:cs="Arial"/>
            <w:b/>
            <w:sz w:val="26"/>
            <w:szCs w:val="26"/>
            <w:lang w:val="en-US"/>
            <w:rPrChange w:id="12667" w:author="Oscar Herman Kise" w:date="2017-11-30T20:51:00Z">
              <w:rPr>
                <w:b/>
                <w:bCs/>
                <w:lang w:val="en-US"/>
              </w:rPr>
            </w:rPrChange>
          </w:rPr>
          <w:t>s</w:t>
        </w:r>
      </w:ins>
    </w:p>
    <w:p w14:paraId="2FC4CE8D" w14:textId="2882205E" w:rsidR="77F9EE56" w:rsidRPr="00D558CF" w:rsidRDefault="105559D5" w:rsidP="00D558CF">
      <w:pPr>
        <w:rPr>
          <w:rFonts w:ascii="Arial" w:hAnsi="Arial" w:cs="Arial"/>
          <w:b/>
          <w:sz w:val="26"/>
          <w:szCs w:val="26"/>
          <w:lang w:val="en-US"/>
          <w:rPrChange w:id="12668" w:author="Oscar Herman Kise" w:date="2017-11-30T20:51:00Z">
            <w:rPr>
              <w:lang w:val="en-US"/>
            </w:rPr>
          </w:rPrChange>
        </w:rPr>
        <w:pPrChange w:id="12669" w:author="Oscar Herman Kise" w:date="2017-11-30T20:51:00Z">
          <w:pPr>
            <w:pStyle w:val="Brdtekst"/>
            <w:numPr>
              <w:numId w:val="1"/>
            </w:numPr>
            <w:ind w:left="720" w:hanging="360"/>
          </w:pPr>
        </w:pPrChange>
      </w:pPr>
      <w:del w:id="12670" w:author="Oscar Herman Kise" w:date="2017-11-25T12:13:00Z">
        <w:r w:rsidRPr="005A3108" w:rsidDel="00227265">
          <w:rPr>
            <w:lang w:val="en-US"/>
          </w:rPr>
          <w:delText>s</w:delText>
        </w:r>
      </w:del>
    </w:p>
    <w:p w14:paraId="12EF7F55" w14:textId="77777777" w:rsidR="00261AD2" w:rsidRPr="00B7686C" w:rsidRDefault="105559D5">
      <w:pPr>
        <w:pStyle w:val="Brdtekst"/>
        <w:keepNext/>
        <w:ind w:left="360"/>
        <w:rPr>
          <w:ins w:id="12671" w:author="Oscar Herman Kise" w:date="2017-11-27T19:05:00Z"/>
          <w:lang w:val="en-US"/>
          <w:rPrChange w:id="12672" w:author="Morten Lerstad Solli" w:date="2017-11-29T12:21:00Z">
            <w:rPr>
              <w:ins w:id="12673" w:author="Oscar Herman Kise" w:date="2017-11-27T19:05:00Z"/>
            </w:rPr>
          </w:rPrChange>
        </w:rPr>
        <w:pPrChange w:id="12674" w:author="Oscar Herman Kise" w:date="2017-11-27T19:05:00Z">
          <w:pPr>
            <w:pStyle w:val="Brdtekst"/>
            <w:ind w:left="360"/>
          </w:pPr>
        </w:pPrChange>
      </w:pPr>
      <w:r w:rsidRPr="005A3108">
        <w:rPr>
          <w:noProof/>
          <w:lang w:val="en-US"/>
        </w:rPr>
        <w:drawing>
          <wp:inline distT="0" distB="0" distL="0" distR="0" wp14:anchorId="2CC5B700" wp14:editId="5A9F822C">
            <wp:extent cx="3105150" cy="2484120"/>
            <wp:effectExtent l="0" t="0" r="0" b="0"/>
            <wp:docPr id="19430293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5150" cy="2484120"/>
                    </a:xfrm>
                    <a:prstGeom prst="rect">
                      <a:avLst/>
                    </a:prstGeom>
                  </pic:spPr>
                </pic:pic>
              </a:graphicData>
            </a:graphic>
          </wp:inline>
        </w:drawing>
      </w:r>
    </w:p>
    <w:p w14:paraId="72C4778D" w14:textId="6626DFF5" w:rsidR="00217B95" w:rsidRPr="00B7686C" w:rsidRDefault="00261AD2" w:rsidP="002D17B8">
      <w:pPr>
        <w:pStyle w:val="Bildetekst"/>
        <w:rPr>
          <w:ins w:id="12675" w:author="Oscar Herman Kise" w:date="2017-11-27T19:27:00Z"/>
          <w:lang w:val="en-US"/>
        </w:rPr>
      </w:pPr>
      <w:bookmarkStart w:id="12676" w:name="_Ref499835285"/>
      <w:ins w:id="12677" w:author="Oscar Herman Kise" w:date="2017-11-27T19:05:00Z">
        <w:r w:rsidRPr="00B7686C">
          <w:rPr>
            <w:lang w:val="en-US"/>
            <w:rPrChange w:id="12678" w:author="Morten Lerstad Solli" w:date="2017-11-29T12:21:00Z">
              <w:rPr/>
            </w:rPrChange>
          </w:rPr>
          <w:t xml:space="preserve">Figure </w:t>
        </w:r>
        <w:r w:rsidRPr="00B7686C">
          <w:rPr>
            <w:lang w:val="en-US"/>
            <w:rPrChange w:id="12679" w:author="Morten Lerstad Solli" w:date="2017-11-29T12:21:00Z">
              <w:rPr/>
            </w:rPrChange>
          </w:rPr>
          <w:fldChar w:fldCharType="begin"/>
        </w:r>
        <w:r w:rsidRPr="00B7686C">
          <w:rPr>
            <w:lang w:val="en-US"/>
            <w:rPrChange w:id="12680" w:author="Morten Lerstad Solli" w:date="2017-11-29T12:21:00Z">
              <w:rPr/>
            </w:rPrChange>
          </w:rPr>
          <w:instrText xml:space="preserve"> SEQ Figure \* ARABIC </w:instrText>
        </w:r>
      </w:ins>
      <w:r w:rsidRPr="00B7686C">
        <w:rPr>
          <w:lang w:val="en-US"/>
          <w:rPrChange w:id="12681" w:author="Morten Lerstad Solli" w:date="2017-11-29T12:21:00Z">
            <w:rPr/>
          </w:rPrChange>
        </w:rPr>
        <w:fldChar w:fldCharType="separate"/>
      </w:r>
      <w:r w:rsidR="00710D49">
        <w:rPr>
          <w:noProof/>
          <w:lang w:val="en-US"/>
        </w:rPr>
        <w:t>23</w:t>
      </w:r>
      <w:ins w:id="12682" w:author="Oscar Herman Kise" w:date="2017-11-27T19:05:00Z">
        <w:r w:rsidRPr="00B7686C">
          <w:rPr>
            <w:lang w:val="en-US"/>
            <w:rPrChange w:id="12683" w:author="Morten Lerstad Solli" w:date="2017-11-29T12:21:00Z">
              <w:rPr/>
            </w:rPrChange>
          </w:rPr>
          <w:fldChar w:fldCharType="end"/>
        </w:r>
      </w:ins>
      <w:bookmarkEnd w:id="12676"/>
      <w:ins w:id="12684" w:author="Oscar Herman Kise" w:date="2017-11-27T19:26:00Z">
        <w:r w:rsidR="00217B95" w:rsidRPr="00B7686C">
          <w:rPr>
            <w:lang w:val="en-US"/>
            <w:rPrChange w:id="12685" w:author="Morten Lerstad Solli" w:date="2017-11-29T12:21:00Z">
              <w:rPr/>
            </w:rPrChange>
          </w:rPr>
          <w:t xml:space="preserve">: </w:t>
        </w:r>
      </w:ins>
      <w:ins w:id="12686" w:author="Oscar Herman Kise" w:date="2017-11-27T19:27:00Z">
        <w:r w:rsidR="00217B95" w:rsidRPr="00B7686C">
          <w:rPr>
            <w:lang w:val="en-US"/>
            <w:rPrChange w:id="12687" w:author="Morten Lerstad Solli" w:date="2017-11-29T12:21:00Z">
              <w:rPr/>
            </w:rPrChange>
          </w:rPr>
          <w:t>The lid for the claws</w:t>
        </w:r>
        <w:r w:rsidR="00217B95" w:rsidRPr="00B7686C">
          <w:rPr>
            <w:lang w:val="en-US"/>
          </w:rPr>
          <w:t xml:space="preserve">. </w:t>
        </w:r>
      </w:ins>
    </w:p>
    <w:p w14:paraId="15D2FC1A" w14:textId="6A429CFF" w:rsidR="00227265" w:rsidRDefault="00227265">
      <w:pPr>
        <w:pStyle w:val="Brdtekst"/>
        <w:jc w:val="both"/>
        <w:rPr>
          <w:ins w:id="12688" w:author="Oscar Herman Kise" w:date="2017-11-30T20:51:00Z"/>
          <w:rFonts w:eastAsia="Verdana" w:cs="Verdana"/>
          <w:i/>
          <w:iCs/>
          <w:sz w:val="22"/>
          <w:szCs w:val="22"/>
          <w:lang w:val="en-US"/>
        </w:rPr>
        <w:pPrChange w:id="12689" w:author="Oscar Herman Kise" w:date="2017-11-28T18:31:00Z">
          <w:pPr>
            <w:pStyle w:val="Brdtekst"/>
            <w:ind w:left="360"/>
          </w:pPr>
        </w:pPrChange>
      </w:pPr>
    </w:p>
    <w:p w14:paraId="188DD462" w14:textId="77777777" w:rsidR="00D558CF" w:rsidRPr="00B7686C" w:rsidRDefault="00D558CF">
      <w:pPr>
        <w:pStyle w:val="Brdtekst"/>
        <w:jc w:val="both"/>
        <w:rPr>
          <w:rFonts w:eastAsia="Verdana" w:cs="Verdana"/>
          <w:i/>
          <w:iCs/>
          <w:sz w:val="22"/>
          <w:szCs w:val="22"/>
          <w:lang w:val="en-US"/>
        </w:rPr>
        <w:pPrChange w:id="12690" w:author="Oscar Herman Kise" w:date="2017-11-28T18:31:00Z">
          <w:pPr>
            <w:pStyle w:val="Brdtekst"/>
            <w:ind w:left="360"/>
          </w:pPr>
        </w:pPrChange>
      </w:pPr>
    </w:p>
    <w:p w14:paraId="2D11ED91" w14:textId="224ACADE" w:rsidR="105559D5" w:rsidRPr="00B7686C" w:rsidRDefault="53BA8898">
      <w:pPr>
        <w:pStyle w:val="Brdtekst"/>
        <w:jc w:val="both"/>
        <w:rPr>
          <w:rFonts w:eastAsia="Verdana" w:cs="Verdana"/>
          <w:szCs w:val="22"/>
          <w:lang w:val="en-US"/>
          <w:rPrChange w:id="12691" w:author="Morten Lerstad Solli" w:date="2017-11-29T12:21:00Z">
            <w:rPr>
              <w:rFonts w:eastAsia="Verdana" w:cs="Verdana"/>
              <w:sz w:val="22"/>
              <w:szCs w:val="22"/>
              <w:lang w:val="en-US"/>
            </w:rPr>
          </w:rPrChange>
        </w:rPr>
        <w:pPrChange w:id="12692" w:author="Oscar Herman Kise" w:date="2017-11-28T18:36:00Z">
          <w:pPr>
            <w:pStyle w:val="Brdtekst"/>
            <w:ind w:left="360"/>
          </w:pPr>
        </w:pPrChange>
      </w:pPr>
      <w:r w:rsidRPr="00B7686C">
        <w:rPr>
          <w:rFonts w:eastAsia="Verdana" w:cs="Verdana"/>
          <w:szCs w:val="22"/>
          <w:lang w:val="en-US"/>
          <w:rPrChange w:id="12693" w:author="Morten Lerstad Solli" w:date="2017-11-29T12:21:00Z">
            <w:rPr>
              <w:rFonts w:eastAsia="Verdana" w:cs="Verdana"/>
              <w:sz w:val="22"/>
              <w:szCs w:val="22"/>
              <w:lang w:val="en-US"/>
            </w:rPr>
          </w:rPrChange>
        </w:rPr>
        <w:lastRenderedPageBreak/>
        <w:t>The servo with the disk is mounted inside the lid</w:t>
      </w:r>
      <w:ins w:id="12694" w:author="Oscar Herman Kise" w:date="2017-11-28T18:40:00Z">
        <w:r w:rsidR="004E3053">
          <w:rPr>
            <w:rFonts w:eastAsia="Verdana" w:cs="Verdana"/>
            <w:szCs w:val="22"/>
            <w:lang w:val="en-US"/>
          </w:rPr>
          <w:t xml:space="preserve"> (</w:t>
        </w:r>
      </w:ins>
      <w:ins w:id="12695" w:author="Oscar Herman Kise" w:date="2017-11-30T19:44:00Z">
        <w:r w:rsidR="004E3053">
          <w:rPr>
            <w:rFonts w:eastAsia="Verdana" w:cs="Verdana"/>
            <w:szCs w:val="22"/>
            <w:lang w:val="en-US"/>
          </w:rPr>
          <w:fldChar w:fldCharType="begin"/>
        </w:r>
        <w:r w:rsidR="004E3053">
          <w:rPr>
            <w:rFonts w:eastAsia="Verdana" w:cs="Verdana"/>
            <w:szCs w:val="22"/>
            <w:lang w:val="en-US"/>
          </w:rPr>
          <w:instrText xml:space="preserve"> REF _Ref499835285 \h </w:instrText>
        </w:r>
      </w:ins>
      <w:r w:rsidR="004E3053">
        <w:rPr>
          <w:rFonts w:eastAsia="Verdana" w:cs="Verdana"/>
          <w:szCs w:val="22"/>
          <w:lang w:val="en-US"/>
        </w:rPr>
      </w:r>
      <w:r w:rsidR="004E3053">
        <w:rPr>
          <w:rFonts w:eastAsia="Verdana" w:cs="Verdana"/>
          <w:szCs w:val="22"/>
          <w:lang w:val="en-US"/>
        </w:rPr>
        <w:fldChar w:fldCharType="separate"/>
      </w:r>
      <w:ins w:id="12696" w:author="Oscar Herman Kise" w:date="2017-11-30T22:19:00Z">
        <w:r w:rsidR="00710D49" w:rsidRPr="00B7686C">
          <w:rPr>
            <w:lang w:val="en-US"/>
            <w:rPrChange w:id="12697" w:author="Morten Lerstad Solli" w:date="2017-11-29T12:21:00Z">
              <w:rPr/>
            </w:rPrChange>
          </w:rPr>
          <w:t xml:space="preserve">Figure </w:t>
        </w:r>
        <w:r w:rsidR="00710D49">
          <w:rPr>
            <w:noProof/>
            <w:lang w:val="en-US"/>
          </w:rPr>
          <w:t>23</w:t>
        </w:r>
      </w:ins>
      <w:ins w:id="12698" w:author="Oscar Herman Kise" w:date="2017-11-30T19:44:00Z">
        <w:r w:rsidR="004E3053">
          <w:rPr>
            <w:rFonts w:eastAsia="Verdana" w:cs="Verdana"/>
            <w:szCs w:val="22"/>
            <w:lang w:val="en-US"/>
          </w:rPr>
          <w:fldChar w:fldCharType="end"/>
        </w:r>
      </w:ins>
      <w:ins w:id="12699" w:author="Oscar Herman Kise" w:date="2017-11-28T18:40:00Z">
        <w:r w:rsidR="00212220" w:rsidRPr="00B7686C">
          <w:rPr>
            <w:rFonts w:eastAsia="Verdana" w:cs="Verdana"/>
            <w:szCs w:val="22"/>
            <w:lang w:val="en-US"/>
          </w:rPr>
          <w:t>)</w:t>
        </w:r>
      </w:ins>
      <w:r w:rsidRPr="00B7686C">
        <w:rPr>
          <w:rFonts w:eastAsia="Verdana" w:cs="Verdana"/>
          <w:szCs w:val="22"/>
          <w:lang w:val="en-US"/>
          <w:rPrChange w:id="12700" w:author="Morten Lerstad Solli" w:date="2017-11-29T12:21:00Z">
            <w:rPr>
              <w:rFonts w:eastAsia="Verdana" w:cs="Verdana"/>
              <w:sz w:val="22"/>
              <w:szCs w:val="22"/>
              <w:lang w:val="en-US"/>
            </w:rPr>
          </w:rPrChange>
        </w:rPr>
        <w:t xml:space="preserve"> to be placed on top of the gripper platform</w:t>
      </w:r>
      <w:ins w:id="12701" w:author="Oscar Herman Kise" w:date="2017-11-28T18:43:00Z">
        <w:r w:rsidR="00212220" w:rsidRPr="00B7686C">
          <w:rPr>
            <w:rFonts w:eastAsia="Verdana" w:cs="Verdana"/>
            <w:szCs w:val="22"/>
            <w:lang w:val="en-US"/>
          </w:rPr>
          <w:t xml:space="preserve"> (</w:t>
        </w:r>
      </w:ins>
      <w:ins w:id="12702" w:author="Oscar Herman Kise" w:date="2017-11-30T19:44:00Z">
        <w:r w:rsidR="004E3053">
          <w:rPr>
            <w:rFonts w:eastAsia="Verdana" w:cs="Verdana"/>
            <w:szCs w:val="22"/>
            <w:lang w:val="en-US"/>
          </w:rPr>
          <w:fldChar w:fldCharType="begin"/>
        </w:r>
        <w:r w:rsidR="004E3053">
          <w:rPr>
            <w:rFonts w:eastAsia="Verdana" w:cs="Verdana"/>
            <w:szCs w:val="22"/>
            <w:lang w:val="en-US"/>
          </w:rPr>
          <w:instrText xml:space="preserve"> REF _Ref499834556 \h </w:instrText>
        </w:r>
      </w:ins>
      <w:r w:rsidR="004E3053">
        <w:rPr>
          <w:rFonts w:eastAsia="Verdana" w:cs="Verdana"/>
          <w:szCs w:val="22"/>
          <w:lang w:val="en-US"/>
        </w:rPr>
      </w:r>
      <w:r w:rsidR="004E3053">
        <w:rPr>
          <w:rFonts w:eastAsia="Verdana" w:cs="Verdana"/>
          <w:szCs w:val="22"/>
          <w:lang w:val="en-US"/>
        </w:rPr>
        <w:fldChar w:fldCharType="separate"/>
      </w:r>
      <w:ins w:id="12703" w:author="Oscar Herman Kise" w:date="2017-11-30T22:19:00Z">
        <w:r w:rsidR="00710D49" w:rsidRPr="00B7686C">
          <w:rPr>
            <w:lang w:val="en-US"/>
            <w:rPrChange w:id="12704" w:author="Morten Lerstad Solli" w:date="2017-11-29T12:21:00Z">
              <w:rPr/>
            </w:rPrChange>
          </w:rPr>
          <w:t xml:space="preserve">Figure </w:t>
        </w:r>
        <w:r w:rsidR="00710D49">
          <w:rPr>
            <w:noProof/>
            <w:lang w:val="en-US"/>
          </w:rPr>
          <w:t>21</w:t>
        </w:r>
      </w:ins>
      <w:ins w:id="12705" w:author="Oscar Herman Kise" w:date="2017-11-30T19:44:00Z">
        <w:r w:rsidR="004E3053">
          <w:rPr>
            <w:rFonts w:eastAsia="Verdana" w:cs="Verdana"/>
            <w:szCs w:val="22"/>
            <w:lang w:val="en-US"/>
          </w:rPr>
          <w:fldChar w:fldCharType="end"/>
        </w:r>
      </w:ins>
      <w:ins w:id="12706" w:author="Oscar Herman Kise" w:date="2017-11-28T18:43:00Z">
        <w:r w:rsidR="00212220" w:rsidRPr="00B7686C">
          <w:rPr>
            <w:rFonts w:eastAsia="Verdana" w:cs="Verdana"/>
            <w:szCs w:val="22"/>
            <w:lang w:val="en-US"/>
          </w:rPr>
          <w:t>)</w:t>
        </w:r>
      </w:ins>
      <w:r w:rsidRPr="00B7686C">
        <w:rPr>
          <w:rFonts w:eastAsia="Verdana" w:cs="Verdana"/>
          <w:szCs w:val="22"/>
          <w:lang w:val="en-US"/>
          <w:rPrChange w:id="12707" w:author="Morten Lerstad Solli" w:date="2017-11-29T12:21:00Z">
            <w:rPr>
              <w:rFonts w:eastAsia="Verdana" w:cs="Verdana"/>
              <w:sz w:val="22"/>
              <w:szCs w:val="22"/>
              <w:lang w:val="en-US"/>
            </w:rPr>
          </w:rPrChange>
        </w:rPr>
        <w:t>. The lid</w:t>
      </w:r>
      <w:ins w:id="12708" w:author="Oscar Herman Kise" w:date="2017-11-28T18:42:00Z">
        <w:r w:rsidR="00212220" w:rsidRPr="00B7686C">
          <w:rPr>
            <w:rFonts w:eastAsia="Verdana" w:cs="Verdana"/>
            <w:szCs w:val="22"/>
            <w:lang w:val="en-US"/>
          </w:rPr>
          <w:t xml:space="preserve">s objective is to </w:t>
        </w:r>
      </w:ins>
      <w:del w:id="12709" w:author="Oscar Herman Kise" w:date="2017-11-28T18:42:00Z">
        <w:r w:rsidRPr="00B7686C" w:rsidDel="00212220">
          <w:rPr>
            <w:rFonts w:eastAsia="Verdana" w:cs="Verdana"/>
            <w:szCs w:val="22"/>
            <w:lang w:val="en-US"/>
            <w:rPrChange w:id="12710" w:author="Morten Lerstad Solli" w:date="2017-11-29T12:21:00Z">
              <w:rPr>
                <w:rFonts w:eastAsia="Verdana" w:cs="Verdana"/>
                <w:sz w:val="22"/>
                <w:szCs w:val="22"/>
                <w:lang w:val="en-US"/>
              </w:rPr>
            </w:rPrChange>
          </w:rPr>
          <w:delText xml:space="preserve"> will </w:delText>
        </w:r>
      </w:del>
      <w:r w:rsidRPr="00B7686C">
        <w:rPr>
          <w:rFonts w:eastAsia="Verdana" w:cs="Verdana"/>
          <w:szCs w:val="22"/>
          <w:lang w:val="en-US"/>
          <w:rPrChange w:id="12711" w:author="Morten Lerstad Solli" w:date="2017-11-29T12:21:00Z">
            <w:rPr>
              <w:rFonts w:eastAsia="Verdana" w:cs="Verdana"/>
              <w:sz w:val="22"/>
              <w:szCs w:val="22"/>
              <w:lang w:val="en-US"/>
            </w:rPr>
          </w:rPrChange>
        </w:rPr>
        <w:t xml:space="preserve">keep the gears firmly placed on the plugs with the disk from the servo, and </w:t>
      </w:r>
      <w:ins w:id="12712" w:author="Oscar Herman Kise" w:date="2017-11-28T18:41:00Z">
        <w:r w:rsidR="00212220" w:rsidRPr="00B7686C">
          <w:rPr>
            <w:rFonts w:eastAsia="Verdana" w:cs="Verdana"/>
            <w:szCs w:val="22"/>
            <w:lang w:val="en-US"/>
          </w:rPr>
          <w:t xml:space="preserve">the </w:t>
        </w:r>
      </w:ins>
      <w:del w:id="12713" w:author="Oscar Herman Kise" w:date="2017-11-28T18:41:00Z">
        <w:r w:rsidRPr="00B7686C" w:rsidDel="00212220">
          <w:rPr>
            <w:rFonts w:eastAsia="Verdana" w:cs="Verdana"/>
            <w:szCs w:val="22"/>
            <w:lang w:val="en-US"/>
            <w:rPrChange w:id="12714" w:author="Morten Lerstad Solli" w:date="2017-11-29T12:21:00Z">
              <w:rPr>
                <w:rFonts w:eastAsia="Verdana" w:cs="Verdana"/>
                <w:sz w:val="22"/>
                <w:szCs w:val="22"/>
                <w:lang w:val="en-US"/>
              </w:rPr>
            </w:rPrChange>
          </w:rPr>
          <w:delText xml:space="preserve">another </w:delText>
        </w:r>
      </w:del>
      <w:r w:rsidRPr="00B7686C">
        <w:rPr>
          <w:rFonts w:eastAsia="Verdana" w:cs="Verdana"/>
          <w:szCs w:val="22"/>
          <w:lang w:val="en-US"/>
          <w:rPrChange w:id="12715" w:author="Morten Lerstad Solli" w:date="2017-11-29T12:21:00Z">
            <w:rPr>
              <w:rFonts w:eastAsia="Verdana" w:cs="Verdana"/>
              <w:sz w:val="22"/>
              <w:szCs w:val="22"/>
              <w:lang w:val="en-US"/>
            </w:rPr>
          </w:rPrChange>
        </w:rPr>
        <w:t xml:space="preserve">plug </w:t>
      </w:r>
      <w:ins w:id="12716" w:author="Oscar Herman Kise" w:date="2017-11-28T18:41:00Z">
        <w:r w:rsidR="00212220" w:rsidRPr="00B7686C">
          <w:rPr>
            <w:rFonts w:eastAsia="Verdana" w:cs="Verdana"/>
            <w:szCs w:val="22"/>
            <w:lang w:val="en-US"/>
          </w:rPr>
          <w:t>extrusion</w:t>
        </w:r>
      </w:ins>
      <w:ins w:id="12717" w:author="Oscar Herman Kise" w:date="2017-11-28T18:42:00Z">
        <w:r w:rsidR="00212220" w:rsidRPr="00B7686C">
          <w:rPr>
            <w:rFonts w:eastAsia="Verdana" w:cs="Verdana"/>
            <w:szCs w:val="22"/>
            <w:lang w:val="en-US"/>
          </w:rPr>
          <w:t xml:space="preserve"> inside the lid.</w:t>
        </w:r>
      </w:ins>
      <w:del w:id="12718" w:author="Oscar Herman Kise" w:date="2017-11-28T18:41:00Z">
        <w:r w:rsidRPr="00B7686C" w:rsidDel="00212220">
          <w:rPr>
            <w:rFonts w:eastAsia="Verdana" w:cs="Verdana"/>
            <w:szCs w:val="22"/>
            <w:lang w:val="en-US"/>
            <w:rPrChange w:id="12719" w:author="Morten Lerstad Solli" w:date="2017-11-29T12:21:00Z">
              <w:rPr>
                <w:rFonts w:eastAsia="Verdana" w:cs="Verdana"/>
                <w:sz w:val="22"/>
                <w:szCs w:val="22"/>
                <w:lang w:val="en-US"/>
              </w:rPr>
            </w:rPrChange>
          </w:rPr>
          <w:delText>mounted inside the lid to be placed on top of the left gear.</w:delText>
        </w:r>
      </w:del>
      <w:r w:rsidRPr="00B7686C">
        <w:rPr>
          <w:rFonts w:eastAsia="Verdana" w:cs="Verdana"/>
          <w:szCs w:val="22"/>
          <w:lang w:val="en-US"/>
          <w:rPrChange w:id="12720" w:author="Morten Lerstad Solli" w:date="2017-11-29T12:21:00Z">
            <w:rPr>
              <w:rFonts w:eastAsia="Verdana" w:cs="Verdana"/>
              <w:sz w:val="22"/>
              <w:szCs w:val="22"/>
              <w:lang w:val="en-US"/>
            </w:rPr>
          </w:rPrChange>
        </w:rPr>
        <w:t xml:space="preserve"> The </w:t>
      </w:r>
      <w:del w:id="12721" w:author="Oscar Herman Kise" w:date="2017-11-28T18:43:00Z">
        <w:r w:rsidRPr="00B7686C" w:rsidDel="00212220">
          <w:rPr>
            <w:rFonts w:eastAsia="Verdana" w:cs="Verdana"/>
            <w:szCs w:val="22"/>
            <w:lang w:val="en-US"/>
            <w:rPrChange w:id="12722" w:author="Morten Lerstad Solli" w:date="2017-11-29T12:21:00Z">
              <w:rPr>
                <w:rFonts w:eastAsia="Verdana" w:cs="Verdana"/>
                <w:sz w:val="22"/>
                <w:szCs w:val="22"/>
                <w:lang w:val="en-US"/>
              </w:rPr>
            </w:rPrChange>
          </w:rPr>
          <w:delText xml:space="preserve">hole </w:delText>
        </w:r>
      </w:del>
      <w:ins w:id="12723" w:author="Oscar Herman Kise" w:date="2017-11-28T18:43:00Z">
        <w:r w:rsidR="00212220" w:rsidRPr="00B7686C">
          <w:rPr>
            <w:rFonts w:eastAsia="Verdana" w:cs="Verdana"/>
            <w:szCs w:val="22"/>
            <w:lang w:val="en-US"/>
          </w:rPr>
          <w:t>opening</w:t>
        </w:r>
        <w:r w:rsidR="00212220" w:rsidRPr="00B7686C">
          <w:rPr>
            <w:rFonts w:eastAsia="Verdana" w:cs="Verdana"/>
            <w:szCs w:val="22"/>
            <w:lang w:val="en-US"/>
            <w:rPrChange w:id="12724" w:author="Morten Lerstad Solli" w:date="2017-11-29T12:21:00Z">
              <w:rPr>
                <w:rFonts w:eastAsia="Verdana" w:cs="Verdana"/>
                <w:sz w:val="22"/>
                <w:szCs w:val="22"/>
                <w:lang w:val="en-US"/>
              </w:rPr>
            </w:rPrChange>
          </w:rPr>
          <w:t xml:space="preserve"> </w:t>
        </w:r>
      </w:ins>
      <w:r w:rsidRPr="00B7686C">
        <w:rPr>
          <w:rFonts w:eastAsia="Verdana" w:cs="Verdana"/>
          <w:szCs w:val="22"/>
          <w:lang w:val="en-US"/>
          <w:rPrChange w:id="12725" w:author="Morten Lerstad Solli" w:date="2017-11-29T12:21:00Z">
            <w:rPr>
              <w:rFonts w:eastAsia="Verdana" w:cs="Verdana"/>
              <w:sz w:val="22"/>
              <w:szCs w:val="22"/>
              <w:lang w:val="en-US"/>
            </w:rPr>
          </w:rPrChange>
        </w:rPr>
        <w:t>on the back of the lid is a passage for the wires from the servo to the connection point on the motor shield.</w:t>
      </w:r>
    </w:p>
    <w:p w14:paraId="6B194AD6" w14:textId="60C07622" w:rsidR="77F9EE56" w:rsidRPr="00B7686C" w:rsidRDefault="77F9EE56" w:rsidP="53BA8898">
      <w:pPr>
        <w:pStyle w:val="Brdtekst"/>
        <w:ind w:left="360"/>
        <w:rPr>
          <w:rFonts w:eastAsia="Verdana" w:cs="Verdana"/>
          <w:sz w:val="22"/>
          <w:szCs w:val="22"/>
          <w:lang w:val="en-US"/>
        </w:rPr>
      </w:pPr>
    </w:p>
    <w:p w14:paraId="79A2235C" w14:textId="3B63291C" w:rsidR="77F9EE56" w:rsidRPr="00B7686C" w:rsidRDefault="53BA8898" w:rsidP="00076850">
      <w:pPr>
        <w:pStyle w:val="Overskrift3"/>
        <w:rPr>
          <w:lang w:val="en-US"/>
        </w:rPr>
      </w:pPr>
      <w:bookmarkStart w:id="12726" w:name="_Toc498963144"/>
      <w:bookmarkStart w:id="12727" w:name="_Toc499034266"/>
      <w:bookmarkStart w:id="12728" w:name="_Toc499047103"/>
      <w:bookmarkStart w:id="12729" w:name="_Toc499129472"/>
      <w:bookmarkStart w:id="12730" w:name="_Toc499197476"/>
      <w:bookmarkStart w:id="12731" w:name="_Toc499231066"/>
      <w:bookmarkStart w:id="12732" w:name="_Toc499394311"/>
      <w:bookmarkStart w:id="12733" w:name="_Toc499485470"/>
      <w:bookmarkStart w:id="12734" w:name="_Toc499485880"/>
      <w:bookmarkStart w:id="12735" w:name="_Toc499485970"/>
      <w:bookmarkStart w:id="12736" w:name="_Toc499500679"/>
      <w:bookmarkStart w:id="12737" w:name="_Toc499567476"/>
      <w:bookmarkStart w:id="12738" w:name="_Toc499568141"/>
      <w:del w:id="12739" w:author="Oscar Herman Kise" w:date="2017-11-27T19:31:00Z">
        <w:r w:rsidRPr="00B7686C" w:rsidDel="00217B95">
          <w:rPr>
            <w:lang w:val="en-US"/>
          </w:rPr>
          <w:delText xml:space="preserve">Mount </w:delText>
        </w:r>
      </w:del>
      <w:bookmarkStart w:id="12740" w:name="_Toc499584515"/>
      <w:bookmarkStart w:id="12741" w:name="_Toc499584849"/>
      <w:bookmarkStart w:id="12742" w:name="_Toc499631442"/>
      <w:bookmarkStart w:id="12743" w:name="_Toc499646506"/>
      <w:bookmarkStart w:id="12744" w:name="_Toc499654719"/>
      <w:bookmarkStart w:id="12745" w:name="_Toc499722796"/>
      <w:bookmarkStart w:id="12746" w:name="_Toc499733271"/>
      <w:bookmarkStart w:id="12747" w:name="_Toc499737780"/>
      <w:bookmarkStart w:id="12748" w:name="_Toc499750696"/>
      <w:bookmarkStart w:id="12749" w:name="_Toc499754051"/>
      <w:bookmarkStart w:id="12750" w:name="_Toc499757837"/>
      <w:bookmarkStart w:id="12751" w:name="_Toc499757454"/>
      <w:bookmarkStart w:id="12752" w:name="_Toc499806124"/>
      <w:bookmarkStart w:id="12753" w:name="_Toc499829036"/>
      <w:bookmarkStart w:id="12754" w:name="_Toc499829575"/>
      <w:bookmarkStart w:id="12755" w:name="_Toc499835671"/>
      <w:bookmarkStart w:id="12756" w:name="_Toc499843361"/>
      <w:ins w:id="12757" w:author="Oscar Herman Kise" w:date="2017-11-27T19:31:00Z">
        <w:r w:rsidR="00217B95" w:rsidRPr="00B7686C">
          <w:rPr>
            <w:lang w:val="en-US"/>
          </w:rPr>
          <w:t xml:space="preserve">Bracket </w:t>
        </w:r>
      </w:ins>
      <w:r w:rsidRPr="00B7686C">
        <w:rPr>
          <w:lang w:val="en-US"/>
        </w:rPr>
        <w:t>for</w:t>
      </w:r>
      <w:ins w:id="12758" w:author="Oscar Herman Kise" w:date="2017-11-28T18:40:00Z">
        <w:r w:rsidR="00F44C13" w:rsidRPr="00B7686C">
          <w:rPr>
            <w:lang w:val="en-US"/>
          </w:rPr>
          <w:t xml:space="preserve"> web</w:t>
        </w:r>
      </w:ins>
      <w:r w:rsidRPr="00B7686C">
        <w:rPr>
          <w:lang w:val="en-US"/>
        </w:rPr>
        <w:t xml:space="preserve"> camera and IR sensor</w:t>
      </w:r>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p>
    <w:p w14:paraId="58B241AA" w14:textId="77777777" w:rsidR="00217B95" w:rsidRPr="00B7686C" w:rsidRDefault="00217B95">
      <w:pPr>
        <w:keepNext/>
        <w:rPr>
          <w:ins w:id="12759" w:author="Oscar Herman Kise" w:date="2017-11-27T19:31:00Z"/>
          <w:lang w:val="en-US"/>
          <w:rPrChange w:id="12760" w:author="Morten Lerstad Solli" w:date="2017-11-29T12:21:00Z">
            <w:rPr>
              <w:ins w:id="12761" w:author="Oscar Herman Kise" w:date="2017-11-27T19:31:00Z"/>
            </w:rPr>
          </w:rPrChange>
        </w:rPr>
        <w:pPrChange w:id="12762" w:author="Oscar Herman Kise" w:date="2017-11-27T19:31:00Z">
          <w:pPr/>
        </w:pPrChange>
      </w:pPr>
      <w:ins w:id="12763" w:author="Oscar Herman Kise" w:date="2017-11-27T19:31:00Z">
        <w:r w:rsidRPr="005A3108">
          <w:rPr>
            <w:noProof/>
            <w:lang w:val="en-US"/>
          </w:rPr>
          <w:drawing>
            <wp:inline distT="0" distB="0" distL="0" distR="0" wp14:anchorId="7A102FA6" wp14:editId="5B95D090">
              <wp:extent cx="5731510" cy="2248535"/>
              <wp:effectExtent l="0" t="0" r="2540" b="0"/>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mera holder assemb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48535"/>
                      </a:xfrm>
                      <a:prstGeom prst="rect">
                        <a:avLst/>
                      </a:prstGeom>
                    </pic:spPr>
                  </pic:pic>
                </a:graphicData>
              </a:graphic>
            </wp:inline>
          </w:drawing>
        </w:r>
      </w:ins>
    </w:p>
    <w:p w14:paraId="5F76F7CE" w14:textId="218AFCB7" w:rsidR="00217B95" w:rsidRPr="00B7686C" w:rsidRDefault="00217B95" w:rsidP="002D17B8">
      <w:pPr>
        <w:pStyle w:val="Bildetekst"/>
        <w:rPr>
          <w:ins w:id="12764" w:author="Oscar Herman Kise" w:date="2017-11-27T19:31:00Z"/>
          <w:lang w:val="en-US"/>
        </w:rPr>
      </w:pPr>
      <w:bookmarkStart w:id="12765" w:name="_Ref499835286"/>
      <w:ins w:id="12766" w:author="Oscar Herman Kise" w:date="2017-11-27T19:31:00Z">
        <w:r w:rsidRPr="00B7686C">
          <w:rPr>
            <w:lang w:val="en-US"/>
            <w:rPrChange w:id="12767" w:author="Morten Lerstad Solli" w:date="2017-11-29T12:21:00Z">
              <w:rPr/>
            </w:rPrChange>
          </w:rPr>
          <w:t xml:space="preserve">Figure </w:t>
        </w:r>
        <w:r w:rsidRPr="00B7686C">
          <w:rPr>
            <w:lang w:val="en-US"/>
            <w:rPrChange w:id="12768" w:author="Morten Lerstad Solli" w:date="2017-11-29T12:21:00Z">
              <w:rPr/>
            </w:rPrChange>
          </w:rPr>
          <w:fldChar w:fldCharType="begin"/>
        </w:r>
        <w:r w:rsidRPr="00B7686C">
          <w:rPr>
            <w:lang w:val="en-US"/>
            <w:rPrChange w:id="12769" w:author="Morten Lerstad Solli" w:date="2017-11-29T12:21:00Z">
              <w:rPr/>
            </w:rPrChange>
          </w:rPr>
          <w:instrText xml:space="preserve"> SEQ Figure \* ARABIC </w:instrText>
        </w:r>
      </w:ins>
      <w:r w:rsidRPr="00B7686C">
        <w:rPr>
          <w:lang w:val="en-US"/>
          <w:rPrChange w:id="12770" w:author="Morten Lerstad Solli" w:date="2017-11-29T12:21:00Z">
            <w:rPr/>
          </w:rPrChange>
        </w:rPr>
        <w:fldChar w:fldCharType="separate"/>
      </w:r>
      <w:r w:rsidR="00710D49">
        <w:rPr>
          <w:noProof/>
          <w:lang w:val="en-US"/>
        </w:rPr>
        <w:t>24</w:t>
      </w:r>
      <w:ins w:id="12771" w:author="Oscar Herman Kise" w:date="2017-11-27T19:31:00Z">
        <w:r w:rsidRPr="00B7686C">
          <w:rPr>
            <w:lang w:val="en-US"/>
            <w:rPrChange w:id="12772" w:author="Morten Lerstad Solli" w:date="2017-11-29T12:21:00Z">
              <w:rPr/>
            </w:rPrChange>
          </w:rPr>
          <w:fldChar w:fldCharType="end"/>
        </w:r>
        <w:bookmarkEnd w:id="12765"/>
        <w:r w:rsidRPr="00B7686C">
          <w:rPr>
            <w:lang w:val="en-US"/>
            <w:rPrChange w:id="12773" w:author="Morten Lerstad Solli" w:date="2017-11-29T12:21:00Z">
              <w:rPr/>
            </w:rPrChange>
          </w:rPr>
          <w:t>: Bracket for the web camera</w:t>
        </w:r>
        <w:r w:rsidRPr="00B7686C">
          <w:rPr>
            <w:lang w:val="en-US"/>
          </w:rPr>
          <w:t xml:space="preserve"> and IR sensor. Picture taken from Autodesk Fusion 360.</w:t>
        </w:r>
      </w:ins>
    </w:p>
    <w:p w14:paraId="77B9BB78" w14:textId="34282E5E" w:rsidR="00217B95" w:rsidRPr="00B7686C" w:rsidRDefault="00217B95" w:rsidP="0049360F">
      <w:pPr>
        <w:pStyle w:val="Bildetekst"/>
        <w:rPr>
          <w:ins w:id="12774" w:author="Oscar Herman Kise" w:date="2017-11-27T19:31:00Z"/>
          <w:lang w:val="en-US"/>
          <w:rPrChange w:id="12775" w:author="Morten Lerstad Solli" w:date="2017-11-29T12:21:00Z">
            <w:rPr>
              <w:ins w:id="12776" w:author="Oscar Herman Kise" w:date="2017-11-27T19:31:00Z"/>
            </w:rPr>
          </w:rPrChange>
        </w:rPr>
      </w:pPr>
    </w:p>
    <w:p w14:paraId="068DC168" w14:textId="75C2221B" w:rsidR="53BA8898" w:rsidRPr="00B7686C" w:rsidRDefault="53BA8898">
      <w:pPr>
        <w:jc w:val="both"/>
        <w:rPr>
          <w:lang w:val="en-US"/>
        </w:rPr>
        <w:pPrChange w:id="12777" w:author="Oscar Herman Kise" w:date="2017-11-28T18:31:00Z">
          <w:pPr/>
        </w:pPrChange>
      </w:pPr>
      <w:del w:id="12778" w:author="Oscar Herman Kise" w:date="2017-11-27T19:31:00Z">
        <w:r w:rsidRPr="005A3108" w:rsidDel="00217B95">
          <w:rPr>
            <w:noProof/>
            <w:lang w:val="en-US"/>
          </w:rPr>
          <w:drawing>
            <wp:inline distT="0" distB="0" distL="0" distR="0" wp14:anchorId="51BB37CC" wp14:editId="2F5A0D60">
              <wp:extent cx="2786062" cy="2228850"/>
              <wp:effectExtent l="0" t="0" r="0" b="0"/>
              <wp:docPr id="2618224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86062" cy="2228850"/>
                      </a:xfrm>
                      <a:prstGeom prst="rect">
                        <a:avLst/>
                      </a:prstGeom>
                    </pic:spPr>
                  </pic:pic>
                </a:graphicData>
              </a:graphic>
            </wp:inline>
          </w:drawing>
        </w:r>
        <w:r w:rsidRPr="005A3108" w:rsidDel="00217B95">
          <w:rPr>
            <w:noProof/>
            <w:lang w:val="en-US"/>
          </w:rPr>
          <w:drawing>
            <wp:inline distT="0" distB="0" distL="0" distR="0" wp14:anchorId="71D32647" wp14:editId="480A1756">
              <wp:extent cx="2786062" cy="2228850"/>
              <wp:effectExtent l="0" t="0" r="0" b="0"/>
              <wp:docPr id="4260480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86062" cy="2228850"/>
                      </a:xfrm>
                      <a:prstGeom prst="rect">
                        <a:avLst/>
                      </a:prstGeom>
                    </pic:spPr>
                  </pic:pic>
                </a:graphicData>
              </a:graphic>
            </wp:inline>
          </w:drawing>
        </w:r>
      </w:del>
      <w:r w:rsidRPr="00B7686C">
        <w:rPr>
          <w:lang w:val="en-US"/>
        </w:rPr>
        <w:t xml:space="preserve"> </w:t>
      </w:r>
    </w:p>
    <w:p w14:paraId="4EEB6023" w14:textId="3AF9BAF8" w:rsidR="53BA8898" w:rsidRPr="00B7686C" w:rsidRDefault="53BA8898">
      <w:pPr>
        <w:jc w:val="both"/>
        <w:rPr>
          <w:lang w:val="en-US"/>
        </w:rPr>
        <w:pPrChange w:id="12779" w:author="Oscar Herman Kise" w:date="2017-11-28T18:31:00Z">
          <w:pPr/>
        </w:pPrChange>
      </w:pPr>
      <w:r w:rsidRPr="00B7686C">
        <w:rPr>
          <w:lang w:val="en-US"/>
        </w:rPr>
        <w:t xml:space="preserve">The </w:t>
      </w:r>
      <w:del w:id="12780" w:author="Oscar Herman Kise" w:date="2017-11-28T19:04:00Z">
        <w:r w:rsidRPr="00B7686C" w:rsidDel="00B60219">
          <w:rPr>
            <w:lang w:val="en-US"/>
          </w:rPr>
          <w:delText xml:space="preserve">mount </w:delText>
        </w:r>
      </w:del>
      <w:ins w:id="12781" w:author="Oscar Herman Kise" w:date="2017-11-28T19:04:00Z">
        <w:r w:rsidR="00B60219" w:rsidRPr="00B7686C">
          <w:rPr>
            <w:lang w:val="en-US"/>
          </w:rPr>
          <w:t>bracket</w:t>
        </w:r>
      </w:ins>
      <w:ins w:id="12782" w:author="Oscar Herman Kise" w:date="2017-11-30T19:44:00Z">
        <w:r w:rsidR="004E3053">
          <w:rPr>
            <w:lang w:val="en-US"/>
          </w:rPr>
          <w:t xml:space="preserve"> (</w:t>
        </w:r>
      </w:ins>
      <w:ins w:id="12783" w:author="Oscar Herman Kise" w:date="2017-11-30T19:45:00Z">
        <w:r w:rsidR="004E3053">
          <w:rPr>
            <w:lang w:val="en-US"/>
          </w:rPr>
          <w:fldChar w:fldCharType="begin"/>
        </w:r>
        <w:r w:rsidR="004E3053">
          <w:rPr>
            <w:lang w:val="en-US"/>
          </w:rPr>
          <w:instrText xml:space="preserve"> REF _Ref499835286 \h </w:instrText>
        </w:r>
      </w:ins>
      <w:r w:rsidR="004E3053">
        <w:rPr>
          <w:lang w:val="en-US"/>
        </w:rPr>
      </w:r>
      <w:r w:rsidR="004E3053">
        <w:rPr>
          <w:lang w:val="en-US"/>
        </w:rPr>
        <w:fldChar w:fldCharType="separate"/>
      </w:r>
      <w:ins w:id="12784" w:author="Oscar Herman Kise" w:date="2017-11-30T22:19:00Z">
        <w:r w:rsidR="00710D49" w:rsidRPr="00B7686C">
          <w:rPr>
            <w:lang w:val="en-US"/>
            <w:rPrChange w:id="12785" w:author="Morten Lerstad Solli" w:date="2017-11-29T12:21:00Z">
              <w:rPr/>
            </w:rPrChange>
          </w:rPr>
          <w:t xml:space="preserve">Figure </w:t>
        </w:r>
        <w:r w:rsidR="00710D49">
          <w:rPr>
            <w:noProof/>
            <w:lang w:val="en-US"/>
          </w:rPr>
          <w:t>24</w:t>
        </w:r>
      </w:ins>
      <w:ins w:id="12786" w:author="Oscar Herman Kise" w:date="2017-11-30T19:45:00Z">
        <w:r w:rsidR="004E3053">
          <w:rPr>
            <w:lang w:val="en-US"/>
          </w:rPr>
          <w:fldChar w:fldCharType="end"/>
        </w:r>
        <w:r w:rsidR="004E3053">
          <w:rPr>
            <w:lang w:val="en-US"/>
          </w:rPr>
          <w:t>)</w:t>
        </w:r>
      </w:ins>
      <w:ins w:id="12787" w:author="Oscar Herman Kise" w:date="2017-11-28T19:04:00Z">
        <w:r w:rsidR="00B60219" w:rsidRPr="00B7686C">
          <w:rPr>
            <w:lang w:val="en-US"/>
          </w:rPr>
          <w:t xml:space="preserve"> </w:t>
        </w:r>
      </w:ins>
      <w:del w:id="12788" w:author="Oscar Herman Kise" w:date="2017-11-28T19:05:00Z">
        <w:r w:rsidRPr="00B7686C" w:rsidDel="00790702">
          <w:rPr>
            <w:lang w:val="en-US"/>
          </w:rPr>
          <w:delText xml:space="preserve">for the web camera and IR sensor </w:delText>
        </w:r>
      </w:del>
      <w:r w:rsidRPr="00B7686C">
        <w:rPr>
          <w:lang w:val="en-US"/>
        </w:rPr>
        <w:t xml:space="preserve">is designed </w:t>
      </w:r>
      <w:ins w:id="12789" w:author="Oscar Herman Kise" w:date="2017-11-28T18:50:00Z">
        <w:r w:rsidR="00B60219" w:rsidRPr="00B7686C">
          <w:rPr>
            <w:lang w:val="en-US"/>
          </w:rPr>
          <w:t>for</w:t>
        </w:r>
      </w:ins>
      <w:del w:id="12790" w:author="Oscar Herman Kise" w:date="2017-11-28T18:50:00Z">
        <w:r w:rsidRPr="00B7686C" w:rsidDel="00B60219">
          <w:rPr>
            <w:lang w:val="en-US"/>
          </w:rPr>
          <w:delText>so</w:delText>
        </w:r>
      </w:del>
      <w:r w:rsidRPr="00B7686C">
        <w:rPr>
          <w:lang w:val="en-US"/>
        </w:rPr>
        <w:t xml:space="preserve"> the camera</w:t>
      </w:r>
      <w:ins w:id="12791" w:author="Oscar Herman Kise" w:date="2017-11-28T18:50:00Z">
        <w:r w:rsidR="00B60219" w:rsidRPr="00B7686C">
          <w:rPr>
            <w:lang w:val="en-US"/>
          </w:rPr>
          <w:t xml:space="preserve"> to</w:t>
        </w:r>
      </w:ins>
      <w:r w:rsidRPr="00B7686C">
        <w:rPr>
          <w:lang w:val="en-US"/>
        </w:rPr>
        <w:t xml:space="preserve"> get</w:t>
      </w:r>
      <w:del w:id="12792" w:author="Oscar Herman Kise" w:date="2017-11-28T18:50:00Z">
        <w:r w:rsidRPr="00B7686C" w:rsidDel="00B60219">
          <w:rPr>
            <w:lang w:val="en-US"/>
          </w:rPr>
          <w:delText>s</w:delText>
        </w:r>
      </w:del>
      <w:r w:rsidRPr="00B7686C">
        <w:rPr>
          <w:lang w:val="en-US"/>
        </w:rPr>
        <w:t xml:space="preserve"> a</w:t>
      </w:r>
      <w:ins w:id="12793" w:author="Oscar Herman Kise" w:date="2017-11-28T19:05:00Z">
        <w:r w:rsidR="00790702" w:rsidRPr="00B7686C">
          <w:rPr>
            <w:lang w:val="en-US"/>
          </w:rPr>
          <w:t xml:space="preserve"> good </w:t>
        </w:r>
      </w:ins>
      <w:ins w:id="12794" w:author="Oscar Herman Kise" w:date="2017-11-28T18:52:00Z">
        <w:r w:rsidR="00790702" w:rsidRPr="00B7686C">
          <w:rPr>
            <w:lang w:val="en-US"/>
          </w:rPr>
          <w:t>overview of the track</w:t>
        </w:r>
      </w:ins>
      <w:ins w:id="12795" w:author="Oscar Herman Kise" w:date="2017-11-28T19:06:00Z">
        <w:r w:rsidR="00790702" w:rsidRPr="00B7686C">
          <w:rPr>
            <w:lang w:val="en-US"/>
          </w:rPr>
          <w:t>.</w:t>
        </w:r>
      </w:ins>
      <w:del w:id="12796" w:author="Oscar Herman Kise" w:date="2017-11-28T18:52:00Z">
        <w:r w:rsidRPr="00B7686C" w:rsidDel="00B60219">
          <w:rPr>
            <w:lang w:val="en-US"/>
          </w:rPr>
          <w:delText xml:space="preserve"> good view</w:delText>
        </w:r>
      </w:del>
      <w:del w:id="12797" w:author="Oscar Herman Kise" w:date="2017-11-28T19:06:00Z">
        <w:r w:rsidRPr="00B7686C" w:rsidDel="00790702">
          <w:rPr>
            <w:lang w:val="en-US"/>
          </w:rPr>
          <w:delText xml:space="preserve"> and</w:delText>
        </w:r>
      </w:del>
      <w:r w:rsidRPr="00B7686C">
        <w:rPr>
          <w:lang w:val="en-US"/>
        </w:rPr>
        <w:t xml:space="preserve"> </w:t>
      </w:r>
      <w:ins w:id="12798" w:author="Oscar Herman Kise" w:date="2017-11-28T19:06:00Z">
        <w:r w:rsidR="00790702" w:rsidRPr="00B7686C">
          <w:rPr>
            <w:lang w:val="en-US"/>
          </w:rPr>
          <w:t>T</w:t>
        </w:r>
      </w:ins>
      <w:del w:id="12799" w:author="Oscar Herman Kise" w:date="2017-11-28T19:06:00Z">
        <w:r w:rsidRPr="00B7686C" w:rsidDel="00790702">
          <w:rPr>
            <w:lang w:val="en-US"/>
          </w:rPr>
          <w:delText>t</w:delText>
        </w:r>
      </w:del>
      <w:r w:rsidRPr="00B7686C">
        <w:rPr>
          <w:lang w:val="en-US"/>
        </w:rPr>
        <w:t>he IR sensor</w:t>
      </w:r>
      <w:ins w:id="12800" w:author="Oscar Herman Kise" w:date="2017-11-28T19:06:00Z">
        <w:r w:rsidR="00790702" w:rsidRPr="00B7686C">
          <w:rPr>
            <w:lang w:val="en-US"/>
          </w:rPr>
          <w:t xml:space="preserve"> attached facing down,</w:t>
        </w:r>
      </w:ins>
      <w:r w:rsidRPr="00B7686C">
        <w:rPr>
          <w:lang w:val="en-US"/>
        </w:rPr>
        <w:t xml:space="preserve"> </w:t>
      </w:r>
      <w:ins w:id="12801" w:author="Oscar Herman Kise" w:date="2017-11-28T19:06:00Z">
        <w:r w:rsidR="00790702" w:rsidRPr="00B7686C">
          <w:rPr>
            <w:lang w:val="en-US"/>
          </w:rPr>
          <w:t>measuring in between the claws</w:t>
        </w:r>
      </w:ins>
      <w:del w:id="12802" w:author="Oscar Herman Kise" w:date="2017-11-28T19:06:00Z">
        <w:r w:rsidRPr="00B7686C" w:rsidDel="00790702">
          <w:rPr>
            <w:lang w:val="en-US"/>
          </w:rPr>
          <w:delText>is placed over the claws</w:delText>
        </w:r>
      </w:del>
      <w:r w:rsidRPr="00B7686C">
        <w:rPr>
          <w:lang w:val="en-US"/>
        </w:rPr>
        <w:t>, which makes it easy to detect</w:t>
      </w:r>
      <w:ins w:id="12803" w:author="Oscar Herman Kise" w:date="2017-11-28T18:50:00Z">
        <w:r w:rsidR="00CF2DD2" w:rsidRPr="00B7686C">
          <w:rPr>
            <w:lang w:val="en-US"/>
          </w:rPr>
          <w:t xml:space="preserve"> an</w:t>
        </w:r>
      </w:ins>
      <w:r w:rsidRPr="00B7686C">
        <w:rPr>
          <w:lang w:val="en-US"/>
        </w:rPr>
        <w:t xml:space="preserve"> object.</w:t>
      </w:r>
      <w:ins w:id="12804" w:author="Oscar Herman Kise" w:date="2017-11-28T19:07:00Z">
        <w:r w:rsidR="00790702" w:rsidRPr="00B7686C">
          <w:rPr>
            <w:lang w:val="en-US"/>
          </w:rPr>
          <w:t xml:space="preserve"> </w:t>
        </w:r>
      </w:ins>
      <w:del w:id="12805" w:author="Oscar Herman Kise" w:date="2017-11-28T19:07:00Z">
        <w:r w:rsidRPr="00B7686C" w:rsidDel="00790702">
          <w:rPr>
            <w:lang w:val="en-US"/>
          </w:rPr>
          <w:delText xml:space="preserve"> </w:delText>
        </w:r>
      </w:del>
      <w:r w:rsidRPr="00B7686C">
        <w:rPr>
          <w:lang w:val="en-US"/>
        </w:rPr>
        <w:t xml:space="preserve">The whole bracket itself is attached to the metal platform on top of the car, mounted by two screws indicated on the illustration. </w:t>
      </w:r>
    </w:p>
    <w:p w14:paraId="63F8D6FF" w14:textId="7C6C13C5" w:rsidR="53BA8898" w:rsidRPr="00B7686C" w:rsidRDefault="53BA8898" w:rsidP="53BA8898">
      <w:pPr>
        <w:rPr>
          <w:lang w:val="en-US"/>
        </w:rPr>
      </w:pPr>
    </w:p>
    <w:p w14:paraId="64A77C76" w14:textId="2B48D62F" w:rsidR="53BA8898" w:rsidRPr="00B7686C" w:rsidRDefault="53BA8898" w:rsidP="00076850">
      <w:pPr>
        <w:pStyle w:val="Overskrift3"/>
        <w:rPr>
          <w:ins w:id="12806" w:author="Ole-Martin Hanstveit" w:date="2017-11-29T17:16:00Z"/>
          <w:lang w:val="en-US"/>
        </w:rPr>
      </w:pPr>
      <w:r w:rsidRPr="00B7686C">
        <w:rPr>
          <w:lang w:val="en-US"/>
        </w:rPr>
        <w:t xml:space="preserve"> </w:t>
      </w:r>
      <w:bookmarkStart w:id="12807" w:name="_Toc498963145"/>
      <w:bookmarkStart w:id="12808" w:name="_Toc499034267"/>
      <w:bookmarkStart w:id="12809" w:name="_Toc499047104"/>
      <w:bookmarkStart w:id="12810" w:name="_Toc499129473"/>
      <w:bookmarkStart w:id="12811" w:name="_Toc499197477"/>
      <w:bookmarkStart w:id="12812" w:name="_Toc499231067"/>
      <w:bookmarkStart w:id="12813" w:name="_Toc499394312"/>
      <w:bookmarkStart w:id="12814" w:name="_Toc499485471"/>
      <w:bookmarkStart w:id="12815" w:name="_Toc499485881"/>
      <w:bookmarkStart w:id="12816" w:name="_Toc499485971"/>
      <w:bookmarkStart w:id="12817" w:name="_Toc499500680"/>
      <w:bookmarkStart w:id="12818" w:name="_Toc499567477"/>
      <w:bookmarkStart w:id="12819" w:name="_Toc499568142"/>
      <w:bookmarkStart w:id="12820" w:name="_Toc499584516"/>
      <w:bookmarkStart w:id="12821" w:name="_Toc499584850"/>
      <w:bookmarkStart w:id="12822" w:name="_Toc499631443"/>
      <w:bookmarkStart w:id="12823" w:name="_Toc499646507"/>
      <w:bookmarkStart w:id="12824" w:name="_Toc499654720"/>
      <w:bookmarkStart w:id="12825" w:name="_Toc499722797"/>
      <w:bookmarkStart w:id="12826" w:name="_Toc499733272"/>
      <w:bookmarkStart w:id="12827" w:name="_Toc499737781"/>
      <w:bookmarkStart w:id="12828" w:name="_Toc499750697"/>
      <w:bookmarkStart w:id="12829" w:name="_Toc499754052"/>
      <w:bookmarkStart w:id="12830" w:name="_Toc499757838"/>
      <w:bookmarkStart w:id="12831" w:name="_Toc499757455"/>
      <w:bookmarkStart w:id="12832" w:name="_Toc499806125"/>
      <w:bookmarkStart w:id="12833" w:name="_Toc499829037"/>
      <w:bookmarkStart w:id="12834" w:name="_Toc499829576"/>
      <w:bookmarkStart w:id="12835" w:name="_Toc499835672"/>
      <w:bookmarkStart w:id="12836" w:name="_Toc499843362"/>
      <w:r w:rsidRPr="00B7686C">
        <w:rPr>
          <w:lang w:val="en-US"/>
        </w:rPr>
        <w:t>Battery holder</w:t>
      </w:r>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p>
    <w:p w14:paraId="6607F88F" w14:textId="3349D5A7" w:rsidR="00DF741A" w:rsidRDefault="00DF741A" w:rsidP="00DF741A">
      <w:pPr>
        <w:pStyle w:val="Brdtekst"/>
        <w:rPr>
          <w:ins w:id="12837" w:author="Ole-Martin Hanstveit" w:date="2017-11-29T17:20:00Z"/>
          <w:lang w:val="en-US"/>
        </w:rPr>
      </w:pPr>
      <w:ins w:id="12838" w:author="Ole-Martin Hanstveit" w:date="2017-11-29T17:17:00Z">
        <w:r>
          <w:rPr>
            <w:lang w:val="en-US"/>
          </w:rPr>
          <w:t xml:space="preserve">A bracket was designed for the batteries on the car. These </w:t>
        </w:r>
      </w:ins>
      <w:ins w:id="12839" w:author="Ole-Martin Hanstveit" w:date="2017-11-29T17:18:00Z">
        <w:r>
          <w:rPr>
            <w:lang w:val="en-US"/>
          </w:rPr>
          <w:t xml:space="preserve">are designed with holes to attach it to the car. There are also </w:t>
        </w:r>
      </w:ins>
      <w:ins w:id="12840" w:author="Ole-Martin Hanstveit" w:date="2017-11-29T17:19:00Z">
        <w:r>
          <w:rPr>
            <w:lang w:val="en-US"/>
          </w:rPr>
          <w:t xml:space="preserve">slots in place to be able to mount a lid on top of the batteries. See </w:t>
        </w:r>
      </w:ins>
      <w:ins w:id="12841" w:author="Oscar Herman Kise" w:date="2017-11-30T19:45:00Z">
        <w:r w:rsidR="004E3053">
          <w:rPr>
            <w:lang w:val="en-US"/>
          </w:rPr>
          <w:fldChar w:fldCharType="begin"/>
        </w:r>
        <w:r w:rsidR="004E3053">
          <w:rPr>
            <w:lang w:val="en-US"/>
          </w:rPr>
          <w:instrText xml:space="preserve"> REF _Ref499835287 \h </w:instrText>
        </w:r>
      </w:ins>
      <w:r w:rsidR="004E3053">
        <w:rPr>
          <w:lang w:val="en-US"/>
        </w:rPr>
      </w:r>
      <w:r w:rsidR="004E3053">
        <w:rPr>
          <w:lang w:val="en-US"/>
        </w:rPr>
        <w:fldChar w:fldCharType="separate"/>
      </w:r>
      <w:ins w:id="12842" w:author="Oscar Herman Kise" w:date="2017-11-30T22:19:00Z">
        <w:r w:rsidR="00710D49" w:rsidRPr="00DF741A">
          <w:rPr>
            <w:i/>
            <w:iCs/>
            <w:color w:val="44546A" w:themeColor="text2"/>
            <w:sz w:val="18"/>
            <w:szCs w:val="18"/>
            <w:lang w:val="en-GB"/>
            <w:rPrChange w:id="12843" w:author="Ole-Martin Hanstveit" w:date="2017-11-29T17:20:00Z">
              <w:rPr>
                <w:rFonts w:ascii="Arial" w:hAnsi="Arial" w:cs="Arial"/>
                <w:b/>
                <w:bCs/>
                <w:sz w:val="26"/>
                <w:szCs w:val="26"/>
              </w:rPr>
            </w:rPrChange>
          </w:rPr>
          <w:t xml:space="preserve">Figure </w:t>
        </w:r>
        <w:r w:rsidR="00710D49">
          <w:rPr>
            <w:noProof/>
            <w:lang w:val="en-GB"/>
          </w:rPr>
          <w:t>25</w:t>
        </w:r>
      </w:ins>
      <w:ins w:id="12844" w:author="Oscar Herman Kise" w:date="2017-11-30T19:45:00Z">
        <w:r w:rsidR="004E3053">
          <w:rPr>
            <w:lang w:val="en-US"/>
          </w:rPr>
          <w:fldChar w:fldCharType="end"/>
        </w:r>
      </w:ins>
      <w:ins w:id="12845" w:author="Ole-Martin Hanstveit" w:date="2017-11-29T17:19:00Z">
        <w:del w:id="12846" w:author="Oscar Herman Kise" w:date="2017-11-30T19:45:00Z">
          <w:r w:rsidDel="004E3053">
            <w:rPr>
              <w:lang w:val="en-US"/>
            </w:rPr>
            <w:delText>figure 24</w:delText>
          </w:r>
        </w:del>
        <w:r>
          <w:rPr>
            <w:lang w:val="en-US"/>
          </w:rPr>
          <w:t xml:space="preserve"> below for the de</w:t>
        </w:r>
      </w:ins>
      <w:ins w:id="12847" w:author="Ole-Martin Hanstveit" w:date="2017-11-29T17:20:00Z">
        <w:r>
          <w:rPr>
            <w:lang w:val="en-US"/>
          </w:rPr>
          <w:t>sign;</w:t>
        </w:r>
      </w:ins>
    </w:p>
    <w:p w14:paraId="7F90C9B1" w14:textId="77777777" w:rsidR="00DF741A" w:rsidRDefault="00DF741A">
      <w:pPr>
        <w:pStyle w:val="Brdtekst"/>
        <w:keepNext/>
        <w:rPr>
          <w:ins w:id="12848" w:author="Ole-Martin Hanstveit" w:date="2017-11-29T17:20:00Z"/>
        </w:rPr>
        <w:pPrChange w:id="12849" w:author="Ole-Martin Hanstveit" w:date="2017-11-29T17:20:00Z">
          <w:pPr>
            <w:pStyle w:val="Brdtekst"/>
          </w:pPr>
        </w:pPrChange>
      </w:pPr>
      <w:ins w:id="12850" w:author="Ole-Martin Hanstveit" w:date="2017-11-29T17:20:00Z">
        <w:r>
          <w:rPr>
            <w:noProof/>
            <w:lang w:val="en-US"/>
          </w:rPr>
          <w:drawing>
            <wp:inline distT="0" distB="0" distL="0" distR="0" wp14:anchorId="1D2BD77B" wp14:editId="3B6A5DC6">
              <wp:extent cx="4900006" cy="2506980"/>
              <wp:effectExtent l="0" t="0" r="0" b="7620"/>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975" cy="2519755"/>
                      </a:xfrm>
                      <a:prstGeom prst="rect">
                        <a:avLst/>
                      </a:prstGeom>
                      <a:noFill/>
                      <a:ln>
                        <a:noFill/>
                      </a:ln>
                    </pic:spPr>
                  </pic:pic>
                </a:graphicData>
              </a:graphic>
            </wp:inline>
          </w:drawing>
        </w:r>
      </w:ins>
    </w:p>
    <w:p w14:paraId="5D2E891D" w14:textId="312FE071" w:rsidR="00DF741A" w:rsidRPr="00DF741A" w:rsidRDefault="00DF741A" w:rsidP="002D17B8">
      <w:pPr>
        <w:pStyle w:val="Bildetekst"/>
        <w:rPr>
          <w:lang w:val="en-GB"/>
          <w:rPrChange w:id="12851" w:author="Ole-Martin Hanstveit" w:date="2017-11-29T17:20:00Z">
            <w:rPr>
              <w:lang w:val="en-US"/>
            </w:rPr>
          </w:rPrChange>
        </w:rPr>
      </w:pPr>
      <w:bookmarkStart w:id="12852" w:name="_Ref499835287"/>
      <w:ins w:id="12853" w:author="Ole-Martin Hanstveit" w:date="2017-11-29T17:20:00Z">
        <w:r w:rsidRPr="00DF741A">
          <w:rPr>
            <w:lang w:val="en-GB"/>
            <w:rPrChange w:id="12854" w:author="Ole-Martin Hanstveit" w:date="2017-11-29T17:20:00Z">
              <w:rPr>
                <w:rFonts w:ascii="Arial" w:hAnsi="Arial" w:cs="Arial"/>
                <w:b/>
                <w:bCs/>
                <w:i w:val="0"/>
                <w:iCs w:val="0"/>
                <w:color w:val="auto"/>
                <w:sz w:val="26"/>
                <w:szCs w:val="26"/>
              </w:rPr>
            </w:rPrChange>
          </w:rPr>
          <w:t xml:space="preserve">Figure </w:t>
        </w:r>
        <w:r>
          <w:fldChar w:fldCharType="begin"/>
        </w:r>
        <w:r w:rsidRPr="00DF741A">
          <w:rPr>
            <w:lang w:val="en-GB"/>
            <w:rPrChange w:id="12855" w:author="Ole-Martin Hanstveit" w:date="2017-11-29T17:20:00Z">
              <w:rPr>
                <w:rFonts w:ascii="Arial" w:hAnsi="Arial" w:cs="Arial"/>
                <w:b/>
                <w:bCs/>
                <w:i w:val="0"/>
                <w:iCs w:val="0"/>
                <w:color w:val="auto"/>
                <w:sz w:val="26"/>
                <w:szCs w:val="26"/>
              </w:rPr>
            </w:rPrChange>
          </w:rPr>
          <w:instrText xml:space="preserve"> SEQ Figure \* ARABIC </w:instrText>
        </w:r>
      </w:ins>
      <w:r>
        <w:fldChar w:fldCharType="separate"/>
      </w:r>
      <w:r w:rsidR="00710D49">
        <w:rPr>
          <w:noProof/>
          <w:lang w:val="en-GB"/>
        </w:rPr>
        <w:t>25</w:t>
      </w:r>
      <w:ins w:id="12856" w:author="Ole-Martin Hanstveit" w:date="2017-11-29T17:20:00Z">
        <w:r>
          <w:fldChar w:fldCharType="end"/>
        </w:r>
        <w:bookmarkEnd w:id="12852"/>
        <w:r w:rsidRPr="00DF741A">
          <w:rPr>
            <w:lang w:val="en-GB"/>
            <w:rPrChange w:id="12857" w:author="Ole-Martin Hanstveit" w:date="2017-11-29T17:20:00Z">
              <w:rPr>
                <w:rFonts w:ascii="Arial" w:hAnsi="Arial" w:cs="Arial"/>
                <w:b/>
                <w:bCs/>
                <w:i w:val="0"/>
                <w:iCs w:val="0"/>
                <w:color w:val="auto"/>
                <w:sz w:val="26"/>
                <w:szCs w:val="26"/>
              </w:rPr>
            </w:rPrChange>
          </w:rPr>
          <w:t xml:space="preserve">: Bracket for the </w:t>
        </w:r>
        <w:r>
          <w:rPr>
            <w:lang w:val="en-GB"/>
          </w:rPr>
          <w:t>batteries on the car.</w:t>
        </w:r>
      </w:ins>
    </w:p>
    <w:p w14:paraId="1C5449CA" w14:textId="6A845ED6" w:rsidR="53BA8898" w:rsidRPr="00B7686C" w:rsidRDefault="53BA8898" w:rsidP="53BA8898">
      <w:pPr>
        <w:rPr>
          <w:lang w:val="en-US"/>
        </w:rPr>
      </w:pPr>
    </w:p>
    <w:p w14:paraId="5636E5D0" w14:textId="297003E7" w:rsidR="77F9EE56" w:rsidRPr="00B7686C" w:rsidRDefault="00925EC3" w:rsidP="77F9EE56">
      <w:pPr>
        <w:pStyle w:val="Brdtekst"/>
        <w:rPr>
          <w:del w:id="12858" w:author="Ole-Martin Hanstveit" w:date="2017-11-29T17:16:00Z"/>
          <w:rFonts w:eastAsia="Verdana" w:cs="Verdana"/>
          <w:b/>
          <w:bCs/>
          <w:sz w:val="22"/>
          <w:szCs w:val="22"/>
          <w:lang w:val="en-US"/>
        </w:rPr>
      </w:pPr>
      <w:ins w:id="12859" w:author="Oscar Herman Kise" w:date="2017-11-23T20:12:00Z">
        <w:del w:id="12860" w:author="Ole-Martin Hanstveit" w:date="2017-11-29T17:16:00Z">
          <w:r w:rsidRPr="00B7686C">
            <w:rPr>
              <w:rFonts w:eastAsia="Verdana" w:cs="Verdana"/>
              <w:b/>
              <w:bCs/>
              <w:color w:val="FF0000"/>
              <w:sz w:val="22"/>
              <w:szCs w:val="22"/>
              <w:lang w:val="en-US"/>
            </w:rPr>
            <w:delText>Ole-Martin</w:delText>
          </w:r>
        </w:del>
      </w:ins>
      <w:bookmarkStart w:id="12861" w:name="_Toc499739467"/>
      <w:bookmarkStart w:id="12862" w:name="_Toc499743795"/>
      <w:bookmarkStart w:id="12863" w:name="_Toc499748381"/>
      <w:bookmarkStart w:id="12864" w:name="_Toc499749095"/>
      <w:bookmarkStart w:id="12865" w:name="_Toc499749253"/>
      <w:bookmarkStart w:id="12866" w:name="_Toc499749411"/>
      <w:bookmarkStart w:id="12867" w:name="_Toc499749569"/>
      <w:bookmarkStart w:id="12868" w:name="_Toc499750130"/>
      <w:bookmarkStart w:id="12869" w:name="_Toc499750554"/>
      <w:bookmarkStart w:id="12870" w:name="_Toc499748541"/>
      <w:bookmarkStart w:id="12871" w:name="_Toc499750011"/>
      <w:bookmarkStart w:id="12872" w:name="_Toc499750698"/>
      <w:bookmarkStart w:id="12873" w:name="_Toc499750857"/>
      <w:bookmarkStart w:id="12874" w:name="_Toc499751016"/>
      <w:bookmarkStart w:id="12875" w:name="_Toc499751175"/>
      <w:bookmarkStart w:id="12876" w:name="_Toc499751334"/>
      <w:bookmarkStart w:id="12877" w:name="_Toc499751493"/>
      <w:bookmarkStart w:id="12878" w:name="_Toc499751652"/>
      <w:bookmarkStart w:id="12879" w:name="_Toc499751811"/>
      <w:bookmarkStart w:id="12880" w:name="_Toc499751970"/>
      <w:bookmarkStart w:id="12881" w:name="_Toc499752227"/>
      <w:bookmarkStart w:id="12882" w:name="_Toc499752386"/>
      <w:bookmarkStart w:id="12883" w:name="_Toc499752545"/>
      <w:bookmarkStart w:id="12884" w:name="_Toc499752704"/>
      <w:bookmarkStart w:id="12885" w:name="_Toc499752961"/>
      <w:bookmarkStart w:id="12886" w:name="_Toc499753120"/>
      <w:bookmarkStart w:id="12887" w:name="_Toc499753279"/>
      <w:bookmarkStart w:id="12888" w:name="_Toc499753438"/>
      <w:bookmarkStart w:id="12889" w:name="_Toc499753891"/>
      <w:bookmarkStart w:id="12890" w:name="_Toc499754050"/>
      <w:bookmarkStart w:id="12891" w:name="_Toc499754895"/>
      <w:bookmarkStart w:id="12892" w:name="_Toc499755054"/>
      <w:bookmarkStart w:id="12893" w:name="_Toc499755213"/>
      <w:bookmarkStart w:id="12894" w:name="_Toc499755372"/>
      <w:bookmarkStart w:id="12895" w:name="_Toc499755727"/>
      <w:bookmarkStart w:id="12896" w:name="_Toc499755886"/>
      <w:bookmarkStart w:id="12897" w:name="_Toc499756044"/>
      <w:bookmarkStart w:id="12898" w:name="_Toc499756202"/>
      <w:bookmarkStart w:id="12899" w:name="_Toc499756360"/>
      <w:bookmarkStart w:id="12900" w:name="_Toc499756518"/>
      <w:bookmarkStart w:id="12901" w:name="_Toc499755186"/>
      <w:bookmarkStart w:id="12902" w:name="_Toc499755477"/>
      <w:bookmarkStart w:id="12903" w:name="_Toc499755655"/>
      <w:bookmarkStart w:id="12904" w:name="_Toc499756773"/>
      <w:bookmarkStart w:id="12905" w:name="_Toc499755955"/>
      <w:bookmarkStart w:id="12906" w:name="_Toc499756196"/>
      <w:bookmarkStart w:id="12907" w:name="_Toc499756493"/>
      <w:bookmarkStart w:id="12908" w:name="_Toc499756725"/>
      <w:bookmarkStart w:id="12909" w:name="_Toc499757049"/>
      <w:bookmarkStart w:id="12910" w:name="_Toc499757207"/>
      <w:bookmarkStart w:id="12911" w:name="_Toc499757365"/>
      <w:bookmarkStart w:id="12912" w:name="_Toc499757523"/>
      <w:bookmarkStart w:id="12913" w:name="_Toc499757681"/>
      <w:bookmarkStart w:id="12914" w:name="_Toc499757839"/>
      <w:bookmarkStart w:id="12915" w:name="_Toc499757752"/>
      <w:bookmarkStart w:id="12916" w:name="_Toc499758068"/>
      <w:bookmarkStart w:id="12917" w:name="_Toc499756458"/>
      <w:bookmarkStart w:id="12918" w:name="_Toc499758226"/>
      <w:bookmarkStart w:id="12919" w:name="_Toc499758384"/>
      <w:bookmarkStart w:id="12920" w:name="_Toc499758542"/>
      <w:bookmarkStart w:id="12921" w:name="_Toc499758700"/>
      <w:bookmarkStart w:id="12922" w:name="_Toc499758858"/>
      <w:bookmarkStart w:id="12923" w:name="_Toc499759016"/>
      <w:bookmarkStart w:id="12924" w:name="_Toc499759174"/>
      <w:bookmarkStart w:id="12925" w:name="_Toc499759332"/>
      <w:bookmarkStart w:id="12926" w:name="_Toc499759490"/>
      <w:bookmarkStart w:id="12927" w:name="_Toc499759648"/>
      <w:bookmarkStart w:id="12928" w:name="_Toc499759806"/>
      <w:bookmarkStart w:id="12929" w:name="_Toc499759964"/>
      <w:bookmarkStart w:id="12930" w:name="_Toc499760122"/>
      <w:bookmarkStart w:id="12931" w:name="_Toc499756925"/>
      <w:bookmarkStart w:id="12932" w:name="_Toc499757158"/>
      <w:bookmarkStart w:id="12933" w:name="_Toc499760280"/>
      <w:bookmarkStart w:id="12934" w:name="_Toc499757456"/>
      <w:bookmarkStart w:id="12935" w:name="_Toc499760438"/>
      <w:bookmarkStart w:id="12936" w:name="_Toc499760596"/>
      <w:bookmarkStart w:id="12937" w:name="_Toc499760851"/>
      <w:bookmarkStart w:id="12938" w:name="_Toc499761009"/>
      <w:bookmarkStart w:id="12939" w:name="_Toc499761167"/>
      <w:bookmarkStart w:id="12940" w:name="_Toc499761325"/>
      <w:bookmarkStart w:id="12941" w:name="_Toc499801874"/>
      <w:bookmarkStart w:id="12942" w:name="_Toc499802033"/>
      <w:bookmarkStart w:id="12943" w:name="_Toc499802192"/>
      <w:bookmarkStart w:id="12944" w:name="_Toc499802351"/>
      <w:bookmarkStart w:id="12945" w:name="_Toc499802166"/>
      <w:bookmarkStart w:id="12946" w:name="_Toc499802547"/>
      <w:bookmarkStart w:id="12947" w:name="_Toc499802706"/>
      <w:bookmarkStart w:id="12948" w:name="_Toc499802865"/>
      <w:bookmarkStart w:id="12949" w:name="_Toc499802619"/>
      <w:bookmarkStart w:id="12950" w:name="_Toc499803024"/>
      <w:bookmarkStart w:id="12951" w:name="_Toc499803183"/>
      <w:bookmarkStart w:id="12952" w:name="_Toc499803342"/>
      <w:bookmarkStart w:id="12953" w:name="_Toc499803501"/>
      <w:bookmarkStart w:id="12954" w:name="_Toc499803661"/>
      <w:bookmarkStart w:id="12955" w:name="_Toc499803821"/>
      <w:bookmarkStart w:id="12956" w:name="_Toc499803981"/>
      <w:bookmarkStart w:id="12957" w:name="_Toc499804141"/>
      <w:bookmarkStart w:id="12958" w:name="_Toc499804301"/>
      <w:bookmarkStart w:id="12959" w:name="_Toc499804461"/>
      <w:bookmarkStart w:id="12960" w:name="_Toc499803093"/>
      <w:bookmarkStart w:id="12961" w:name="_Toc499804622"/>
      <w:bookmarkStart w:id="12962" w:name="_Toc499803339"/>
      <w:bookmarkStart w:id="12963" w:name="_Toc499803640"/>
      <w:bookmarkStart w:id="12964" w:name="_Toc499803938"/>
      <w:bookmarkStart w:id="12965" w:name="_Toc499804783"/>
      <w:bookmarkStart w:id="12966" w:name="_Toc499804240"/>
      <w:bookmarkStart w:id="12967" w:name="_Toc499804943"/>
      <w:bookmarkStart w:id="12968" w:name="_Toc499805103"/>
      <w:bookmarkStart w:id="12969" w:name="_Toc499804544"/>
      <w:bookmarkStart w:id="12970" w:name="_Toc499805263"/>
      <w:bookmarkStart w:id="12971" w:name="_Toc499803934"/>
      <w:bookmarkStart w:id="12972" w:name="_Toc499804922"/>
      <w:bookmarkStart w:id="12973" w:name="_Toc499805377"/>
      <w:bookmarkStart w:id="12974" w:name="_Toc499805537"/>
      <w:bookmarkStart w:id="12975" w:name="_Toc499805646"/>
      <w:bookmarkStart w:id="12976" w:name="_Toc499805806"/>
      <w:bookmarkStart w:id="12977" w:name="_Toc499805966"/>
      <w:bookmarkStart w:id="12978" w:name="_Toc499806126"/>
      <w:bookmarkStart w:id="12979" w:name="_Toc499806672"/>
      <w:bookmarkStart w:id="12980" w:name="_Toc499822142"/>
      <w:bookmarkStart w:id="12981" w:name="_Toc499822303"/>
      <w:bookmarkStart w:id="12982" w:name="_Toc499804790"/>
      <w:bookmarkStart w:id="12983" w:name="_Toc499805089"/>
      <w:bookmarkStart w:id="12984" w:name="_Toc499806272"/>
      <w:bookmarkStart w:id="12985" w:name="_Toc499806432"/>
      <w:bookmarkStart w:id="12986" w:name="_Toc499806592"/>
      <w:bookmarkStart w:id="12987" w:name="_Toc499806912"/>
      <w:bookmarkStart w:id="12988" w:name="_Toc499807072"/>
      <w:bookmarkStart w:id="12989" w:name="_Toc499807232"/>
      <w:bookmarkStart w:id="12990" w:name="_Toc499807392"/>
      <w:bookmarkStart w:id="12991" w:name="_Toc499807552"/>
      <w:bookmarkStart w:id="12992" w:name="_Toc499807712"/>
      <w:bookmarkStart w:id="12993" w:name="_Toc499807872"/>
      <w:bookmarkStart w:id="12994" w:name="_Toc499808032"/>
      <w:bookmarkStart w:id="12995" w:name="_Toc499808192"/>
      <w:bookmarkStart w:id="12996" w:name="_Toc499808352"/>
      <w:bookmarkStart w:id="12997" w:name="_Toc499808512"/>
      <w:bookmarkStart w:id="12998" w:name="_Toc499808672"/>
      <w:bookmarkStart w:id="12999" w:name="_Toc499808832"/>
      <w:bookmarkStart w:id="13000" w:name="_Toc499808992"/>
      <w:bookmarkStart w:id="13001" w:name="_Toc499809152"/>
      <w:bookmarkStart w:id="13002" w:name="_Toc499809312"/>
      <w:bookmarkStart w:id="13003" w:name="_Toc499809472"/>
      <w:bookmarkStart w:id="13004" w:name="_Toc499809632"/>
      <w:bookmarkStart w:id="13005" w:name="_Toc499809792"/>
      <w:bookmarkStart w:id="13006" w:name="_Toc499809952"/>
      <w:bookmarkStart w:id="13007" w:name="_Toc499810112"/>
      <w:bookmarkStart w:id="13008" w:name="_Toc499810272"/>
      <w:bookmarkStart w:id="13009" w:name="_Toc499810432"/>
      <w:bookmarkStart w:id="13010" w:name="_Toc499810592"/>
      <w:bookmarkStart w:id="13011" w:name="_Toc499810752"/>
      <w:bookmarkStart w:id="13012" w:name="_Toc499810912"/>
      <w:bookmarkStart w:id="13013" w:name="_Toc499811072"/>
      <w:bookmarkStart w:id="13014" w:name="_Toc499811232"/>
      <w:bookmarkStart w:id="13015" w:name="_Toc499811392"/>
      <w:bookmarkStart w:id="13016" w:name="_Toc499811552"/>
      <w:bookmarkStart w:id="13017" w:name="_Toc499811810"/>
      <w:bookmarkStart w:id="13018" w:name="_Toc499811970"/>
      <w:bookmarkStart w:id="13019" w:name="_Toc499812620"/>
      <w:bookmarkStart w:id="13020" w:name="_Toc499812780"/>
      <w:bookmarkStart w:id="13021" w:name="_Toc499812940"/>
      <w:bookmarkStart w:id="13022" w:name="_Toc499813100"/>
      <w:bookmarkStart w:id="13023" w:name="_Toc499813260"/>
      <w:bookmarkStart w:id="13024" w:name="_Toc499813420"/>
      <w:bookmarkStart w:id="13025" w:name="_Toc499813580"/>
      <w:bookmarkStart w:id="13026" w:name="_Toc499813740"/>
      <w:bookmarkStart w:id="13027" w:name="_Toc499813900"/>
      <w:bookmarkStart w:id="13028" w:name="_Toc499814060"/>
      <w:bookmarkStart w:id="13029" w:name="_Toc499814220"/>
      <w:bookmarkStart w:id="13030" w:name="_Toc499814380"/>
      <w:bookmarkStart w:id="13031" w:name="_Toc499814540"/>
      <w:bookmarkStart w:id="13032" w:name="_Toc499814700"/>
      <w:bookmarkStart w:id="13033" w:name="_Toc499814860"/>
      <w:bookmarkStart w:id="13034" w:name="_Toc499815020"/>
      <w:bookmarkStart w:id="13035" w:name="_Toc499815180"/>
      <w:bookmarkStart w:id="13036" w:name="_Toc499815340"/>
      <w:bookmarkStart w:id="13037" w:name="_Toc499815500"/>
      <w:bookmarkStart w:id="13038" w:name="_Toc499815758"/>
      <w:bookmarkStart w:id="13039" w:name="_Toc499816212"/>
      <w:bookmarkStart w:id="13040" w:name="_Toc499816666"/>
      <w:bookmarkStart w:id="13041" w:name="_Toc499817904"/>
      <w:bookmarkStart w:id="13042" w:name="_Toc499818162"/>
      <w:bookmarkStart w:id="13043" w:name="_Toc499818322"/>
      <w:bookmarkStart w:id="13044" w:name="_Toc499818482"/>
      <w:bookmarkStart w:id="13045" w:name="_Toc499818642"/>
      <w:bookmarkStart w:id="13046" w:name="_Toc499818802"/>
      <w:bookmarkStart w:id="13047" w:name="_Toc499818962"/>
      <w:bookmarkStart w:id="13048" w:name="_Toc499819122"/>
      <w:bookmarkStart w:id="13049" w:name="_Toc499819282"/>
      <w:bookmarkStart w:id="13050" w:name="_Toc499819442"/>
      <w:bookmarkStart w:id="13051" w:name="_Toc499819602"/>
      <w:bookmarkStart w:id="13052" w:name="_Toc499819762"/>
      <w:bookmarkStart w:id="13053" w:name="_Toc499819922"/>
      <w:bookmarkStart w:id="13054" w:name="_Toc499820082"/>
      <w:bookmarkStart w:id="13055" w:name="_Toc499820242"/>
      <w:bookmarkStart w:id="13056" w:name="_Toc499820402"/>
      <w:bookmarkStart w:id="13057" w:name="_Toc499820562"/>
      <w:bookmarkStart w:id="13058" w:name="_Toc499820722"/>
      <w:bookmarkStart w:id="13059" w:name="_Toc499820882"/>
      <w:bookmarkStart w:id="13060" w:name="_Toc499821140"/>
      <w:bookmarkStart w:id="13061" w:name="_Toc499821300"/>
      <w:bookmarkStart w:id="13062" w:name="_Toc499821460"/>
      <w:bookmarkStart w:id="13063" w:name="_Toc499821620"/>
      <w:bookmarkStart w:id="13064" w:name="_Toc499821780"/>
      <w:bookmarkStart w:id="13065" w:name="_Toc499821940"/>
      <w:bookmarkStart w:id="13066" w:name="_Toc499822420"/>
      <w:bookmarkStart w:id="13067" w:name="_Toc499822580"/>
      <w:bookmarkStart w:id="13068" w:name="_Toc499822740"/>
      <w:bookmarkStart w:id="13069" w:name="_Toc499822900"/>
      <w:bookmarkStart w:id="13070" w:name="_Toc499823060"/>
      <w:bookmarkStart w:id="13071" w:name="_Toc499823220"/>
      <w:bookmarkStart w:id="13072" w:name="_Toc499823380"/>
      <w:bookmarkStart w:id="13073" w:name="_Toc499823540"/>
      <w:bookmarkStart w:id="13074" w:name="_Toc499823700"/>
      <w:bookmarkStart w:id="13075" w:name="_Toc499823860"/>
      <w:bookmarkStart w:id="13076" w:name="_Toc499824020"/>
      <w:bookmarkStart w:id="13077" w:name="_Toc499824180"/>
      <w:bookmarkStart w:id="13078" w:name="_Toc499824340"/>
      <w:bookmarkStart w:id="13079" w:name="_Toc499824500"/>
      <w:bookmarkStart w:id="13080" w:name="_Toc499824660"/>
      <w:bookmarkStart w:id="13081" w:name="_Toc499824820"/>
      <w:bookmarkStart w:id="13082" w:name="_Toc499824980"/>
      <w:bookmarkStart w:id="13083" w:name="_Toc499825140"/>
      <w:bookmarkStart w:id="13084" w:name="_Toc499825398"/>
      <w:bookmarkStart w:id="13085" w:name="_Toc499825558"/>
      <w:bookmarkStart w:id="13086" w:name="_Toc499825816"/>
      <w:bookmarkStart w:id="13087" w:name="_Toc499825976"/>
      <w:bookmarkStart w:id="13088" w:name="_Toc499826136"/>
      <w:bookmarkStart w:id="13089" w:name="_Toc499826394"/>
      <w:bookmarkStart w:id="13090" w:name="_Toc499826554"/>
      <w:bookmarkStart w:id="13091" w:name="_Toc499827596"/>
      <w:bookmarkStart w:id="13092" w:name="_Toc499827952"/>
      <w:bookmarkStart w:id="13093" w:name="_Toc499828112"/>
      <w:bookmarkStart w:id="13094" w:name="_Toc499828468"/>
      <w:bookmarkStart w:id="13095" w:name="_Toc499828628"/>
      <w:bookmarkStart w:id="13096" w:name="_Toc499828788"/>
      <w:bookmarkStart w:id="13097" w:name="_Toc499828948"/>
      <w:bookmarkStart w:id="13098" w:name="_Toc499829108"/>
      <w:bookmarkStart w:id="13099" w:name="_Toc499829268"/>
      <w:bookmarkStart w:id="13100" w:name="_Toc499829428"/>
      <w:bookmarkStart w:id="13101" w:name="_Toc499829588"/>
      <w:bookmarkStart w:id="13102" w:name="_Toc499829748"/>
      <w:bookmarkStart w:id="13103" w:name="_Toc499829908"/>
      <w:bookmarkStart w:id="13104" w:name="_Toc499830068"/>
      <w:bookmarkStart w:id="13105" w:name="_Toc499830228"/>
      <w:bookmarkStart w:id="13106" w:name="_Toc499830388"/>
      <w:bookmarkStart w:id="13107" w:name="_Toc499830548"/>
      <w:bookmarkStart w:id="13108" w:name="_Toc499830708"/>
      <w:bookmarkStart w:id="13109" w:name="_Toc499830868"/>
      <w:bookmarkStart w:id="13110" w:name="_Toc499831028"/>
      <w:bookmarkStart w:id="13111" w:name="_Toc499831188"/>
      <w:bookmarkStart w:id="13112" w:name="_Toc499831348"/>
      <w:bookmarkStart w:id="13113" w:name="_Toc499831508"/>
      <w:bookmarkStart w:id="13114" w:name="_Toc499831668"/>
      <w:bookmarkStart w:id="13115" w:name="_Toc499831828"/>
      <w:bookmarkStart w:id="13116" w:name="_Toc499831988"/>
      <w:bookmarkStart w:id="13117" w:name="_Toc499832148"/>
      <w:bookmarkStart w:id="13118" w:name="_Toc499832308"/>
      <w:bookmarkStart w:id="13119" w:name="_Toc499832468"/>
      <w:bookmarkStart w:id="13120" w:name="_Toc499832628"/>
      <w:bookmarkStart w:id="13121" w:name="_Toc499832788"/>
      <w:bookmarkStart w:id="13122" w:name="_Toc499832948"/>
      <w:bookmarkStart w:id="13123" w:name="_Toc499833108"/>
      <w:bookmarkStart w:id="13124" w:name="_Toc499833268"/>
      <w:bookmarkStart w:id="13125" w:name="_Toc499833428"/>
      <w:bookmarkStart w:id="13126" w:name="_Toc499833588"/>
      <w:bookmarkStart w:id="13127" w:name="_Toc499833748"/>
      <w:bookmarkStart w:id="13128" w:name="_Toc499833908"/>
      <w:bookmarkStart w:id="13129" w:name="_Toc499834068"/>
      <w:bookmarkStart w:id="13130" w:name="_Toc499834228"/>
      <w:bookmarkStart w:id="13131" w:name="_Toc499834388"/>
      <w:bookmarkStart w:id="13132" w:name="_Toc499834548"/>
      <w:bookmarkStart w:id="13133" w:name="_Toc499834708"/>
      <w:bookmarkStart w:id="13134" w:name="_Toc499834868"/>
      <w:bookmarkStart w:id="13135" w:name="_Toc499835028"/>
      <w:bookmarkStart w:id="13136" w:name="_Toc499835188"/>
      <w:bookmarkStart w:id="13137" w:name="_Toc499835348"/>
      <w:bookmarkStart w:id="13138" w:name="_Toc499835508"/>
      <w:bookmarkStart w:id="13139" w:name="_Toc499835668"/>
      <w:bookmarkStart w:id="13140" w:name="_Toc499835828"/>
      <w:bookmarkStart w:id="13141" w:name="_Toc499835988"/>
      <w:bookmarkStart w:id="13142" w:name="_Toc499836148"/>
      <w:bookmarkStart w:id="13143" w:name="_Toc499836308"/>
      <w:bookmarkStart w:id="13144" w:name="_Toc499836469"/>
      <w:bookmarkStart w:id="13145" w:name="_Toc499836630"/>
      <w:bookmarkStart w:id="13146" w:name="_Toc499836791"/>
      <w:bookmarkStart w:id="13147" w:name="_Toc499836952"/>
      <w:bookmarkStart w:id="13148" w:name="_Toc499837113"/>
      <w:bookmarkStart w:id="13149" w:name="_Toc499837274"/>
      <w:bookmarkStart w:id="13150" w:name="_Toc499822529"/>
      <w:bookmarkStart w:id="13151" w:name="_Toc499822832"/>
      <w:bookmarkStart w:id="13152" w:name="_Toc499823194"/>
      <w:bookmarkStart w:id="13153" w:name="_Toc499837435"/>
      <w:bookmarkStart w:id="13154" w:name="_Toc499837596"/>
      <w:bookmarkStart w:id="13155" w:name="_Toc499837757"/>
      <w:bookmarkStart w:id="13156" w:name="_Toc499837918"/>
      <w:bookmarkStart w:id="13157" w:name="_Toc499838079"/>
      <w:bookmarkStart w:id="13158" w:name="_Toc499838240"/>
      <w:bookmarkStart w:id="13159" w:name="_Toc499838401"/>
      <w:bookmarkStart w:id="13160" w:name="_Toc499838562"/>
      <w:bookmarkStart w:id="13161" w:name="_Toc499838723"/>
      <w:bookmarkStart w:id="13162" w:name="_Toc499838884"/>
      <w:bookmarkStart w:id="13163" w:name="_Toc499839045"/>
      <w:bookmarkStart w:id="13164" w:name="_Toc499839206"/>
      <w:bookmarkStart w:id="13165" w:name="_Toc499839367"/>
      <w:bookmarkStart w:id="13166" w:name="_Toc499839627"/>
      <w:bookmarkStart w:id="13167" w:name="_Toc499823798"/>
      <w:bookmarkStart w:id="13168" w:name="_Toc499839788"/>
      <w:bookmarkStart w:id="13169" w:name="_Toc499824103"/>
      <w:bookmarkStart w:id="13170" w:name="_Toc499824653"/>
      <w:bookmarkStart w:id="13171" w:name="_Toc499824955"/>
      <w:bookmarkStart w:id="13172" w:name="_Toc499839949"/>
      <w:bookmarkStart w:id="13173" w:name="_Toc499840110"/>
      <w:bookmarkStart w:id="13174" w:name="_Toc499825251"/>
      <w:bookmarkStart w:id="13175" w:name="_Toc499840271"/>
      <w:bookmarkStart w:id="13176" w:name="_Toc499825494"/>
      <w:bookmarkStart w:id="13177" w:name="_Toc499840432"/>
      <w:bookmarkStart w:id="13178" w:name="_Toc499840593"/>
      <w:bookmarkStart w:id="13179" w:name="_Toc499840754"/>
      <w:bookmarkStart w:id="13180" w:name="_Toc499840915"/>
      <w:bookmarkStart w:id="13181" w:name="_Toc499825737"/>
      <w:bookmarkStart w:id="13182" w:name="_Toc499825984"/>
      <w:bookmarkStart w:id="13183" w:name="_Toc499826282"/>
      <w:bookmarkStart w:id="13184" w:name="_Toc499826527"/>
      <w:bookmarkStart w:id="13185" w:name="_Toc499826761"/>
      <w:bookmarkStart w:id="13186" w:name="_Toc499841076"/>
      <w:bookmarkStart w:id="13187" w:name="_Toc499826942"/>
      <w:bookmarkStart w:id="13188" w:name="_Toc499825226"/>
      <w:bookmarkStart w:id="13189" w:name="_Toc499827123"/>
      <w:bookmarkStart w:id="13190" w:name="_Toc499825679"/>
      <w:bookmarkStart w:id="13191" w:name="_Toc499826207"/>
      <w:bookmarkStart w:id="13192" w:name="_Toc499826666"/>
      <w:bookmarkStart w:id="13193" w:name="_Toc499827302"/>
      <w:bookmarkStart w:id="13194" w:name="_Toc499827482"/>
      <w:bookmarkStart w:id="13195" w:name="_Toc499826943"/>
      <w:bookmarkStart w:id="13196" w:name="_Toc499827280"/>
      <w:bookmarkStart w:id="13197" w:name="_Toc499827770"/>
      <w:bookmarkStart w:id="13198" w:name="_Toc499827955"/>
      <w:bookmarkStart w:id="13199" w:name="_Toc499828254"/>
      <w:bookmarkStart w:id="13200" w:name="_Toc499828431"/>
      <w:bookmarkStart w:id="13201" w:name="_Toc499828733"/>
      <w:bookmarkStart w:id="13202" w:name="_Toc499829038"/>
      <w:bookmarkStart w:id="13203" w:name="_Toc499828094"/>
      <w:bookmarkStart w:id="13204" w:name="_Toc499826401"/>
      <w:bookmarkStart w:id="13205" w:name="_Toc499827111"/>
      <w:bookmarkStart w:id="13206" w:name="_Toc499827599"/>
      <w:bookmarkStart w:id="13207" w:name="_Toc499826852"/>
      <w:bookmarkStart w:id="13208" w:name="_Toc499828427"/>
      <w:bookmarkStart w:id="13209" w:name="_Toc499829247"/>
      <w:bookmarkStart w:id="13210" w:name="_Toc499827947"/>
      <w:bookmarkStart w:id="13211" w:name="_Toc499828890"/>
      <w:bookmarkStart w:id="13212" w:name="_Toc499829581"/>
      <w:bookmarkStart w:id="13213" w:name="_Toc499829883"/>
      <w:bookmarkStart w:id="13214" w:name="_Toc499828370"/>
      <w:bookmarkStart w:id="13215" w:name="_Toc499829577"/>
      <w:bookmarkStart w:id="13216" w:name="_Toc499830309"/>
      <w:bookmarkStart w:id="13217" w:name="_Toc499830556"/>
      <w:bookmarkStart w:id="13218" w:name="_Toc499830812"/>
      <w:bookmarkStart w:id="13219" w:name="_Toc499831117"/>
      <w:bookmarkStart w:id="13220" w:name="_Toc499831593"/>
      <w:bookmarkStart w:id="13221" w:name="_Toc499832069"/>
      <w:bookmarkStart w:id="13222" w:name="_Toc499832941"/>
      <w:bookmarkStart w:id="13223" w:name="_Toc499833379"/>
      <w:bookmarkStart w:id="13224" w:name="_Toc499833688"/>
      <w:bookmarkStart w:id="13225" w:name="_Toc499833999"/>
      <w:bookmarkStart w:id="13226" w:name="_Toc499834331"/>
      <w:bookmarkStart w:id="13227" w:name="_Toc499834665"/>
      <w:bookmarkStart w:id="13228" w:name="_Toc499835004"/>
      <w:bookmarkStart w:id="13229" w:name="_Toc499834158"/>
      <w:bookmarkStart w:id="13230" w:name="_Toc499835336"/>
      <w:bookmarkStart w:id="13231" w:name="_Toc499835673"/>
      <w:bookmarkStart w:id="13232" w:name="_Toc499834842"/>
      <w:bookmarkStart w:id="13233" w:name="_Toc499835588"/>
      <w:bookmarkStart w:id="13234" w:name="_Toc499837047"/>
      <w:bookmarkStart w:id="13235" w:name="_Toc499837380"/>
      <w:bookmarkStart w:id="13236" w:name="_Toc499837717"/>
      <w:bookmarkStart w:id="13237" w:name="_Toc499838057"/>
      <w:bookmarkStart w:id="13238" w:name="_Toc499842698"/>
      <w:bookmarkStart w:id="13239" w:name="_Toc499843363"/>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bookmarkEnd w:id="13120"/>
      <w:bookmarkEnd w:id="13121"/>
      <w:bookmarkEnd w:id="13122"/>
      <w:bookmarkEnd w:id="13123"/>
      <w:bookmarkEnd w:id="13124"/>
      <w:bookmarkEnd w:id="13125"/>
      <w:bookmarkEnd w:id="13126"/>
      <w:bookmarkEnd w:id="13127"/>
      <w:bookmarkEnd w:id="13128"/>
      <w:bookmarkEnd w:id="13129"/>
      <w:bookmarkEnd w:id="13130"/>
      <w:bookmarkEnd w:id="13131"/>
      <w:bookmarkEnd w:id="13132"/>
      <w:bookmarkEnd w:id="13133"/>
      <w:bookmarkEnd w:id="13134"/>
      <w:bookmarkEnd w:id="13135"/>
      <w:bookmarkEnd w:id="13136"/>
      <w:bookmarkEnd w:id="13137"/>
      <w:bookmarkEnd w:id="13138"/>
      <w:bookmarkEnd w:id="13139"/>
      <w:bookmarkEnd w:id="13140"/>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bookmarkEnd w:id="13168"/>
      <w:bookmarkEnd w:id="13169"/>
      <w:bookmarkEnd w:id="13170"/>
      <w:bookmarkEnd w:id="13171"/>
      <w:bookmarkEnd w:id="13172"/>
      <w:bookmarkEnd w:id="13173"/>
      <w:bookmarkEnd w:id="13174"/>
      <w:bookmarkEnd w:id="13175"/>
      <w:bookmarkEnd w:id="13176"/>
      <w:bookmarkEnd w:id="13177"/>
      <w:bookmarkEnd w:id="13178"/>
      <w:bookmarkEnd w:id="13179"/>
      <w:bookmarkEnd w:id="13180"/>
      <w:bookmarkEnd w:id="13181"/>
      <w:bookmarkEnd w:id="13182"/>
      <w:bookmarkEnd w:id="13183"/>
      <w:bookmarkEnd w:id="13184"/>
      <w:bookmarkEnd w:id="13185"/>
      <w:bookmarkEnd w:id="13186"/>
      <w:bookmarkEnd w:id="13187"/>
      <w:bookmarkEnd w:id="13188"/>
      <w:bookmarkEnd w:id="13189"/>
      <w:bookmarkEnd w:id="13190"/>
      <w:bookmarkEnd w:id="13191"/>
      <w:bookmarkEnd w:id="13192"/>
      <w:bookmarkEnd w:id="13193"/>
      <w:bookmarkEnd w:id="13194"/>
      <w:bookmarkEnd w:id="13195"/>
      <w:bookmarkEnd w:id="13196"/>
      <w:bookmarkEnd w:id="13197"/>
      <w:bookmarkEnd w:id="13198"/>
      <w:bookmarkEnd w:id="13199"/>
      <w:bookmarkEnd w:id="13200"/>
      <w:bookmarkEnd w:id="13201"/>
      <w:bookmarkEnd w:id="13202"/>
      <w:bookmarkEnd w:id="13203"/>
      <w:bookmarkEnd w:id="13204"/>
      <w:bookmarkEnd w:id="13205"/>
      <w:bookmarkEnd w:id="13206"/>
      <w:bookmarkEnd w:id="13207"/>
      <w:bookmarkEnd w:id="13208"/>
      <w:bookmarkEnd w:id="13209"/>
      <w:bookmarkEnd w:id="13210"/>
      <w:bookmarkEnd w:id="13211"/>
      <w:bookmarkEnd w:id="13212"/>
      <w:bookmarkEnd w:id="13213"/>
      <w:bookmarkEnd w:id="13214"/>
      <w:bookmarkEnd w:id="13215"/>
      <w:bookmarkEnd w:id="13216"/>
      <w:bookmarkEnd w:id="13217"/>
      <w:bookmarkEnd w:id="13218"/>
      <w:bookmarkEnd w:id="13219"/>
      <w:bookmarkEnd w:id="13220"/>
      <w:bookmarkEnd w:id="13221"/>
      <w:bookmarkEnd w:id="13222"/>
      <w:bookmarkEnd w:id="13223"/>
      <w:bookmarkEnd w:id="13224"/>
      <w:bookmarkEnd w:id="13225"/>
      <w:bookmarkEnd w:id="13226"/>
      <w:bookmarkEnd w:id="13227"/>
      <w:bookmarkEnd w:id="13228"/>
      <w:bookmarkEnd w:id="13229"/>
      <w:bookmarkEnd w:id="13230"/>
      <w:bookmarkEnd w:id="13231"/>
      <w:bookmarkEnd w:id="13232"/>
      <w:bookmarkEnd w:id="13233"/>
      <w:bookmarkEnd w:id="13234"/>
      <w:bookmarkEnd w:id="13235"/>
      <w:bookmarkEnd w:id="13236"/>
      <w:bookmarkEnd w:id="13237"/>
      <w:bookmarkEnd w:id="13238"/>
      <w:bookmarkEnd w:id="13239"/>
    </w:p>
    <w:p w14:paraId="20E091DE" w14:textId="311FF546" w:rsidR="77F9EE56" w:rsidRPr="00B7686C" w:rsidRDefault="53BA8898" w:rsidP="00EF1B2F">
      <w:pPr>
        <w:pStyle w:val="Overskrift2"/>
        <w:rPr>
          <w:lang w:val="en-US"/>
        </w:rPr>
      </w:pPr>
      <w:del w:id="13240" w:author="Ole-Martin Hanstveit" w:date="2017-11-29T17:16:00Z">
        <w:r w:rsidRPr="00B7686C">
          <w:rPr>
            <w:lang w:val="en-US"/>
          </w:rPr>
          <w:delText xml:space="preserve"> </w:delText>
        </w:r>
      </w:del>
      <w:bookmarkStart w:id="13241" w:name="_Toc498948272"/>
      <w:bookmarkStart w:id="13242" w:name="_Toc498963146"/>
      <w:bookmarkStart w:id="13243" w:name="_Toc499034268"/>
      <w:bookmarkStart w:id="13244" w:name="_Toc499047105"/>
      <w:bookmarkStart w:id="13245" w:name="_Toc499129474"/>
      <w:bookmarkStart w:id="13246" w:name="_Toc499197478"/>
      <w:bookmarkStart w:id="13247" w:name="_Toc499231068"/>
      <w:bookmarkStart w:id="13248" w:name="_Toc499394313"/>
      <w:bookmarkStart w:id="13249" w:name="_Toc499485472"/>
      <w:bookmarkStart w:id="13250" w:name="_Toc499485882"/>
      <w:bookmarkStart w:id="13251" w:name="_Toc499485972"/>
      <w:bookmarkStart w:id="13252" w:name="_Toc499500681"/>
      <w:bookmarkStart w:id="13253" w:name="_Toc499567478"/>
      <w:bookmarkStart w:id="13254" w:name="_Toc499568143"/>
      <w:bookmarkStart w:id="13255" w:name="_Toc499584517"/>
      <w:bookmarkStart w:id="13256" w:name="_Toc499584851"/>
      <w:bookmarkStart w:id="13257" w:name="_Toc499631444"/>
      <w:bookmarkStart w:id="13258" w:name="_Toc499646508"/>
      <w:bookmarkStart w:id="13259" w:name="_Toc499654721"/>
      <w:bookmarkStart w:id="13260" w:name="_Toc499722798"/>
      <w:bookmarkStart w:id="13261" w:name="_Toc499733273"/>
      <w:bookmarkStart w:id="13262" w:name="_Toc499737782"/>
      <w:bookmarkStart w:id="13263" w:name="_Toc499750699"/>
      <w:bookmarkStart w:id="13264" w:name="_Toc499754053"/>
      <w:bookmarkStart w:id="13265" w:name="_Toc499757840"/>
      <w:bookmarkStart w:id="13266" w:name="_Toc499757457"/>
      <w:bookmarkStart w:id="13267" w:name="_Toc499806127"/>
      <w:bookmarkStart w:id="13268" w:name="_Toc499829039"/>
      <w:bookmarkStart w:id="13269" w:name="_Toc499829583"/>
      <w:bookmarkStart w:id="13270" w:name="_Toc499835674"/>
      <w:bookmarkStart w:id="13271" w:name="_Toc499843364"/>
      <w:r w:rsidRPr="00B7686C">
        <w:rPr>
          <w:lang w:val="en-US"/>
        </w:rPr>
        <w:t>3D print</w:t>
      </w:r>
      <w:bookmarkEnd w:id="13241"/>
      <w:bookmarkEnd w:id="13242"/>
      <w:bookmarkEnd w:id="13243"/>
      <w:bookmarkEnd w:id="13244"/>
      <w:bookmarkEnd w:id="13245"/>
      <w:bookmarkEnd w:id="13246"/>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bookmarkEnd w:id="13263"/>
      <w:bookmarkEnd w:id="13264"/>
      <w:bookmarkEnd w:id="13265"/>
      <w:bookmarkEnd w:id="13266"/>
      <w:bookmarkEnd w:id="13267"/>
      <w:bookmarkEnd w:id="13268"/>
      <w:bookmarkEnd w:id="13269"/>
      <w:bookmarkEnd w:id="13270"/>
      <w:bookmarkEnd w:id="13271"/>
    </w:p>
    <w:p w14:paraId="11BFB3DB" w14:textId="77777777" w:rsidR="009B78B0" w:rsidRPr="00B7686C" w:rsidRDefault="105559D5">
      <w:pPr>
        <w:pStyle w:val="Brdtekst"/>
        <w:keepNext/>
        <w:rPr>
          <w:ins w:id="13272" w:author="Oscar Herman Kise" w:date="2017-11-27T19:32:00Z"/>
          <w:lang w:val="en-US"/>
          <w:rPrChange w:id="13273" w:author="Morten Lerstad Solli" w:date="2017-11-29T12:21:00Z">
            <w:rPr>
              <w:ins w:id="13274" w:author="Oscar Herman Kise" w:date="2017-11-27T19:32:00Z"/>
            </w:rPr>
          </w:rPrChange>
        </w:rPr>
        <w:pPrChange w:id="13275" w:author="Oscar Herman Kise" w:date="2017-11-27T19:32:00Z">
          <w:pPr>
            <w:pStyle w:val="Brdtekst"/>
          </w:pPr>
        </w:pPrChange>
      </w:pPr>
      <w:r w:rsidRPr="005A3108">
        <w:rPr>
          <w:noProof/>
          <w:lang w:val="en-US"/>
        </w:rPr>
        <w:drawing>
          <wp:inline distT="0" distB="0" distL="0" distR="0" wp14:anchorId="3E3A41D5" wp14:editId="3F03B35D">
            <wp:extent cx="5724525" cy="3008630"/>
            <wp:effectExtent l="0" t="0" r="9525" b="1270"/>
            <wp:docPr id="10655394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5054" cy="3008908"/>
                    </a:xfrm>
                    <a:prstGeom prst="rect">
                      <a:avLst/>
                    </a:prstGeom>
                  </pic:spPr>
                </pic:pic>
              </a:graphicData>
            </a:graphic>
          </wp:inline>
        </w:drawing>
      </w:r>
    </w:p>
    <w:p w14:paraId="17E4D962" w14:textId="66B86721" w:rsidR="105559D5" w:rsidRPr="007F208B" w:rsidRDefault="009B78B0" w:rsidP="00C9737F">
      <w:pPr>
        <w:pStyle w:val="Bildetekst"/>
        <w:rPr>
          <w:rFonts w:eastAsia="Verdana" w:cs="Verdana"/>
          <w:sz w:val="22"/>
          <w:szCs w:val="22"/>
          <w:lang w:val="en-US"/>
        </w:rPr>
      </w:pPr>
      <w:bookmarkStart w:id="13276" w:name="_Ref499835288"/>
      <w:ins w:id="13277" w:author="Oscar Herman Kise" w:date="2017-11-27T19:32:00Z">
        <w:r w:rsidRPr="00B7686C">
          <w:rPr>
            <w:lang w:val="en-US"/>
            <w:rPrChange w:id="13278" w:author="Morten Lerstad Solli" w:date="2017-11-29T12:21:00Z">
              <w:rPr/>
            </w:rPrChange>
          </w:rPr>
          <w:t xml:space="preserve">Figure </w:t>
        </w:r>
        <w:r w:rsidRPr="00B7686C">
          <w:rPr>
            <w:lang w:val="en-US"/>
            <w:rPrChange w:id="13279" w:author="Morten Lerstad Solli" w:date="2017-11-29T12:21:00Z">
              <w:rPr/>
            </w:rPrChange>
          </w:rPr>
          <w:fldChar w:fldCharType="begin"/>
        </w:r>
        <w:r w:rsidRPr="00B7686C">
          <w:rPr>
            <w:lang w:val="en-US"/>
            <w:rPrChange w:id="13280" w:author="Morten Lerstad Solli" w:date="2017-11-29T12:21:00Z">
              <w:rPr/>
            </w:rPrChange>
          </w:rPr>
          <w:instrText xml:space="preserve"> SEQ Figure \* ARABIC </w:instrText>
        </w:r>
      </w:ins>
      <w:r w:rsidRPr="00B7686C">
        <w:rPr>
          <w:lang w:val="en-US"/>
          <w:rPrChange w:id="13281" w:author="Morten Lerstad Solli" w:date="2017-11-29T12:21:00Z">
            <w:rPr/>
          </w:rPrChange>
        </w:rPr>
        <w:fldChar w:fldCharType="separate"/>
      </w:r>
      <w:r w:rsidR="00710D49">
        <w:rPr>
          <w:noProof/>
          <w:lang w:val="en-US"/>
        </w:rPr>
        <w:t>26</w:t>
      </w:r>
      <w:ins w:id="13282" w:author="Oscar Herman Kise" w:date="2017-11-27T19:32:00Z">
        <w:r w:rsidRPr="00B7686C">
          <w:rPr>
            <w:lang w:val="en-US"/>
            <w:rPrChange w:id="13283" w:author="Morten Lerstad Solli" w:date="2017-11-29T12:21:00Z">
              <w:rPr/>
            </w:rPrChange>
          </w:rPr>
          <w:fldChar w:fldCharType="end"/>
        </w:r>
        <w:bookmarkEnd w:id="13276"/>
        <w:r w:rsidRPr="00B7686C">
          <w:rPr>
            <w:lang w:val="en-US"/>
            <w:rPrChange w:id="13284" w:author="Morten Lerstad Solli" w:date="2017-11-29T12:21:00Z">
              <w:rPr/>
            </w:rPrChange>
          </w:rPr>
          <w:t>: Setup for 3D-</w:t>
        </w:r>
        <w:r w:rsidRPr="005A3108">
          <w:rPr>
            <w:lang w:val="en-US"/>
          </w:rPr>
          <w:t>print</w:t>
        </w:r>
      </w:ins>
      <w:ins w:id="13285" w:author="Oscar Herman Kise" w:date="2017-11-28T19:13:00Z">
        <w:r w:rsidR="00790702" w:rsidRPr="005A3108">
          <w:rPr>
            <w:lang w:val="en-US"/>
          </w:rPr>
          <w:t xml:space="preserve"> of the claws</w:t>
        </w:r>
      </w:ins>
      <w:ins w:id="13286" w:author="Oscar Herman Kise" w:date="2017-11-27T19:32:00Z">
        <w:r w:rsidRPr="005A3108">
          <w:rPr>
            <w:lang w:val="en-US"/>
          </w:rPr>
          <w:t xml:space="preserve"> in Cura 2.7.0</w:t>
        </w:r>
      </w:ins>
    </w:p>
    <w:p w14:paraId="17A4847C" w14:textId="77777777" w:rsidR="009B78B0" w:rsidRPr="00B7686C" w:rsidRDefault="009B78B0" w:rsidP="105559D5">
      <w:pPr>
        <w:pStyle w:val="Brdtekst"/>
        <w:rPr>
          <w:ins w:id="13287" w:author="Oscar Herman Kise" w:date="2017-11-27T19:32:00Z"/>
          <w:rFonts w:eastAsia="Verdana" w:cs="Verdana"/>
          <w:szCs w:val="22"/>
          <w:lang w:val="en-US"/>
        </w:rPr>
      </w:pPr>
    </w:p>
    <w:p w14:paraId="32FD58AE" w14:textId="3DECA383" w:rsidR="105559D5" w:rsidRPr="00B7686C" w:rsidDel="00F250B5" w:rsidRDefault="105559D5">
      <w:pPr>
        <w:pStyle w:val="Brdtekst"/>
        <w:jc w:val="both"/>
        <w:rPr>
          <w:del w:id="13288" w:author="Oscar Herman Kise" w:date="2017-11-30T19:47:00Z"/>
          <w:rFonts w:ascii="Arial" w:eastAsia="Arial" w:hAnsi="Arial" w:cs="Arial"/>
          <w:b/>
          <w:i/>
          <w:sz w:val="22"/>
          <w:szCs w:val="24"/>
          <w:lang w:val="en-US"/>
          <w:rPrChange w:id="13289" w:author="Morten Lerstad Solli" w:date="2017-11-29T12:21:00Z">
            <w:rPr>
              <w:del w:id="13290" w:author="Oscar Herman Kise" w:date="2017-11-30T19:47:00Z"/>
              <w:rFonts w:ascii="Arial" w:eastAsia="Arial" w:hAnsi="Arial" w:cs="Arial"/>
              <w:b/>
              <w:bCs/>
              <w:i/>
              <w:iCs/>
              <w:sz w:val="24"/>
              <w:szCs w:val="24"/>
              <w:lang w:val="en-US"/>
            </w:rPr>
          </w:rPrChange>
        </w:rPr>
        <w:pPrChange w:id="13291" w:author="Oscar Herman Kise" w:date="2017-11-28T18:31:00Z">
          <w:pPr>
            <w:pStyle w:val="Brdtekst"/>
          </w:pPr>
        </w:pPrChange>
      </w:pPr>
      <w:r w:rsidRPr="00B7686C">
        <w:rPr>
          <w:rFonts w:eastAsia="Verdana" w:cs="Verdana"/>
          <w:szCs w:val="22"/>
          <w:lang w:val="en-US"/>
          <w:rPrChange w:id="13292" w:author="Morten Lerstad Solli" w:date="2017-11-29T12:21:00Z">
            <w:rPr>
              <w:rFonts w:eastAsia="Verdana" w:cs="Verdana"/>
              <w:sz w:val="22"/>
              <w:szCs w:val="22"/>
              <w:lang w:val="en-US"/>
            </w:rPr>
          </w:rPrChange>
        </w:rPr>
        <w:t>The designs were prepared for printing using the Cura 2.7.0 software</w:t>
      </w:r>
      <w:ins w:id="13293" w:author="Oscar Herman Kise" w:date="2017-11-28T19:13:00Z">
        <w:r w:rsidR="00F250B5">
          <w:rPr>
            <w:rFonts w:eastAsia="Verdana" w:cs="Verdana"/>
            <w:szCs w:val="22"/>
            <w:lang w:val="en-US"/>
          </w:rPr>
          <w:t xml:space="preserve"> (</w:t>
        </w:r>
      </w:ins>
      <w:ins w:id="13294" w:author="Oscar Herman Kise" w:date="2017-11-30T19:46:00Z">
        <w:r w:rsidR="00F250B5">
          <w:rPr>
            <w:rFonts w:eastAsia="Verdana" w:cs="Verdana"/>
            <w:szCs w:val="22"/>
            <w:lang w:val="en-US"/>
          </w:rPr>
          <w:fldChar w:fldCharType="begin"/>
        </w:r>
        <w:r w:rsidR="00F250B5">
          <w:rPr>
            <w:rFonts w:eastAsia="Verdana" w:cs="Verdana"/>
            <w:szCs w:val="22"/>
            <w:lang w:val="en-US"/>
          </w:rPr>
          <w:instrText xml:space="preserve"> REF _Ref499835288 \h </w:instrText>
        </w:r>
      </w:ins>
      <w:r w:rsidR="00F250B5">
        <w:rPr>
          <w:rFonts w:eastAsia="Verdana" w:cs="Verdana"/>
          <w:szCs w:val="22"/>
          <w:lang w:val="en-US"/>
        </w:rPr>
      </w:r>
      <w:r w:rsidR="00F250B5">
        <w:rPr>
          <w:rFonts w:eastAsia="Verdana" w:cs="Verdana"/>
          <w:szCs w:val="22"/>
          <w:lang w:val="en-US"/>
        </w:rPr>
        <w:fldChar w:fldCharType="separate"/>
      </w:r>
      <w:ins w:id="13295" w:author="Oscar Herman Kise" w:date="2017-11-30T22:19:00Z">
        <w:r w:rsidR="00710D49" w:rsidRPr="00B7686C">
          <w:rPr>
            <w:lang w:val="en-US"/>
            <w:rPrChange w:id="13296" w:author="Morten Lerstad Solli" w:date="2017-11-29T12:21:00Z">
              <w:rPr/>
            </w:rPrChange>
          </w:rPr>
          <w:t xml:space="preserve">Figure </w:t>
        </w:r>
        <w:r w:rsidR="00710D49">
          <w:rPr>
            <w:noProof/>
            <w:lang w:val="en-US"/>
          </w:rPr>
          <w:t>26</w:t>
        </w:r>
      </w:ins>
      <w:ins w:id="13297" w:author="Oscar Herman Kise" w:date="2017-11-30T19:46:00Z">
        <w:r w:rsidR="00F250B5">
          <w:rPr>
            <w:rFonts w:eastAsia="Verdana" w:cs="Verdana"/>
            <w:szCs w:val="22"/>
            <w:lang w:val="en-US"/>
          </w:rPr>
          <w:fldChar w:fldCharType="end"/>
        </w:r>
      </w:ins>
      <w:ins w:id="13298" w:author="Oscar Herman Kise" w:date="2017-11-28T19:13:00Z">
        <w:r w:rsidR="00790702" w:rsidRPr="00B7686C">
          <w:rPr>
            <w:rFonts w:eastAsia="Verdana" w:cs="Verdana"/>
            <w:szCs w:val="22"/>
            <w:lang w:val="en-US"/>
          </w:rPr>
          <w:t>)</w:t>
        </w:r>
      </w:ins>
      <w:r w:rsidRPr="00B7686C">
        <w:rPr>
          <w:rFonts w:eastAsia="Verdana" w:cs="Verdana"/>
          <w:szCs w:val="22"/>
          <w:lang w:val="en-US"/>
          <w:rPrChange w:id="13299" w:author="Morten Lerstad Solli" w:date="2017-11-29T12:21:00Z">
            <w:rPr>
              <w:rFonts w:eastAsia="Verdana" w:cs="Verdana"/>
              <w:sz w:val="22"/>
              <w:szCs w:val="22"/>
              <w:lang w:val="en-US"/>
            </w:rPr>
          </w:rPrChange>
        </w:rPr>
        <w:t>. The panel on the left side (</w:t>
      </w:r>
      <w:r w:rsidRPr="00B7686C">
        <w:rPr>
          <w:rFonts w:eastAsia="Verdana" w:cs="Verdana"/>
          <w:i/>
          <w:szCs w:val="22"/>
          <w:lang w:val="en-US"/>
          <w:rPrChange w:id="13300" w:author="Morten Lerstad Solli" w:date="2017-11-29T12:21:00Z">
            <w:rPr>
              <w:rFonts w:eastAsia="Verdana" w:cs="Verdana"/>
              <w:i/>
              <w:iCs/>
              <w:sz w:val="22"/>
              <w:szCs w:val="22"/>
              <w:lang w:val="en-US"/>
            </w:rPr>
          </w:rPrChange>
        </w:rPr>
        <w:t>marked as "1"</w:t>
      </w:r>
      <w:r w:rsidRPr="00B7686C">
        <w:rPr>
          <w:rFonts w:eastAsia="Verdana" w:cs="Verdana"/>
          <w:szCs w:val="22"/>
          <w:lang w:val="en-US"/>
          <w:rPrChange w:id="13301" w:author="Morten Lerstad Solli" w:date="2017-11-29T12:21:00Z">
            <w:rPr>
              <w:rFonts w:eastAsia="Verdana" w:cs="Verdana"/>
              <w:sz w:val="22"/>
              <w:szCs w:val="22"/>
              <w:lang w:val="en-US"/>
            </w:rPr>
          </w:rPrChange>
        </w:rPr>
        <w:t xml:space="preserve">) displays the setting for the figure itself. These options let the user rotate, scale and move the object. On the top right is where the printer is selected </w:t>
      </w:r>
      <w:r w:rsidRPr="00B7686C">
        <w:rPr>
          <w:rFonts w:eastAsia="Verdana" w:cs="Verdana"/>
          <w:i/>
          <w:szCs w:val="22"/>
          <w:lang w:val="en-US"/>
          <w:rPrChange w:id="13302" w:author="Morten Lerstad Solli" w:date="2017-11-29T12:21:00Z">
            <w:rPr>
              <w:rFonts w:eastAsia="Verdana" w:cs="Verdana"/>
              <w:i/>
              <w:iCs/>
              <w:sz w:val="22"/>
              <w:szCs w:val="22"/>
              <w:lang w:val="en-US"/>
            </w:rPr>
          </w:rPrChange>
        </w:rPr>
        <w:t>(marked as "2"</w:t>
      </w:r>
      <w:r w:rsidRPr="00B7686C">
        <w:rPr>
          <w:rFonts w:eastAsia="Verdana" w:cs="Verdana"/>
          <w:szCs w:val="22"/>
          <w:lang w:val="en-US"/>
          <w:rPrChange w:id="13303" w:author="Morten Lerstad Solli" w:date="2017-11-29T12:21:00Z">
            <w:rPr>
              <w:rFonts w:eastAsia="Verdana" w:cs="Verdana"/>
              <w:sz w:val="22"/>
              <w:szCs w:val="22"/>
              <w:lang w:val="en-US"/>
            </w:rPr>
          </w:rPrChange>
        </w:rPr>
        <w:t>). Below that is where the settings for the printing material is selected (</w:t>
      </w:r>
      <w:r w:rsidRPr="00B7686C">
        <w:rPr>
          <w:rFonts w:eastAsia="Verdana" w:cs="Verdana"/>
          <w:i/>
          <w:szCs w:val="22"/>
          <w:lang w:val="en-US"/>
          <w:rPrChange w:id="13304" w:author="Morten Lerstad Solli" w:date="2017-11-29T12:21:00Z">
            <w:rPr>
              <w:rFonts w:eastAsia="Verdana" w:cs="Verdana"/>
              <w:i/>
              <w:iCs/>
              <w:sz w:val="22"/>
              <w:szCs w:val="22"/>
              <w:lang w:val="en-US"/>
            </w:rPr>
          </w:rPrChange>
        </w:rPr>
        <w:t>marked as "3"</w:t>
      </w:r>
      <w:r w:rsidRPr="00B7686C">
        <w:rPr>
          <w:rFonts w:eastAsia="Verdana" w:cs="Verdana"/>
          <w:szCs w:val="22"/>
          <w:lang w:val="en-US"/>
          <w:rPrChange w:id="13305" w:author="Morten Lerstad Solli" w:date="2017-11-29T12:21:00Z">
            <w:rPr>
              <w:rFonts w:eastAsia="Verdana" w:cs="Verdana"/>
              <w:sz w:val="22"/>
              <w:szCs w:val="22"/>
              <w:lang w:val="en-US"/>
            </w:rPr>
          </w:rPrChange>
        </w:rPr>
        <w:t xml:space="preserve">). The type of material and size is selected here and the thickness of the print can be defined under </w:t>
      </w:r>
      <w:r w:rsidRPr="00B7686C">
        <w:rPr>
          <w:rFonts w:eastAsia="Verdana" w:cs="Verdana"/>
          <w:i/>
          <w:szCs w:val="22"/>
          <w:lang w:val="en-US"/>
          <w:rPrChange w:id="13306" w:author="Morten Lerstad Solli" w:date="2017-11-29T12:21:00Z">
            <w:rPr>
              <w:rFonts w:eastAsia="Verdana" w:cs="Verdana"/>
              <w:i/>
              <w:iCs/>
              <w:sz w:val="22"/>
              <w:szCs w:val="22"/>
              <w:lang w:val="en-US"/>
            </w:rPr>
          </w:rPrChange>
        </w:rPr>
        <w:t>"Profile"</w:t>
      </w:r>
      <w:r w:rsidRPr="00B7686C">
        <w:rPr>
          <w:rFonts w:eastAsia="Verdana" w:cs="Verdana"/>
          <w:szCs w:val="22"/>
          <w:lang w:val="en-US"/>
          <w:rPrChange w:id="13307" w:author="Morten Lerstad Solli" w:date="2017-11-29T12:21:00Z">
            <w:rPr>
              <w:rFonts w:eastAsia="Verdana" w:cs="Verdana"/>
              <w:sz w:val="22"/>
              <w:szCs w:val="22"/>
              <w:lang w:val="en-US"/>
            </w:rPr>
          </w:rPrChange>
        </w:rPr>
        <w:t>. The print settings (</w:t>
      </w:r>
      <w:r w:rsidRPr="00B7686C">
        <w:rPr>
          <w:rFonts w:eastAsia="Verdana" w:cs="Verdana"/>
          <w:i/>
          <w:szCs w:val="22"/>
          <w:lang w:val="en-US"/>
          <w:rPrChange w:id="13308" w:author="Morten Lerstad Solli" w:date="2017-11-29T12:21:00Z">
            <w:rPr>
              <w:rFonts w:eastAsia="Verdana" w:cs="Verdana"/>
              <w:i/>
              <w:iCs/>
              <w:sz w:val="22"/>
              <w:szCs w:val="22"/>
              <w:lang w:val="en-US"/>
            </w:rPr>
          </w:rPrChange>
        </w:rPr>
        <w:t>marked as "4"</w:t>
      </w:r>
      <w:r w:rsidRPr="00B7686C">
        <w:rPr>
          <w:rFonts w:eastAsia="Verdana" w:cs="Verdana"/>
          <w:szCs w:val="22"/>
          <w:lang w:val="en-US"/>
          <w:rPrChange w:id="13309" w:author="Morten Lerstad Solli" w:date="2017-11-29T12:21:00Z">
            <w:rPr>
              <w:rFonts w:eastAsia="Verdana" w:cs="Verdana"/>
              <w:sz w:val="22"/>
              <w:szCs w:val="22"/>
              <w:lang w:val="en-US"/>
            </w:rPr>
          </w:rPrChange>
        </w:rPr>
        <w:t xml:space="preserve">) is preferred to be set to </w:t>
      </w:r>
      <w:r w:rsidRPr="00B7686C">
        <w:rPr>
          <w:rFonts w:eastAsia="Verdana" w:cs="Verdana"/>
          <w:i/>
          <w:szCs w:val="22"/>
          <w:lang w:val="en-US"/>
          <w:rPrChange w:id="13310" w:author="Morten Lerstad Solli" w:date="2017-11-29T12:21:00Z">
            <w:rPr>
              <w:rFonts w:eastAsia="Verdana" w:cs="Verdana"/>
              <w:i/>
              <w:iCs/>
              <w:sz w:val="22"/>
              <w:szCs w:val="22"/>
              <w:lang w:val="en-US"/>
            </w:rPr>
          </w:rPrChange>
        </w:rPr>
        <w:t>"Recommended"</w:t>
      </w:r>
      <w:r w:rsidRPr="00B7686C">
        <w:rPr>
          <w:rFonts w:eastAsia="Verdana" w:cs="Verdana"/>
          <w:szCs w:val="22"/>
          <w:lang w:val="en-US"/>
          <w:rPrChange w:id="13311" w:author="Morten Lerstad Solli" w:date="2017-11-29T12:21:00Z">
            <w:rPr>
              <w:rFonts w:eastAsia="Verdana" w:cs="Verdana"/>
              <w:sz w:val="22"/>
              <w:szCs w:val="22"/>
              <w:lang w:val="en-US"/>
            </w:rPr>
          </w:rPrChange>
        </w:rPr>
        <w:t xml:space="preserve"> setup for non-experienced users. For the more experienced users can </w:t>
      </w:r>
      <w:r w:rsidRPr="00B7686C">
        <w:rPr>
          <w:rFonts w:eastAsia="Verdana" w:cs="Verdana"/>
          <w:i/>
          <w:szCs w:val="22"/>
          <w:lang w:val="en-US"/>
          <w:rPrChange w:id="13312" w:author="Morten Lerstad Solli" w:date="2017-11-29T12:21:00Z">
            <w:rPr>
              <w:rFonts w:eastAsia="Verdana" w:cs="Verdana"/>
              <w:i/>
              <w:iCs/>
              <w:sz w:val="22"/>
              <w:szCs w:val="22"/>
              <w:lang w:val="en-US"/>
            </w:rPr>
          </w:rPrChange>
        </w:rPr>
        <w:t xml:space="preserve">"Custom" </w:t>
      </w:r>
      <w:r w:rsidRPr="00B7686C">
        <w:rPr>
          <w:rFonts w:eastAsia="Verdana" w:cs="Verdana"/>
          <w:szCs w:val="22"/>
          <w:lang w:val="en-US"/>
          <w:rPrChange w:id="13313" w:author="Morten Lerstad Solli" w:date="2017-11-29T12:21:00Z">
            <w:rPr>
              <w:rFonts w:eastAsia="Verdana" w:cs="Verdana"/>
              <w:sz w:val="22"/>
              <w:szCs w:val="22"/>
              <w:lang w:val="en-US"/>
            </w:rPr>
          </w:rPrChange>
        </w:rPr>
        <w:t xml:space="preserve">setup be selected. The custom setup allows the user to select how much fill (in percent) the print shall have, where support is needed, speed, etc. The last rubric </w:t>
      </w:r>
      <w:r w:rsidRPr="00B7686C">
        <w:rPr>
          <w:rFonts w:eastAsia="Verdana" w:cs="Verdana"/>
          <w:i/>
          <w:szCs w:val="22"/>
          <w:lang w:val="en-US"/>
          <w:rPrChange w:id="13314" w:author="Morten Lerstad Solli" w:date="2017-11-29T12:21:00Z">
            <w:rPr>
              <w:rFonts w:eastAsia="Verdana" w:cs="Verdana"/>
              <w:i/>
              <w:iCs/>
              <w:sz w:val="22"/>
              <w:szCs w:val="22"/>
              <w:lang w:val="en-US"/>
            </w:rPr>
          </w:rPrChange>
        </w:rPr>
        <w:t>(marked as "5"</w:t>
      </w:r>
      <w:r w:rsidRPr="00B7686C">
        <w:rPr>
          <w:rFonts w:eastAsia="Verdana" w:cs="Verdana"/>
          <w:szCs w:val="22"/>
          <w:lang w:val="en-US"/>
          <w:rPrChange w:id="13315" w:author="Morten Lerstad Solli" w:date="2017-11-29T12:21:00Z">
            <w:rPr>
              <w:rFonts w:eastAsia="Verdana" w:cs="Verdana"/>
              <w:sz w:val="22"/>
              <w:szCs w:val="22"/>
              <w:lang w:val="en-US"/>
            </w:rPr>
          </w:rPrChange>
        </w:rPr>
        <w:t>) displays the calculated time for the print, dimensions and name of the file.</w:t>
      </w:r>
    </w:p>
    <w:p w14:paraId="670E63EC" w14:textId="4D7195E8" w:rsidR="77F9EE56" w:rsidRPr="00B7686C" w:rsidRDefault="77F9EE56">
      <w:pPr>
        <w:pStyle w:val="Brdtekst"/>
        <w:jc w:val="both"/>
        <w:rPr>
          <w:ins w:id="13316" w:author="Oscar Herman Kise" w:date="2017-11-27T14:44:00Z"/>
          <w:rFonts w:ascii="Arial" w:eastAsia="Arial" w:hAnsi="Arial" w:cs="Arial"/>
          <w:b/>
          <w:bCs/>
          <w:i/>
          <w:iCs/>
          <w:sz w:val="24"/>
          <w:szCs w:val="24"/>
          <w:lang w:val="en-US"/>
        </w:rPr>
        <w:pPrChange w:id="13317" w:author="Oscar Herman Kise" w:date="2017-11-30T19:47:00Z">
          <w:pPr>
            <w:pStyle w:val="Brdtekst"/>
          </w:pPr>
        </w:pPrChange>
      </w:pPr>
    </w:p>
    <w:p w14:paraId="5A4D2A81" w14:textId="443288AA" w:rsidR="00EE2D2B" w:rsidRPr="005A3108" w:rsidRDefault="00F71609">
      <w:pPr>
        <w:pStyle w:val="Overskrift2"/>
        <w:rPr>
          <w:ins w:id="13318" w:author="Oscar Herman Kise" w:date="2017-11-27T14:45:00Z"/>
          <w:lang w:val="en-US"/>
        </w:rPr>
        <w:pPrChange w:id="13319" w:author="Oscar Herman Kise" w:date="2017-11-27T14:44:00Z">
          <w:pPr>
            <w:pStyle w:val="Brdtekst"/>
          </w:pPr>
        </w:pPrChange>
      </w:pPr>
      <w:bookmarkStart w:id="13320" w:name="_Toc499567479"/>
      <w:bookmarkStart w:id="13321" w:name="_Toc499568144"/>
      <w:bookmarkStart w:id="13322" w:name="_Toc499584518"/>
      <w:bookmarkStart w:id="13323" w:name="_Toc499584852"/>
      <w:bookmarkStart w:id="13324" w:name="_Toc499631445"/>
      <w:bookmarkStart w:id="13325" w:name="_Toc499646509"/>
      <w:bookmarkStart w:id="13326" w:name="_Toc499654722"/>
      <w:bookmarkStart w:id="13327" w:name="_Toc499722799"/>
      <w:bookmarkStart w:id="13328" w:name="_Toc499733274"/>
      <w:bookmarkStart w:id="13329" w:name="_Toc499737783"/>
      <w:bookmarkStart w:id="13330" w:name="_Toc499750700"/>
      <w:bookmarkStart w:id="13331" w:name="_Toc499754054"/>
      <w:bookmarkStart w:id="13332" w:name="_Toc499757841"/>
      <w:bookmarkStart w:id="13333" w:name="_Toc499757458"/>
      <w:bookmarkStart w:id="13334" w:name="_Toc499806128"/>
      <w:bookmarkStart w:id="13335" w:name="_Toc499829040"/>
      <w:bookmarkStart w:id="13336" w:name="_Toc499829584"/>
      <w:bookmarkStart w:id="13337" w:name="_Toc499835675"/>
      <w:bookmarkStart w:id="13338" w:name="_Toc499843365"/>
      <w:ins w:id="13339" w:author="Oscar Herman Kise" w:date="2017-11-27T14:44:00Z">
        <w:r w:rsidRPr="005A3108">
          <w:rPr>
            <w:lang w:val="en-US"/>
          </w:rPr>
          <w:t>Portals</w:t>
        </w:r>
      </w:ins>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bookmarkEnd w:id="13333"/>
      <w:bookmarkEnd w:id="13334"/>
      <w:bookmarkEnd w:id="13335"/>
      <w:bookmarkEnd w:id="13336"/>
      <w:bookmarkEnd w:id="13337"/>
      <w:bookmarkEnd w:id="13338"/>
    </w:p>
    <w:p w14:paraId="2524BF20" w14:textId="77777777" w:rsidR="009B78B0" w:rsidRPr="00B7686C" w:rsidRDefault="00745FF5">
      <w:pPr>
        <w:pStyle w:val="Brdtekst"/>
        <w:keepNext/>
        <w:rPr>
          <w:ins w:id="13340" w:author="Oscar Herman Kise" w:date="2017-11-27T19:33:00Z"/>
          <w:lang w:val="en-US"/>
          <w:rPrChange w:id="13341" w:author="Morten Lerstad Solli" w:date="2017-11-29T12:21:00Z">
            <w:rPr>
              <w:ins w:id="13342" w:author="Oscar Herman Kise" w:date="2017-11-27T19:33:00Z"/>
            </w:rPr>
          </w:rPrChange>
        </w:rPr>
        <w:pPrChange w:id="13343" w:author="Oscar Herman Kise" w:date="2017-11-27T19:33:00Z">
          <w:pPr>
            <w:pStyle w:val="Brdtekst"/>
          </w:pPr>
        </w:pPrChange>
      </w:pPr>
      <w:ins w:id="13344" w:author="Oscar Herman Kise" w:date="2017-11-27T14:45:00Z">
        <w:r w:rsidRPr="005A3108">
          <w:rPr>
            <w:noProof/>
            <w:lang w:val="en-US"/>
          </w:rPr>
          <w:drawing>
            <wp:inline distT="0" distB="0" distL="0" distR="0" wp14:anchorId="54D3EE89" wp14:editId="6824BE84">
              <wp:extent cx="3101340" cy="2326177"/>
              <wp:effectExtent l="0" t="0" r="3810" b="0"/>
              <wp:docPr id="32"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71127_14403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05005" cy="2328926"/>
                      </a:xfrm>
                      <a:prstGeom prst="rect">
                        <a:avLst/>
                      </a:prstGeom>
                    </pic:spPr>
                  </pic:pic>
                </a:graphicData>
              </a:graphic>
            </wp:inline>
          </w:drawing>
        </w:r>
      </w:ins>
    </w:p>
    <w:p w14:paraId="13FABF94" w14:textId="69F519FA" w:rsidR="00F71609" w:rsidRPr="007F208B" w:rsidRDefault="009B78B0" w:rsidP="00C9737F">
      <w:pPr>
        <w:pStyle w:val="Bildetekst"/>
        <w:rPr>
          <w:ins w:id="13345" w:author="Oscar Herman Kise" w:date="2017-11-27T14:45:00Z"/>
          <w:lang w:val="en-US"/>
        </w:rPr>
      </w:pPr>
      <w:bookmarkStart w:id="13346" w:name="_Ref499835289"/>
      <w:ins w:id="13347" w:author="Oscar Herman Kise" w:date="2017-11-27T19:33:00Z">
        <w:r w:rsidRPr="00B7686C">
          <w:rPr>
            <w:lang w:val="en-US"/>
            <w:rPrChange w:id="13348" w:author="Morten Lerstad Solli" w:date="2017-11-29T12:21:00Z">
              <w:rPr/>
            </w:rPrChange>
          </w:rPr>
          <w:t xml:space="preserve">Figure </w:t>
        </w:r>
        <w:r w:rsidRPr="00B7686C">
          <w:rPr>
            <w:lang w:val="en-US"/>
            <w:rPrChange w:id="13349" w:author="Morten Lerstad Solli" w:date="2017-11-29T12:21:00Z">
              <w:rPr/>
            </w:rPrChange>
          </w:rPr>
          <w:fldChar w:fldCharType="begin"/>
        </w:r>
        <w:r w:rsidRPr="00B7686C">
          <w:rPr>
            <w:lang w:val="en-US"/>
            <w:rPrChange w:id="13350" w:author="Morten Lerstad Solli" w:date="2017-11-29T12:21:00Z">
              <w:rPr/>
            </w:rPrChange>
          </w:rPr>
          <w:instrText xml:space="preserve"> SEQ Figure \* ARABIC </w:instrText>
        </w:r>
      </w:ins>
      <w:r w:rsidRPr="00B7686C">
        <w:rPr>
          <w:lang w:val="en-US"/>
          <w:rPrChange w:id="13351" w:author="Morten Lerstad Solli" w:date="2017-11-29T12:21:00Z">
            <w:rPr/>
          </w:rPrChange>
        </w:rPr>
        <w:fldChar w:fldCharType="separate"/>
      </w:r>
      <w:r w:rsidR="00710D49">
        <w:rPr>
          <w:noProof/>
          <w:lang w:val="en-US"/>
        </w:rPr>
        <w:t>27</w:t>
      </w:r>
      <w:ins w:id="13352" w:author="Oscar Herman Kise" w:date="2017-11-27T19:33:00Z">
        <w:r w:rsidRPr="00B7686C">
          <w:rPr>
            <w:lang w:val="en-US"/>
            <w:rPrChange w:id="13353" w:author="Morten Lerstad Solli" w:date="2017-11-29T12:21:00Z">
              <w:rPr/>
            </w:rPrChange>
          </w:rPr>
          <w:fldChar w:fldCharType="end"/>
        </w:r>
        <w:bookmarkEnd w:id="13346"/>
        <w:r w:rsidRPr="00B7686C">
          <w:rPr>
            <w:lang w:val="en-US"/>
            <w:rPrChange w:id="13354" w:author="Morten Lerstad Solli" w:date="2017-11-29T12:21:00Z">
              <w:rPr/>
            </w:rPrChange>
          </w:rPr>
          <w:t xml:space="preserve">: </w:t>
        </w:r>
      </w:ins>
      <w:ins w:id="13355" w:author="Oscar Herman Kise" w:date="2017-11-27T19:42:00Z">
        <w:r w:rsidR="002237FD" w:rsidRPr="005A3108">
          <w:rPr>
            <w:lang w:val="en-US"/>
          </w:rPr>
          <w:t>The portal</w:t>
        </w:r>
      </w:ins>
      <w:ins w:id="13356" w:author="Oscar Herman Kise" w:date="2017-11-27T19:43:00Z">
        <w:r w:rsidR="007D3A26" w:rsidRPr="005A3108">
          <w:rPr>
            <w:lang w:val="en-US"/>
          </w:rPr>
          <w:t xml:space="preserve"> </w:t>
        </w:r>
      </w:ins>
      <w:ins w:id="13357" w:author="Oscar Herman Kise" w:date="2017-11-27T19:44:00Z">
        <w:r w:rsidR="007D3A26" w:rsidRPr="005A3108">
          <w:rPr>
            <w:lang w:val="en-US"/>
          </w:rPr>
          <w:t>for the car</w:t>
        </w:r>
      </w:ins>
    </w:p>
    <w:p w14:paraId="0ED0ED18" w14:textId="6F8438E3" w:rsidR="00745FF5" w:rsidRPr="00B7686C" w:rsidRDefault="00745FF5">
      <w:pPr>
        <w:pStyle w:val="Brdtekst"/>
        <w:rPr>
          <w:lang w:val="en-US"/>
          <w:rPrChange w:id="13358" w:author="Morten Lerstad Solli" w:date="2017-11-29T12:21:00Z">
            <w:rPr>
              <w:b/>
              <w:bCs/>
              <w:i/>
              <w:iCs/>
              <w:lang w:val="en-US"/>
            </w:rPr>
          </w:rPrChange>
        </w:rPr>
      </w:pPr>
      <w:ins w:id="13359" w:author="Oscar Herman Kise" w:date="2017-11-27T14:45:00Z">
        <w:r w:rsidRPr="00B7686C">
          <w:rPr>
            <w:lang w:val="en-US"/>
          </w:rPr>
          <w:lastRenderedPageBreak/>
          <w:t>The design of the portals</w:t>
        </w:r>
      </w:ins>
      <w:ins w:id="13360" w:author="Oscar Herman Kise" w:date="2017-11-28T19:15:00Z">
        <w:r w:rsidR="00F250B5">
          <w:rPr>
            <w:lang w:val="en-US"/>
          </w:rPr>
          <w:t xml:space="preserve"> (</w:t>
        </w:r>
      </w:ins>
      <w:ins w:id="13361" w:author="Oscar Herman Kise" w:date="2017-11-30T19:47:00Z">
        <w:r w:rsidR="00F250B5">
          <w:rPr>
            <w:lang w:val="en-US"/>
          </w:rPr>
          <w:fldChar w:fldCharType="begin"/>
        </w:r>
        <w:r w:rsidR="00F250B5">
          <w:rPr>
            <w:lang w:val="en-US"/>
          </w:rPr>
          <w:instrText xml:space="preserve"> REF _Ref499835289 \h </w:instrText>
        </w:r>
      </w:ins>
      <w:r w:rsidR="00F250B5">
        <w:rPr>
          <w:lang w:val="en-US"/>
        </w:rPr>
      </w:r>
      <w:r w:rsidR="00F250B5">
        <w:rPr>
          <w:lang w:val="en-US"/>
        </w:rPr>
        <w:fldChar w:fldCharType="separate"/>
      </w:r>
      <w:ins w:id="13362" w:author="Oscar Herman Kise" w:date="2017-11-30T22:19:00Z">
        <w:r w:rsidR="00710D49" w:rsidRPr="00B7686C">
          <w:rPr>
            <w:lang w:val="en-US"/>
            <w:rPrChange w:id="13363" w:author="Morten Lerstad Solli" w:date="2017-11-29T12:21:00Z">
              <w:rPr/>
            </w:rPrChange>
          </w:rPr>
          <w:t xml:space="preserve">Figure </w:t>
        </w:r>
        <w:r w:rsidR="00710D49">
          <w:rPr>
            <w:noProof/>
            <w:lang w:val="en-US"/>
          </w:rPr>
          <w:t>27</w:t>
        </w:r>
      </w:ins>
      <w:ins w:id="13364" w:author="Oscar Herman Kise" w:date="2017-11-30T19:47:00Z">
        <w:r w:rsidR="00F250B5">
          <w:rPr>
            <w:lang w:val="en-US"/>
          </w:rPr>
          <w:fldChar w:fldCharType="end"/>
        </w:r>
      </w:ins>
      <w:ins w:id="13365" w:author="Oscar Herman Kise" w:date="2017-11-28T19:15:00Z">
        <w:r w:rsidR="00C03862" w:rsidRPr="00B7686C">
          <w:rPr>
            <w:lang w:val="en-US"/>
          </w:rPr>
          <w:t>)</w:t>
        </w:r>
      </w:ins>
      <w:ins w:id="13366" w:author="Oscar Herman Kise" w:date="2017-11-27T14:45:00Z">
        <w:r w:rsidR="004D6F34" w:rsidRPr="00B7686C">
          <w:rPr>
            <w:lang w:val="en-US"/>
          </w:rPr>
          <w:t xml:space="preserve"> </w:t>
        </w:r>
      </w:ins>
      <w:ins w:id="13367" w:author="Oscar Herman Kise" w:date="2017-11-27T14:47:00Z">
        <w:r w:rsidR="0079044A" w:rsidRPr="00B7686C">
          <w:rPr>
            <w:lang w:val="en-US"/>
          </w:rPr>
          <w:t>was</w:t>
        </w:r>
      </w:ins>
      <w:ins w:id="13368" w:author="Oscar Herman Kise" w:date="2017-11-27T14:46:00Z">
        <w:r w:rsidR="004D6F34" w:rsidRPr="00B7686C">
          <w:rPr>
            <w:lang w:val="en-US"/>
          </w:rPr>
          <w:t xml:space="preserve"> made for the car to have enough space to pass through</w:t>
        </w:r>
      </w:ins>
      <w:ins w:id="13369" w:author="Oscar Herman Kise" w:date="2017-11-27T19:33:00Z">
        <w:r w:rsidR="009B78B0" w:rsidRPr="00B7686C">
          <w:rPr>
            <w:lang w:val="en-US"/>
          </w:rPr>
          <w:t>,</w:t>
        </w:r>
      </w:ins>
      <w:ins w:id="13370" w:author="Oscar Herman Kise" w:date="2017-11-27T14:46:00Z">
        <w:r w:rsidR="0079044A" w:rsidRPr="00B7686C">
          <w:rPr>
            <w:lang w:val="en-US"/>
          </w:rPr>
          <w:t xml:space="preserve"> with reasonable margins. </w:t>
        </w:r>
      </w:ins>
      <w:ins w:id="13371" w:author="Oscar Herman Kise" w:date="2017-11-27T14:47:00Z">
        <w:r w:rsidR="0079044A" w:rsidRPr="00B7686C">
          <w:rPr>
            <w:lang w:val="en-US"/>
          </w:rPr>
          <w:t xml:space="preserve">The portals </w:t>
        </w:r>
        <w:r w:rsidR="00731B66" w:rsidRPr="00B7686C">
          <w:rPr>
            <w:lang w:val="en-US"/>
          </w:rPr>
          <w:t>were</w:t>
        </w:r>
        <w:r w:rsidR="0079044A" w:rsidRPr="00B7686C">
          <w:rPr>
            <w:lang w:val="en-US"/>
          </w:rPr>
          <w:t xml:space="preserve"> </w:t>
        </w:r>
      </w:ins>
      <w:ins w:id="13372" w:author="Oscar Herman Kise" w:date="2017-11-27T14:48:00Z">
        <w:r w:rsidR="00A425DB" w:rsidRPr="00B7686C">
          <w:rPr>
            <w:lang w:val="en-US"/>
          </w:rPr>
          <w:t>made from</w:t>
        </w:r>
      </w:ins>
      <w:ins w:id="13373" w:author="Oscar Herman Kise" w:date="2017-11-27T14:47:00Z">
        <w:r w:rsidR="004872DC" w:rsidRPr="00B7686C">
          <w:rPr>
            <w:lang w:val="en-US"/>
          </w:rPr>
          <w:t xml:space="preserve"> wood</w:t>
        </w:r>
        <w:r w:rsidR="00731B66" w:rsidRPr="00B7686C">
          <w:rPr>
            <w:lang w:val="en-US"/>
          </w:rPr>
          <w:t>en</w:t>
        </w:r>
        <w:r w:rsidR="004872DC" w:rsidRPr="00B7686C">
          <w:rPr>
            <w:lang w:val="en-US"/>
          </w:rPr>
          <w:t xml:space="preserve"> planks and spray painted</w:t>
        </w:r>
        <w:r w:rsidR="00731B66" w:rsidRPr="00B7686C">
          <w:rPr>
            <w:lang w:val="en-US"/>
          </w:rPr>
          <w:t>.</w:t>
        </w:r>
      </w:ins>
      <w:ins w:id="13374" w:author="Oscar Herman Kise" w:date="2017-11-29T15:59:00Z">
        <w:r w:rsidR="002E3AFE">
          <w:rPr>
            <w:lang w:val="en-US"/>
          </w:rPr>
          <w:t xml:space="preserve"> </w:t>
        </w:r>
      </w:ins>
      <w:ins w:id="13375" w:author="Oscar Herman Kise" w:date="2017-11-29T16:00:00Z">
        <w:r w:rsidR="002E3AFE">
          <w:rPr>
            <w:lang w:val="en-US"/>
          </w:rPr>
          <w:t>A colored paper was placed in the middle of the portal to be used for color</w:t>
        </w:r>
        <w:r w:rsidR="0064405E">
          <w:rPr>
            <w:lang w:val="en-US"/>
          </w:rPr>
          <w:t xml:space="preserve"> detection, instead of detecting </w:t>
        </w:r>
      </w:ins>
      <w:ins w:id="13376" w:author="Oscar Herman Kise" w:date="2017-11-29T16:01:00Z">
        <w:r w:rsidR="0064405E">
          <w:rPr>
            <w:lang w:val="en-US"/>
          </w:rPr>
          <w:t>the color of the portal itself. This made it easier for the camera to detect the middle of the portal.</w:t>
        </w:r>
      </w:ins>
      <w:ins w:id="13377" w:author="Oscar Herman Kise" w:date="2017-11-27T14:48:00Z">
        <w:r w:rsidR="00A425DB" w:rsidRPr="00B7686C">
          <w:rPr>
            <w:lang w:val="en-US"/>
          </w:rPr>
          <w:t xml:space="preserve"> </w:t>
        </w:r>
      </w:ins>
      <w:ins w:id="13378" w:author="Oscar Herman Kise" w:date="2017-11-28T19:15:00Z">
        <w:r w:rsidR="00C03862" w:rsidRPr="00B7686C">
          <w:rPr>
            <w:lang w:val="en-US"/>
          </w:rPr>
          <w:t xml:space="preserve">The </w:t>
        </w:r>
      </w:ins>
      <w:ins w:id="13379" w:author="Oscar Herman Kise" w:date="2017-11-28T19:16:00Z">
        <w:r w:rsidR="00C03862" w:rsidRPr="00B7686C">
          <w:rPr>
            <w:lang w:val="en-US"/>
          </w:rPr>
          <w:t>setup in the GUI will let the user select which portal to drive through ba</w:t>
        </w:r>
      </w:ins>
      <w:ins w:id="13380" w:author="Oscar Herman Kise" w:date="2017-11-28T19:17:00Z">
        <w:r w:rsidR="00C03862" w:rsidRPr="00B7686C">
          <w:rPr>
            <w:lang w:val="en-US"/>
          </w:rPr>
          <w:t>s</w:t>
        </w:r>
      </w:ins>
      <w:ins w:id="13381" w:author="Oscar Herman Kise" w:date="2017-11-28T19:16:00Z">
        <w:r w:rsidR="00C03862" w:rsidRPr="00B7686C">
          <w:rPr>
            <w:lang w:val="en-US"/>
          </w:rPr>
          <w:t>ed on the color.</w:t>
        </w:r>
      </w:ins>
    </w:p>
    <w:p w14:paraId="6350F471" w14:textId="5BB98D4F" w:rsidR="53BA8898" w:rsidRPr="00B7686C" w:rsidRDefault="53BA8898" w:rsidP="0028707F">
      <w:pPr>
        <w:pStyle w:val="Overskrift2"/>
        <w:rPr>
          <w:ins w:id="13382" w:author="Morten Lerstad Solli" w:date="2017-11-27T14:42:00Z"/>
          <w:lang w:val="en-US"/>
          <w:rPrChange w:id="13383" w:author="Morten Lerstad Solli" w:date="2017-11-29T12:21:00Z">
            <w:rPr>
              <w:ins w:id="13384" w:author="Morten Lerstad Solli" w:date="2017-11-27T14:42:00Z"/>
            </w:rPr>
          </w:rPrChange>
        </w:rPr>
      </w:pPr>
      <w:bookmarkStart w:id="13385" w:name="_Toc498948273"/>
      <w:bookmarkStart w:id="13386" w:name="_Toc498963147"/>
      <w:bookmarkStart w:id="13387" w:name="_Toc499034269"/>
      <w:bookmarkStart w:id="13388" w:name="_Toc499047106"/>
      <w:bookmarkStart w:id="13389" w:name="_Toc499129475"/>
      <w:bookmarkStart w:id="13390" w:name="_Toc499197479"/>
      <w:bookmarkStart w:id="13391" w:name="_Toc499231069"/>
      <w:bookmarkStart w:id="13392" w:name="_Toc499394314"/>
      <w:bookmarkStart w:id="13393" w:name="_Toc499485473"/>
      <w:bookmarkStart w:id="13394" w:name="_Toc499485883"/>
      <w:bookmarkStart w:id="13395" w:name="_Toc499485973"/>
      <w:bookmarkStart w:id="13396" w:name="_Toc499500682"/>
      <w:bookmarkStart w:id="13397" w:name="_Toc499567480"/>
      <w:bookmarkStart w:id="13398" w:name="_Toc499568145"/>
      <w:bookmarkStart w:id="13399" w:name="_Toc499584519"/>
      <w:bookmarkStart w:id="13400" w:name="_Toc499584853"/>
      <w:bookmarkStart w:id="13401" w:name="_Toc499631446"/>
      <w:bookmarkStart w:id="13402" w:name="_Toc499646510"/>
      <w:bookmarkStart w:id="13403" w:name="_Toc499654723"/>
      <w:bookmarkStart w:id="13404" w:name="_Toc499722800"/>
      <w:bookmarkStart w:id="13405" w:name="_Toc499733275"/>
      <w:bookmarkStart w:id="13406" w:name="_Toc499737784"/>
      <w:bookmarkStart w:id="13407" w:name="_Toc499750701"/>
      <w:bookmarkStart w:id="13408" w:name="_Toc499754055"/>
      <w:bookmarkStart w:id="13409" w:name="_Toc499757842"/>
      <w:bookmarkStart w:id="13410" w:name="_Toc499757459"/>
      <w:bookmarkStart w:id="13411" w:name="_Toc499806129"/>
      <w:bookmarkStart w:id="13412" w:name="_Toc499829041"/>
      <w:bookmarkStart w:id="13413" w:name="_Toc499829585"/>
      <w:bookmarkStart w:id="13414" w:name="_Toc499835676"/>
      <w:bookmarkStart w:id="13415" w:name="_Toc499843366"/>
      <w:r w:rsidRPr="00B7686C">
        <w:rPr>
          <w:lang w:val="en-US"/>
          <w:rPrChange w:id="13416" w:author="Morten Lerstad Solli" w:date="2017-11-29T12:21:00Z">
            <w:rPr/>
          </w:rPrChange>
        </w:rPr>
        <w:t>Code</w:t>
      </w:r>
      <w:bookmarkEnd w:id="13385"/>
      <w:bookmarkEnd w:id="13386"/>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p>
    <w:p w14:paraId="68DC35E7" w14:textId="1033DC21" w:rsidR="006A486C" w:rsidRPr="00B7686C" w:rsidRDefault="00C03862" w:rsidP="004C5111">
      <w:pPr>
        <w:pStyle w:val="Brdtekst"/>
        <w:jc w:val="both"/>
        <w:rPr>
          <w:ins w:id="13417" w:author="Morten Lerstad Solli" w:date="2017-11-28T11:51:00Z"/>
          <w:lang w:val="en-US"/>
        </w:rPr>
      </w:pPr>
      <w:bookmarkStart w:id="13418" w:name="_Toc498963148"/>
      <w:bookmarkStart w:id="13419" w:name="_Toc499034270"/>
      <w:bookmarkStart w:id="13420" w:name="_Toc499035755"/>
      <w:bookmarkStart w:id="13421" w:name="_Toc499047107"/>
      <w:bookmarkStart w:id="13422" w:name="_Toc499129476"/>
      <w:bookmarkStart w:id="13423" w:name="_Toc499197480"/>
      <w:bookmarkStart w:id="13424" w:name="_Toc499231070"/>
      <w:bookmarkStart w:id="13425" w:name="_Toc499394315"/>
      <w:bookmarkStart w:id="13426" w:name="_Toc499485474"/>
      <w:bookmarkStart w:id="13427" w:name="_Toc499485884"/>
      <w:bookmarkStart w:id="13428" w:name="_Toc499485974"/>
      <w:bookmarkStart w:id="13429" w:name="_Toc499500683"/>
      <w:ins w:id="13430" w:author="Oscar Herman Kise" w:date="2017-11-28T19:19:00Z">
        <w:r w:rsidRPr="00B7686C">
          <w:rPr>
            <w:lang w:val="en-US"/>
          </w:rPr>
          <w:t xml:space="preserve">This subchapter will explain the initial code made for the project and how it </w:t>
        </w:r>
      </w:ins>
      <w:ins w:id="13431" w:author="Oscar Herman Kise" w:date="2017-11-29T09:37:00Z">
        <w:r w:rsidR="008A1D89" w:rsidRPr="00B7686C">
          <w:rPr>
            <w:lang w:val="en-US"/>
          </w:rPr>
          <w:t>will</w:t>
        </w:r>
      </w:ins>
      <w:ins w:id="13432" w:author="Oscar Herman Kise" w:date="2017-11-28T19:22:00Z">
        <w:r w:rsidRPr="00B7686C">
          <w:rPr>
            <w:lang w:val="en-US"/>
          </w:rPr>
          <w:t xml:space="preserve"> be implemented</w:t>
        </w:r>
      </w:ins>
      <w:ins w:id="13433" w:author="Morten Lerstad Solli" w:date="2017-11-28T11:33:00Z">
        <w:del w:id="13434" w:author="Oscar Herman Kise" w:date="2017-11-28T19:20:00Z">
          <w:r w:rsidR="004C5111" w:rsidRPr="00B7686C" w:rsidDel="00C03862">
            <w:rPr>
              <w:lang w:val="en-US"/>
              <w:rPrChange w:id="13435" w:author="Morten Lerstad Solli" w:date="2017-11-29T12:21:00Z">
                <w:rPr>
                  <w:rFonts w:ascii="Arial" w:hAnsi="Arial" w:cs="Arial"/>
                  <w:b/>
                  <w:bCs/>
                  <w:i/>
                  <w:iCs/>
                  <w:sz w:val="28"/>
                  <w:szCs w:val="28"/>
                </w:rPr>
              </w:rPrChange>
            </w:rPr>
            <w:delText>In this part o</w:delText>
          </w:r>
          <w:r w:rsidR="004C5111" w:rsidRPr="00B7686C" w:rsidDel="00C03862">
            <w:rPr>
              <w:lang w:val="en-US"/>
            </w:rPr>
            <w:delText xml:space="preserve">f the method </w:delText>
          </w:r>
        </w:del>
      </w:ins>
      <w:ins w:id="13436" w:author="Morten Lerstad Solli" w:date="2017-11-28T11:34:00Z">
        <w:del w:id="13437" w:author="Oscar Herman Kise" w:date="2017-11-28T19:20:00Z">
          <w:r w:rsidR="004C5111" w:rsidRPr="00B7686C" w:rsidDel="00C03862">
            <w:rPr>
              <w:lang w:val="en-US"/>
            </w:rPr>
            <w:delText xml:space="preserve">we will go </w:delText>
          </w:r>
        </w:del>
      </w:ins>
      <w:ins w:id="13438" w:author="Morten Lerstad Solli" w:date="2017-11-28T11:51:00Z">
        <w:del w:id="13439" w:author="Oscar Herman Kise" w:date="2017-11-28T19:20:00Z">
          <w:r w:rsidR="006A486C" w:rsidRPr="00B7686C" w:rsidDel="00C03862">
            <w:rPr>
              <w:lang w:val="en-US"/>
            </w:rPr>
            <w:delText>through</w:delText>
          </w:r>
        </w:del>
      </w:ins>
      <w:ins w:id="13440" w:author="Morten Lerstad Solli" w:date="2017-11-28T11:34:00Z">
        <w:del w:id="13441" w:author="Oscar Herman Kise" w:date="2017-11-28T19:20:00Z">
          <w:r w:rsidR="004C5111" w:rsidRPr="00B7686C" w:rsidDel="00C03862">
            <w:rPr>
              <w:lang w:val="en-US"/>
            </w:rPr>
            <w:delText xml:space="preserve"> the code for the project and</w:delText>
          </w:r>
        </w:del>
      </w:ins>
      <w:ins w:id="13442" w:author="Morten Lerstad Solli" w:date="2017-11-28T11:35:00Z">
        <w:del w:id="13443" w:author="Oscar Herman Kise" w:date="2017-11-28T19:20:00Z">
          <w:r w:rsidR="004C5111" w:rsidRPr="00B7686C" w:rsidDel="00C03862">
            <w:rPr>
              <w:lang w:val="en-US"/>
            </w:rPr>
            <w:delText xml:space="preserve"> its </w:delText>
          </w:r>
        </w:del>
      </w:ins>
      <w:ins w:id="13444" w:author="Morten Lerstad Solli" w:date="2017-11-28T11:38:00Z">
        <w:del w:id="13445" w:author="Oscar Herman Kise" w:date="2017-11-28T19:20:00Z">
          <w:r w:rsidR="00E614C7" w:rsidRPr="00B7686C" w:rsidDel="00C03862">
            <w:rPr>
              <w:lang w:val="en-US"/>
            </w:rPr>
            <w:delText>usage</w:delText>
          </w:r>
        </w:del>
      </w:ins>
      <w:ins w:id="13446" w:author="Morten Lerstad Solli" w:date="2017-11-28T11:35:00Z">
        <w:r w:rsidR="004C5111" w:rsidRPr="00B7686C">
          <w:rPr>
            <w:lang w:val="en-US"/>
          </w:rPr>
          <w:t>.</w:t>
        </w:r>
      </w:ins>
      <w:ins w:id="13447" w:author="Oscar Herman Kise" w:date="2017-11-28T19:22:00Z">
        <w:r w:rsidRPr="00B7686C">
          <w:rPr>
            <w:lang w:val="en-US"/>
          </w:rPr>
          <w:t xml:space="preserve"> There are parts of the code that </w:t>
        </w:r>
      </w:ins>
      <w:ins w:id="13448" w:author="Oscar Herman Kise" w:date="2017-11-29T10:32:00Z">
        <w:r w:rsidR="005B229E" w:rsidRPr="00B7686C">
          <w:rPr>
            <w:lang w:val="en-US"/>
          </w:rPr>
          <w:t>are</w:t>
        </w:r>
      </w:ins>
      <w:ins w:id="13449" w:author="Oscar Herman Kise" w:date="2017-11-28T19:22:00Z">
        <w:r w:rsidRPr="00B7686C">
          <w:rPr>
            <w:lang w:val="en-US"/>
          </w:rPr>
          <w:t xml:space="preserve"> not used, but </w:t>
        </w:r>
      </w:ins>
      <w:ins w:id="13450" w:author="Oscar Herman Kise" w:date="2017-11-29T10:31:00Z">
        <w:r w:rsidR="00557304" w:rsidRPr="00B7686C">
          <w:rPr>
            <w:lang w:val="en-US"/>
          </w:rPr>
          <w:t>can</w:t>
        </w:r>
      </w:ins>
      <w:ins w:id="13451" w:author="Oscar Herman Kise" w:date="2017-11-29T10:32:00Z">
        <w:r w:rsidR="00557304" w:rsidRPr="00B7686C">
          <w:rPr>
            <w:lang w:val="en-US"/>
          </w:rPr>
          <w:t xml:space="preserve"> be used</w:t>
        </w:r>
      </w:ins>
      <w:ins w:id="13452" w:author="Oscar Herman Kise" w:date="2017-11-28T19:22:00Z">
        <w:r w:rsidRPr="00B7686C">
          <w:rPr>
            <w:lang w:val="en-US"/>
          </w:rPr>
          <w:t xml:space="preserve"> for future </w:t>
        </w:r>
      </w:ins>
      <w:ins w:id="13453" w:author="Oscar Herman Kise" w:date="2017-11-28T19:24:00Z">
        <w:r w:rsidRPr="00B7686C">
          <w:rPr>
            <w:lang w:val="en-US"/>
          </w:rPr>
          <w:t>extensions of the project.</w:t>
        </w:r>
      </w:ins>
      <w:ins w:id="13454" w:author="Oscar Herman Kise" w:date="2017-11-30T21:08:00Z">
        <w:r w:rsidR="00605162">
          <w:rPr>
            <w:lang w:val="en-US"/>
          </w:rPr>
          <w:t xml:space="preserve"> Class diagram</w:t>
        </w:r>
      </w:ins>
      <w:ins w:id="13455" w:author="Oscar Herman Kise" w:date="2017-11-30T21:13:00Z">
        <w:r w:rsidR="00A62987">
          <w:rPr>
            <w:lang w:val="en-US"/>
          </w:rPr>
          <w:t xml:space="preserve">s </w:t>
        </w:r>
      </w:ins>
      <w:ins w:id="13456" w:author="Oscar Herman Kise" w:date="2017-11-30T21:14:00Z">
        <w:r w:rsidR="00A62987">
          <w:rPr>
            <w:lang w:val="en-US"/>
          </w:rPr>
          <w:t xml:space="preserve">for the implemented code can be found in </w:t>
        </w:r>
        <w:r w:rsidR="00A62987">
          <w:rPr>
            <w:lang w:val="en-US"/>
          </w:rPr>
          <w:fldChar w:fldCharType="begin"/>
        </w:r>
        <w:r w:rsidR="00A62987">
          <w:rPr>
            <w:lang w:val="en-US"/>
          </w:rPr>
          <w:instrText xml:space="preserve"> PAGEREF _Ref499839809 \h </w:instrText>
        </w:r>
        <w:r w:rsidR="00A62987">
          <w:rPr>
            <w:lang w:val="en-US"/>
          </w:rPr>
        </w:r>
      </w:ins>
      <w:r w:rsidR="00A62987">
        <w:rPr>
          <w:lang w:val="en-US"/>
        </w:rPr>
        <w:fldChar w:fldCharType="separate"/>
      </w:r>
      <w:ins w:id="13457" w:author="Oscar Herman Kise" w:date="2017-11-30T22:19:00Z">
        <w:r w:rsidR="00710D49">
          <w:rPr>
            <w:noProof/>
            <w:lang w:val="en-US"/>
          </w:rPr>
          <w:t>52</w:t>
        </w:r>
      </w:ins>
      <w:ins w:id="13458" w:author="Oscar Herman Kise" w:date="2017-11-30T21:14:00Z">
        <w:r w:rsidR="00A62987">
          <w:rPr>
            <w:lang w:val="en-US"/>
          </w:rPr>
          <w:fldChar w:fldCharType="end"/>
        </w:r>
        <w:r w:rsidR="00A62987">
          <w:rPr>
            <w:lang w:val="en-US"/>
          </w:rPr>
          <w:t xml:space="preserve"> </w:t>
        </w:r>
      </w:ins>
      <w:ins w:id="13459" w:author="Oscar Herman Kise" w:date="2017-11-30T21:15:00Z">
        <w:r w:rsidR="00A62987">
          <w:rPr>
            <w:lang w:val="en-US"/>
          </w:rPr>
          <w:t>D. A sequence diagram of the main application can also be found here.</w:t>
        </w:r>
      </w:ins>
      <w:ins w:id="13460" w:author="Oscar Herman Kise" w:date="2017-11-28T19:24:00Z">
        <w:r w:rsidRPr="00B7686C">
          <w:rPr>
            <w:lang w:val="en-US"/>
          </w:rPr>
          <w:t xml:space="preserve"> </w:t>
        </w:r>
      </w:ins>
      <w:ins w:id="13461" w:author="Morten Lerstad Solli" w:date="2017-11-28T11:35:00Z">
        <w:del w:id="13462" w:author="Oscar Herman Kise" w:date="2017-11-28T19:24:00Z">
          <w:r w:rsidR="004C5111" w:rsidRPr="00B7686C" w:rsidDel="00C03862">
            <w:rPr>
              <w:lang w:val="en-US"/>
            </w:rPr>
            <w:delText xml:space="preserve"> Even though not </w:delText>
          </w:r>
        </w:del>
      </w:ins>
      <w:ins w:id="13463" w:author="Morten Lerstad Solli" w:date="2017-11-28T11:36:00Z">
        <w:del w:id="13464" w:author="Oscar Herman Kise" w:date="2017-11-28T19:24:00Z">
          <w:r w:rsidR="00E614C7" w:rsidRPr="00B7686C" w:rsidDel="00C03862">
            <w:rPr>
              <w:lang w:val="en-US"/>
            </w:rPr>
            <w:delText>all</w:delText>
          </w:r>
        </w:del>
      </w:ins>
      <w:ins w:id="13465" w:author="Morten Lerstad Solli" w:date="2017-11-28T11:35:00Z">
        <w:del w:id="13466" w:author="Oscar Herman Kise" w:date="2017-11-28T19:24:00Z">
          <w:r w:rsidR="004C5111" w:rsidRPr="00B7686C" w:rsidDel="00C03862">
            <w:rPr>
              <w:lang w:val="en-US"/>
            </w:rPr>
            <w:delText xml:space="preserve"> the code is in the final part of the project </w:delText>
          </w:r>
        </w:del>
      </w:ins>
      <w:ins w:id="13467" w:author="Morten Lerstad Solli" w:date="2017-11-28T11:38:00Z">
        <w:del w:id="13468" w:author="Oscar Herman Kise" w:date="2017-11-28T19:24:00Z">
          <w:r w:rsidR="00E614C7" w:rsidRPr="00B7686C" w:rsidDel="00C03862">
            <w:rPr>
              <w:lang w:val="en-US"/>
            </w:rPr>
            <w:delText>it will be exp</w:delText>
          </w:r>
        </w:del>
      </w:ins>
      <w:ins w:id="13469" w:author="Morten Lerstad Solli" w:date="2017-11-28T11:42:00Z">
        <w:del w:id="13470" w:author="Oscar Herman Kise" w:date="2017-11-28T19:24:00Z">
          <w:r w:rsidR="00E614C7" w:rsidRPr="00B7686C" w:rsidDel="00C03862">
            <w:rPr>
              <w:lang w:val="en-US"/>
            </w:rPr>
            <w:delText>lained here</w:delText>
          </w:r>
        </w:del>
      </w:ins>
      <w:ins w:id="13471" w:author="Morten Lerstad Solli" w:date="2017-11-28T11:43:00Z">
        <w:del w:id="13472" w:author="Oscar Herman Kise" w:date="2017-11-28T19:24:00Z">
          <w:r w:rsidR="00E614C7" w:rsidRPr="00B7686C" w:rsidDel="00C03862">
            <w:rPr>
              <w:lang w:val="en-US"/>
            </w:rPr>
            <w:delText xml:space="preserve">. </w:delText>
          </w:r>
        </w:del>
      </w:ins>
      <w:ins w:id="13473" w:author="Oscar Herman Kise" w:date="2017-11-29T09:41:00Z">
        <w:r w:rsidR="00EF176B" w:rsidRPr="00B7686C">
          <w:rPr>
            <w:lang w:val="en-US"/>
          </w:rPr>
          <w:t xml:space="preserve">The main objectives for the code </w:t>
        </w:r>
        <w:r w:rsidR="00981C1F" w:rsidRPr="00B7686C">
          <w:rPr>
            <w:lang w:val="en-US"/>
          </w:rPr>
          <w:t>is explained below.</w:t>
        </w:r>
      </w:ins>
      <w:commentRangeStart w:id="13474"/>
      <w:commentRangeStart w:id="13475"/>
      <w:ins w:id="13476" w:author="Morten Lerstad Solli" w:date="2017-11-28T11:43:00Z">
        <w:del w:id="13477" w:author="Oscar Herman Kise" w:date="2017-11-29T09:40:00Z">
          <w:r w:rsidR="00E614C7" w:rsidRPr="00B7686C">
            <w:rPr>
              <w:lang w:val="en-US"/>
            </w:rPr>
            <w:delText xml:space="preserve">There were different problems </w:delText>
          </w:r>
        </w:del>
      </w:ins>
      <w:ins w:id="13478" w:author="Morten Lerstad Solli" w:date="2017-11-28T11:44:00Z">
        <w:del w:id="13479" w:author="Oscar Herman Kise" w:date="2017-11-29T09:40:00Z">
          <w:r w:rsidR="00E614C7" w:rsidRPr="00B7686C">
            <w:rPr>
              <w:lang w:val="en-US"/>
            </w:rPr>
            <w:delText xml:space="preserve">that needed to be solved to get a final functioning program for the car. </w:delText>
          </w:r>
        </w:del>
      </w:ins>
      <w:commentRangeEnd w:id="13474"/>
      <w:del w:id="13480" w:author="Oscar Herman Kise" w:date="2017-11-29T09:40:00Z">
        <w:r w:rsidR="00600552" w:rsidRPr="00B7686C">
          <w:rPr>
            <w:rStyle w:val="Merknadsreferanse"/>
            <w:lang w:val="en-US"/>
            <w:rPrChange w:id="13481" w:author="Morten Lerstad Solli" w:date="2017-11-29T12:21:00Z">
              <w:rPr>
                <w:rStyle w:val="Merknadsreferanse"/>
              </w:rPr>
            </w:rPrChange>
          </w:rPr>
          <w:commentReference w:id="13474"/>
        </w:r>
        <w:commentRangeEnd w:id="13475"/>
        <w:r w:rsidRPr="00B7686C">
          <w:rPr>
            <w:rStyle w:val="Merknadsreferanse"/>
            <w:lang w:val="en-US"/>
            <w:rPrChange w:id="13482" w:author="Morten Lerstad Solli" w:date="2017-11-29T12:21:00Z">
              <w:rPr>
                <w:rStyle w:val="Merknadsreferanse"/>
              </w:rPr>
            </w:rPrChange>
          </w:rPr>
          <w:commentReference w:id="13475"/>
        </w:r>
      </w:del>
    </w:p>
    <w:p w14:paraId="53186A7B" w14:textId="3113E94D" w:rsidR="00443F8A" w:rsidRPr="00B7686C" w:rsidRDefault="00E614C7" w:rsidP="004C5111">
      <w:pPr>
        <w:pStyle w:val="Brdtekst"/>
        <w:jc w:val="both"/>
        <w:rPr>
          <w:ins w:id="13483" w:author="Morten Lerstad Solli" w:date="2017-11-28T12:03:00Z"/>
          <w:lang w:val="en-US"/>
        </w:rPr>
      </w:pPr>
      <w:ins w:id="13484" w:author="Morten Lerstad Solli" w:date="2017-11-28T11:44:00Z">
        <w:r w:rsidRPr="00B7686C">
          <w:rPr>
            <w:lang w:val="en-US"/>
          </w:rPr>
          <w:t>The car needed to be a</w:t>
        </w:r>
      </w:ins>
      <w:ins w:id="13485" w:author="Morten Lerstad Solli" w:date="2017-11-28T11:45:00Z">
        <w:r w:rsidRPr="00B7686C">
          <w:rPr>
            <w:lang w:val="en-US"/>
          </w:rPr>
          <w:t xml:space="preserve">ble to recognize colors and </w:t>
        </w:r>
      </w:ins>
      <w:ins w:id="13486" w:author="Morten Lerstad Solli" w:date="2017-11-28T11:51:00Z">
        <w:r w:rsidR="006A486C" w:rsidRPr="00B7686C">
          <w:rPr>
            <w:lang w:val="en-US"/>
          </w:rPr>
          <w:t xml:space="preserve">shapes to drive </w:t>
        </w:r>
      </w:ins>
      <w:ins w:id="13487" w:author="Morten Lerstad Solli" w:date="2017-11-28T11:52:00Z">
        <w:r w:rsidR="006A486C" w:rsidRPr="00B7686C">
          <w:rPr>
            <w:lang w:val="en-US"/>
          </w:rPr>
          <w:t>through</w:t>
        </w:r>
      </w:ins>
      <w:ins w:id="13488" w:author="Morten Lerstad Solli" w:date="2017-11-28T11:51:00Z">
        <w:r w:rsidR="006A486C" w:rsidRPr="00B7686C">
          <w:rPr>
            <w:lang w:val="en-US"/>
          </w:rPr>
          <w:t xml:space="preserve"> portals of </w:t>
        </w:r>
        <w:del w:id="13489" w:author="Oscar Herman Kise" w:date="2017-11-28T19:22:00Z">
          <w:r w:rsidR="006A486C" w:rsidRPr="00B7686C" w:rsidDel="00C03862">
            <w:rPr>
              <w:lang w:val="en-US"/>
            </w:rPr>
            <w:delText xml:space="preserve">different </w:delText>
          </w:r>
        </w:del>
      </w:ins>
      <w:ins w:id="13490" w:author="Morten Lerstad Solli" w:date="2017-11-28T11:52:00Z">
        <w:del w:id="13491" w:author="Oscar Herman Kise" w:date="2017-11-28T19:22:00Z">
          <w:r w:rsidR="006A486C" w:rsidRPr="00B7686C" w:rsidDel="00C03862">
            <w:rPr>
              <w:lang w:val="en-US"/>
            </w:rPr>
            <w:delText>colors</w:delText>
          </w:r>
        </w:del>
      </w:ins>
      <w:ins w:id="13492" w:author="Oscar Herman Kise" w:date="2017-11-28T19:22:00Z">
        <w:r w:rsidR="00C03862" w:rsidRPr="00B7686C">
          <w:rPr>
            <w:lang w:val="en-US"/>
          </w:rPr>
          <w:t>assorted colors</w:t>
        </w:r>
      </w:ins>
      <w:ins w:id="13493" w:author="Morten Lerstad Solli" w:date="2017-11-28T11:51:00Z">
        <w:r w:rsidR="006A486C" w:rsidRPr="00B7686C">
          <w:rPr>
            <w:lang w:val="en-US"/>
          </w:rPr>
          <w:t xml:space="preserve"> and </w:t>
        </w:r>
      </w:ins>
      <w:ins w:id="13494" w:author="Morten Lerstad Solli" w:date="2017-11-28T11:52:00Z">
        <w:r w:rsidR="006A486C" w:rsidRPr="00B7686C">
          <w:rPr>
            <w:lang w:val="en-US"/>
          </w:rPr>
          <w:t xml:space="preserve">pick up objects of different shapes. This </w:t>
        </w:r>
      </w:ins>
      <w:ins w:id="13495" w:author="Morten Lerstad Solli" w:date="2017-11-28T11:55:00Z">
        <w:r w:rsidR="006A486C" w:rsidRPr="00B7686C">
          <w:rPr>
            <w:lang w:val="en-US"/>
          </w:rPr>
          <w:t xml:space="preserve">was solved </w:t>
        </w:r>
        <w:del w:id="13496" w:author="Oscar Herman Kise" w:date="2017-11-29T10:32:00Z">
          <w:r w:rsidR="006A486C" w:rsidRPr="00B7686C">
            <w:rPr>
              <w:lang w:val="en-US"/>
            </w:rPr>
            <w:delText>with</w:delText>
          </w:r>
        </w:del>
      </w:ins>
      <w:ins w:id="13497" w:author="Oscar Herman Kise" w:date="2017-11-29T10:32:00Z">
        <w:r w:rsidR="005575D8" w:rsidRPr="00B7686C">
          <w:rPr>
            <w:lang w:val="en-US"/>
          </w:rPr>
          <w:t>by</w:t>
        </w:r>
      </w:ins>
      <w:ins w:id="13498" w:author="Morten Lerstad Solli" w:date="2017-11-28T11:55:00Z">
        <w:r w:rsidR="006A486C" w:rsidRPr="00B7686C">
          <w:rPr>
            <w:lang w:val="en-US"/>
          </w:rPr>
          <w:t xml:space="preserve"> making code </w:t>
        </w:r>
      </w:ins>
      <w:ins w:id="13499" w:author="Morten Lerstad Solli" w:date="2017-11-28T11:57:00Z">
        <w:r w:rsidR="006A486C" w:rsidRPr="00B7686C">
          <w:rPr>
            <w:lang w:val="en-US"/>
          </w:rPr>
          <w:t>for reading and handling the image t</w:t>
        </w:r>
      </w:ins>
      <w:ins w:id="13500" w:author="Morten Lerstad Solli" w:date="2017-11-28T11:58:00Z">
        <w:r w:rsidR="006A486C" w:rsidRPr="00B7686C">
          <w:rPr>
            <w:lang w:val="en-US"/>
          </w:rPr>
          <w:t>aken by the web</w:t>
        </w:r>
        <w:del w:id="13501" w:author="Oscar Herman Kise" w:date="2017-11-29T09:42:00Z">
          <w:r w:rsidR="006A486C" w:rsidRPr="00B7686C">
            <w:rPr>
              <w:lang w:val="en-US"/>
            </w:rPr>
            <w:delText xml:space="preserve"> camera at the front of the car while driving</w:delText>
          </w:r>
        </w:del>
        <w:r w:rsidR="006A486C" w:rsidRPr="00B7686C">
          <w:rPr>
            <w:lang w:val="en-US"/>
          </w:rPr>
          <w:t>.</w:t>
        </w:r>
      </w:ins>
      <w:ins w:id="13502" w:author="Morten Lerstad Solli" w:date="2017-11-28T11:57:00Z">
        <w:r w:rsidR="006A486C" w:rsidRPr="00B7686C">
          <w:rPr>
            <w:lang w:val="en-US"/>
          </w:rPr>
          <w:t xml:space="preserve"> </w:t>
        </w:r>
      </w:ins>
      <w:ins w:id="13503" w:author="Morten Lerstad Solli" w:date="2017-11-28T13:53:00Z">
        <w:r w:rsidR="002124A5" w:rsidRPr="00B7686C">
          <w:rPr>
            <w:lang w:val="en-US"/>
            <w:rPrChange w:id="13504" w:author="Morten Lerstad Solli" w:date="2017-11-29T12:21:00Z">
              <w:rPr>
                <w:lang w:val="en-GB"/>
              </w:rPr>
            </w:rPrChange>
          </w:rPr>
          <w:t>Methods were used for</w:t>
        </w:r>
      </w:ins>
      <w:ins w:id="13505" w:author="Morten Lerstad Solli" w:date="2017-11-28T11:56:00Z">
        <w:r w:rsidR="006A486C" w:rsidRPr="00B7686C">
          <w:rPr>
            <w:lang w:val="en-US"/>
          </w:rPr>
          <w:t xml:space="preserve"> color detection, </w:t>
        </w:r>
      </w:ins>
      <w:ins w:id="13506" w:author="Morten Lerstad Solli" w:date="2017-11-28T13:53:00Z">
        <w:r w:rsidR="002124A5" w:rsidRPr="00B7686C">
          <w:rPr>
            <w:lang w:val="en-US"/>
            <w:rPrChange w:id="13507" w:author="Morten Lerstad Solli" w:date="2017-11-29T12:21:00Z">
              <w:rPr>
                <w:lang w:val="en-GB"/>
              </w:rPr>
            </w:rPrChange>
          </w:rPr>
          <w:t xml:space="preserve">shape detection </w:t>
        </w:r>
      </w:ins>
      <w:ins w:id="13508" w:author="Morten Lerstad Solli" w:date="2017-11-28T11:58:00Z">
        <w:r w:rsidR="006A486C" w:rsidRPr="00B7686C">
          <w:rPr>
            <w:lang w:val="en-US"/>
          </w:rPr>
          <w:t xml:space="preserve">and </w:t>
        </w:r>
      </w:ins>
      <w:ins w:id="13509" w:author="Morten Lerstad Solli" w:date="2017-11-28T11:56:00Z">
        <w:r w:rsidR="006A486C" w:rsidRPr="00B7686C">
          <w:rPr>
            <w:lang w:val="en-US"/>
          </w:rPr>
          <w:t>pixel handling</w:t>
        </w:r>
      </w:ins>
      <w:ins w:id="13510" w:author="Morten Lerstad Solli" w:date="2017-11-28T13:53:00Z">
        <w:r w:rsidR="002124A5" w:rsidRPr="00B7686C">
          <w:rPr>
            <w:lang w:val="en-US"/>
            <w:rPrChange w:id="13511" w:author="Morten Lerstad Solli" w:date="2017-11-29T12:21:00Z">
              <w:rPr>
                <w:lang w:val="en-GB"/>
              </w:rPr>
            </w:rPrChange>
          </w:rPr>
          <w:t xml:space="preserve"> among others.</w:t>
        </w:r>
        <w:r w:rsidR="002124A5" w:rsidRPr="00B7686C" w:rsidDel="002124A5">
          <w:rPr>
            <w:rStyle w:val="Merknadsreferanse"/>
            <w:lang w:val="en-US"/>
            <w:rPrChange w:id="13512" w:author="Morten Lerstad Solli" w:date="2017-11-29T12:21:00Z">
              <w:rPr>
                <w:rStyle w:val="Merknadsreferanse"/>
              </w:rPr>
            </w:rPrChange>
          </w:rPr>
          <w:t xml:space="preserve"> </w:t>
        </w:r>
      </w:ins>
    </w:p>
    <w:p w14:paraId="41790100" w14:textId="35B0F842" w:rsidR="004C5111" w:rsidRPr="00B7686C" w:rsidRDefault="00443F8A" w:rsidP="004C5111">
      <w:pPr>
        <w:pStyle w:val="Brdtekst"/>
        <w:jc w:val="both"/>
        <w:rPr>
          <w:ins w:id="13513" w:author="Morten Lerstad Solli" w:date="2017-11-27T14:42:00Z"/>
          <w:lang w:val="en-US"/>
        </w:rPr>
      </w:pPr>
      <w:ins w:id="13514" w:author="Morten Lerstad Solli" w:date="2017-11-28T11:59:00Z">
        <w:r w:rsidRPr="00B7686C">
          <w:rPr>
            <w:lang w:val="en-US"/>
          </w:rPr>
          <w:t>There was also a need for communication</w:t>
        </w:r>
        <w:del w:id="13515" w:author="Oscar Herman Kise" w:date="2017-11-29T09:54:00Z">
          <w:r w:rsidRPr="00B7686C">
            <w:rPr>
              <w:lang w:val="en-US"/>
            </w:rPr>
            <w:delText>s</w:delText>
          </w:r>
        </w:del>
        <w:r w:rsidRPr="00B7686C">
          <w:rPr>
            <w:lang w:val="en-US"/>
          </w:rPr>
          <w:t xml:space="preserve"> between</w:t>
        </w:r>
        <w:del w:id="13516" w:author="Oscar Herman Kise" w:date="2017-11-29T09:55:00Z">
          <w:r w:rsidRPr="00B7686C">
            <w:rPr>
              <w:lang w:val="en-US"/>
            </w:rPr>
            <w:delText xml:space="preserve"> external devices such as</w:delText>
          </w:r>
        </w:del>
      </w:ins>
      <w:ins w:id="13517" w:author="Oscar Herman Kise" w:date="2017-11-29T09:56:00Z">
        <w:r w:rsidRPr="00B7686C">
          <w:rPr>
            <w:lang w:val="en-US"/>
          </w:rPr>
          <w:t xml:space="preserve"> </w:t>
        </w:r>
        <w:r w:rsidR="008107BB" w:rsidRPr="00B7686C">
          <w:rPr>
            <w:lang w:val="en-US"/>
          </w:rPr>
          <w:t xml:space="preserve">the </w:t>
        </w:r>
      </w:ins>
      <w:ins w:id="13518" w:author="Oscar Herman Kise" w:date="2017-11-29T09:57:00Z">
        <w:r w:rsidR="000A7761" w:rsidRPr="00B7686C">
          <w:rPr>
            <w:lang w:val="en-US"/>
          </w:rPr>
          <w:t>Ardui</w:t>
        </w:r>
        <w:r w:rsidR="00A5282D" w:rsidRPr="00B7686C">
          <w:rPr>
            <w:lang w:val="en-US"/>
          </w:rPr>
          <w:t>no</w:t>
        </w:r>
      </w:ins>
      <w:ins w:id="13519" w:author="Oscar Herman Kise" w:date="2017-11-29T09:56:00Z">
        <w:r w:rsidR="008107BB" w:rsidRPr="00B7686C">
          <w:rPr>
            <w:lang w:val="en-US"/>
          </w:rPr>
          <w:t>, Odroid</w:t>
        </w:r>
      </w:ins>
      <w:ins w:id="13520" w:author="Morten Lerstad Solli" w:date="2017-11-28T11:59:00Z">
        <w:del w:id="13521" w:author="Oscar Herman Kise" w:date="2017-11-29T09:56:00Z">
          <w:r w:rsidRPr="00B7686C" w:rsidDel="008107BB">
            <w:rPr>
              <w:lang w:val="en-US"/>
            </w:rPr>
            <w:delText xml:space="preserve"> </w:delText>
          </w:r>
          <w:r w:rsidRPr="00B7686C">
            <w:rPr>
              <w:lang w:val="en-US"/>
            </w:rPr>
            <w:delText>microcontrollers</w:delText>
          </w:r>
        </w:del>
        <w:r w:rsidRPr="00B7686C">
          <w:rPr>
            <w:lang w:val="en-US"/>
          </w:rPr>
          <w:t xml:space="preserve"> and the e</w:t>
        </w:r>
      </w:ins>
      <w:ins w:id="13522" w:author="Morten Lerstad Solli" w:date="2017-11-28T12:00:00Z">
        <w:r w:rsidRPr="00B7686C">
          <w:rPr>
            <w:lang w:val="en-US"/>
          </w:rPr>
          <w:t xml:space="preserve">xternal </w:t>
        </w:r>
      </w:ins>
      <w:ins w:id="13523" w:author="Oscar Herman Kise" w:date="2017-11-29T09:57:00Z">
        <w:r w:rsidR="00A5282D" w:rsidRPr="00B7686C">
          <w:rPr>
            <w:lang w:val="en-US"/>
          </w:rPr>
          <w:t>computer</w:t>
        </w:r>
      </w:ins>
      <w:ins w:id="13524" w:author="Morten Lerstad Solli" w:date="2017-11-28T12:00:00Z">
        <w:del w:id="13525" w:author="Oscar Herman Kise" w:date="2017-11-29T09:57:00Z">
          <w:r w:rsidRPr="00B7686C">
            <w:rPr>
              <w:lang w:val="en-US"/>
            </w:rPr>
            <w:delText>client</w:delText>
          </w:r>
        </w:del>
        <w:r w:rsidRPr="00B7686C">
          <w:rPr>
            <w:lang w:val="en-US"/>
          </w:rPr>
          <w:t>.</w:t>
        </w:r>
      </w:ins>
      <w:ins w:id="13526" w:author="Morten Lerstad Solli" w:date="2017-11-28T12:04:00Z">
        <w:r w:rsidRPr="00B7686C">
          <w:rPr>
            <w:lang w:val="en-US"/>
          </w:rPr>
          <w:t xml:space="preserve"> The microcontroller needed to be able to receive inputs for driving and gripping object</w:t>
        </w:r>
      </w:ins>
      <w:ins w:id="13527" w:author="Oscar Herman Kise" w:date="2017-11-29T09:59:00Z">
        <w:r w:rsidR="00650A53" w:rsidRPr="00B7686C">
          <w:rPr>
            <w:lang w:val="en-US"/>
          </w:rPr>
          <w:t>s</w:t>
        </w:r>
      </w:ins>
      <w:ins w:id="13528" w:author="Morten Lerstad Solli" w:date="2017-11-28T12:04:00Z">
        <w:r w:rsidRPr="00B7686C">
          <w:rPr>
            <w:lang w:val="en-US"/>
          </w:rPr>
          <w:t xml:space="preserve">, </w:t>
        </w:r>
      </w:ins>
      <w:ins w:id="13529" w:author="Morten Lerstad Solli" w:date="2017-11-28T12:05:00Z">
        <w:del w:id="13530" w:author="Oscar Herman Kise" w:date="2017-11-29T10:00:00Z">
          <w:r w:rsidRPr="00B7686C">
            <w:rPr>
              <w:lang w:val="en-US"/>
            </w:rPr>
            <w:delText>and</w:delText>
          </w:r>
        </w:del>
      </w:ins>
      <w:ins w:id="13531" w:author="Morten Lerstad Solli" w:date="2017-11-28T12:04:00Z">
        <w:del w:id="13532" w:author="Oscar Herman Kise" w:date="2017-11-29T09:43:00Z">
          <w:r w:rsidRPr="00B7686C">
            <w:rPr>
              <w:lang w:val="en-US"/>
            </w:rPr>
            <w:delText xml:space="preserve"> be able </w:delText>
          </w:r>
        </w:del>
      </w:ins>
      <w:ins w:id="13533" w:author="Morten Lerstad Solli" w:date="2017-11-28T12:05:00Z">
        <w:del w:id="13534" w:author="Oscar Herman Kise" w:date="2017-11-29T09:43:00Z">
          <w:r w:rsidRPr="00B7686C">
            <w:rPr>
              <w:lang w:val="en-US"/>
            </w:rPr>
            <w:delText>to</w:delText>
          </w:r>
        </w:del>
      </w:ins>
      <w:ins w:id="13535" w:author="Oscar Herman Kise" w:date="2017-11-29T10:00:00Z">
        <w:r w:rsidR="005250F3" w:rsidRPr="00B7686C">
          <w:rPr>
            <w:lang w:val="en-US"/>
          </w:rPr>
          <w:t>as well as</w:t>
        </w:r>
      </w:ins>
      <w:ins w:id="13536" w:author="Morten Lerstad Solli" w:date="2017-11-28T12:05:00Z">
        <w:r w:rsidRPr="00B7686C">
          <w:rPr>
            <w:lang w:val="en-US"/>
          </w:rPr>
          <w:t xml:space="preserve"> send</w:t>
        </w:r>
      </w:ins>
      <w:ins w:id="13537" w:author="Oscar Herman Kise" w:date="2017-11-29T10:00:00Z">
        <w:r w:rsidR="005250F3" w:rsidRPr="00B7686C">
          <w:rPr>
            <w:lang w:val="en-US"/>
          </w:rPr>
          <w:t>ing</w:t>
        </w:r>
      </w:ins>
      <w:ins w:id="13538" w:author="Morten Lerstad Solli" w:date="2017-11-28T12:05:00Z">
        <w:r w:rsidRPr="00B7686C">
          <w:rPr>
            <w:lang w:val="en-US"/>
          </w:rPr>
          <w:t xml:space="preserve"> sensor data back to the Odroid. </w:t>
        </w:r>
      </w:ins>
      <w:ins w:id="13539" w:author="Morten Lerstad Solli" w:date="2017-11-28T12:06:00Z">
        <w:r w:rsidRPr="00B7686C">
          <w:rPr>
            <w:lang w:val="en-US"/>
          </w:rPr>
          <w:t>Serial communication over USB was used for this</w:t>
        </w:r>
      </w:ins>
      <w:ins w:id="13540" w:author="Oscar Herman Kise" w:date="2017-11-29T09:44:00Z">
        <w:r w:rsidR="00905019" w:rsidRPr="00B7686C">
          <w:rPr>
            <w:lang w:val="en-US"/>
          </w:rPr>
          <w:t>,</w:t>
        </w:r>
      </w:ins>
      <w:ins w:id="13541" w:author="Morten Lerstad Solli" w:date="2017-11-28T12:06:00Z">
        <w:r w:rsidRPr="00B7686C">
          <w:rPr>
            <w:lang w:val="en-US"/>
          </w:rPr>
          <w:t xml:space="preserve"> </w:t>
        </w:r>
      </w:ins>
      <w:ins w:id="13542" w:author="Morten Lerstad Solli" w:date="2017-11-28T12:07:00Z">
        <w:r w:rsidRPr="00B7686C">
          <w:rPr>
            <w:lang w:val="en-US"/>
          </w:rPr>
          <w:t>but I2C</w:t>
        </w:r>
      </w:ins>
      <w:ins w:id="13543" w:author="Morten Lerstad Solli" w:date="2017-11-28T12:08:00Z">
        <w:r w:rsidRPr="00B7686C">
          <w:rPr>
            <w:lang w:val="en-US"/>
          </w:rPr>
          <w:t xml:space="preserve"> bus</w:t>
        </w:r>
      </w:ins>
      <w:ins w:id="13544" w:author="Morten Lerstad Solli" w:date="2017-11-28T12:07:00Z">
        <w:r w:rsidRPr="00B7686C">
          <w:rPr>
            <w:lang w:val="en-US"/>
          </w:rPr>
          <w:t xml:space="preserve"> was </w:t>
        </w:r>
      </w:ins>
      <w:ins w:id="13545" w:author="Oscar Herman Kise" w:date="2017-11-29T10:01:00Z">
        <w:r w:rsidR="001222E0" w:rsidRPr="00B7686C">
          <w:rPr>
            <w:lang w:val="en-US"/>
          </w:rPr>
          <w:t>considered</w:t>
        </w:r>
      </w:ins>
      <w:ins w:id="13546" w:author="Morten Lerstad Solli" w:date="2017-11-28T12:07:00Z">
        <w:del w:id="13547" w:author="Oscar Herman Kise" w:date="2017-11-29T10:01:00Z">
          <w:r w:rsidRPr="00B7686C">
            <w:rPr>
              <w:lang w:val="en-US"/>
            </w:rPr>
            <w:delText xml:space="preserve">also looked </w:delText>
          </w:r>
        </w:del>
        <w:del w:id="13548" w:author="Oscar Herman Kise" w:date="2017-11-29T09:59:00Z">
          <w:r w:rsidRPr="00B7686C">
            <w:rPr>
              <w:lang w:val="en-US"/>
            </w:rPr>
            <w:delText>on</w:delText>
          </w:r>
        </w:del>
        <w:r w:rsidRPr="00B7686C">
          <w:rPr>
            <w:lang w:val="en-US"/>
          </w:rPr>
          <w:t xml:space="preserve"> as an alternative.</w:t>
        </w:r>
      </w:ins>
      <w:ins w:id="13549" w:author="Oscar Herman Kise" w:date="2017-11-29T10:03:00Z">
        <w:r w:rsidRPr="00B7686C">
          <w:rPr>
            <w:lang w:val="en-US"/>
          </w:rPr>
          <w:t xml:space="preserve"> </w:t>
        </w:r>
      </w:ins>
      <w:ins w:id="13550" w:author="Oscar Herman Kise" w:date="2017-11-29T10:05:00Z">
        <w:r w:rsidR="00BC192A" w:rsidRPr="00B7686C">
          <w:rPr>
            <w:lang w:val="en-US"/>
          </w:rPr>
          <w:t xml:space="preserve">Commands </w:t>
        </w:r>
      </w:ins>
      <w:ins w:id="13551" w:author="Oscar Herman Kise" w:date="2017-11-29T10:03:00Z">
        <w:r w:rsidR="00CF596E" w:rsidRPr="00B7686C">
          <w:rPr>
            <w:lang w:val="en-US"/>
          </w:rPr>
          <w:t>needed to be sent</w:t>
        </w:r>
      </w:ins>
      <w:ins w:id="13552" w:author="Oscar Herman Kise" w:date="2017-11-29T10:05:00Z">
        <w:r w:rsidR="00BC192A" w:rsidRPr="00B7686C">
          <w:rPr>
            <w:lang w:val="en-US"/>
          </w:rPr>
          <w:t xml:space="preserve"> </w:t>
        </w:r>
      </w:ins>
      <w:ins w:id="13553" w:author="Oscar Herman Kise" w:date="2017-11-29T10:04:00Z">
        <w:r w:rsidR="00094464" w:rsidRPr="00B7686C">
          <w:rPr>
            <w:lang w:val="en-US"/>
          </w:rPr>
          <w:t>to</w:t>
        </w:r>
        <w:r w:rsidR="00CF596E" w:rsidRPr="00B7686C">
          <w:rPr>
            <w:lang w:val="en-US"/>
          </w:rPr>
          <w:t xml:space="preserve"> the Odroid</w:t>
        </w:r>
      </w:ins>
      <w:ins w:id="13554" w:author="Oscar Herman Kise" w:date="2017-11-29T10:06:00Z">
        <w:r w:rsidR="00BC192A" w:rsidRPr="00B7686C">
          <w:rPr>
            <w:lang w:val="en-US"/>
          </w:rPr>
          <w:t xml:space="preserve"> from an external client. </w:t>
        </w:r>
      </w:ins>
      <w:ins w:id="13555" w:author="Oscar Herman Kise" w:date="2017-11-29T10:07:00Z">
        <w:r w:rsidR="000138FA" w:rsidRPr="00B7686C">
          <w:rPr>
            <w:lang w:val="en-US"/>
          </w:rPr>
          <w:t xml:space="preserve">Video streaming </w:t>
        </w:r>
        <w:r w:rsidR="00DD51D7" w:rsidRPr="00B7686C">
          <w:rPr>
            <w:lang w:val="en-US"/>
          </w:rPr>
          <w:t>was</w:t>
        </w:r>
        <w:r w:rsidR="000138FA" w:rsidRPr="00B7686C">
          <w:rPr>
            <w:lang w:val="en-US"/>
          </w:rPr>
          <w:t xml:space="preserve"> also </w:t>
        </w:r>
        <w:r w:rsidR="00DD51D7" w:rsidRPr="00B7686C">
          <w:rPr>
            <w:lang w:val="en-US"/>
          </w:rPr>
          <w:t xml:space="preserve">required from the Odroid </w:t>
        </w:r>
        <w:r w:rsidR="000138FA" w:rsidRPr="00B7686C">
          <w:rPr>
            <w:lang w:val="en-US"/>
          </w:rPr>
          <w:t xml:space="preserve">to </w:t>
        </w:r>
        <w:r w:rsidR="00DD51D7" w:rsidRPr="00B7686C">
          <w:rPr>
            <w:lang w:val="en-US"/>
          </w:rPr>
          <w:t>the cli</w:t>
        </w:r>
      </w:ins>
      <w:ins w:id="13556" w:author="Oscar Herman Kise" w:date="2017-11-29T10:08:00Z">
        <w:r w:rsidR="00DD51D7" w:rsidRPr="00B7686C">
          <w:rPr>
            <w:lang w:val="en-US"/>
          </w:rPr>
          <w:t>ent.</w:t>
        </w:r>
      </w:ins>
      <w:ins w:id="13557" w:author="Oscar Herman Kise" w:date="2017-11-29T10:04:00Z">
        <w:r w:rsidR="00CF596E" w:rsidRPr="00B7686C">
          <w:rPr>
            <w:lang w:val="en-US"/>
          </w:rPr>
          <w:t xml:space="preserve"> </w:t>
        </w:r>
      </w:ins>
      <w:ins w:id="13558" w:author="Morten Lerstad Solli" w:date="2017-11-28T12:07:00Z">
        <w:del w:id="13559" w:author="Oscar Herman Kise" w:date="2017-11-29T10:05:00Z">
          <w:r w:rsidRPr="00B7686C" w:rsidDel="00094464">
            <w:rPr>
              <w:lang w:val="en-US"/>
            </w:rPr>
            <w:delText xml:space="preserve"> </w:delText>
          </w:r>
        </w:del>
      </w:ins>
      <w:commentRangeStart w:id="13560"/>
      <w:ins w:id="13561" w:author="Morten Lerstad Solli" w:date="2017-11-28T12:09:00Z">
        <w:del w:id="13562" w:author="Oscar Herman Kise" w:date="2017-11-29T10:08:00Z">
          <w:r w:rsidRPr="00B7686C">
            <w:rPr>
              <w:lang w:val="en-US"/>
            </w:rPr>
            <w:delText xml:space="preserve">For the external client </w:delText>
          </w:r>
          <w:r w:rsidR="00182B69" w:rsidRPr="00B7686C">
            <w:rPr>
              <w:lang w:val="en-US"/>
            </w:rPr>
            <w:delText xml:space="preserve">video streaming to the client and sending commands </w:delText>
          </w:r>
        </w:del>
      </w:ins>
      <w:ins w:id="13563" w:author="Morten Lerstad Solli" w:date="2017-11-28T12:10:00Z">
        <w:del w:id="13564" w:author="Oscar Herman Kise" w:date="2017-11-29T10:08:00Z">
          <w:r w:rsidR="00182B69" w:rsidRPr="00B7686C">
            <w:rPr>
              <w:lang w:val="en-US"/>
            </w:rPr>
            <w:delText>from the client to the Odr</w:delText>
          </w:r>
        </w:del>
      </w:ins>
      <w:ins w:id="13565" w:author="Morten Lerstad Solli" w:date="2017-11-28T12:11:00Z">
        <w:del w:id="13566" w:author="Oscar Herman Kise" w:date="2017-11-29T10:08:00Z">
          <w:r w:rsidR="00182B69" w:rsidRPr="00B7686C">
            <w:rPr>
              <w:lang w:val="en-US"/>
            </w:rPr>
            <w:delText>oid was needed.</w:delText>
          </w:r>
        </w:del>
      </w:ins>
      <w:ins w:id="13567" w:author="Morten Lerstad Solli" w:date="2017-11-28T12:14:00Z">
        <w:del w:id="13568" w:author="Oscar Herman Kise" w:date="2017-11-29T10:08:00Z">
          <w:r w:rsidR="00182B69" w:rsidRPr="00B7686C">
            <w:rPr>
              <w:lang w:val="en-US"/>
            </w:rPr>
            <w:delText xml:space="preserve"> </w:delText>
          </w:r>
        </w:del>
      </w:ins>
      <w:commentRangeEnd w:id="13560"/>
      <w:del w:id="13569" w:author="Oscar Herman Kise" w:date="2017-11-29T10:08:00Z">
        <w:r w:rsidR="004D0A0A" w:rsidRPr="00B7686C">
          <w:rPr>
            <w:rStyle w:val="Merknadsreferanse"/>
            <w:lang w:val="en-US"/>
            <w:rPrChange w:id="13570" w:author="Morten Lerstad Solli" w:date="2017-11-29T12:21:00Z">
              <w:rPr>
                <w:rStyle w:val="Merknadsreferanse"/>
              </w:rPr>
            </w:rPrChange>
          </w:rPr>
          <w:commentReference w:id="13560"/>
        </w:r>
      </w:del>
      <w:ins w:id="13571" w:author="Morten Lerstad Solli" w:date="2017-11-28T12:16:00Z">
        <w:r w:rsidR="00182B69" w:rsidRPr="00B7686C">
          <w:rPr>
            <w:lang w:val="en-US"/>
          </w:rPr>
          <w:t>To do this</w:t>
        </w:r>
      </w:ins>
      <w:ins w:id="13572" w:author="Oscar Herman Kise" w:date="2017-11-29T10:08:00Z">
        <w:r w:rsidR="007D5AC1" w:rsidRPr="00B7686C">
          <w:rPr>
            <w:lang w:val="en-US"/>
          </w:rPr>
          <w:t>,</w:t>
        </w:r>
      </w:ins>
      <w:ins w:id="13573" w:author="Morten Lerstad Solli" w:date="2017-11-28T12:16:00Z">
        <w:r w:rsidR="00182B69" w:rsidRPr="00B7686C">
          <w:rPr>
            <w:lang w:val="en-US"/>
          </w:rPr>
          <w:t xml:space="preserve"> </w:t>
        </w:r>
      </w:ins>
      <w:ins w:id="13574" w:author="Morten Lerstad Solli" w:date="2017-11-28T12:18:00Z">
        <w:r w:rsidR="00182B69" w:rsidRPr="00B7686C">
          <w:rPr>
            <w:lang w:val="en-US"/>
          </w:rPr>
          <w:t xml:space="preserve">TCP was </w:t>
        </w:r>
      </w:ins>
      <w:ins w:id="13575" w:author="Morten Lerstad Solli" w:date="2017-11-28T12:19:00Z">
        <w:r w:rsidR="00182B69" w:rsidRPr="00B7686C">
          <w:rPr>
            <w:lang w:val="en-US"/>
          </w:rPr>
          <w:t>chosen</w:t>
        </w:r>
      </w:ins>
      <w:ins w:id="13576" w:author="Morten Lerstad Solli" w:date="2017-11-28T12:18:00Z">
        <w:r w:rsidR="00182B69" w:rsidRPr="00B7686C">
          <w:rPr>
            <w:lang w:val="en-US"/>
          </w:rPr>
          <w:t xml:space="preserve"> for sending commands, and UDP for sending video streams. </w:t>
        </w:r>
      </w:ins>
      <w:ins w:id="13577" w:author="Morten Lerstad Solli" w:date="2017-11-28T12:19:00Z">
        <w:r w:rsidR="00C813A4" w:rsidRPr="00B7686C">
          <w:rPr>
            <w:lang w:val="en-US"/>
          </w:rPr>
          <w:t xml:space="preserve">It was decided to do </w:t>
        </w:r>
      </w:ins>
      <w:ins w:id="13578" w:author="Oscar Herman Kise" w:date="2017-11-29T10:09:00Z">
        <w:r w:rsidR="00414D7B" w:rsidRPr="00B7686C">
          <w:rPr>
            <w:lang w:val="en-US"/>
          </w:rPr>
          <w:t>this,</w:t>
        </w:r>
      </w:ins>
      <w:ins w:id="13579" w:author="Morten Lerstad Solli" w:date="2017-11-28T12:19:00Z">
        <w:del w:id="13580" w:author="Oscar Herman Kise" w:date="2017-11-29T10:08:00Z">
          <w:r w:rsidR="00C813A4" w:rsidRPr="00B7686C">
            <w:rPr>
              <w:lang w:val="en-US"/>
            </w:rPr>
            <w:delText>it this way</w:delText>
          </w:r>
        </w:del>
        <w:r w:rsidR="00C813A4" w:rsidRPr="00B7686C">
          <w:rPr>
            <w:lang w:val="en-US"/>
          </w:rPr>
          <w:t xml:space="preserve"> because </w:t>
        </w:r>
      </w:ins>
      <w:ins w:id="13581" w:author="Morten Lerstad Solli" w:date="2017-11-28T12:21:00Z">
        <w:r w:rsidR="00C813A4" w:rsidRPr="00B7686C">
          <w:rPr>
            <w:lang w:val="en-US"/>
          </w:rPr>
          <w:t>both protocols</w:t>
        </w:r>
      </w:ins>
      <w:ins w:id="13582" w:author="Morten Lerstad Solli" w:date="2017-11-28T12:19:00Z">
        <w:r w:rsidR="00C813A4" w:rsidRPr="00B7686C">
          <w:rPr>
            <w:lang w:val="en-US"/>
          </w:rPr>
          <w:t xml:space="preserve"> ha</w:t>
        </w:r>
      </w:ins>
      <w:ins w:id="13583" w:author="Oscar Herman Kise" w:date="2017-11-29T10:09:00Z">
        <w:r w:rsidR="00414D7B" w:rsidRPr="00B7686C">
          <w:rPr>
            <w:lang w:val="en-US"/>
          </w:rPr>
          <w:t>d</w:t>
        </w:r>
      </w:ins>
      <w:ins w:id="13584" w:author="Morten Lerstad Solli" w:date="2017-11-28T12:20:00Z">
        <w:del w:id="13585" w:author="Oscar Herman Kise" w:date="2017-11-29T10:09:00Z">
          <w:r w:rsidR="00C813A4" w:rsidRPr="00B7686C" w:rsidDel="00414D7B">
            <w:rPr>
              <w:lang w:val="en-US"/>
            </w:rPr>
            <w:delText>ve</w:delText>
          </w:r>
        </w:del>
        <w:r w:rsidR="00C813A4" w:rsidRPr="00B7686C">
          <w:rPr>
            <w:lang w:val="en-US"/>
          </w:rPr>
          <w:t xml:space="preserve"> desired features</w:t>
        </w:r>
      </w:ins>
      <w:ins w:id="13586" w:author="Oscar Herman Kise" w:date="2017-11-29T10:09:00Z">
        <w:r w:rsidR="00C813A4" w:rsidRPr="00B7686C">
          <w:rPr>
            <w:lang w:val="en-US"/>
          </w:rPr>
          <w:t xml:space="preserve"> </w:t>
        </w:r>
        <w:r w:rsidR="00FE1D0B" w:rsidRPr="00B7686C">
          <w:rPr>
            <w:lang w:val="en-US"/>
          </w:rPr>
          <w:t xml:space="preserve">ideal </w:t>
        </w:r>
        <w:r w:rsidR="00414D7B" w:rsidRPr="00B7686C">
          <w:rPr>
            <w:lang w:val="en-US"/>
          </w:rPr>
          <w:t>for</w:t>
        </w:r>
      </w:ins>
      <w:ins w:id="13587" w:author="Oscar Herman Kise" w:date="2017-11-29T10:10:00Z">
        <w:r w:rsidR="00414D7B" w:rsidRPr="00B7686C">
          <w:rPr>
            <w:lang w:val="en-US"/>
          </w:rPr>
          <w:t xml:space="preserve"> </w:t>
        </w:r>
        <w:r w:rsidR="004B247A" w:rsidRPr="00B7686C">
          <w:rPr>
            <w:lang w:val="en-US"/>
          </w:rPr>
          <w:t>their purpose.</w:t>
        </w:r>
      </w:ins>
      <w:ins w:id="13588" w:author="Morten Lerstad Solli" w:date="2017-11-28T12:20:00Z">
        <w:r w:rsidR="00C813A4" w:rsidRPr="00B7686C">
          <w:rPr>
            <w:lang w:val="en-US"/>
          </w:rPr>
          <w:t xml:space="preserve"> </w:t>
        </w:r>
      </w:ins>
      <w:ins w:id="13589" w:author="Morten Lerstad Solli" w:date="2017-11-28T12:21:00Z">
        <w:del w:id="13590" w:author="Oscar Herman Kise" w:date="2017-11-29T10:10:00Z">
          <w:r w:rsidR="00C813A4" w:rsidRPr="00B7686C">
            <w:rPr>
              <w:lang w:val="en-US"/>
            </w:rPr>
            <w:delText>where they are used.</w:delText>
          </w:r>
        </w:del>
      </w:ins>
      <w:ins w:id="13591" w:author="Morten Lerstad Solli" w:date="2017-11-28T12:45:00Z">
        <w:del w:id="13592" w:author="Oscar Herman Kise" w:date="2017-11-29T10:10:00Z">
          <w:r w:rsidR="006B627B" w:rsidRPr="00B7686C">
            <w:rPr>
              <w:lang w:val="en-US"/>
            </w:rPr>
            <w:delText xml:space="preserve"> </w:delText>
          </w:r>
        </w:del>
      </w:ins>
    </w:p>
    <w:p w14:paraId="29F1D8D6" w14:textId="6AA6FAF0" w:rsidR="006B627B" w:rsidRPr="00B7686C" w:rsidRDefault="000B4317" w:rsidP="004C5111">
      <w:pPr>
        <w:pStyle w:val="Brdtekst"/>
        <w:jc w:val="both"/>
        <w:rPr>
          <w:ins w:id="13593" w:author="Morten Lerstad Solli" w:date="2017-11-28T12:21:00Z"/>
          <w:lang w:val="en-US"/>
        </w:rPr>
      </w:pPr>
      <w:ins w:id="13594" w:author="Oscar Herman Kise" w:date="2017-11-29T10:12:00Z">
        <w:r w:rsidRPr="00B7686C">
          <w:rPr>
            <w:lang w:val="en-US"/>
          </w:rPr>
          <w:t>The</w:t>
        </w:r>
      </w:ins>
      <w:ins w:id="13595" w:author="Morten Lerstad Solli" w:date="2017-11-28T12:45:00Z">
        <w:del w:id="13596" w:author="Oscar Herman Kise" w:date="2017-11-29T10:12:00Z">
          <w:r w:rsidR="006B627B" w:rsidRPr="00B7686C">
            <w:rPr>
              <w:lang w:val="en-US"/>
            </w:rPr>
            <w:delText>An</w:delText>
          </w:r>
        </w:del>
        <w:r w:rsidR="006B627B" w:rsidRPr="00B7686C">
          <w:rPr>
            <w:lang w:val="en-US"/>
          </w:rPr>
          <w:t xml:space="preserve"> external client</w:t>
        </w:r>
      </w:ins>
      <w:ins w:id="13597" w:author="Oscar Herman Kise" w:date="2017-11-29T10:13:00Z">
        <w:r w:rsidR="001E5723" w:rsidRPr="00B7686C">
          <w:rPr>
            <w:lang w:val="en-US"/>
          </w:rPr>
          <w:t>’</w:t>
        </w:r>
        <w:r w:rsidR="00DC307A" w:rsidRPr="00B7686C">
          <w:rPr>
            <w:lang w:val="en-US"/>
          </w:rPr>
          <w:t xml:space="preserve">s objective </w:t>
        </w:r>
      </w:ins>
      <w:ins w:id="13598" w:author="Oscar Herman Kise" w:date="2017-11-29T10:15:00Z">
        <w:r w:rsidR="0039267E" w:rsidRPr="00B7686C">
          <w:rPr>
            <w:lang w:val="en-US"/>
          </w:rPr>
          <w:t>was</w:t>
        </w:r>
      </w:ins>
      <w:ins w:id="13599" w:author="Oscar Herman Kise" w:date="2017-11-29T10:13:00Z">
        <w:r w:rsidR="00DC307A" w:rsidRPr="00B7686C">
          <w:rPr>
            <w:lang w:val="en-US"/>
          </w:rPr>
          <w:t xml:space="preserve"> </w:t>
        </w:r>
      </w:ins>
      <w:ins w:id="13600" w:author="Morten Lerstad Solli" w:date="2017-11-28T12:45:00Z">
        <w:del w:id="13601" w:author="Oscar Herman Kise" w:date="2017-11-29T10:13:00Z">
          <w:r w:rsidR="006B627B" w:rsidRPr="00B7686C">
            <w:rPr>
              <w:lang w:val="en-US"/>
            </w:rPr>
            <w:delText xml:space="preserve"> was needed </w:delText>
          </w:r>
        </w:del>
      </w:ins>
      <w:ins w:id="13602" w:author="Morten Lerstad Solli" w:date="2017-11-28T12:46:00Z">
        <w:r w:rsidR="006B627B" w:rsidRPr="00B7686C">
          <w:rPr>
            <w:lang w:val="en-US"/>
          </w:rPr>
          <w:t xml:space="preserve">to </w:t>
        </w:r>
      </w:ins>
      <w:ins w:id="13603" w:author="Morten Lerstad Solli" w:date="2017-11-28T12:47:00Z">
        <w:r w:rsidR="006B627B" w:rsidRPr="00B7686C">
          <w:rPr>
            <w:lang w:val="en-US"/>
          </w:rPr>
          <w:t>present the operator with an image, show</w:t>
        </w:r>
      </w:ins>
      <w:ins w:id="13604" w:author="Morten Lerstad Solli" w:date="2017-11-28T12:48:00Z">
        <w:r w:rsidR="006B627B" w:rsidRPr="00B7686C">
          <w:rPr>
            <w:lang w:val="en-US"/>
          </w:rPr>
          <w:t>ing what the car sees</w:t>
        </w:r>
      </w:ins>
      <w:ins w:id="13605" w:author="Oscar Herman Kise" w:date="2017-11-29T10:18:00Z">
        <w:r w:rsidR="008F0141" w:rsidRPr="00B7686C">
          <w:rPr>
            <w:lang w:val="en-US"/>
          </w:rPr>
          <w:t xml:space="preserve">, </w:t>
        </w:r>
      </w:ins>
      <w:ins w:id="13606" w:author="Oscar Herman Kise" w:date="2017-11-29T10:19:00Z">
        <w:r w:rsidR="00B352C0" w:rsidRPr="00B7686C">
          <w:rPr>
            <w:lang w:val="en-US"/>
          </w:rPr>
          <w:t xml:space="preserve">as well as sending commands back. </w:t>
        </w:r>
      </w:ins>
      <w:ins w:id="13607" w:author="Morten Lerstad Solli" w:date="2017-11-28T12:48:00Z">
        <w:del w:id="13608" w:author="Oscar Herman Kise" w:date="2017-11-29T10:15:00Z">
          <w:r w:rsidR="006B627B" w:rsidRPr="00B7686C" w:rsidDel="0039267E">
            <w:rPr>
              <w:lang w:val="en-US"/>
            </w:rPr>
            <w:delText>,</w:delText>
          </w:r>
        </w:del>
        <w:del w:id="13609" w:author="Oscar Herman Kise" w:date="2017-11-29T10:19:00Z">
          <w:r w:rsidR="006B627B" w:rsidRPr="00B7686C" w:rsidDel="00B352C0">
            <w:rPr>
              <w:lang w:val="en-US"/>
            </w:rPr>
            <w:delText xml:space="preserve"> </w:delText>
          </w:r>
        </w:del>
        <w:del w:id="13610" w:author="Oscar Herman Kise" w:date="2017-11-29T10:16:00Z">
          <w:r w:rsidR="006B627B" w:rsidRPr="00B7686C">
            <w:rPr>
              <w:lang w:val="en-US"/>
            </w:rPr>
            <w:delText>and for sending</w:delText>
          </w:r>
        </w:del>
        <w:del w:id="13611" w:author="Oscar Herman Kise" w:date="2017-11-29T10:19:00Z">
          <w:r w:rsidR="006B627B" w:rsidRPr="00B7686C">
            <w:rPr>
              <w:lang w:val="en-US"/>
            </w:rPr>
            <w:delText xml:space="preserve"> commands</w:delText>
          </w:r>
        </w:del>
      </w:ins>
      <w:ins w:id="13612" w:author="Morten Lerstad Solli" w:date="2017-11-28T12:49:00Z">
        <w:del w:id="13613" w:author="Oscar Herman Kise" w:date="2017-11-29T10:19:00Z">
          <w:r w:rsidR="006B627B" w:rsidRPr="00B7686C">
            <w:rPr>
              <w:lang w:val="en-US"/>
            </w:rPr>
            <w:delText xml:space="preserve"> for start, stop and which colors to look for. </w:delText>
          </w:r>
        </w:del>
        <w:r w:rsidR="006B627B" w:rsidRPr="00B7686C">
          <w:rPr>
            <w:lang w:val="en-US"/>
          </w:rPr>
          <w:t>Here it was made a</w:t>
        </w:r>
        <w:del w:id="13614" w:author="Oscar Herman Kise" w:date="2017-11-29T09:48:00Z">
          <w:r w:rsidR="006B627B" w:rsidRPr="00B7686C">
            <w:rPr>
              <w:lang w:val="en-US"/>
            </w:rPr>
            <w:delText>n</w:delText>
          </w:r>
        </w:del>
        <w:r w:rsidR="006B627B" w:rsidRPr="00B7686C">
          <w:rPr>
            <w:lang w:val="en-US"/>
          </w:rPr>
          <w:t xml:space="preserve"> GUI </w:t>
        </w:r>
      </w:ins>
      <w:ins w:id="13615" w:author="Morten Lerstad Solli" w:date="2017-11-28T12:54:00Z">
        <w:r w:rsidR="00CC65BC" w:rsidRPr="00B7686C">
          <w:rPr>
            <w:lang w:val="en-US"/>
          </w:rPr>
          <w:t xml:space="preserve">with </w:t>
        </w:r>
      </w:ins>
      <w:ins w:id="13616" w:author="Morten Lerstad Solli" w:date="2017-11-28T12:55:00Z">
        <w:r w:rsidR="00CC65BC" w:rsidRPr="00B7686C">
          <w:rPr>
            <w:lang w:val="en-US"/>
          </w:rPr>
          <w:t>buttons for start an</w:t>
        </w:r>
      </w:ins>
      <w:ins w:id="13617" w:author="Morten Lerstad Solli" w:date="2017-11-28T12:59:00Z">
        <w:r w:rsidR="009F399E" w:rsidRPr="00B7686C">
          <w:rPr>
            <w:lang w:val="en-US"/>
          </w:rPr>
          <w:t>d</w:t>
        </w:r>
      </w:ins>
      <w:ins w:id="13618" w:author="Morten Lerstad Solli" w:date="2017-11-28T12:55:00Z">
        <w:r w:rsidR="00CC65BC" w:rsidRPr="00B7686C">
          <w:rPr>
            <w:lang w:val="en-US"/>
          </w:rPr>
          <w:t xml:space="preserve"> stop, options for color detection, and a picture frame at the bottom showing the video stream.</w:t>
        </w:r>
      </w:ins>
    </w:p>
    <w:p w14:paraId="1CCA60DE" w14:textId="6C6F3B5A" w:rsidR="00683A83" w:rsidRPr="00B7686C" w:rsidRDefault="00683A83" w:rsidP="004C5111">
      <w:pPr>
        <w:pStyle w:val="Brdtekst"/>
        <w:jc w:val="both"/>
        <w:rPr>
          <w:ins w:id="13619" w:author="Morten Lerstad Solli" w:date="2017-11-28T13:05:00Z"/>
          <w:lang w:val="en-US"/>
        </w:rPr>
      </w:pPr>
      <w:ins w:id="13620" w:author="Morten Lerstad Solli" w:date="2017-11-28T13:03:00Z">
        <w:r w:rsidRPr="00B7686C">
          <w:rPr>
            <w:lang w:val="en-US"/>
          </w:rPr>
          <w:t>To make the car move</w:t>
        </w:r>
      </w:ins>
      <w:ins w:id="13621" w:author="Oscar Herman Kise" w:date="2017-11-29T10:20:00Z">
        <w:r w:rsidR="00B352C0" w:rsidRPr="00B7686C">
          <w:rPr>
            <w:lang w:val="en-US"/>
          </w:rPr>
          <w:t>,</w:t>
        </w:r>
      </w:ins>
      <w:ins w:id="13622" w:author="Morten Lerstad Solli" w:date="2017-11-28T13:03:00Z">
        <w:r w:rsidRPr="00B7686C">
          <w:rPr>
            <w:lang w:val="en-US"/>
          </w:rPr>
          <w:t xml:space="preserve"> </w:t>
        </w:r>
      </w:ins>
      <w:ins w:id="13623" w:author="Morten Lerstad Solli" w:date="2017-11-28T13:04:00Z">
        <w:r w:rsidRPr="00B7686C">
          <w:rPr>
            <w:lang w:val="en-US"/>
          </w:rPr>
          <w:t xml:space="preserve">an Arduino was used as an </w:t>
        </w:r>
        <w:del w:id="13624" w:author="Oscar Herman Kise" w:date="2017-11-29T10:20:00Z">
          <w:r w:rsidRPr="00B7686C">
            <w:rPr>
              <w:lang w:val="en-US"/>
            </w:rPr>
            <w:delText>input</w:delText>
          </w:r>
          <w:r w:rsidRPr="00B7686C" w:rsidDel="00B352C0">
            <w:rPr>
              <w:lang w:val="en-US"/>
            </w:rPr>
            <w:delText xml:space="preserve"> </w:delText>
          </w:r>
          <w:r w:rsidRPr="00B7686C" w:rsidDel="00A54A23">
            <w:rPr>
              <w:lang w:val="en-US"/>
            </w:rPr>
            <w:delText>output</w:delText>
          </w:r>
        </w:del>
      </w:ins>
      <w:ins w:id="13625" w:author="Oscar Herman Kise" w:date="2017-11-29T10:20:00Z">
        <w:r w:rsidR="00A54A23" w:rsidRPr="00B7686C">
          <w:rPr>
            <w:lang w:val="en-US"/>
          </w:rPr>
          <w:t>I/O</w:t>
        </w:r>
      </w:ins>
      <w:ins w:id="13626" w:author="Morten Lerstad Solli" w:date="2017-11-28T13:04:00Z">
        <w:r w:rsidRPr="00B7686C">
          <w:rPr>
            <w:lang w:val="en-US"/>
          </w:rPr>
          <w:t xml:space="preserve"> device. The function of this microcontroller was to execute the commands given f</w:t>
        </w:r>
      </w:ins>
      <w:ins w:id="13627" w:author="Oscar Herman Kise" w:date="2017-11-29T10:20:00Z">
        <w:r w:rsidR="00A54A23" w:rsidRPr="00B7686C">
          <w:rPr>
            <w:lang w:val="en-US"/>
          </w:rPr>
          <w:t>rom</w:t>
        </w:r>
      </w:ins>
      <w:ins w:id="13628" w:author="Morten Lerstad Solli" w:date="2017-11-28T13:04:00Z">
        <w:del w:id="13629" w:author="Oscar Herman Kise" w:date="2017-11-29T10:20:00Z">
          <w:r w:rsidRPr="00B7686C" w:rsidDel="00A54A23">
            <w:rPr>
              <w:lang w:val="en-US"/>
            </w:rPr>
            <w:delText>orm</w:delText>
          </w:r>
        </w:del>
        <w:r w:rsidRPr="00B7686C">
          <w:rPr>
            <w:lang w:val="en-US"/>
          </w:rPr>
          <w:t xml:space="preserve"> the Java app</w:t>
        </w:r>
      </w:ins>
      <w:ins w:id="13630" w:author="Morten Lerstad Solli" w:date="2017-11-28T13:05:00Z">
        <w:r w:rsidRPr="00B7686C">
          <w:rPr>
            <w:lang w:val="en-US"/>
          </w:rPr>
          <w:t>lication on the Odroid</w:t>
        </w:r>
      </w:ins>
      <w:ins w:id="13631" w:author="Oscar Herman Kise" w:date="2017-11-29T10:21:00Z">
        <w:r w:rsidR="00A54A23" w:rsidRPr="00B7686C">
          <w:rPr>
            <w:lang w:val="en-US"/>
          </w:rPr>
          <w:t>,</w:t>
        </w:r>
      </w:ins>
      <w:ins w:id="13632" w:author="Morten Lerstad Solli" w:date="2017-11-28T13:05:00Z">
        <w:r w:rsidRPr="00B7686C">
          <w:rPr>
            <w:lang w:val="en-US"/>
          </w:rPr>
          <w:t xml:space="preserve"> and return the relevant sen</w:t>
        </w:r>
      </w:ins>
      <w:ins w:id="13633" w:author="Oscar Herman Kise" w:date="2017-11-29T10:21:00Z">
        <w:r w:rsidR="00A54A23" w:rsidRPr="00B7686C">
          <w:rPr>
            <w:lang w:val="en-US"/>
          </w:rPr>
          <w:t>s</w:t>
        </w:r>
      </w:ins>
      <w:ins w:id="13634" w:author="Morten Lerstad Solli" w:date="2017-11-28T13:05:00Z">
        <w:r w:rsidRPr="00B7686C">
          <w:rPr>
            <w:lang w:val="en-US"/>
          </w:rPr>
          <w:t>or data.</w:t>
        </w:r>
      </w:ins>
    </w:p>
    <w:p w14:paraId="00DCE723" w14:textId="0899EE31" w:rsidR="00683A83" w:rsidRPr="00B7686C" w:rsidRDefault="00683A83" w:rsidP="004C5111">
      <w:pPr>
        <w:pStyle w:val="Brdtekst"/>
        <w:jc w:val="both"/>
        <w:rPr>
          <w:ins w:id="13635" w:author="Morten Lerstad Solli" w:date="2017-11-28T12:21:00Z"/>
          <w:lang w:val="en-US"/>
        </w:rPr>
      </w:pPr>
      <w:ins w:id="13636" w:author="Morten Lerstad Solli" w:date="2017-11-28T13:06:00Z">
        <w:r w:rsidRPr="00B7686C">
          <w:rPr>
            <w:lang w:val="en-US"/>
          </w:rPr>
          <w:t>The necessary concurrent and Real</w:t>
        </w:r>
      </w:ins>
      <w:ins w:id="13637" w:author="Ole-Martin Hanstveit" w:date="2017-11-29T19:48:00Z">
        <w:r w:rsidR="001F12FC">
          <w:rPr>
            <w:lang w:val="en-US"/>
          </w:rPr>
          <w:t>-</w:t>
        </w:r>
      </w:ins>
      <w:ins w:id="13638" w:author="Morten Lerstad Solli" w:date="2017-11-28T13:06:00Z">
        <w:r w:rsidRPr="00B7686C">
          <w:rPr>
            <w:lang w:val="en-US"/>
          </w:rPr>
          <w:t>time</w:t>
        </w:r>
      </w:ins>
      <w:ins w:id="13639" w:author="Morten Lerstad Solli" w:date="2017-11-28T13:07:00Z">
        <w:r w:rsidRPr="00B7686C">
          <w:rPr>
            <w:lang w:val="en-US"/>
          </w:rPr>
          <w:t xml:space="preserve"> approaches should also be a part of the process</w:t>
        </w:r>
      </w:ins>
      <w:ins w:id="13640" w:author="Morten Lerstad Solli" w:date="2017-11-28T13:15:00Z">
        <w:r w:rsidR="00B23300" w:rsidRPr="00B7686C">
          <w:rPr>
            <w:lang w:val="en-US"/>
          </w:rPr>
          <w:t>es</w:t>
        </w:r>
      </w:ins>
      <w:ins w:id="13641" w:author="Morten Lerstad Solli" w:date="2017-11-28T13:07:00Z">
        <w:r w:rsidRPr="00B7686C">
          <w:rPr>
            <w:lang w:val="en-US"/>
          </w:rPr>
          <w:t xml:space="preserve"> dis</w:t>
        </w:r>
      </w:ins>
      <w:ins w:id="13642" w:author="Oscar Herman Kise" w:date="2017-11-29T10:22:00Z">
        <w:r w:rsidR="00A2562A" w:rsidRPr="00B7686C">
          <w:rPr>
            <w:lang w:val="en-US"/>
          </w:rPr>
          <w:t>cussed</w:t>
        </w:r>
      </w:ins>
      <w:ins w:id="13643" w:author="Morten Lerstad Solli" w:date="2017-11-28T13:07:00Z">
        <w:del w:id="13644" w:author="Oscar Herman Kise" w:date="2017-11-29T10:22:00Z">
          <w:r w:rsidRPr="00B7686C" w:rsidDel="00A2562A">
            <w:rPr>
              <w:lang w:val="en-US"/>
            </w:rPr>
            <w:delText>gusted</w:delText>
          </w:r>
        </w:del>
        <w:r w:rsidRPr="00B7686C">
          <w:rPr>
            <w:lang w:val="en-US"/>
          </w:rPr>
          <w:t xml:space="preserve"> a</w:t>
        </w:r>
      </w:ins>
      <w:ins w:id="13645" w:author="Morten Lerstad Solli" w:date="2017-11-28T13:08:00Z">
        <w:r w:rsidRPr="00B7686C">
          <w:rPr>
            <w:lang w:val="en-US"/>
          </w:rPr>
          <w:t>bove. Making the program concurrent by implementing threads and tasks where it is n</w:t>
        </w:r>
      </w:ins>
      <w:ins w:id="13646" w:author="Morten Lerstad Solli" w:date="2017-11-28T13:09:00Z">
        <w:r w:rsidRPr="00B7686C">
          <w:rPr>
            <w:lang w:val="en-US"/>
          </w:rPr>
          <w:t xml:space="preserve">eeded, and making sure the process is thread safe by </w:t>
        </w:r>
        <w:r w:rsidR="008C15C6" w:rsidRPr="00B7686C">
          <w:rPr>
            <w:lang w:val="en-US"/>
          </w:rPr>
          <w:t>using semaphore and synchronizations</w:t>
        </w:r>
      </w:ins>
      <w:ins w:id="13647" w:author="Morten Lerstad Solli" w:date="2017-11-28T13:10:00Z">
        <w:r w:rsidR="008C15C6" w:rsidRPr="00B7686C">
          <w:rPr>
            <w:lang w:val="en-US"/>
          </w:rPr>
          <w:t xml:space="preserve"> correctly.</w:t>
        </w:r>
      </w:ins>
      <w:ins w:id="13648" w:author="Oscar Herman Kise" w:date="2017-11-29T10:25:00Z">
        <w:r w:rsidR="008C15C6" w:rsidRPr="00B7686C">
          <w:rPr>
            <w:lang w:val="en-US"/>
          </w:rPr>
          <w:t xml:space="preserve"> </w:t>
        </w:r>
        <w:r w:rsidR="00626DCE" w:rsidRPr="00B7686C">
          <w:rPr>
            <w:lang w:val="en-US"/>
          </w:rPr>
          <w:t>One measure</w:t>
        </w:r>
      </w:ins>
      <w:ins w:id="13649" w:author="Oscar Herman Kise" w:date="2017-11-29T10:26:00Z">
        <w:r w:rsidR="00CA0355" w:rsidRPr="00B7686C">
          <w:rPr>
            <w:lang w:val="en-US"/>
          </w:rPr>
          <w:t xml:space="preserve"> was</w:t>
        </w:r>
      </w:ins>
      <w:ins w:id="13650" w:author="Oscar Herman Kise" w:date="2017-11-29T10:28:00Z">
        <w:r w:rsidR="008C15C6" w:rsidRPr="00B7686C">
          <w:rPr>
            <w:lang w:val="en-US"/>
          </w:rPr>
          <w:t xml:space="preserve"> </w:t>
        </w:r>
        <w:r w:rsidR="0067757D" w:rsidRPr="00B7686C">
          <w:rPr>
            <w:lang w:val="en-US"/>
          </w:rPr>
          <w:t>to</w:t>
        </w:r>
      </w:ins>
      <w:ins w:id="13651" w:author="Morten Lerstad Solli" w:date="2017-11-28T13:10:00Z">
        <w:r w:rsidR="008C15C6" w:rsidRPr="00B7686C">
          <w:rPr>
            <w:lang w:val="en-US"/>
          </w:rPr>
          <w:t xml:space="preserve"> </w:t>
        </w:r>
      </w:ins>
      <w:ins w:id="13652" w:author="Oscar Herman Kise" w:date="2017-11-29T10:28:00Z">
        <w:r w:rsidR="00F0585B" w:rsidRPr="00B7686C">
          <w:rPr>
            <w:lang w:val="en-US"/>
          </w:rPr>
          <w:t>u</w:t>
        </w:r>
      </w:ins>
      <w:ins w:id="13653" w:author="Morten Lerstad Solli" w:date="2017-11-28T13:10:00Z">
        <w:del w:id="13654" w:author="Oscar Herman Kise" w:date="2017-11-29T10:28:00Z">
          <w:r w:rsidR="008C15C6" w:rsidRPr="00B7686C" w:rsidDel="00F0585B">
            <w:rPr>
              <w:lang w:val="en-US"/>
            </w:rPr>
            <w:delText>U</w:delText>
          </w:r>
        </w:del>
        <w:r w:rsidR="008C15C6" w:rsidRPr="00B7686C">
          <w:rPr>
            <w:lang w:val="en-US"/>
          </w:rPr>
          <w:t>s</w:t>
        </w:r>
      </w:ins>
      <w:ins w:id="13655" w:author="Oscar Herman Kise" w:date="2017-11-29T10:28:00Z">
        <w:r w:rsidR="0067757D" w:rsidRPr="00B7686C">
          <w:rPr>
            <w:lang w:val="en-US"/>
          </w:rPr>
          <w:t>e</w:t>
        </w:r>
      </w:ins>
      <w:ins w:id="13656" w:author="Morten Lerstad Solli" w:date="2017-11-28T13:10:00Z">
        <w:del w:id="13657" w:author="Oscar Herman Kise" w:date="2017-11-29T10:28:00Z">
          <w:r w:rsidR="008C15C6" w:rsidRPr="00B7686C" w:rsidDel="0067757D">
            <w:rPr>
              <w:lang w:val="en-US"/>
            </w:rPr>
            <w:delText>ing</w:delText>
          </w:r>
        </w:del>
        <w:r w:rsidR="008C15C6" w:rsidRPr="00B7686C">
          <w:rPr>
            <w:lang w:val="en-US"/>
          </w:rPr>
          <w:t xml:space="preserve"> </w:t>
        </w:r>
      </w:ins>
      <w:ins w:id="13658" w:author="Morten Lerstad Solli" w:date="2017-11-28T13:11:00Z">
        <w:del w:id="13659" w:author="Oscar Herman Kise" w:date="2017-11-29T10:28:00Z">
          <w:r w:rsidR="008C15C6" w:rsidRPr="00B7686C">
            <w:rPr>
              <w:lang w:val="en-US"/>
            </w:rPr>
            <w:delText xml:space="preserve">different </w:delText>
          </w:r>
        </w:del>
      </w:ins>
      <w:ins w:id="13660" w:author="Morten Lerstad Solli" w:date="2017-11-28T13:10:00Z">
        <w:r w:rsidR="008C15C6" w:rsidRPr="00B7686C">
          <w:rPr>
            <w:lang w:val="en-US"/>
          </w:rPr>
          <w:t xml:space="preserve">events when </w:t>
        </w:r>
      </w:ins>
      <w:ins w:id="13661" w:author="Morten Lerstad Solli" w:date="2017-11-28T13:11:00Z">
        <w:r w:rsidR="008C15C6" w:rsidRPr="00B7686C">
          <w:rPr>
            <w:lang w:val="en-US"/>
          </w:rPr>
          <w:t>it was needed to signal other threads</w:t>
        </w:r>
      </w:ins>
      <w:ins w:id="13662" w:author="Oscar Herman Kise" w:date="2017-11-29T10:23:00Z">
        <w:r w:rsidR="008C15C6" w:rsidRPr="00B7686C">
          <w:rPr>
            <w:lang w:val="en-US"/>
          </w:rPr>
          <w:t xml:space="preserve"> </w:t>
        </w:r>
        <w:r w:rsidR="0044039B" w:rsidRPr="00B7686C">
          <w:rPr>
            <w:lang w:val="en-US"/>
          </w:rPr>
          <w:t>of</w:t>
        </w:r>
      </w:ins>
      <w:ins w:id="13663" w:author="Morten Lerstad Solli" w:date="2017-11-28T13:11:00Z">
        <w:r w:rsidR="008C15C6" w:rsidRPr="00B7686C">
          <w:rPr>
            <w:lang w:val="en-US"/>
          </w:rPr>
          <w:t xml:space="preserve"> a chang</w:t>
        </w:r>
      </w:ins>
      <w:ins w:id="13664" w:author="Oscar Herman Kise" w:date="2017-11-29T10:23:00Z">
        <w:r w:rsidR="0044039B" w:rsidRPr="00B7686C">
          <w:rPr>
            <w:lang w:val="en-US"/>
          </w:rPr>
          <w:t>e of</w:t>
        </w:r>
      </w:ins>
      <w:ins w:id="13665" w:author="Morten Lerstad Solli" w:date="2017-11-28T13:11:00Z">
        <w:del w:id="13666" w:author="Oscar Herman Kise" w:date="2017-11-29T10:23:00Z">
          <w:r w:rsidR="008C15C6" w:rsidRPr="00B7686C" w:rsidDel="0044039B">
            <w:rPr>
              <w:lang w:val="en-US"/>
            </w:rPr>
            <w:delText>ing</w:delText>
          </w:r>
        </w:del>
        <w:r w:rsidR="008C15C6" w:rsidRPr="00B7686C">
          <w:rPr>
            <w:lang w:val="en-US"/>
          </w:rPr>
          <w:t xml:space="preserve"> state. All this had to be done </w:t>
        </w:r>
      </w:ins>
      <w:ins w:id="13667" w:author="Morten Lerstad Solli" w:date="2017-11-28T13:12:00Z">
        <w:r w:rsidR="008C15C6" w:rsidRPr="00B7686C">
          <w:rPr>
            <w:lang w:val="en-US"/>
          </w:rPr>
          <w:t>without making the program to</w:t>
        </w:r>
      </w:ins>
      <w:ins w:id="13668" w:author="Oscar Herman Kise" w:date="2017-11-29T10:29:00Z">
        <w:r w:rsidR="008415B7" w:rsidRPr="00B7686C">
          <w:rPr>
            <w:lang w:val="en-US"/>
          </w:rPr>
          <w:t>o</w:t>
        </w:r>
      </w:ins>
      <w:ins w:id="13669" w:author="Morten Lerstad Solli" w:date="2017-11-28T13:12:00Z">
        <w:r w:rsidR="008C15C6" w:rsidRPr="00B7686C">
          <w:rPr>
            <w:lang w:val="en-US"/>
          </w:rPr>
          <w:t xml:space="preserve"> fine or coarse -grained. </w:t>
        </w:r>
      </w:ins>
    </w:p>
    <w:p w14:paraId="7BEE92C4" w14:textId="539E7578" w:rsidR="0048425F" w:rsidRPr="0048425F" w:rsidRDefault="008C15C6">
      <w:pPr>
        <w:pStyle w:val="Brdtekst"/>
        <w:jc w:val="both"/>
        <w:rPr>
          <w:ins w:id="13670" w:author="Morten Lerstad Solli" w:date="2017-11-28T13:18:00Z"/>
          <w:lang w:val="en-US"/>
        </w:rPr>
      </w:pPr>
      <w:ins w:id="13671" w:author="Morten Lerstad Solli" w:date="2017-11-28T13:12:00Z">
        <w:r w:rsidRPr="00B7686C">
          <w:rPr>
            <w:lang w:val="en-US"/>
          </w:rPr>
          <w:t>Below yo</w:t>
        </w:r>
      </w:ins>
      <w:ins w:id="13672" w:author="Morten Lerstad Solli" w:date="2017-11-28T13:13:00Z">
        <w:r w:rsidRPr="00B7686C">
          <w:rPr>
            <w:lang w:val="en-US"/>
          </w:rPr>
          <w:t>u can see in more detail ho</w:t>
        </w:r>
      </w:ins>
      <w:ins w:id="13673" w:author="Oscar Herman Kise" w:date="2017-11-29T10:30:00Z">
        <w:r w:rsidR="00735911" w:rsidRPr="00B7686C">
          <w:rPr>
            <w:lang w:val="en-US"/>
          </w:rPr>
          <w:t>w</w:t>
        </w:r>
      </w:ins>
      <w:ins w:id="13674" w:author="Morten Lerstad Solli" w:date="2017-11-28T13:13:00Z">
        <w:del w:id="13675" w:author="Oscar Herman Kise" w:date="2017-11-29T10:30:00Z">
          <w:r w:rsidRPr="00B7686C" w:rsidDel="00735911">
            <w:rPr>
              <w:lang w:val="en-US"/>
            </w:rPr>
            <w:delText>w the</w:delText>
          </w:r>
        </w:del>
      </w:ins>
      <w:ins w:id="13676" w:author="Oscar Herman Kise" w:date="2017-11-29T10:30:00Z">
        <w:r w:rsidR="00735911" w:rsidRPr="00B7686C">
          <w:rPr>
            <w:lang w:val="en-US"/>
          </w:rPr>
          <w:t xml:space="preserve"> each</w:t>
        </w:r>
      </w:ins>
      <w:ins w:id="13677" w:author="Morten Lerstad Solli" w:date="2017-11-28T13:13:00Z">
        <w:del w:id="13678" w:author="Oscar Herman Kise" w:date="2017-11-29T10:30:00Z">
          <w:r w:rsidRPr="00B7686C">
            <w:rPr>
              <w:lang w:val="en-US"/>
            </w:rPr>
            <w:delText xml:space="preserve"> different</w:delText>
          </w:r>
        </w:del>
        <w:r w:rsidRPr="00B7686C">
          <w:rPr>
            <w:lang w:val="en-US"/>
          </w:rPr>
          <w:t xml:space="preserve"> part</w:t>
        </w:r>
        <w:del w:id="13679" w:author="Oscar Herman Kise" w:date="2017-11-29T10:30:00Z">
          <w:r w:rsidRPr="00B7686C">
            <w:rPr>
              <w:lang w:val="en-US"/>
            </w:rPr>
            <w:delText>s</w:delText>
          </w:r>
        </w:del>
        <w:r w:rsidRPr="00B7686C">
          <w:rPr>
            <w:lang w:val="en-US"/>
          </w:rPr>
          <w:t xml:space="preserve"> of the code and the classes are made to function</w:t>
        </w:r>
      </w:ins>
      <w:ins w:id="13680" w:author="Oscar Herman Kise" w:date="2017-11-29T10:30:00Z">
        <w:r w:rsidR="00EF0BA3" w:rsidRPr="00B7686C">
          <w:rPr>
            <w:lang w:val="en-US"/>
          </w:rPr>
          <w:t>,</w:t>
        </w:r>
      </w:ins>
      <w:ins w:id="13681" w:author="Morten Lerstad Solli" w:date="2017-11-28T13:13:00Z">
        <w:r w:rsidRPr="00B7686C">
          <w:rPr>
            <w:lang w:val="en-US"/>
          </w:rPr>
          <w:t xml:space="preserve"> and how they are connected.</w:t>
        </w:r>
      </w:ins>
    </w:p>
    <w:p w14:paraId="0F478E3E" w14:textId="77777777" w:rsidR="003037F7" w:rsidRDefault="003037F7">
      <w:pPr>
        <w:pStyle w:val="Brdtekst"/>
        <w:jc w:val="both"/>
        <w:rPr>
          <w:ins w:id="13682" w:author="Morten Lerstad Solli" w:date="2017-11-29T15:12:00Z"/>
          <w:lang w:val="en-US"/>
        </w:rPr>
      </w:pPr>
      <w:bookmarkStart w:id="13683" w:name="_Toc499567481"/>
      <w:bookmarkStart w:id="13684" w:name="_Toc499568146"/>
    </w:p>
    <w:p w14:paraId="4AC58A65" w14:textId="77777777" w:rsidR="003037F7" w:rsidRPr="005A3108" w:rsidRDefault="003037F7" w:rsidP="003037F7">
      <w:pPr>
        <w:pStyle w:val="Overskrift3"/>
        <w:jc w:val="both"/>
        <w:rPr>
          <w:ins w:id="13685" w:author="Morten Lerstad Solli" w:date="2017-11-29T15:12:00Z"/>
          <w:lang w:val="en-US"/>
        </w:rPr>
      </w:pPr>
      <w:bookmarkStart w:id="13686" w:name="_Toc499733276"/>
      <w:bookmarkStart w:id="13687" w:name="_Toc499737785"/>
      <w:bookmarkStart w:id="13688" w:name="_Ref499744297"/>
      <w:bookmarkStart w:id="13689" w:name="_Ref499746967"/>
      <w:bookmarkStart w:id="13690" w:name="_Ref499747322"/>
      <w:bookmarkStart w:id="13691" w:name="_Toc499750702"/>
      <w:bookmarkStart w:id="13692" w:name="_Toc499754056"/>
      <w:bookmarkStart w:id="13693" w:name="_Toc499757843"/>
      <w:bookmarkStart w:id="13694" w:name="_Toc499757460"/>
      <w:bookmarkStart w:id="13695" w:name="_Toc499806130"/>
      <w:bookmarkStart w:id="13696" w:name="_Toc499829042"/>
      <w:bookmarkStart w:id="13697" w:name="_Ref499829496"/>
      <w:bookmarkStart w:id="13698" w:name="_Ref499829497"/>
      <w:bookmarkStart w:id="13699" w:name="_Ref499829498"/>
      <w:bookmarkStart w:id="13700" w:name="_Toc499829586"/>
      <w:bookmarkStart w:id="13701" w:name="_Toc499835735"/>
      <w:bookmarkStart w:id="13702" w:name="_Toc499843367"/>
      <w:ins w:id="13703" w:author="Morten Lerstad Solli" w:date="2017-11-29T15:12:00Z">
        <w:r w:rsidRPr="00054C39">
          <w:rPr>
            <w:lang w:val="en-US"/>
          </w:rPr>
          <w:t>Image Processing</w:t>
        </w:r>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ins>
    </w:p>
    <w:p w14:paraId="1F9AA2F7" w14:textId="4D7C54A3" w:rsidR="003037F7" w:rsidRDefault="003037F7" w:rsidP="003037F7">
      <w:pPr>
        <w:pStyle w:val="Brdtekst"/>
        <w:jc w:val="both"/>
        <w:rPr>
          <w:ins w:id="13704" w:author="Morten Lerstad Solli" w:date="2017-11-29T15:12:00Z"/>
          <w:lang w:val="en-US"/>
        </w:rPr>
      </w:pPr>
      <w:ins w:id="13705" w:author="Morten Lerstad Solli" w:date="2017-11-29T15:12:00Z">
        <w:r w:rsidRPr="005A3108">
          <w:rPr>
            <w:lang w:val="en-US"/>
          </w:rPr>
          <w:t xml:space="preserve">One of the main goals for the car is to make it autonomous. </w:t>
        </w:r>
        <w:r w:rsidRPr="007F208B">
          <w:rPr>
            <w:lang w:val="en-US"/>
          </w:rPr>
          <w:t>Auto</w:t>
        </w:r>
        <w:r w:rsidRPr="00054C39">
          <w:rPr>
            <w:lang w:val="en-US"/>
          </w:rPr>
          <w:t>motive navigation of the vehicle is accomplished by using image processing on raw video from a webcam attached to the car. The image processing is implemented in Java by using the OpenCV library. In this project, version 3.1 of OpenCV was used.</w:t>
        </w:r>
      </w:ins>
      <w:ins w:id="13706" w:author="Ole-Martin Hanstveit" w:date="2017-11-29T19:21:00Z">
        <w:r w:rsidR="00605936">
          <w:rPr>
            <w:lang w:val="en-US"/>
          </w:rPr>
          <w:t xml:space="preserve"> To a</w:t>
        </w:r>
      </w:ins>
      <w:ins w:id="13707" w:author="Ole-Martin Hanstveit" w:date="2017-11-29T19:22:00Z">
        <w:r w:rsidR="00605936">
          <w:rPr>
            <w:lang w:val="en-US"/>
          </w:rPr>
          <w:t>chieve a Real</w:t>
        </w:r>
      </w:ins>
      <w:ins w:id="13708" w:author="Ole-Martin Hanstveit" w:date="2017-11-29T19:48:00Z">
        <w:r w:rsidR="001F12FC">
          <w:rPr>
            <w:lang w:val="en-US"/>
          </w:rPr>
          <w:t>-</w:t>
        </w:r>
      </w:ins>
      <w:ins w:id="13709" w:author="Ole-Martin Hanstveit" w:date="2017-11-29T19:22:00Z">
        <w:r w:rsidR="00605936">
          <w:rPr>
            <w:lang w:val="en-US"/>
          </w:rPr>
          <w:t xml:space="preserve">time functional system, a requirement of 10 processed images per second </w:t>
        </w:r>
      </w:ins>
      <w:ins w:id="13710" w:author="Ole-Martin Hanstveit" w:date="2017-11-30T16:42:00Z">
        <w:r w:rsidR="00340063">
          <w:rPr>
            <w:lang w:val="en-US"/>
          </w:rPr>
          <w:t>was</w:t>
        </w:r>
      </w:ins>
      <w:ins w:id="13711" w:author="Ole-Martin Hanstveit" w:date="2017-11-29T19:22:00Z">
        <w:r w:rsidR="00605936">
          <w:rPr>
            <w:lang w:val="en-US"/>
          </w:rPr>
          <w:t xml:space="preserve"> </w:t>
        </w:r>
      </w:ins>
      <w:ins w:id="13712" w:author="Ole-Martin Hanstveit" w:date="2017-11-30T16:42:00Z">
        <w:r w:rsidR="00340063">
          <w:rPr>
            <w:lang w:val="en-US"/>
          </w:rPr>
          <w:t xml:space="preserve">specified (see </w:t>
        </w:r>
      </w:ins>
      <w:ins w:id="13713" w:author="Ole-Martin Hanstveit" w:date="2017-11-30T16:43:00Z">
        <w:r w:rsidR="00340063">
          <w:rPr>
            <w:lang w:val="en-US"/>
          </w:rPr>
          <w:fldChar w:fldCharType="begin"/>
        </w:r>
        <w:r w:rsidR="00340063">
          <w:rPr>
            <w:lang w:val="en-US"/>
          </w:rPr>
          <w:instrText xml:space="preserve"> REF _Ref499823677 \h </w:instrText>
        </w:r>
      </w:ins>
      <w:r w:rsidR="00340063">
        <w:rPr>
          <w:lang w:val="en-US"/>
        </w:rPr>
      </w:r>
      <w:r w:rsidR="00340063">
        <w:rPr>
          <w:lang w:val="en-US"/>
        </w:rPr>
        <w:fldChar w:fldCharType="separate"/>
      </w:r>
      <w:ins w:id="13714" w:author="Oscar Herman Kise" w:date="2017-11-30T22:19:00Z">
        <w:r w:rsidR="00710D49" w:rsidRPr="00B7686C">
          <w:rPr>
            <w:lang w:val="en-US"/>
          </w:rPr>
          <w:t>introduction</w:t>
        </w:r>
      </w:ins>
      <w:ins w:id="13715" w:author="Ole-Martin Hanstveit" w:date="2017-11-30T16:43:00Z">
        <w:r w:rsidR="00340063">
          <w:rPr>
            <w:lang w:val="en-US"/>
          </w:rPr>
          <w:fldChar w:fldCharType="end"/>
        </w:r>
        <w:r w:rsidR="00340063">
          <w:rPr>
            <w:lang w:val="en-US"/>
          </w:rPr>
          <w:t>)</w:t>
        </w:r>
      </w:ins>
      <w:ins w:id="13716" w:author="Ole-Martin Hanstveit" w:date="2017-11-29T19:22:00Z">
        <w:r w:rsidR="00605936">
          <w:rPr>
            <w:lang w:val="en-US"/>
          </w:rPr>
          <w:t xml:space="preserve">. </w:t>
        </w:r>
      </w:ins>
      <w:ins w:id="13717" w:author="Ole-Martin Hanstveit" w:date="2017-11-29T19:23:00Z">
        <w:r w:rsidR="00605936">
          <w:rPr>
            <w:lang w:val="en-US"/>
          </w:rPr>
          <w:t>This is fast enough for the car to navigate based on live input from the ca</w:t>
        </w:r>
      </w:ins>
      <w:ins w:id="13718" w:author="Ole-Martin Hanstveit" w:date="2017-11-29T19:24:00Z">
        <w:r w:rsidR="00605936">
          <w:rPr>
            <w:lang w:val="en-US"/>
          </w:rPr>
          <w:t>mera.</w:t>
        </w:r>
      </w:ins>
    </w:p>
    <w:p w14:paraId="02DB7B0A" w14:textId="6A66A678" w:rsidR="003037F7" w:rsidRDefault="003037F7" w:rsidP="003037F7">
      <w:pPr>
        <w:pStyle w:val="Brdtekst"/>
        <w:jc w:val="both"/>
        <w:rPr>
          <w:ins w:id="13719" w:author="Oscar Herman Kise" w:date="2017-11-30T20:52:00Z"/>
          <w:lang w:val="en-US"/>
        </w:rPr>
      </w:pPr>
    </w:p>
    <w:p w14:paraId="6E0ADD03" w14:textId="723E3074" w:rsidR="00863CDA" w:rsidRDefault="00863CDA" w:rsidP="003037F7">
      <w:pPr>
        <w:pStyle w:val="Brdtekst"/>
        <w:jc w:val="both"/>
        <w:rPr>
          <w:ins w:id="13720" w:author="Oscar Herman Kise" w:date="2017-11-30T20:52:00Z"/>
          <w:lang w:val="en-US"/>
        </w:rPr>
      </w:pPr>
    </w:p>
    <w:p w14:paraId="56D5BB57" w14:textId="77777777" w:rsidR="00863CDA" w:rsidRPr="00054C39" w:rsidRDefault="00863CDA" w:rsidP="003037F7">
      <w:pPr>
        <w:pStyle w:val="Brdtekst"/>
        <w:jc w:val="both"/>
        <w:rPr>
          <w:ins w:id="13721" w:author="Morten Lerstad Solli" w:date="2017-11-29T15:12:00Z"/>
          <w:lang w:val="en-US"/>
        </w:rPr>
      </w:pPr>
    </w:p>
    <w:p w14:paraId="0A6AA8F6" w14:textId="77777777" w:rsidR="003037F7" w:rsidRPr="00863CDA" w:rsidRDefault="003037F7" w:rsidP="00863CDA">
      <w:pPr>
        <w:rPr>
          <w:ins w:id="13722" w:author="Morten Lerstad Solli" w:date="2017-11-29T15:12:00Z"/>
          <w:rFonts w:ascii="Arial" w:hAnsi="Arial" w:cs="Arial"/>
          <w:b/>
          <w:sz w:val="26"/>
          <w:szCs w:val="26"/>
          <w:lang w:val="en-US"/>
          <w:rPrChange w:id="13723" w:author="Oscar Herman Kise" w:date="2017-11-30T20:52:00Z">
            <w:rPr>
              <w:ins w:id="13724" w:author="Morten Lerstad Solli" w:date="2017-11-29T15:12:00Z"/>
              <w:lang w:val="en-US"/>
            </w:rPr>
          </w:rPrChange>
        </w:rPr>
        <w:pPrChange w:id="13725" w:author="Oscar Herman Kise" w:date="2017-11-30T20:52:00Z">
          <w:pPr>
            <w:pStyle w:val="Overskrift4"/>
            <w:numPr>
              <w:ilvl w:val="0"/>
              <w:numId w:val="0"/>
            </w:numPr>
            <w:tabs>
              <w:tab w:val="clear" w:pos="1715"/>
            </w:tabs>
            <w:ind w:left="0" w:firstLine="0"/>
            <w:jc w:val="both"/>
          </w:pPr>
        </w:pPrChange>
      </w:pPr>
      <w:ins w:id="13726" w:author="Morten Lerstad Solli" w:date="2017-11-29T15:12:00Z">
        <w:r w:rsidRPr="00863CDA">
          <w:rPr>
            <w:rFonts w:ascii="Arial" w:hAnsi="Arial" w:cs="Arial"/>
            <w:b/>
            <w:sz w:val="26"/>
            <w:szCs w:val="26"/>
            <w:lang w:val="en-US"/>
            <w:rPrChange w:id="13727" w:author="Oscar Herman Kise" w:date="2017-11-30T20:52:00Z">
              <w:rPr>
                <w:lang w:val="en-US"/>
              </w:rPr>
            </w:rPrChange>
          </w:rPr>
          <w:t>Image Processor</w:t>
        </w:r>
      </w:ins>
    </w:p>
    <w:p w14:paraId="38E0A6EE" w14:textId="77777777" w:rsidR="003037F7" w:rsidRPr="00054C39" w:rsidRDefault="003037F7" w:rsidP="003037F7">
      <w:pPr>
        <w:jc w:val="both"/>
        <w:rPr>
          <w:ins w:id="13728" w:author="Morten Lerstad Solli" w:date="2017-11-29T15:12:00Z"/>
          <w:lang w:val="en-US"/>
        </w:rPr>
      </w:pPr>
    </w:p>
    <w:p w14:paraId="1D70CFD4" w14:textId="77777777" w:rsidR="003037F7" w:rsidRPr="00054C39" w:rsidRDefault="003037F7" w:rsidP="003037F7">
      <w:pPr>
        <w:jc w:val="both"/>
        <w:rPr>
          <w:ins w:id="13729" w:author="Morten Lerstad Solli" w:date="2017-11-29T15:12:00Z"/>
          <w:lang w:val="en-US"/>
        </w:rPr>
      </w:pPr>
      <w:ins w:id="13730" w:author="Morten Lerstad Solli" w:date="2017-11-29T15:12:00Z">
        <w:r w:rsidRPr="00054C39">
          <w:rPr>
            <w:lang w:val="en-US"/>
          </w:rPr>
          <w:t xml:space="preserve">A Runnable thread named </w:t>
        </w:r>
        <w:r w:rsidRPr="00054C39">
          <w:rPr>
            <w:i/>
            <w:lang w:val="en-US"/>
          </w:rPr>
          <w:t>ImageProcessor</w:t>
        </w:r>
        <w:r w:rsidRPr="00054C39">
          <w:rPr>
            <w:lang w:val="en-US"/>
          </w:rPr>
          <w:t xml:space="preserve"> is in control of processing an image. It runs at a specified number of loops per second. It is set to 30 runs per second to utilize the 30 FPS capacity of the camera. This thread doesn’t have any methods, it distributes tasks to several other classes. This thread is run by a </w:t>
        </w:r>
        <w:r w:rsidRPr="00054C39">
          <w:rPr>
            <w:i/>
            <w:lang w:val="en-US"/>
          </w:rPr>
          <w:t>ScheduledExecutorService</w:t>
        </w:r>
        <w:r w:rsidRPr="00054C39">
          <w:rPr>
            <w:lang w:val="en-US"/>
          </w:rPr>
          <w:t xml:space="preserve"> in the main method. This ensures that the submission of the Runnable task for </w:t>
        </w:r>
        <w:r w:rsidRPr="00054C39">
          <w:rPr>
            <w:i/>
            <w:lang w:val="en-US"/>
          </w:rPr>
          <w:t>ImageProcessor</w:t>
        </w:r>
        <w:r w:rsidRPr="00054C39">
          <w:rPr>
            <w:lang w:val="en-US"/>
          </w:rPr>
          <w:t xml:space="preserve"> is thread-safe. There is no further need to ensure thread-safety in this Thread because the tasks are implemented thread-safe in the classes used for each method.</w:t>
        </w:r>
      </w:ins>
    </w:p>
    <w:p w14:paraId="0BE1C9EA" w14:textId="77777777" w:rsidR="003037F7" w:rsidRPr="00054C39" w:rsidRDefault="003037F7" w:rsidP="003037F7">
      <w:pPr>
        <w:jc w:val="both"/>
        <w:rPr>
          <w:ins w:id="13731" w:author="Morten Lerstad Solli" w:date="2017-11-29T15:12:00Z"/>
          <w:lang w:val="en-US"/>
        </w:rPr>
      </w:pPr>
    </w:p>
    <w:p w14:paraId="700BDDF0" w14:textId="77777777" w:rsidR="003037F7" w:rsidRPr="00054C39" w:rsidRDefault="003037F7" w:rsidP="003037F7">
      <w:pPr>
        <w:jc w:val="both"/>
        <w:rPr>
          <w:ins w:id="13732" w:author="Morten Lerstad Solli" w:date="2017-11-29T15:12:00Z"/>
          <w:lang w:val="en-US"/>
        </w:rPr>
      </w:pPr>
      <w:ins w:id="13733" w:author="Morten Lerstad Solli" w:date="2017-11-29T15:12:00Z">
        <w:r w:rsidRPr="00054C39">
          <w:rPr>
            <w:lang w:val="en-US"/>
          </w:rPr>
          <w:t xml:space="preserve">For capturing images, the </w:t>
        </w:r>
        <w:r w:rsidRPr="00054C39">
          <w:rPr>
            <w:i/>
            <w:lang w:val="en-US"/>
          </w:rPr>
          <w:t>WebCamHandler</w:t>
        </w:r>
        <w:r w:rsidRPr="00054C39">
          <w:rPr>
            <w:lang w:val="en-US"/>
          </w:rPr>
          <w:t xml:space="preserve"> class is used. After fetching the most recent image, the </w:t>
        </w:r>
        <w:r w:rsidRPr="00054C39">
          <w:rPr>
            <w:i/>
            <w:lang w:val="en-US"/>
          </w:rPr>
          <w:t>ImageProcessor</w:t>
        </w:r>
        <w:r w:rsidRPr="00054C39">
          <w:rPr>
            <w:lang w:val="en-US"/>
          </w:rPr>
          <w:t xml:space="preserve"> will scan the image for a specified range of colors by using the </w:t>
        </w:r>
        <w:r w:rsidRPr="00054C39">
          <w:rPr>
            <w:i/>
            <w:lang w:val="en-US"/>
          </w:rPr>
          <w:t>ColorDetection class. At this point, the ImageProcessor</w:t>
        </w:r>
        <w:r w:rsidRPr="00054C39">
          <w:rPr>
            <w:lang w:val="en-US"/>
          </w:rPr>
          <w:t xml:space="preserve"> will have a black-white image only showing white where the specified colors are found. Using this image, it will scan left and right half for white pixels. These values are used to navigate towards the center of objects by using the </w:t>
        </w:r>
        <w:r w:rsidRPr="00054C39">
          <w:rPr>
            <w:i/>
            <w:lang w:val="en-US"/>
          </w:rPr>
          <w:t>MovementHandler</w:t>
        </w:r>
        <w:r w:rsidRPr="00054C39">
          <w:rPr>
            <w:lang w:val="en-US"/>
          </w:rPr>
          <w:t xml:space="preserve"> class.</w:t>
        </w:r>
      </w:ins>
    </w:p>
    <w:p w14:paraId="124E286A" w14:textId="77777777" w:rsidR="003037F7" w:rsidRPr="00054C39" w:rsidRDefault="003037F7" w:rsidP="003037F7">
      <w:pPr>
        <w:jc w:val="both"/>
        <w:rPr>
          <w:ins w:id="13734" w:author="Morten Lerstad Solli" w:date="2017-11-29T15:12:00Z"/>
          <w:lang w:val="en-US"/>
        </w:rPr>
      </w:pPr>
    </w:p>
    <w:p w14:paraId="5B713775" w14:textId="77777777" w:rsidR="003037F7" w:rsidRPr="00054C39" w:rsidRDefault="003037F7" w:rsidP="003037F7">
      <w:pPr>
        <w:jc w:val="both"/>
        <w:rPr>
          <w:ins w:id="13735" w:author="Morten Lerstad Solli" w:date="2017-11-29T15:12:00Z"/>
          <w:lang w:val="en-US"/>
        </w:rPr>
      </w:pPr>
      <w:ins w:id="13736" w:author="Morten Lerstad Solli" w:date="2017-11-29T15:12:00Z">
        <w:r w:rsidRPr="00054C39">
          <w:rPr>
            <w:lang w:val="en-US"/>
          </w:rPr>
          <w:t xml:space="preserve">In addition to this behaviour, a class named </w:t>
        </w:r>
        <w:r w:rsidRPr="00054C39">
          <w:rPr>
            <w:i/>
            <w:lang w:val="en-US"/>
          </w:rPr>
          <w:t>ShapeDetection</w:t>
        </w:r>
        <w:r w:rsidRPr="00054C39">
          <w:rPr>
            <w:lang w:val="en-US"/>
          </w:rPr>
          <w:t xml:space="preserve"> was made. This was made to detect the shape of objects that it would pick up. However due to time restrictions, the feature was removed.</w:t>
        </w:r>
      </w:ins>
    </w:p>
    <w:p w14:paraId="21697240" w14:textId="77777777" w:rsidR="003037F7" w:rsidRPr="005A3108" w:rsidRDefault="003037F7" w:rsidP="003037F7">
      <w:pPr>
        <w:rPr>
          <w:ins w:id="13737" w:author="Morten Lerstad Solli" w:date="2017-11-29T15:12:00Z"/>
          <w:lang w:val="en-US"/>
        </w:rPr>
      </w:pPr>
    </w:p>
    <w:p w14:paraId="6550C68F" w14:textId="77777777" w:rsidR="003037F7" w:rsidRPr="005A3108" w:rsidRDefault="003037F7" w:rsidP="003037F7">
      <w:pPr>
        <w:rPr>
          <w:ins w:id="13738" w:author="Morten Lerstad Solli" w:date="2017-11-29T15:12:00Z"/>
          <w:lang w:val="en-US"/>
        </w:rPr>
      </w:pPr>
    </w:p>
    <w:p w14:paraId="66DE3676" w14:textId="77777777" w:rsidR="003037F7" w:rsidRPr="00054C39" w:rsidRDefault="003037F7" w:rsidP="003037F7">
      <w:pPr>
        <w:rPr>
          <w:ins w:id="13739" w:author="Morten Lerstad Solli" w:date="2017-11-29T15:12:00Z"/>
          <w:lang w:val="en-US"/>
        </w:rPr>
      </w:pPr>
    </w:p>
    <w:p w14:paraId="75DC36E3" w14:textId="77777777" w:rsidR="003037F7" w:rsidRPr="005A3108" w:rsidRDefault="003037F7" w:rsidP="003037F7">
      <w:pPr>
        <w:rPr>
          <w:ins w:id="13740" w:author="Morten Lerstad Solli" w:date="2017-11-29T15:12:00Z"/>
          <w:rFonts w:ascii="Arial" w:hAnsi="Arial" w:cs="Arial"/>
          <w:b/>
          <w:sz w:val="26"/>
          <w:szCs w:val="26"/>
          <w:lang w:val="en-US"/>
        </w:rPr>
      </w:pPr>
      <w:ins w:id="13741" w:author="Morten Lerstad Solli" w:date="2017-11-29T15:12:00Z">
        <w:r w:rsidRPr="00054C39">
          <w:rPr>
            <w:rFonts w:ascii="Arial" w:hAnsi="Arial" w:cs="Arial"/>
            <w:b/>
            <w:sz w:val="26"/>
            <w:szCs w:val="26"/>
            <w:lang w:val="en-US"/>
          </w:rPr>
          <w:t>Video Capturing</w:t>
        </w:r>
      </w:ins>
    </w:p>
    <w:p w14:paraId="1C32A37E" w14:textId="77777777" w:rsidR="003037F7" w:rsidRPr="00054C39" w:rsidRDefault="003037F7" w:rsidP="003037F7">
      <w:pPr>
        <w:rPr>
          <w:ins w:id="13742" w:author="Morten Lerstad Solli" w:date="2017-11-29T15:12:00Z"/>
          <w:rFonts w:ascii="Arial" w:hAnsi="Arial" w:cs="Arial"/>
          <w:b/>
          <w:sz w:val="26"/>
          <w:szCs w:val="26"/>
          <w:lang w:val="en-US"/>
        </w:rPr>
      </w:pPr>
    </w:p>
    <w:p w14:paraId="4D0C7DA6" w14:textId="77421455" w:rsidR="0022634F" w:rsidRDefault="003037F7" w:rsidP="003037F7">
      <w:pPr>
        <w:rPr>
          <w:ins w:id="13743" w:author="Ole-Martin Hanstveit" w:date="2017-11-29T16:40:00Z"/>
          <w:lang w:val="en-GB"/>
        </w:rPr>
      </w:pPr>
      <w:ins w:id="13744" w:author="Morten Lerstad Solli" w:date="2017-11-29T15:12:00Z">
        <w:r w:rsidRPr="00054C39">
          <w:rPr>
            <w:lang w:val="en-US"/>
          </w:rPr>
          <w:t xml:space="preserve">A Thread called </w:t>
        </w:r>
        <w:r w:rsidRPr="005A3108">
          <w:rPr>
            <w:i/>
            <w:lang w:val="en-US"/>
          </w:rPr>
          <w:t>WebCamHandler</w:t>
        </w:r>
        <w:r w:rsidRPr="005A3108">
          <w:rPr>
            <w:lang w:val="en-US"/>
          </w:rPr>
          <w:t xml:space="preserve"> </w:t>
        </w:r>
        <w:r w:rsidRPr="00054C39">
          <w:rPr>
            <w:lang w:val="en-US"/>
          </w:rPr>
          <w:t xml:space="preserve">captures video continuously. This thread initializes the camera by using the OpenCV library. The image resolution is set to 320x240, this resolution is good enough to detect important details. It is also a low enough resolution to run on Odroid without performance issues. </w:t>
        </w:r>
      </w:ins>
      <w:ins w:id="13745" w:author="Ole-Martin Hanstveit" w:date="2017-11-29T16:36:00Z">
        <w:r w:rsidR="0022634F">
          <w:rPr>
            <w:lang w:val="en-US"/>
          </w:rPr>
          <w:t xml:space="preserve">Initially, 640x480 resolution was used, </w:t>
        </w:r>
      </w:ins>
      <w:ins w:id="13746" w:author="Ole-Martin Hanstveit" w:date="2017-11-29T16:37:00Z">
        <w:r w:rsidR="0022634F">
          <w:rPr>
            <w:lang w:val="en-US"/>
          </w:rPr>
          <w:t>this proved to be too demanding for the Odroid. By t</w:t>
        </w:r>
      </w:ins>
      <w:ins w:id="13747" w:author="Ole-Martin Hanstveit" w:date="2017-11-29T16:38:00Z">
        <w:r w:rsidR="0022634F">
          <w:rPr>
            <w:lang w:val="en-US"/>
          </w:rPr>
          <w:t xml:space="preserve">esting the difference, a full loop of the </w:t>
        </w:r>
      </w:ins>
      <w:ins w:id="13748" w:author="Oscar Herman Kise" w:date="2017-11-30T19:48:00Z">
        <w:r w:rsidR="00756BDF">
          <w:rPr>
            <w:lang w:val="en-US"/>
          </w:rPr>
          <w:t>“</w:t>
        </w:r>
        <w:r w:rsidR="00756BDF">
          <w:rPr>
            <w:i/>
            <w:lang w:val="en-US"/>
          </w:rPr>
          <w:t>r</w:t>
        </w:r>
      </w:ins>
      <w:ins w:id="13749" w:author="Ole-Martin Hanstveit" w:date="2017-11-29T16:38:00Z">
        <w:del w:id="13750" w:author="Oscar Herman Kise" w:date="2017-11-30T19:48:00Z">
          <w:r w:rsidR="0022634F" w:rsidRPr="0022634F" w:rsidDel="00756BDF">
            <w:rPr>
              <w:i/>
              <w:lang w:val="en-US"/>
              <w:rPrChange w:id="13751" w:author="Ole-Martin Hanstveit" w:date="2017-11-29T16:38:00Z">
                <w:rPr>
                  <w:lang w:val="en-US"/>
                </w:rPr>
              </w:rPrChange>
            </w:rPr>
            <w:delText>R</w:delText>
          </w:r>
        </w:del>
        <w:r w:rsidR="0022634F" w:rsidRPr="0022634F">
          <w:rPr>
            <w:i/>
            <w:lang w:val="en-US"/>
            <w:rPrChange w:id="13752" w:author="Ole-Martin Hanstveit" w:date="2017-11-29T16:38:00Z">
              <w:rPr>
                <w:lang w:val="en-US"/>
              </w:rPr>
            </w:rPrChange>
          </w:rPr>
          <w:t>un()</w:t>
        </w:r>
      </w:ins>
      <w:ins w:id="13753" w:author="Oscar Herman Kise" w:date="2017-11-30T19:48:00Z">
        <w:r w:rsidR="00756BDF">
          <w:rPr>
            <w:i/>
            <w:lang w:val="en-US"/>
          </w:rPr>
          <w:t>”</w:t>
        </w:r>
      </w:ins>
      <w:ins w:id="13754" w:author="Ole-Martin Hanstveit" w:date="2017-11-29T16:38:00Z">
        <w:r w:rsidR="0022634F">
          <w:rPr>
            <w:lang w:val="en-US"/>
          </w:rPr>
          <w:t xml:space="preserve"> method in </w:t>
        </w:r>
        <w:r w:rsidR="0022634F">
          <w:rPr>
            <w:i/>
            <w:lang w:val="en-US"/>
          </w:rPr>
          <w:t>ImageProcessor</w:t>
        </w:r>
        <w:r w:rsidR="0022634F">
          <w:rPr>
            <w:lang w:val="en-US"/>
          </w:rPr>
          <w:t xml:space="preserve"> was reduced from 60-80ms </w:t>
        </w:r>
      </w:ins>
      <w:ins w:id="13755" w:author="Ole-Martin Hanstveit" w:date="2017-11-29T16:39:00Z">
        <w:r w:rsidR="0022634F">
          <w:rPr>
            <w:lang w:val="en-US"/>
          </w:rPr>
          <w:t>down to 2-15ms. A test was run with resolution set to 320x240 with 1000 loops</w:t>
        </w:r>
      </w:ins>
      <w:ins w:id="13756" w:author="Ole-Martin Hanstveit" w:date="2017-11-29T16:40:00Z">
        <w:r w:rsidR="0022634F">
          <w:rPr>
            <w:lang w:val="en-US"/>
          </w:rPr>
          <w:t xml:space="preserve"> of the </w:t>
        </w:r>
      </w:ins>
      <w:ins w:id="13757" w:author="Oscar Herman Kise" w:date="2017-11-30T19:47:00Z">
        <w:r w:rsidR="00756BDF">
          <w:rPr>
            <w:lang w:val="en-US"/>
          </w:rPr>
          <w:t>“</w:t>
        </w:r>
        <w:r w:rsidR="00756BDF">
          <w:rPr>
            <w:i/>
            <w:lang w:val="en-US"/>
          </w:rPr>
          <w:t>r</w:t>
        </w:r>
      </w:ins>
      <w:ins w:id="13758" w:author="Ole-Martin Hanstveit" w:date="2017-11-29T16:40:00Z">
        <w:del w:id="13759" w:author="Oscar Herman Kise" w:date="2017-11-30T19:47:00Z">
          <w:r w:rsidR="0022634F" w:rsidDel="00756BDF">
            <w:rPr>
              <w:i/>
              <w:lang w:val="en-US"/>
            </w:rPr>
            <w:delText>R</w:delText>
          </w:r>
        </w:del>
        <w:r w:rsidR="0022634F">
          <w:rPr>
            <w:i/>
            <w:lang w:val="en-US"/>
          </w:rPr>
          <w:t>un()</w:t>
        </w:r>
      </w:ins>
      <w:ins w:id="13760" w:author="Oscar Herman Kise" w:date="2017-11-30T19:48:00Z">
        <w:r w:rsidR="00756BDF">
          <w:rPr>
            <w:i/>
            <w:lang w:val="en-US"/>
          </w:rPr>
          <w:t>”</w:t>
        </w:r>
      </w:ins>
      <w:ins w:id="13761" w:author="Ole-Martin Hanstveit" w:date="2017-11-29T16:40:00Z">
        <w:r w:rsidR="0022634F">
          <w:rPr>
            <w:i/>
            <w:lang w:val="en-US"/>
          </w:rPr>
          <w:t xml:space="preserve"> </w:t>
        </w:r>
        <w:r w:rsidR="0022634F" w:rsidRPr="0022634F">
          <w:rPr>
            <w:lang w:val="en-GB"/>
            <w:rPrChange w:id="13762" w:author="Ole-Martin Hanstveit" w:date="2017-11-29T16:40:00Z">
              <w:rPr/>
            </w:rPrChange>
          </w:rPr>
          <w:t>m</w:t>
        </w:r>
        <w:r w:rsidR="0022634F">
          <w:rPr>
            <w:lang w:val="en-GB"/>
          </w:rPr>
          <w:t>ethod, which gave an average loop-time of 5ms.</w:t>
        </w:r>
      </w:ins>
    </w:p>
    <w:p w14:paraId="02D79EA4" w14:textId="77777777" w:rsidR="0022634F" w:rsidRPr="0022634F" w:rsidRDefault="0022634F" w:rsidP="003037F7">
      <w:pPr>
        <w:rPr>
          <w:ins w:id="13763" w:author="Ole-Martin Hanstveit" w:date="2017-11-29T16:36:00Z"/>
          <w:lang w:val="en-GB"/>
          <w:rPrChange w:id="13764" w:author="Ole-Martin Hanstveit" w:date="2017-11-29T16:40:00Z">
            <w:rPr>
              <w:ins w:id="13765" w:author="Ole-Martin Hanstveit" w:date="2017-11-29T16:36:00Z"/>
              <w:lang w:val="en-US"/>
            </w:rPr>
          </w:rPrChange>
        </w:rPr>
      </w:pPr>
    </w:p>
    <w:p w14:paraId="5DB6EA85" w14:textId="38EFB99B" w:rsidR="003037F7" w:rsidRPr="005A3108" w:rsidRDefault="003037F7" w:rsidP="003037F7">
      <w:pPr>
        <w:rPr>
          <w:ins w:id="13766" w:author="Morten Lerstad Solli" w:date="2017-11-29T15:12:00Z"/>
          <w:del w:id="13767" w:author="Ole-Martin Hanstveit" w:date="2017-11-29T16:41:00Z"/>
          <w:lang w:val="en-US"/>
        </w:rPr>
      </w:pPr>
      <w:ins w:id="13768" w:author="Morten Lerstad Solli" w:date="2017-11-29T15:12:00Z">
        <w:r w:rsidRPr="00054C39">
          <w:rPr>
            <w:lang w:val="en-US"/>
          </w:rPr>
          <w:t xml:space="preserve">To use the video that is captured, the </w:t>
        </w:r>
        <w:del w:id="13769" w:author="Ole-Martin Hanstveit" w:date="2017-11-29T19:20:00Z">
          <w:r w:rsidRPr="001D76B8">
            <w:rPr>
              <w:i/>
              <w:lang w:val="en-US"/>
              <w:rPrChange w:id="13770" w:author="Ole-Martin Hanstveit" w:date="2017-11-29T19:49:00Z">
                <w:rPr>
                  <w:lang w:val="en-US"/>
                </w:rPr>
              </w:rPrChange>
            </w:rPr>
            <w:delText>class</w:delText>
          </w:r>
        </w:del>
      </w:ins>
      <w:ins w:id="13771" w:author="Ole-Martin Hanstveit" w:date="2017-11-29T19:20:00Z">
        <w:r w:rsidR="001D76B8">
          <w:rPr>
            <w:i/>
            <w:lang w:val="en-US"/>
          </w:rPr>
          <w:t>WebCamHandler</w:t>
        </w:r>
        <w:r w:rsidR="001D76B8">
          <w:rPr>
            <w:lang w:val="en-US"/>
          </w:rPr>
          <w:t xml:space="preserve"> thread</w:t>
        </w:r>
      </w:ins>
      <w:ins w:id="13772" w:author="Morten Lerstad Solli" w:date="2017-11-29T15:12:00Z">
        <w:r w:rsidRPr="00054C39">
          <w:rPr>
            <w:lang w:val="en-US"/>
          </w:rPr>
          <w:t xml:space="preserve"> contains methods for getting a </w:t>
        </w:r>
        <w:del w:id="13773" w:author="Ole-Martin Hanstveit" w:date="2017-11-29T19:20:00Z">
          <w:r w:rsidRPr="00054C39">
            <w:rPr>
              <w:lang w:val="en-US"/>
            </w:rPr>
            <w:delText>fresh</w:delText>
          </w:r>
        </w:del>
      </w:ins>
      <w:ins w:id="13774" w:author="Ole-Martin Hanstveit" w:date="2017-11-29T19:20:00Z">
        <w:r w:rsidR="001D76B8">
          <w:rPr>
            <w:lang w:val="en-US"/>
          </w:rPr>
          <w:t>new</w:t>
        </w:r>
      </w:ins>
      <w:ins w:id="13775" w:author="Morten Lerstad Solli" w:date="2017-11-29T15:12:00Z">
        <w:r w:rsidRPr="00054C39">
          <w:rPr>
            <w:lang w:val="en-US"/>
          </w:rPr>
          <w:t xml:space="preserve"> image</w:t>
        </w:r>
      </w:ins>
      <w:ins w:id="13776" w:author="Ole-Martin Hanstveit" w:date="2017-11-29T19:20:00Z">
        <w:r w:rsidR="001D76B8">
          <w:rPr>
            <w:lang w:val="en-US"/>
          </w:rPr>
          <w:t xml:space="preserve"> from the camera</w:t>
        </w:r>
      </w:ins>
      <w:ins w:id="13777" w:author="Morten Lerstad Solli" w:date="2017-11-29T15:12:00Z">
        <w:r w:rsidRPr="00054C39">
          <w:rPr>
            <w:lang w:val="en-US"/>
          </w:rPr>
          <w:t>;</w:t>
        </w:r>
      </w:ins>
    </w:p>
    <w:p w14:paraId="4D4FD0AC" w14:textId="77777777" w:rsidR="003037F7" w:rsidRPr="00054C39" w:rsidRDefault="003037F7">
      <w:pPr>
        <w:rPr>
          <w:ins w:id="13778" w:author="Morten Lerstad Solli" w:date="2017-11-29T15:12:00Z"/>
          <w:lang w:val="en-US"/>
        </w:rPr>
        <w:pPrChange w:id="13779" w:author="Ole-Martin Hanstveit" w:date="2017-11-29T16:58:00Z">
          <w:pPr>
            <w:keepNext/>
          </w:pPr>
        </w:pPrChange>
      </w:pPr>
      <w:ins w:id="13780" w:author="Morten Lerstad Solli" w:date="2017-11-29T15:12:00Z">
        <w:r w:rsidRPr="00054C39">
          <w:rPr>
            <w:noProof/>
            <w:lang w:val="en-US"/>
          </w:rPr>
          <w:drawing>
            <wp:inline distT="0" distB="0" distL="0" distR="0" wp14:anchorId="537E71A5" wp14:editId="08B6EE1B">
              <wp:extent cx="5743575" cy="1486535"/>
              <wp:effectExtent l="0" t="0" r="9525"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5661" cy="1505192"/>
                      </a:xfrm>
                      <a:prstGeom prst="rect">
                        <a:avLst/>
                      </a:prstGeom>
                      <a:noFill/>
                      <a:ln>
                        <a:noFill/>
                      </a:ln>
                    </pic:spPr>
                  </pic:pic>
                </a:graphicData>
              </a:graphic>
            </wp:inline>
          </w:drawing>
        </w:r>
      </w:ins>
    </w:p>
    <w:p w14:paraId="0A0546F5" w14:textId="2649E48E" w:rsidR="003037F7" w:rsidRPr="005A3108" w:rsidRDefault="003037F7" w:rsidP="003037F7">
      <w:pPr>
        <w:pStyle w:val="Bildetekst"/>
        <w:rPr>
          <w:ins w:id="13781" w:author="Morten Lerstad Solli" w:date="2017-11-29T15:12:00Z"/>
          <w:lang w:val="en-US"/>
        </w:rPr>
      </w:pPr>
      <w:bookmarkStart w:id="13782" w:name="_Ref499835290"/>
      <w:ins w:id="13783" w:author="Morten Lerstad Solli" w:date="2017-11-29T15:12:00Z">
        <w:r w:rsidRPr="00054C39">
          <w:rPr>
            <w:lang w:val="en-US"/>
          </w:rPr>
          <w:t xml:space="preserve">Figure </w:t>
        </w:r>
        <w:r w:rsidRPr="00054C39">
          <w:rPr>
            <w:lang w:val="en-US"/>
          </w:rPr>
          <w:fldChar w:fldCharType="begin"/>
        </w:r>
        <w:r w:rsidRPr="00054C39">
          <w:rPr>
            <w:lang w:val="en-US"/>
          </w:rPr>
          <w:instrText xml:space="preserve"> SEQ Figure \* ARABIC </w:instrText>
        </w:r>
        <w:r w:rsidRPr="00054C39">
          <w:rPr>
            <w:lang w:val="en-US"/>
          </w:rPr>
          <w:fldChar w:fldCharType="separate"/>
        </w:r>
      </w:ins>
      <w:r w:rsidR="00710D49">
        <w:rPr>
          <w:noProof/>
          <w:lang w:val="en-US"/>
        </w:rPr>
        <w:t>28</w:t>
      </w:r>
      <w:ins w:id="13784" w:author="Morten Lerstad Solli" w:date="2017-11-29T15:12:00Z">
        <w:r w:rsidRPr="00054C39">
          <w:rPr>
            <w:lang w:val="en-US"/>
          </w:rPr>
          <w:fldChar w:fldCharType="end"/>
        </w:r>
        <w:bookmarkEnd w:id="13782"/>
        <w:r w:rsidRPr="00054C39">
          <w:rPr>
            <w:lang w:val="en-US"/>
          </w:rPr>
          <w:t xml:space="preserve">: </w:t>
        </w:r>
        <w:r w:rsidRPr="005A3108">
          <w:rPr>
            <w:lang w:val="en-US"/>
          </w:rPr>
          <w:t>Synchronized method for retrieving an image from the camera as a Mat.</w:t>
        </w:r>
      </w:ins>
    </w:p>
    <w:p w14:paraId="077FCAC6" w14:textId="77777777" w:rsidR="003037F7" w:rsidRPr="00054C39" w:rsidRDefault="003037F7" w:rsidP="003037F7">
      <w:pPr>
        <w:rPr>
          <w:ins w:id="13785" w:author="Morten Lerstad Solli" w:date="2017-11-29T15:12:00Z"/>
          <w:color w:val="FF0000"/>
          <w:lang w:val="en-US"/>
        </w:rPr>
      </w:pPr>
    </w:p>
    <w:p w14:paraId="4C92B006" w14:textId="2E68E374" w:rsidR="003037F7" w:rsidRPr="00054C39" w:rsidRDefault="003037F7" w:rsidP="003037F7">
      <w:pPr>
        <w:pStyle w:val="Brdtekst"/>
        <w:jc w:val="both"/>
        <w:rPr>
          <w:ins w:id="13786" w:author="Morten Lerstad Solli" w:date="2017-11-29T15:12:00Z"/>
          <w:lang w:val="en-US"/>
        </w:rPr>
      </w:pPr>
      <w:ins w:id="13787" w:author="Morten Lerstad Solli" w:date="2017-11-29T15:12:00Z">
        <w:r w:rsidRPr="00054C39">
          <w:rPr>
            <w:lang w:val="en-US"/>
          </w:rPr>
          <w:t xml:space="preserve">As seen </w:t>
        </w:r>
        <w:r>
          <w:rPr>
            <w:lang w:val="en-US"/>
          </w:rPr>
          <w:t xml:space="preserve">on </w:t>
        </w:r>
      </w:ins>
      <w:ins w:id="13788" w:author="Oscar Herman Kise" w:date="2017-11-30T19:50:00Z">
        <w:r w:rsidR="007635A8">
          <w:rPr>
            <w:lang w:val="en-US"/>
          </w:rPr>
          <w:fldChar w:fldCharType="begin"/>
        </w:r>
        <w:r w:rsidR="007635A8">
          <w:rPr>
            <w:lang w:val="en-US"/>
          </w:rPr>
          <w:instrText xml:space="preserve"> REF _Ref499835290 \h </w:instrText>
        </w:r>
      </w:ins>
      <w:r w:rsidR="007635A8">
        <w:rPr>
          <w:lang w:val="en-US"/>
        </w:rPr>
      </w:r>
      <w:r w:rsidR="007635A8">
        <w:rPr>
          <w:lang w:val="en-US"/>
        </w:rPr>
        <w:fldChar w:fldCharType="separate"/>
      </w:r>
      <w:ins w:id="13789" w:author="Oscar Herman Kise" w:date="2017-11-30T22:19:00Z">
        <w:r w:rsidR="00710D49" w:rsidRPr="00054C39">
          <w:rPr>
            <w:lang w:val="en-US"/>
          </w:rPr>
          <w:t xml:space="preserve">Figure </w:t>
        </w:r>
        <w:r w:rsidR="00710D49">
          <w:rPr>
            <w:noProof/>
            <w:lang w:val="en-US"/>
          </w:rPr>
          <w:t>28</w:t>
        </w:r>
      </w:ins>
      <w:ins w:id="13790" w:author="Oscar Herman Kise" w:date="2017-11-30T19:50:00Z">
        <w:r w:rsidR="007635A8">
          <w:rPr>
            <w:lang w:val="en-US"/>
          </w:rPr>
          <w:fldChar w:fldCharType="end"/>
        </w:r>
      </w:ins>
      <w:ins w:id="13791" w:author="Morten Lerstad Solli" w:date="2017-11-29T15:12:00Z">
        <w:del w:id="13792" w:author="Oscar Herman Kise" w:date="2017-11-30T19:50:00Z">
          <w:r w:rsidDel="007635A8">
            <w:rPr>
              <w:lang w:val="en-US"/>
            </w:rPr>
            <w:delText>Figure 29</w:delText>
          </w:r>
        </w:del>
        <w:r w:rsidRPr="00054C39">
          <w:rPr>
            <w:lang w:val="en-US"/>
          </w:rPr>
          <w:t>, “synchronized” is used to implement thread-safety. This method is used to get a new image from the video capturing. It is used both for the</w:t>
        </w:r>
        <w:r w:rsidRPr="00054C39">
          <w:rPr>
            <w:b/>
            <w:lang w:val="en-US"/>
          </w:rPr>
          <w:t xml:space="preserve"> </w:t>
        </w:r>
        <w:r w:rsidRPr="00054C39">
          <w:rPr>
            <w:i/>
            <w:lang w:val="en-US"/>
          </w:rPr>
          <w:t>ImageProcessing</w:t>
        </w:r>
        <w:r w:rsidRPr="00054C39">
          <w:rPr>
            <w:lang w:val="en-US"/>
          </w:rPr>
          <w:t xml:space="preserve"> and for sending video to the external client by a thread named </w:t>
        </w:r>
        <w:r w:rsidRPr="00054C39">
          <w:rPr>
            <w:i/>
            <w:lang w:val="en-US"/>
          </w:rPr>
          <w:t>VideoStreamServer</w:t>
        </w:r>
        <w:r w:rsidRPr="00054C39">
          <w:rPr>
            <w:lang w:val="en-US"/>
          </w:rPr>
          <w:t xml:space="preserve">. Using “synchronized” here ensures that the method cannot be executed by both </w:t>
        </w:r>
        <w:r w:rsidRPr="00054C39">
          <w:rPr>
            <w:i/>
            <w:lang w:val="en-US"/>
          </w:rPr>
          <w:t>ImageProcessing</w:t>
        </w:r>
        <w:r w:rsidRPr="00054C39">
          <w:rPr>
            <w:lang w:val="en-US"/>
          </w:rPr>
          <w:t xml:space="preserve"> and </w:t>
        </w:r>
        <w:r w:rsidRPr="00054C39">
          <w:rPr>
            <w:i/>
            <w:lang w:val="en-US"/>
          </w:rPr>
          <w:t>VideoStreamServer</w:t>
        </w:r>
        <w:r w:rsidRPr="00054C39">
          <w:rPr>
            <w:lang w:val="en-US"/>
          </w:rPr>
          <w:t xml:space="preserve"> at the same time.</w:t>
        </w:r>
      </w:ins>
    </w:p>
    <w:p w14:paraId="3277A275" w14:textId="367D49E5" w:rsidR="003037F7" w:rsidRDefault="003037F7" w:rsidP="003037F7">
      <w:pPr>
        <w:pStyle w:val="Brdtekst"/>
        <w:jc w:val="both"/>
        <w:rPr>
          <w:ins w:id="13793" w:author="Oscar Herman Kise" w:date="2017-11-30T20:52:00Z"/>
          <w:b/>
          <w:lang w:val="en-US"/>
        </w:rPr>
      </w:pPr>
    </w:p>
    <w:p w14:paraId="7F88968D" w14:textId="77777777" w:rsidR="00863CDA" w:rsidRPr="00054C39" w:rsidRDefault="00863CDA" w:rsidP="003037F7">
      <w:pPr>
        <w:pStyle w:val="Brdtekst"/>
        <w:jc w:val="both"/>
        <w:rPr>
          <w:ins w:id="13794" w:author="Morten Lerstad Solli" w:date="2017-11-29T15:12:00Z"/>
          <w:b/>
          <w:lang w:val="en-US"/>
        </w:rPr>
      </w:pPr>
    </w:p>
    <w:p w14:paraId="32A038E6" w14:textId="4D6C6011" w:rsidR="003037F7" w:rsidRDefault="003037F7" w:rsidP="00863CDA">
      <w:pPr>
        <w:rPr>
          <w:ins w:id="13795" w:author="Oscar Herman Kise" w:date="2017-11-30T20:53:00Z"/>
          <w:rFonts w:ascii="Arial" w:hAnsi="Arial" w:cs="Arial"/>
          <w:b/>
          <w:sz w:val="26"/>
          <w:szCs w:val="26"/>
          <w:lang w:val="en-US"/>
        </w:rPr>
        <w:pPrChange w:id="13796" w:author="Oscar Herman Kise" w:date="2017-11-30T20:52:00Z">
          <w:pPr>
            <w:pStyle w:val="Overskrift4"/>
            <w:numPr>
              <w:ilvl w:val="0"/>
              <w:numId w:val="0"/>
            </w:numPr>
            <w:tabs>
              <w:tab w:val="clear" w:pos="1715"/>
            </w:tabs>
            <w:ind w:left="0" w:firstLine="0"/>
            <w:jc w:val="both"/>
          </w:pPr>
        </w:pPrChange>
      </w:pPr>
      <w:ins w:id="13797" w:author="Morten Lerstad Solli" w:date="2017-11-29T15:12:00Z">
        <w:r w:rsidRPr="00863CDA">
          <w:rPr>
            <w:rFonts w:ascii="Arial" w:hAnsi="Arial" w:cs="Arial"/>
            <w:b/>
            <w:sz w:val="26"/>
            <w:szCs w:val="26"/>
            <w:lang w:val="en-US"/>
            <w:rPrChange w:id="13798" w:author="Oscar Herman Kise" w:date="2017-11-30T20:52:00Z">
              <w:rPr>
                <w:lang w:val="en-US"/>
              </w:rPr>
            </w:rPrChange>
          </w:rPr>
          <w:t>Color Detection</w:t>
        </w:r>
      </w:ins>
    </w:p>
    <w:p w14:paraId="51AE4C62" w14:textId="77777777" w:rsidR="00863CDA" w:rsidRPr="00863CDA" w:rsidRDefault="00863CDA" w:rsidP="00863CDA">
      <w:pPr>
        <w:rPr>
          <w:ins w:id="13799" w:author="Morten Lerstad Solli" w:date="2017-11-29T15:12:00Z"/>
          <w:rFonts w:ascii="Arial" w:hAnsi="Arial" w:cs="Arial"/>
          <w:b/>
          <w:sz w:val="26"/>
          <w:szCs w:val="26"/>
          <w:lang w:val="en-US"/>
          <w:rPrChange w:id="13800" w:author="Oscar Herman Kise" w:date="2017-11-30T20:52:00Z">
            <w:rPr>
              <w:ins w:id="13801" w:author="Morten Lerstad Solli" w:date="2017-11-29T15:12:00Z"/>
              <w:lang w:val="en-US"/>
            </w:rPr>
          </w:rPrChange>
        </w:rPr>
        <w:pPrChange w:id="13802" w:author="Oscar Herman Kise" w:date="2017-11-30T20:52:00Z">
          <w:pPr>
            <w:pStyle w:val="Overskrift4"/>
            <w:numPr>
              <w:ilvl w:val="0"/>
              <w:numId w:val="0"/>
            </w:numPr>
            <w:tabs>
              <w:tab w:val="clear" w:pos="1715"/>
            </w:tabs>
            <w:ind w:left="0" w:firstLine="0"/>
            <w:jc w:val="both"/>
          </w:pPr>
        </w:pPrChange>
      </w:pPr>
    </w:p>
    <w:p w14:paraId="47B39397" w14:textId="7F261F58" w:rsidR="003037F7" w:rsidRPr="00054C39" w:rsidRDefault="003037F7" w:rsidP="003037F7">
      <w:pPr>
        <w:jc w:val="both"/>
        <w:rPr>
          <w:ins w:id="13803" w:author="Morten Lerstad Solli" w:date="2017-11-29T15:12:00Z"/>
          <w:lang w:val="en-US"/>
        </w:rPr>
      </w:pPr>
      <w:ins w:id="13804" w:author="Morten Lerstad Solli" w:date="2017-11-29T15:12:00Z">
        <w:r w:rsidRPr="005A3108">
          <w:rPr>
            <w:lang w:val="en-US"/>
          </w:rPr>
          <w:t xml:space="preserve">The class </w:t>
        </w:r>
        <w:r w:rsidRPr="005A3108">
          <w:rPr>
            <w:i/>
            <w:lang w:val="en-US"/>
          </w:rPr>
          <w:t>ColorDetection</w:t>
        </w:r>
        <w:r w:rsidRPr="005A3108">
          <w:rPr>
            <w:lang w:val="en-US"/>
          </w:rPr>
          <w:t xml:space="preserve"> contains a method that p</w:t>
        </w:r>
        <w:r w:rsidRPr="007F208B">
          <w:rPr>
            <w:lang w:val="en-US"/>
          </w:rPr>
          <w:t xml:space="preserve">rocesses a Mat </w:t>
        </w:r>
        <w:r w:rsidRPr="00054C39">
          <w:rPr>
            <w:lang w:val="en-US"/>
          </w:rPr>
          <w:t>of an image by searching for specified color values.</w:t>
        </w:r>
      </w:ins>
      <w:ins w:id="13805" w:author="Ole-Martin Hanstveit" w:date="2017-11-30T17:14:00Z">
        <w:r w:rsidRPr="00054C39">
          <w:rPr>
            <w:lang w:val="en-US"/>
          </w:rPr>
          <w:t xml:space="preserve"> </w:t>
        </w:r>
        <w:r w:rsidR="00631F12">
          <w:rPr>
            <w:lang w:val="en-US"/>
          </w:rPr>
          <w:t xml:space="preserve">A Mat is </w:t>
        </w:r>
      </w:ins>
      <w:ins w:id="13806" w:author="Ole-Martin Hanstveit" w:date="2017-11-30T17:16:00Z">
        <w:r w:rsidR="00631F12">
          <w:rPr>
            <w:lang w:val="en-US"/>
          </w:rPr>
          <w:t xml:space="preserve">a class that represents </w:t>
        </w:r>
      </w:ins>
      <w:ins w:id="13807" w:author="Ole-Martin Hanstveit" w:date="2017-11-30T17:19:00Z">
        <w:r w:rsidR="00AD159F">
          <w:rPr>
            <w:lang w:val="en-US"/>
          </w:rPr>
          <w:t>a c</w:t>
        </w:r>
      </w:ins>
      <w:ins w:id="13808" w:author="Ole-Martin Hanstveit" w:date="2017-11-30T17:20:00Z">
        <w:r w:rsidR="00AD159F">
          <w:rPr>
            <w:lang w:val="en-US"/>
          </w:rPr>
          <w:t>omplex array that among other things, can store data of an image.</w:t>
        </w:r>
      </w:ins>
      <w:ins w:id="13809" w:author="Morten Lerstad Solli" w:date="2017-11-29T15:12:00Z">
        <w:r w:rsidRPr="00054C39">
          <w:rPr>
            <w:lang w:val="en-US"/>
          </w:rPr>
          <w:t xml:space="preserve"> </w:t>
        </w:r>
        <w:del w:id="13810" w:author="Ole-Martin Hanstveit" w:date="2017-11-30T17:24:00Z">
          <w:r w:rsidRPr="00054C39" w:rsidDel="00AD159F">
            <w:rPr>
              <w:lang w:val="en-US"/>
            </w:rPr>
            <w:delText>Th</w:delText>
          </w:r>
        </w:del>
        <w:del w:id="13811" w:author="Ole-Martin Hanstveit" w:date="2017-11-30T17:21:00Z">
          <w:r w:rsidRPr="00054C39" w:rsidDel="00AD159F">
            <w:rPr>
              <w:lang w:val="en-US"/>
            </w:rPr>
            <w:delText>is</w:delText>
          </w:r>
        </w:del>
      </w:ins>
      <w:ins w:id="13812" w:author="Ole-Martin Hanstveit" w:date="2017-11-30T17:24:00Z">
        <w:r w:rsidR="00AD159F">
          <w:rPr>
            <w:lang w:val="en-US"/>
          </w:rPr>
          <w:t>First,</w:t>
        </w:r>
      </w:ins>
      <w:ins w:id="13813" w:author="Morten Lerstad Solli" w:date="2017-11-29T15:12:00Z">
        <w:del w:id="13814" w:author="Ole-Martin Hanstveit" w:date="2017-11-30T17:24:00Z">
          <w:r w:rsidRPr="00054C39">
            <w:rPr>
              <w:lang w:val="en-US"/>
            </w:rPr>
            <w:delText xml:space="preserve"> method</w:delText>
          </w:r>
        </w:del>
      </w:ins>
      <w:ins w:id="13815" w:author="Ole-Martin Hanstveit" w:date="2017-11-30T17:24:00Z">
        <w:r w:rsidRPr="00054C39">
          <w:rPr>
            <w:lang w:val="en-US"/>
          </w:rPr>
          <w:t xml:space="preserve"> the </w:t>
        </w:r>
        <w:r w:rsidR="00AD159F">
          <w:rPr>
            <w:lang w:val="en-US"/>
          </w:rPr>
          <w:t xml:space="preserve">image is </w:t>
        </w:r>
      </w:ins>
      <w:ins w:id="13816" w:author="Morten Lerstad Solli" w:date="2017-11-29T15:12:00Z">
        <w:del w:id="13817" w:author="Ole-Martin Hanstveit" w:date="2017-11-30T17:24:00Z">
          <w:r w:rsidRPr="00054C39" w:rsidDel="00AD159F">
            <w:rPr>
              <w:lang w:val="en-US"/>
            </w:rPr>
            <w:delText xml:space="preserve"> </w:delText>
          </w:r>
        </w:del>
        <w:r w:rsidRPr="00054C39">
          <w:rPr>
            <w:lang w:val="en-US"/>
          </w:rPr>
          <w:t>convert</w:t>
        </w:r>
        <w:del w:id="13818" w:author="Ole-Martin Hanstveit" w:date="2017-11-30T17:24:00Z">
          <w:r w:rsidRPr="00054C39" w:rsidDel="00AD159F">
            <w:rPr>
              <w:lang w:val="en-US"/>
            </w:rPr>
            <w:delText>s</w:delText>
          </w:r>
        </w:del>
      </w:ins>
      <w:ins w:id="13819" w:author="Ole-Martin Hanstveit" w:date="2017-11-30T17:24:00Z">
        <w:r w:rsidR="00AD159F">
          <w:rPr>
            <w:lang w:val="en-US"/>
          </w:rPr>
          <w:t>ed</w:t>
        </w:r>
      </w:ins>
      <w:ins w:id="13820" w:author="Morten Lerstad Solli" w:date="2017-11-29T15:12:00Z">
        <w:r w:rsidRPr="00054C39">
          <w:rPr>
            <w:lang w:val="en-US"/>
          </w:rPr>
          <w:t xml:space="preserve"> </w:t>
        </w:r>
        <w:del w:id="13821" w:author="Ole-Martin Hanstveit" w:date="2017-11-30T17:24:00Z">
          <w:r w:rsidRPr="00054C39" w:rsidDel="00AD159F">
            <w:rPr>
              <w:lang w:val="en-US"/>
            </w:rPr>
            <w:delText>the</w:delText>
          </w:r>
        </w:del>
      </w:ins>
      <w:ins w:id="13822" w:author="Ole-Martin Hanstveit" w:date="2017-11-30T17:24:00Z">
        <w:r w:rsidR="00AD159F">
          <w:rPr>
            <w:lang w:val="en-US"/>
          </w:rPr>
          <w:t>from</w:t>
        </w:r>
      </w:ins>
      <w:ins w:id="13823" w:author="Morten Lerstad Solli" w:date="2017-11-29T15:12:00Z">
        <w:r w:rsidRPr="00054C39">
          <w:rPr>
            <w:lang w:val="en-US"/>
          </w:rPr>
          <w:t xml:space="preserve"> BGR </w:t>
        </w:r>
        <w:del w:id="13824" w:author="Ole-Martin Hanstveit" w:date="2017-11-30T17:25:00Z">
          <w:r w:rsidRPr="00054C39">
            <w:rPr>
              <w:lang w:val="en-US"/>
            </w:rPr>
            <w:delText>type</w:delText>
          </w:r>
        </w:del>
      </w:ins>
      <w:ins w:id="13825" w:author="Ole-Martin Hanstveit" w:date="2017-11-30T17:25:00Z">
        <w:r w:rsidR="00AD159F">
          <w:rPr>
            <w:lang w:val="en-US"/>
          </w:rPr>
          <w:t>color model</w:t>
        </w:r>
        <w:r w:rsidRPr="00054C39">
          <w:rPr>
            <w:lang w:val="en-US"/>
          </w:rPr>
          <w:t xml:space="preserve"> to</w:t>
        </w:r>
      </w:ins>
      <w:ins w:id="13826" w:author="Morten Lerstad Solli" w:date="2017-11-29T15:12:00Z">
        <w:del w:id="13827" w:author="Ole-Martin Hanstveit" w:date="2017-11-30T17:25:00Z">
          <w:r w:rsidRPr="00054C39">
            <w:rPr>
              <w:lang w:val="en-US"/>
            </w:rPr>
            <w:delText xml:space="preserve"> </w:delText>
          </w:r>
          <w:r w:rsidRPr="00054C39" w:rsidDel="00AD159F">
            <w:rPr>
              <w:lang w:val="en-US"/>
            </w:rPr>
            <w:delText xml:space="preserve">image to </w:delText>
          </w:r>
        </w:del>
      </w:ins>
      <w:ins w:id="13828" w:author="Ole-Martin Hanstveit" w:date="2017-11-30T17:25:00Z">
        <w:r w:rsidR="00AD159F">
          <w:rPr>
            <w:lang w:val="en-US"/>
          </w:rPr>
          <w:t xml:space="preserve"> the </w:t>
        </w:r>
      </w:ins>
      <w:ins w:id="13829" w:author="Morten Lerstad Solli" w:date="2017-11-29T15:12:00Z">
        <w:r w:rsidRPr="00054C39">
          <w:rPr>
            <w:lang w:val="en-US"/>
          </w:rPr>
          <w:t>HSV</w:t>
        </w:r>
      </w:ins>
      <w:ins w:id="13830" w:author="Ole-Martin Hanstveit" w:date="2017-11-30T17:25:00Z">
        <w:r w:rsidR="00AD159F">
          <w:rPr>
            <w:lang w:val="en-US"/>
          </w:rPr>
          <w:t xml:space="preserve"> model</w:t>
        </w:r>
      </w:ins>
      <w:ins w:id="13831" w:author="Morten Lerstad Solli" w:date="2017-11-29T15:12:00Z">
        <w:r w:rsidRPr="00054C39">
          <w:rPr>
            <w:lang w:val="en-US"/>
          </w:rPr>
          <w:t xml:space="preserve">. HSV is </w:t>
        </w:r>
        <w:del w:id="13832" w:author="Ole-Martin Hanstveit" w:date="2017-11-30T17:25:00Z">
          <w:r w:rsidRPr="00054C39">
            <w:rPr>
              <w:lang w:val="en-US"/>
            </w:rPr>
            <w:delText>another</w:delText>
          </w:r>
        </w:del>
      </w:ins>
      <w:ins w:id="13833" w:author="Ole-Martin Hanstveit" w:date="2017-11-30T17:26:00Z">
        <w:r w:rsidR="00AD159F">
          <w:rPr>
            <w:lang w:val="en-US"/>
          </w:rPr>
          <w:t>different</w:t>
        </w:r>
      </w:ins>
      <w:ins w:id="13834" w:author="Morten Lerstad Solli" w:date="2017-11-29T15:12:00Z">
        <w:r w:rsidRPr="00054C39">
          <w:rPr>
            <w:lang w:val="en-US"/>
          </w:rPr>
          <w:t xml:space="preserve"> color </w:t>
        </w:r>
        <w:del w:id="13835" w:author="Ole-Martin Hanstveit" w:date="2017-11-30T17:25:00Z">
          <w:r w:rsidRPr="00054C39">
            <w:rPr>
              <w:lang w:val="en-US"/>
            </w:rPr>
            <w:delText>type</w:delText>
          </w:r>
        </w:del>
      </w:ins>
      <w:ins w:id="13836" w:author="Ole-Martin Hanstveit" w:date="2017-11-30T17:25:00Z">
        <w:r w:rsidR="00AD159F">
          <w:rPr>
            <w:lang w:val="en-US"/>
          </w:rPr>
          <w:t>model</w:t>
        </w:r>
      </w:ins>
      <w:ins w:id="13837" w:author="Morten Lerstad Solli" w:date="2017-11-29T15:12:00Z">
        <w:r w:rsidRPr="00054C39">
          <w:rPr>
            <w:lang w:val="en-US"/>
          </w:rPr>
          <w:t xml:space="preserve"> that handles darkness better by using Hue for color while Saturation and Value specifies the light intensity. This means that if the brightness in the image changes, the image Hue values remain the same.</w:t>
        </w:r>
      </w:ins>
    </w:p>
    <w:p w14:paraId="4F31DEFF" w14:textId="77777777" w:rsidR="003037F7" w:rsidRPr="00054C39" w:rsidRDefault="003037F7" w:rsidP="003037F7">
      <w:pPr>
        <w:jc w:val="both"/>
        <w:rPr>
          <w:ins w:id="13838" w:author="Morten Lerstad Solli" w:date="2017-11-29T15:12:00Z"/>
          <w:color w:val="FF0000"/>
          <w:lang w:val="en-US"/>
        </w:rPr>
      </w:pPr>
    </w:p>
    <w:p w14:paraId="4744BFFE" w14:textId="0CD545D4" w:rsidR="003037F7" w:rsidRPr="00054C39" w:rsidRDefault="003037F7" w:rsidP="003037F7">
      <w:pPr>
        <w:jc w:val="both"/>
        <w:rPr>
          <w:ins w:id="13839" w:author="Morten Lerstad Solli" w:date="2017-11-29T15:12:00Z"/>
          <w:lang w:val="en-US"/>
        </w:rPr>
      </w:pPr>
      <w:ins w:id="13840" w:author="Morten Lerstad Solli" w:date="2017-11-29T15:12:00Z">
        <w:r w:rsidRPr="00054C39">
          <w:rPr>
            <w:lang w:val="en-US"/>
          </w:rPr>
          <w:t xml:space="preserve">After converting the image to HSV, it searches through the image for HSV values within the range specified. The HSV search parameters can be </w:t>
        </w:r>
        <w:r w:rsidRPr="00B7686C">
          <w:rPr>
            <w:lang w:val="en-US"/>
          </w:rPr>
          <w:t>change</w:t>
        </w:r>
        <w:r>
          <w:rPr>
            <w:lang w:val="en-US"/>
          </w:rPr>
          <w:t>d</w:t>
        </w:r>
        <w:r w:rsidRPr="005A3108">
          <w:rPr>
            <w:lang w:val="en-US"/>
          </w:rPr>
          <w:t xml:space="preserve"> while active by a user from an external client. </w:t>
        </w:r>
        <w:r w:rsidRPr="007F208B">
          <w:rPr>
            <w:lang w:val="en-US"/>
          </w:rPr>
          <w:t>To find ideal HSV values for each color</w:t>
        </w:r>
        <w:r w:rsidRPr="00054C39">
          <w:rPr>
            <w:lang w:val="en-US"/>
          </w:rPr>
          <w:t xml:space="preserve">, </w:t>
        </w:r>
      </w:ins>
      <w:ins w:id="13841" w:author="Ole-Martin Hanstveit" w:date="2017-11-29T19:11:00Z">
        <w:r w:rsidR="001D76B8">
          <w:rPr>
            <w:lang w:val="en-US"/>
          </w:rPr>
          <w:t>calculators designed for this purpose</w:t>
        </w:r>
      </w:ins>
      <w:ins w:id="13842" w:author="Morten Lerstad Solli" w:date="2017-11-29T15:12:00Z">
        <w:del w:id="13843" w:author="Ole-Martin Hanstveit" w:date="2017-11-29T19:11:00Z">
          <w:r w:rsidRPr="00054C39">
            <w:rPr>
              <w:lang w:val="en-US"/>
            </w:rPr>
            <w:delText>there were available</w:delText>
          </w:r>
        </w:del>
      </w:ins>
      <w:ins w:id="13844" w:author="Ole-Martin Hanstveit" w:date="2017-11-29T19:11:00Z">
        <w:r w:rsidRPr="00054C39">
          <w:rPr>
            <w:lang w:val="en-US"/>
          </w:rPr>
          <w:t xml:space="preserve"> </w:t>
        </w:r>
        <w:r w:rsidR="001D76B8">
          <w:rPr>
            <w:lang w:val="en-US"/>
          </w:rPr>
          <w:t>could be used,</w:t>
        </w:r>
      </w:ins>
      <w:ins w:id="13845" w:author="Morten Lerstad Solli" w:date="2017-11-29T15:12:00Z">
        <w:r w:rsidRPr="00054C39">
          <w:rPr>
            <w:lang w:val="en-US"/>
          </w:rPr>
          <w:t xml:space="preserve"> such as the one made by a website called RapidTables </w:t>
        </w:r>
      </w:ins>
      <w:customXmlInsRangeStart w:id="13846" w:author="Morten Lerstad Solli" w:date="2017-11-29T15:12:00Z"/>
      <w:sdt>
        <w:sdtPr>
          <w:rPr>
            <w:lang w:val="en-US"/>
          </w:rPr>
          <w:id w:val="1991446923"/>
          <w:citation/>
        </w:sdtPr>
        <w:sdtContent>
          <w:customXmlInsRangeEnd w:id="13846"/>
          <w:ins w:id="13847" w:author="Morten Lerstad Solli" w:date="2017-11-29T15:12:00Z">
            <w:r w:rsidRPr="005A3108">
              <w:rPr>
                <w:lang w:val="en-US"/>
              </w:rPr>
              <w:fldChar w:fldCharType="begin"/>
            </w:r>
            <w:r w:rsidRPr="00054C39">
              <w:rPr>
                <w:lang w:val="en-US"/>
              </w:rPr>
              <w:instrText xml:space="preserve"> CITATION Rap17 \l 1044 </w:instrText>
            </w:r>
            <w:r w:rsidRPr="005A3108">
              <w:rPr>
                <w:lang w:val="en-US"/>
              </w:rPr>
              <w:fldChar w:fldCharType="separate"/>
            </w:r>
            <w:r>
              <w:rPr>
                <w:lang w:val="en-US"/>
              </w:rPr>
              <w:t>(RapidTables u.d.)</w:t>
            </w:r>
            <w:r w:rsidRPr="005A3108">
              <w:rPr>
                <w:lang w:val="en-US"/>
              </w:rPr>
              <w:fldChar w:fldCharType="end"/>
            </w:r>
          </w:ins>
          <w:customXmlInsRangeStart w:id="13848" w:author="Morten Lerstad Solli" w:date="2017-11-29T15:12:00Z"/>
        </w:sdtContent>
      </w:sdt>
      <w:customXmlInsRangeEnd w:id="13848"/>
      <w:ins w:id="13849" w:author="Morten Lerstad Solli" w:date="2017-11-29T15:12:00Z">
        <w:r w:rsidRPr="005A3108">
          <w:rPr>
            <w:lang w:val="en-US"/>
          </w:rPr>
          <w:t>. However, these were not ideal as the values were not accurate when tested with the camera</w:t>
        </w:r>
        <w:r w:rsidRPr="007F208B">
          <w:rPr>
            <w:lang w:val="en-US"/>
          </w:rPr>
          <w:t>. There</w:t>
        </w:r>
        <w:r w:rsidRPr="00054C39">
          <w:rPr>
            <w:lang w:val="en-US"/>
          </w:rPr>
          <w:t>fore, a temporary GUI was made to identify correct values.</w:t>
        </w:r>
      </w:ins>
    </w:p>
    <w:p w14:paraId="33864792" w14:textId="77777777" w:rsidR="003037F7" w:rsidRPr="00054C39" w:rsidRDefault="003037F7" w:rsidP="003037F7">
      <w:pPr>
        <w:jc w:val="both"/>
        <w:rPr>
          <w:ins w:id="13850" w:author="Morten Lerstad Solli" w:date="2017-11-29T15:12:00Z"/>
          <w:lang w:val="en-US"/>
        </w:rPr>
      </w:pPr>
    </w:p>
    <w:p w14:paraId="41746CC7" w14:textId="0AF8957B" w:rsidR="003037F7" w:rsidRPr="005A3108" w:rsidRDefault="003037F7" w:rsidP="003037F7">
      <w:pPr>
        <w:jc w:val="both"/>
        <w:rPr>
          <w:ins w:id="13851" w:author="Morten Lerstad Solli" w:date="2017-11-29T15:12:00Z"/>
          <w:lang w:val="en-US"/>
        </w:rPr>
      </w:pPr>
      <w:ins w:id="13852" w:author="Morten Lerstad Solli" w:date="2017-11-29T15:12:00Z">
        <w:r w:rsidRPr="00054C39">
          <w:rPr>
            <w:lang w:val="en-US"/>
          </w:rPr>
          <w:t xml:space="preserve">This GUI contains sliders for adjusting hue, saturation and value. It was used for finding the color range for each color used in the project. </w:t>
        </w:r>
        <w:r w:rsidRPr="00B7686C">
          <w:rPr>
            <w:lang w:val="en-US"/>
          </w:rPr>
          <w:t xml:space="preserve">This GUI can be seen in </w:t>
        </w:r>
        <w:r w:rsidRPr="00054C39">
          <w:rPr>
            <w:lang w:val="en-US"/>
          </w:rPr>
          <w:fldChar w:fldCharType="begin"/>
        </w:r>
        <w:r w:rsidRPr="00B7686C">
          <w:rPr>
            <w:lang w:val="en-US"/>
          </w:rPr>
          <w:instrText xml:space="preserve"> REF _Ref499633834 \h </w:instrText>
        </w:r>
        <w:r>
          <w:rPr>
            <w:lang w:val="en-US"/>
          </w:rPr>
          <w:instrText xml:space="preserve"> \* MERGEFORMAT </w:instrText>
        </w:r>
      </w:ins>
      <w:r w:rsidRPr="00054C39">
        <w:rPr>
          <w:lang w:val="en-US"/>
        </w:rPr>
      </w:r>
      <w:ins w:id="13853" w:author="Morten Lerstad Solli" w:date="2017-11-29T15:12:00Z">
        <w:r w:rsidRPr="00054C39">
          <w:rPr>
            <w:lang w:val="en-US"/>
          </w:rPr>
          <w:fldChar w:fldCharType="end"/>
        </w:r>
        <w:r w:rsidRPr="005A3108">
          <w:rPr>
            <w:lang w:val="en-US"/>
          </w:rPr>
          <w:t xml:space="preserve"> where the sliders are located at the top of the picture.</w:t>
        </w:r>
      </w:ins>
    </w:p>
    <w:p w14:paraId="2A7DE5BC" w14:textId="2B19AE2E" w:rsidR="003037F7" w:rsidRPr="005A3108" w:rsidRDefault="003037F7" w:rsidP="003037F7">
      <w:pPr>
        <w:jc w:val="both"/>
        <w:rPr>
          <w:ins w:id="13854" w:author="Morten Lerstad Solli" w:date="2017-11-29T15:12:00Z"/>
          <w:lang w:val="en-US"/>
        </w:rPr>
      </w:pPr>
      <w:ins w:id="13855" w:author="Morten Lerstad Solli" w:date="2017-11-29T15:12:00Z">
        <w:r w:rsidRPr="005A3108">
          <w:rPr>
            <w:color w:val="FF0000"/>
            <w:lang w:val="en-US"/>
          </w:rPr>
          <w:br/>
        </w:r>
        <w:r w:rsidRPr="005A3108">
          <w:rPr>
            <w:lang w:val="en-US"/>
          </w:rPr>
          <w:t xml:space="preserve">When detecting colors, there </w:t>
        </w:r>
        <w:r w:rsidRPr="007F208B">
          <w:rPr>
            <w:lang w:val="en-US"/>
          </w:rPr>
          <w:t xml:space="preserve">will </w:t>
        </w:r>
        <w:r w:rsidRPr="00054C39">
          <w:rPr>
            <w:lang w:val="en-US"/>
          </w:rPr>
          <w:t xml:space="preserve">be small blobs of pixels scattered around. This is noise, which can easily be reduced. </w:t>
        </w:r>
        <w:del w:id="13856" w:author="Ole-Martin Hanstveit" w:date="2017-11-29T19:14:00Z">
          <w:r>
            <w:rPr>
              <w:lang w:val="en-US"/>
            </w:rPr>
            <w:delText>(</w:delText>
          </w:r>
        </w:del>
        <w:r>
          <w:rPr>
            <w:lang w:val="en-US"/>
          </w:rPr>
          <w:t>There are methods in the OpenCV library named; “</w:t>
        </w:r>
        <w:r w:rsidRPr="00B7686C">
          <w:rPr>
            <w:i/>
            <w:lang w:val="en-US"/>
          </w:rPr>
          <w:t>erode()</w:t>
        </w:r>
        <w:r>
          <w:rPr>
            <w:i/>
            <w:lang w:val="en-US"/>
          </w:rPr>
          <w:t>”</w:t>
        </w:r>
        <w:r w:rsidRPr="00B7686C">
          <w:rPr>
            <w:lang w:val="en-US"/>
          </w:rPr>
          <w:t xml:space="preserve"> and </w:t>
        </w:r>
        <w:r>
          <w:rPr>
            <w:lang w:val="en-US"/>
          </w:rPr>
          <w:t>“</w:t>
        </w:r>
        <w:r w:rsidRPr="00B7686C">
          <w:rPr>
            <w:i/>
            <w:lang w:val="en-US"/>
          </w:rPr>
          <w:t>dilate()</w:t>
        </w:r>
        <w:r>
          <w:rPr>
            <w:i/>
            <w:lang w:val="en-US"/>
          </w:rPr>
          <w:t>”</w:t>
        </w:r>
        <w:r w:rsidRPr="00B7686C">
          <w:rPr>
            <w:lang w:val="en-US"/>
          </w:rPr>
          <w:t xml:space="preserve"> </w:t>
        </w:r>
        <w:r>
          <w:rPr>
            <w:lang w:val="en-US"/>
          </w:rPr>
          <w:t xml:space="preserve"> that deals with this issue.</w:t>
        </w:r>
      </w:ins>
      <w:ins w:id="13857" w:author="Ole-Martin Hanstveit" w:date="2017-11-29T19:13:00Z">
        <w:r w:rsidR="001D76B8">
          <w:rPr>
            <w:lang w:val="en-US"/>
          </w:rPr>
          <w:t xml:space="preserve"> </w:t>
        </w:r>
      </w:ins>
      <w:ins w:id="13858" w:author="Morten Lerstad Solli" w:date="2017-11-29T15:12:00Z">
        <w:del w:id="13859" w:author="Ole-Martin Hanstveit" w:date="2017-11-29T19:13:00Z">
          <w:r w:rsidDel="001D76B8">
            <w:rPr>
              <w:lang w:val="en-US"/>
            </w:rPr>
            <w:delText>)</w:delText>
          </w:r>
          <w:r w:rsidRPr="00B7686C">
            <w:rPr>
              <w:lang w:val="en-US"/>
            </w:rPr>
            <w:delText xml:space="preserve"> </w:delText>
          </w:r>
          <w:r w:rsidRPr="005A3108">
            <w:rPr>
              <w:lang w:val="en-US"/>
            </w:rPr>
            <w:delText xml:space="preserve">The way it is treated is by using the </w:delText>
          </w:r>
          <w:r>
            <w:rPr>
              <w:lang w:val="en-US"/>
            </w:rPr>
            <w:delText>“</w:delText>
          </w:r>
          <w:r w:rsidRPr="005A3108">
            <w:rPr>
              <w:i/>
              <w:lang w:val="en-US"/>
            </w:rPr>
            <w:delText>erode</w:delText>
          </w:r>
          <w:r w:rsidRPr="00B7686C">
            <w:rPr>
              <w:i/>
              <w:lang w:val="en-US"/>
            </w:rPr>
            <w:delText>()</w:delText>
          </w:r>
          <w:r>
            <w:rPr>
              <w:i/>
              <w:lang w:val="en-US"/>
            </w:rPr>
            <w:delText>”</w:delText>
          </w:r>
          <w:r w:rsidRPr="005A3108">
            <w:rPr>
              <w:lang w:val="en-US"/>
            </w:rPr>
            <w:delText xml:space="preserve"> and </w:delText>
          </w:r>
          <w:r>
            <w:rPr>
              <w:lang w:val="en-US"/>
            </w:rPr>
            <w:delText>“</w:delText>
          </w:r>
          <w:r w:rsidRPr="005A3108">
            <w:rPr>
              <w:i/>
              <w:lang w:val="en-US"/>
            </w:rPr>
            <w:delText>dilate</w:delText>
          </w:r>
          <w:r w:rsidRPr="00B7686C">
            <w:rPr>
              <w:i/>
              <w:lang w:val="en-US"/>
            </w:rPr>
            <w:delText>()</w:delText>
          </w:r>
          <w:r>
            <w:rPr>
              <w:i/>
              <w:lang w:val="en-US"/>
            </w:rPr>
            <w:delText>”</w:delText>
          </w:r>
          <w:r w:rsidRPr="005A3108">
            <w:rPr>
              <w:lang w:val="en-US"/>
            </w:rPr>
            <w:delText xml:space="preserve"> methods from the OpenCV library. </w:delText>
          </w:r>
        </w:del>
        <w:r w:rsidRPr="005A3108">
          <w:rPr>
            <w:lang w:val="en-US"/>
          </w:rPr>
          <w:t xml:space="preserve">As explained by the website </w:t>
        </w:r>
        <w:r w:rsidRPr="00054C39">
          <w:rPr>
            <w:i/>
            <w:lang w:val="en-US"/>
          </w:rPr>
          <w:t>Openframeworks.cc</w:t>
        </w:r>
        <w:r w:rsidRPr="005A3108">
          <w:rPr>
            <w:lang w:val="en-US"/>
          </w:rPr>
          <w:t>, erosion removes a layer of pixels from every blob in the scene, while dilation adds a layer</w:t>
        </w:r>
      </w:ins>
      <w:customXmlInsRangeStart w:id="13860" w:author="Morten Lerstad Solli" w:date="2017-11-29T15:12:00Z"/>
      <w:sdt>
        <w:sdtPr>
          <w:rPr>
            <w:lang w:val="en-US"/>
          </w:rPr>
          <w:id w:val="1103925681"/>
          <w:citation/>
        </w:sdtPr>
        <w:sdtContent>
          <w:customXmlInsRangeEnd w:id="13860"/>
          <w:ins w:id="13861" w:author="Morten Lerstad Solli" w:date="2017-11-29T15:12:00Z">
            <w:r w:rsidRPr="005A3108">
              <w:rPr>
                <w:lang w:val="en-US"/>
              </w:rPr>
              <w:fldChar w:fldCharType="begin"/>
            </w:r>
            <w:r w:rsidRPr="00054C39">
              <w:rPr>
                <w:lang w:val="en-US"/>
              </w:rPr>
              <w:instrText xml:space="preserve"> CITATION Ope171 \l 1044 </w:instrText>
            </w:r>
            <w:r w:rsidRPr="005A3108">
              <w:rPr>
                <w:lang w:val="en-US"/>
              </w:rPr>
              <w:fldChar w:fldCharType="separate"/>
            </w:r>
            <w:r>
              <w:rPr>
                <w:lang w:val="en-US"/>
              </w:rPr>
              <w:t xml:space="preserve"> (Openframeworks u.d.)</w:t>
            </w:r>
            <w:r w:rsidRPr="005A3108">
              <w:rPr>
                <w:lang w:val="en-US"/>
              </w:rPr>
              <w:fldChar w:fldCharType="end"/>
            </w:r>
          </w:ins>
          <w:customXmlInsRangeStart w:id="13862" w:author="Morten Lerstad Solli" w:date="2017-11-29T15:12:00Z"/>
        </w:sdtContent>
      </w:sdt>
      <w:customXmlInsRangeEnd w:id="13862"/>
      <w:ins w:id="13863" w:author="Morten Lerstad Solli" w:date="2017-11-29T15:12:00Z">
        <w:r w:rsidRPr="005A3108">
          <w:rPr>
            <w:lang w:val="en-US"/>
          </w:rPr>
          <w:t>.</w:t>
        </w:r>
      </w:ins>
    </w:p>
    <w:p w14:paraId="3AE3362A" w14:textId="77777777" w:rsidR="003037F7" w:rsidRPr="00054C39" w:rsidRDefault="003037F7" w:rsidP="003037F7">
      <w:pPr>
        <w:jc w:val="both"/>
        <w:rPr>
          <w:ins w:id="13864" w:author="Morten Lerstad Solli" w:date="2017-11-29T15:12:00Z"/>
          <w:lang w:val="en-US"/>
        </w:rPr>
      </w:pPr>
    </w:p>
    <w:p w14:paraId="39A1AD12" w14:textId="257CB116" w:rsidR="003037F7" w:rsidRDefault="007635A8" w:rsidP="003037F7">
      <w:pPr>
        <w:rPr>
          <w:ins w:id="13865" w:author="Morten Lerstad Solli" w:date="2017-11-29T15:12:00Z"/>
          <w:lang w:val="en-US"/>
        </w:rPr>
      </w:pPr>
      <w:ins w:id="13866" w:author="Oscar Herman Kise" w:date="2017-11-30T19:51:00Z">
        <w:r>
          <w:rPr>
            <w:lang w:val="en-US"/>
          </w:rPr>
          <w:fldChar w:fldCharType="begin"/>
        </w:r>
        <w:r>
          <w:rPr>
            <w:lang w:val="en-US"/>
          </w:rPr>
          <w:instrText xml:space="preserve"> REF _Ref499835291 \h </w:instrText>
        </w:r>
      </w:ins>
      <w:r>
        <w:rPr>
          <w:lang w:val="en-US"/>
        </w:rPr>
      </w:r>
      <w:r>
        <w:rPr>
          <w:lang w:val="en-US"/>
        </w:rPr>
        <w:fldChar w:fldCharType="separate"/>
      </w:r>
      <w:ins w:id="13867" w:author="Oscar Herman Kise" w:date="2017-11-30T22:19:00Z">
        <w:r w:rsidR="00710D49" w:rsidRPr="00054C39">
          <w:rPr>
            <w:lang w:val="en-US"/>
          </w:rPr>
          <w:t xml:space="preserve">Figure </w:t>
        </w:r>
        <w:r w:rsidR="00710D49">
          <w:rPr>
            <w:noProof/>
            <w:lang w:val="en-US"/>
          </w:rPr>
          <w:t>29</w:t>
        </w:r>
      </w:ins>
      <w:ins w:id="13868" w:author="Oscar Herman Kise" w:date="2017-11-30T19:51:00Z">
        <w:r>
          <w:rPr>
            <w:lang w:val="en-US"/>
          </w:rPr>
          <w:fldChar w:fldCharType="end"/>
        </w:r>
      </w:ins>
      <w:ins w:id="13869" w:author="Morten Lerstad Solli" w:date="2017-11-29T15:12:00Z">
        <w:del w:id="13870" w:author="Oscar Herman Kise" w:date="2017-11-30T19:51:00Z">
          <w:r w:rsidR="003037F7" w:rsidDel="007635A8">
            <w:rPr>
              <w:lang w:val="en-US"/>
            </w:rPr>
            <w:delText>Figure 30</w:delText>
          </w:r>
        </w:del>
        <w:r w:rsidR="003037F7">
          <w:rPr>
            <w:lang w:val="en-US"/>
          </w:rPr>
          <w:t xml:space="preserve"> illustrates the effects of using the “erode()” method.</w:t>
        </w:r>
      </w:ins>
    </w:p>
    <w:p w14:paraId="0A794DC7" w14:textId="77777777" w:rsidR="003037F7" w:rsidRPr="005A3108" w:rsidRDefault="003037F7" w:rsidP="003037F7">
      <w:pPr>
        <w:rPr>
          <w:ins w:id="13871" w:author="Morten Lerstad Solli" w:date="2017-11-29T15:12:00Z"/>
          <w:lang w:val="en-US"/>
        </w:rPr>
      </w:pPr>
    </w:p>
    <w:p w14:paraId="6AA994A5" w14:textId="77777777" w:rsidR="003037F7" w:rsidRPr="00054C39" w:rsidRDefault="003037F7" w:rsidP="003037F7">
      <w:pPr>
        <w:keepNext/>
        <w:rPr>
          <w:ins w:id="13872" w:author="Morten Lerstad Solli" w:date="2017-11-29T15:12:00Z"/>
          <w:lang w:val="en-US"/>
        </w:rPr>
      </w:pPr>
      <w:ins w:id="13873" w:author="Morten Lerstad Solli" w:date="2017-11-29T15:12:00Z">
        <w:r w:rsidRPr="005A3108">
          <w:rPr>
            <w:noProof/>
            <w:color w:val="FF0000"/>
            <w:lang w:val="en-US"/>
          </w:rPr>
          <w:drawing>
            <wp:inline distT="0" distB="0" distL="0" distR="0" wp14:anchorId="412BF7C7" wp14:editId="4ECD6D47">
              <wp:extent cx="5724525" cy="2114550"/>
              <wp:effectExtent l="0" t="0" r="9525" b="0"/>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ins>
    </w:p>
    <w:p w14:paraId="06B8777B" w14:textId="26FDA76C" w:rsidR="003037F7" w:rsidRPr="005A3108" w:rsidRDefault="003037F7" w:rsidP="003037F7">
      <w:pPr>
        <w:pStyle w:val="Bildetekst"/>
        <w:rPr>
          <w:ins w:id="13874" w:author="Morten Lerstad Solli" w:date="2017-11-29T15:12:00Z"/>
          <w:color w:val="FF0000"/>
          <w:lang w:val="en-US"/>
        </w:rPr>
      </w:pPr>
      <w:bookmarkStart w:id="13875" w:name="_Ref499835291"/>
      <w:ins w:id="13876" w:author="Morten Lerstad Solli" w:date="2017-11-29T15:12:00Z">
        <w:r w:rsidRPr="00054C39">
          <w:rPr>
            <w:lang w:val="en-US"/>
          </w:rPr>
          <w:t xml:space="preserve">Figure </w:t>
        </w:r>
        <w:r w:rsidRPr="00054C39">
          <w:rPr>
            <w:lang w:val="en-US"/>
          </w:rPr>
          <w:fldChar w:fldCharType="begin"/>
        </w:r>
        <w:r w:rsidRPr="00054C39">
          <w:rPr>
            <w:lang w:val="en-US"/>
          </w:rPr>
          <w:instrText xml:space="preserve"> SEQ Figure \* ARABIC </w:instrText>
        </w:r>
        <w:r w:rsidRPr="00054C39">
          <w:rPr>
            <w:lang w:val="en-US"/>
          </w:rPr>
          <w:fldChar w:fldCharType="separate"/>
        </w:r>
      </w:ins>
      <w:r w:rsidR="00710D49">
        <w:rPr>
          <w:noProof/>
          <w:lang w:val="en-US"/>
        </w:rPr>
        <w:t>29</w:t>
      </w:r>
      <w:ins w:id="13877" w:author="Morten Lerstad Solli" w:date="2017-11-29T15:12:00Z">
        <w:r w:rsidRPr="00054C39">
          <w:rPr>
            <w:lang w:val="en-US"/>
          </w:rPr>
          <w:fldChar w:fldCharType="end"/>
        </w:r>
        <w:bookmarkEnd w:id="13875"/>
        <w:r w:rsidRPr="00054C39">
          <w:rPr>
            <w:lang w:val="en-US"/>
          </w:rPr>
          <w:t>: Original image (left), after one pass of erosion (rig</w:t>
        </w:r>
        <w:r w:rsidRPr="005A3108">
          <w:rPr>
            <w:lang w:val="en-US"/>
          </w:rPr>
          <w:t xml:space="preserve">ht). </w:t>
        </w:r>
        <w:r w:rsidRPr="00054C39">
          <w:rPr>
            <w:lang w:val="en-US"/>
          </w:rPr>
          <w:fldChar w:fldCharType="begin"/>
        </w:r>
        <w:r w:rsidRPr="00054C39">
          <w:rPr>
            <w:lang w:val="en-US"/>
          </w:rPr>
          <w:instrText xml:space="preserve"> HYPERLINK  \l "_picture_references" </w:instrText>
        </w:r>
        <w:r w:rsidRPr="00054C39">
          <w:rPr>
            <w:lang w:val="en-US"/>
          </w:rPr>
          <w:fldChar w:fldCharType="separate"/>
        </w:r>
        <w:r w:rsidRPr="00054C39">
          <w:rPr>
            <w:rStyle w:val="Hyperkobling"/>
            <w:lang w:val="en-US"/>
          </w:rPr>
          <w:t>[16]</w:t>
        </w:r>
        <w:r w:rsidRPr="00054C39">
          <w:rPr>
            <w:lang w:val="en-US"/>
          </w:rPr>
          <w:fldChar w:fldCharType="end"/>
        </w:r>
      </w:ins>
    </w:p>
    <w:p w14:paraId="6DCC4E9F" w14:textId="77777777" w:rsidR="003037F7" w:rsidRPr="00B7686C" w:rsidRDefault="003037F7" w:rsidP="003037F7">
      <w:pPr>
        <w:jc w:val="both"/>
        <w:rPr>
          <w:ins w:id="13878" w:author="Morten Lerstad Solli" w:date="2017-11-29T15:12:00Z"/>
          <w:lang w:val="en-US"/>
        </w:rPr>
      </w:pPr>
      <w:ins w:id="13879" w:author="Morten Lerstad Solli" w:date="2017-11-29T15:12:00Z">
        <w:r w:rsidRPr="00B7686C">
          <w:rPr>
            <w:lang w:val="en-US"/>
          </w:rPr>
          <w:t>Old images can end up hogging all the computer memory if they are not handled correctly. Therefore, all images are released once they are no longer needed.</w:t>
        </w:r>
      </w:ins>
    </w:p>
    <w:p w14:paraId="51F118A8" w14:textId="77777777" w:rsidR="003037F7" w:rsidRPr="00054C39" w:rsidRDefault="003037F7" w:rsidP="003037F7">
      <w:pPr>
        <w:rPr>
          <w:ins w:id="13880" w:author="Morten Lerstad Solli" w:date="2017-11-29T15:12:00Z"/>
          <w:lang w:val="en-US"/>
        </w:rPr>
      </w:pPr>
    </w:p>
    <w:p w14:paraId="294BB847" w14:textId="77777777" w:rsidR="003037F7" w:rsidRPr="00054C39" w:rsidRDefault="003037F7" w:rsidP="003037F7">
      <w:pPr>
        <w:rPr>
          <w:ins w:id="13881" w:author="Morten Lerstad Solli" w:date="2017-11-29T15:12:00Z"/>
          <w:lang w:val="en-US"/>
        </w:rPr>
      </w:pPr>
    </w:p>
    <w:p w14:paraId="58E94E10" w14:textId="68206659" w:rsidR="003037F7" w:rsidRDefault="003037F7" w:rsidP="00863CDA">
      <w:pPr>
        <w:rPr>
          <w:ins w:id="13882" w:author="Oscar Herman Kise" w:date="2017-11-30T20:53:00Z"/>
          <w:rFonts w:ascii="Arial" w:hAnsi="Arial" w:cs="Arial"/>
          <w:b/>
          <w:sz w:val="26"/>
          <w:szCs w:val="26"/>
          <w:lang w:val="en-US"/>
        </w:rPr>
        <w:pPrChange w:id="13883" w:author="Oscar Herman Kise" w:date="2017-11-30T20:53:00Z">
          <w:pPr>
            <w:pStyle w:val="Overskrift4"/>
            <w:numPr>
              <w:ilvl w:val="0"/>
              <w:numId w:val="0"/>
            </w:numPr>
            <w:tabs>
              <w:tab w:val="clear" w:pos="1715"/>
            </w:tabs>
            <w:ind w:left="0" w:firstLine="0"/>
          </w:pPr>
        </w:pPrChange>
      </w:pPr>
      <w:ins w:id="13884" w:author="Morten Lerstad Solli" w:date="2017-11-29T15:12:00Z">
        <w:r w:rsidRPr="00863CDA">
          <w:rPr>
            <w:rFonts w:ascii="Arial" w:hAnsi="Arial" w:cs="Arial"/>
            <w:b/>
            <w:sz w:val="26"/>
            <w:szCs w:val="26"/>
            <w:lang w:val="en-US"/>
            <w:rPrChange w:id="13885" w:author="Oscar Herman Kise" w:date="2017-11-30T20:53:00Z">
              <w:rPr>
                <w:lang w:val="en-US"/>
              </w:rPr>
            </w:rPrChange>
          </w:rPr>
          <w:t>Movement Handling</w:t>
        </w:r>
      </w:ins>
    </w:p>
    <w:p w14:paraId="3E034EBB" w14:textId="77777777" w:rsidR="00863CDA" w:rsidRPr="00863CDA" w:rsidRDefault="00863CDA" w:rsidP="00863CDA">
      <w:pPr>
        <w:rPr>
          <w:ins w:id="13886" w:author="Morten Lerstad Solli" w:date="2017-11-29T15:12:00Z"/>
          <w:rFonts w:ascii="Arial" w:hAnsi="Arial" w:cs="Arial"/>
          <w:b/>
          <w:sz w:val="26"/>
          <w:szCs w:val="26"/>
          <w:lang w:val="en-US"/>
          <w:rPrChange w:id="13887" w:author="Oscar Herman Kise" w:date="2017-11-30T20:53:00Z">
            <w:rPr>
              <w:ins w:id="13888" w:author="Morten Lerstad Solli" w:date="2017-11-29T15:12:00Z"/>
              <w:lang w:val="en-US"/>
            </w:rPr>
          </w:rPrChange>
        </w:rPr>
        <w:pPrChange w:id="13889" w:author="Oscar Herman Kise" w:date="2017-11-30T20:53:00Z">
          <w:pPr>
            <w:pStyle w:val="Overskrift4"/>
            <w:numPr>
              <w:ilvl w:val="0"/>
              <w:numId w:val="0"/>
            </w:numPr>
            <w:tabs>
              <w:tab w:val="clear" w:pos="1715"/>
            </w:tabs>
            <w:ind w:left="0" w:firstLine="0"/>
          </w:pPr>
        </w:pPrChange>
      </w:pPr>
    </w:p>
    <w:p w14:paraId="0964A697" w14:textId="77777777" w:rsidR="003037F7" w:rsidRPr="00054C39" w:rsidRDefault="003037F7" w:rsidP="003037F7">
      <w:pPr>
        <w:jc w:val="both"/>
        <w:rPr>
          <w:ins w:id="13890" w:author="Morten Lerstad Solli" w:date="2017-11-29T15:12:00Z"/>
          <w:color w:val="FF0000"/>
          <w:lang w:val="en-US"/>
        </w:rPr>
      </w:pPr>
      <w:ins w:id="13891" w:author="Morten Lerstad Solli" w:date="2017-11-29T15:12:00Z">
        <w:r w:rsidRPr="005A3108">
          <w:rPr>
            <w:lang w:val="en-US"/>
          </w:rPr>
          <w:t xml:space="preserve">To drive the car, the </w:t>
        </w:r>
        <w:r w:rsidRPr="005A3108">
          <w:rPr>
            <w:i/>
            <w:lang w:val="en-US"/>
          </w:rPr>
          <w:t>ImageProcessor</w:t>
        </w:r>
        <w:r w:rsidRPr="005A3108">
          <w:rPr>
            <w:lang w:val="en-US"/>
          </w:rPr>
          <w:t xml:space="preserve"> uses a class called </w:t>
        </w:r>
        <w:r w:rsidRPr="005A3108">
          <w:rPr>
            <w:i/>
            <w:lang w:val="en-US"/>
          </w:rPr>
          <w:t>MovementHandler</w:t>
        </w:r>
        <w:r w:rsidRPr="005A3108">
          <w:rPr>
            <w:lang w:val="en-US"/>
          </w:rPr>
          <w:t xml:space="preserve">. This </w:t>
        </w:r>
        <w:r w:rsidRPr="007F208B">
          <w:rPr>
            <w:lang w:val="en-US"/>
          </w:rPr>
          <w:t xml:space="preserve">class is designed to </w:t>
        </w:r>
        <w:r w:rsidRPr="00054C39">
          <w:rPr>
            <w:lang w:val="en-US"/>
          </w:rPr>
          <w:t xml:space="preserve">handle the navigation based on number of pixels located in the left and right half of an image. When the input is processed and it determines </w:t>
        </w:r>
        <w:r>
          <w:rPr>
            <w:lang w:val="en-US"/>
          </w:rPr>
          <w:t>the</w:t>
        </w:r>
        <w:r w:rsidRPr="00B7686C">
          <w:rPr>
            <w:lang w:val="en-US"/>
          </w:rPr>
          <w:t xml:space="preserve"> </w:t>
        </w:r>
        <w:r w:rsidRPr="005A3108">
          <w:rPr>
            <w:lang w:val="en-US"/>
          </w:rPr>
          <w:t xml:space="preserve">correct direction to move, it will command the Arduino to use the motors for the wheels. This command is </w:t>
        </w:r>
        <w:r w:rsidRPr="005A3108">
          <w:rPr>
            <w:lang w:val="en-US"/>
          </w:rPr>
          <w:lastRenderedPageBreak/>
          <w:t xml:space="preserve">sent by using the Runnable </w:t>
        </w:r>
        <w:r w:rsidRPr="007F208B">
          <w:rPr>
            <w:i/>
            <w:lang w:val="en-US"/>
          </w:rPr>
          <w:t>SendSerial.</w:t>
        </w:r>
        <w:r w:rsidRPr="007F208B">
          <w:rPr>
            <w:lang w:val="en-US"/>
          </w:rPr>
          <w:t xml:space="preserve"> T</w:t>
        </w:r>
        <w:r w:rsidRPr="00054C39">
          <w:rPr>
            <w:lang w:val="en-US"/>
          </w:rPr>
          <w:t>he command consists of three words, first it indicates direction, followed by the speed for the left and right-side motors.</w:t>
        </w:r>
      </w:ins>
    </w:p>
    <w:p w14:paraId="75579C1C" w14:textId="77777777" w:rsidR="003037F7" w:rsidRPr="00054C39" w:rsidRDefault="003037F7" w:rsidP="003037F7">
      <w:pPr>
        <w:jc w:val="both"/>
        <w:rPr>
          <w:ins w:id="13892" w:author="Morten Lerstad Solli" w:date="2017-11-29T15:12:00Z"/>
          <w:lang w:val="en-US"/>
        </w:rPr>
      </w:pPr>
    </w:p>
    <w:p w14:paraId="3D0CD349" w14:textId="77777777" w:rsidR="003037F7" w:rsidRPr="00054C39" w:rsidRDefault="003037F7" w:rsidP="003037F7">
      <w:pPr>
        <w:jc w:val="both"/>
        <w:rPr>
          <w:ins w:id="13893" w:author="Morten Lerstad Solli" w:date="2017-11-29T15:12:00Z"/>
          <w:lang w:val="en-US"/>
        </w:rPr>
      </w:pPr>
    </w:p>
    <w:p w14:paraId="30126DC3" w14:textId="0C721E18" w:rsidR="003037F7" w:rsidRDefault="003037F7" w:rsidP="00863CDA">
      <w:pPr>
        <w:rPr>
          <w:ins w:id="13894" w:author="Oscar Herman Kise" w:date="2017-11-30T20:53:00Z"/>
          <w:rFonts w:ascii="Arial" w:hAnsi="Arial" w:cs="Arial"/>
          <w:b/>
          <w:sz w:val="26"/>
          <w:szCs w:val="26"/>
          <w:lang w:val="en-US"/>
        </w:rPr>
        <w:pPrChange w:id="13895" w:author="Oscar Herman Kise" w:date="2017-11-30T20:53:00Z">
          <w:pPr>
            <w:pStyle w:val="Overskrift4"/>
            <w:numPr>
              <w:ilvl w:val="0"/>
              <w:numId w:val="0"/>
            </w:numPr>
            <w:tabs>
              <w:tab w:val="clear" w:pos="1715"/>
            </w:tabs>
            <w:ind w:left="0" w:firstLine="0"/>
            <w:jc w:val="both"/>
          </w:pPr>
        </w:pPrChange>
      </w:pPr>
      <w:ins w:id="13896" w:author="Morten Lerstad Solli" w:date="2017-11-29T15:12:00Z">
        <w:r w:rsidRPr="00863CDA">
          <w:rPr>
            <w:rFonts w:ascii="Arial" w:hAnsi="Arial" w:cs="Arial"/>
            <w:b/>
            <w:sz w:val="26"/>
            <w:szCs w:val="26"/>
            <w:lang w:val="en-US"/>
            <w:rPrChange w:id="13897" w:author="Oscar Herman Kise" w:date="2017-11-30T20:53:00Z">
              <w:rPr>
                <w:lang w:val="en-US"/>
              </w:rPr>
            </w:rPrChange>
          </w:rPr>
          <w:t>Shape Detection</w:t>
        </w:r>
      </w:ins>
    </w:p>
    <w:p w14:paraId="10F9398A" w14:textId="77777777" w:rsidR="00863CDA" w:rsidRPr="00863CDA" w:rsidRDefault="00863CDA" w:rsidP="00863CDA">
      <w:pPr>
        <w:rPr>
          <w:ins w:id="13898" w:author="Morten Lerstad Solli" w:date="2017-11-29T15:12:00Z"/>
          <w:rFonts w:ascii="Arial" w:hAnsi="Arial" w:cs="Arial"/>
          <w:b/>
          <w:sz w:val="26"/>
          <w:szCs w:val="26"/>
          <w:lang w:val="en-US"/>
          <w:rPrChange w:id="13899" w:author="Oscar Herman Kise" w:date="2017-11-30T20:53:00Z">
            <w:rPr>
              <w:ins w:id="13900" w:author="Morten Lerstad Solli" w:date="2017-11-29T15:12:00Z"/>
              <w:lang w:val="en-US"/>
            </w:rPr>
          </w:rPrChange>
        </w:rPr>
        <w:pPrChange w:id="13901" w:author="Oscar Herman Kise" w:date="2017-11-30T20:53:00Z">
          <w:pPr>
            <w:pStyle w:val="Overskrift4"/>
            <w:numPr>
              <w:ilvl w:val="0"/>
              <w:numId w:val="0"/>
            </w:numPr>
            <w:tabs>
              <w:tab w:val="clear" w:pos="1715"/>
            </w:tabs>
            <w:ind w:left="0" w:firstLine="0"/>
            <w:jc w:val="both"/>
          </w:pPr>
        </w:pPrChange>
      </w:pPr>
    </w:p>
    <w:p w14:paraId="4E09AE4D" w14:textId="77777777" w:rsidR="003037F7" w:rsidRPr="00054C39" w:rsidRDefault="003037F7" w:rsidP="003037F7">
      <w:pPr>
        <w:jc w:val="both"/>
        <w:rPr>
          <w:ins w:id="13902" w:author="Morten Lerstad Solli" w:date="2017-11-29T15:12:00Z"/>
          <w:lang w:val="en-US"/>
        </w:rPr>
      </w:pPr>
      <w:ins w:id="13903" w:author="Morten Lerstad Solli" w:date="2017-11-29T15:12:00Z">
        <w:r w:rsidRPr="005A3108">
          <w:rPr>
            <w:lang w:val="en-US"/>
          </w:rPr>
          <w:t xml:space="preserve">To be able to pick up objects specified by shape, there needs to be a method for detecting shapes. This is done by the class </w:t>
        </w:r>
        <w:r w:rsidRPr="007F208B">
          <w:rPr>
            <w:i/>
            <w:lang w:val="en-US"/>
          </w:rPr>
          <w:t>ShapeDetection</w:t>
        </w:r>
        <w:r w:rsidRPr="007F208B">
          <w:rPr>
            <w:lang w:val="en-US"/>
          </w:rPr>
          <w:t xml:space="preserve">. </w:t>
        </w:r>
        <w:r w:rsidRPr="00054C39">
          <w:rPr>
            <w:lang w:val="en-US"/>
          </w:rPr>
          <w:t>It processes a thresholded image that contains a black background and objects as white pixels. First, it applies blurring to the image</w:t>
        </w:r>
        <w:r>
          <w:rPr>
            <w:lang w:val="en-US"/>
          </w:rPr>
          <w:t>.</w:t>
        </w:r>
        <w:r w:rsidRPr="00B7686C">
          <w:rPr>
            <w:lang w:val="en-US"/>
          </w:rPr>
          <w:t xml:space="preserve"> </w:t>
        </w:r>
        <w:r>
          <w:rPr>
            <w:lang w:val="en-US"/>
          </w:rPr>
          <w:t>T</w:t>
        </w:r>
        <w:r w:rsidRPr="005A3108">
          <w:rPr>
            <w:lang w:val="en-US"/>
          </w:rPr>
          <w:t>his makes it more ideal for finding contours. Second, it f</w:t>
        </w:r>
        <w:r w:rsidRPr="007F208B">
          <w:rPr>
            <w:lang w:val="en-US"/>
          </w:rPr>
          <w:t xml:space="preserve">inds the contours of each object. With these </w:t>
        </w:r>
        <w:r w:rsidRPr="00B7686C">
          <w:rPr>
            <w:lang w:val="en-US"/>
          </w:rPr>
          <w:t>contours,</w:t>
        </w:r>
        <w:r w:rsidRPr="005A3108">
          <w:rPr>
            <w:lang w:val="en-US"/>
          </w:rPr>
          <w:t xml:space="preserve"> it can determine the number of corners for each object. With the number of corners, it can </w:t>
        </w:r>
        <w:r>
          <w:rPr>
            <w:lang w:val="en-US"/>
          </w:rPr>
          <w:t>identify</w:t>
        </w:r>
        <w:r w:rsidRPr="005A3108">
          <w:rPr>
            <w:lang w:val="en-US"/>
          </w:rPr>
          <w:t xml:space="preserve"> the shape. In addition, it will check the width and height of objects with 4 corners to determine if it’s a square or rectangle.</w:t>
        </w:r>
        <w:r w:rsidRPr="007F208B">
          <w:rPr>
            <w:lang w:val="en-US"/>
          </w:rPr>
          <w:t xml:space="preserve"> </w:t>
        </w:r>
        <w:r w:rsidRPr="00054C39">
          <w:rPr>
            <w:lang w:val="en-US"/>
          </w:rPr>
          <w:t>Each detected shape is marked with a description, as well as a box around it. Due to restricted image quality, there is an offset for number of corners for each shape, as well as width to height ratio for square objects.</w:t>
        </w:r>
      </w:ins>
    </w:p>
    <w:p w14:paraId="64709F5B" w14:textId="77777777" w:rsidR="003037F7" w:rsidRPr="00054C39" w:rsidRDefault="003037F7" w:rsidP="003037F7">
      <w:pPr>
        <w:jc w:val="both"/>
        <w:rPr>
          <w:ins w:id="13904" w:author="Morten Lerstad Solli" w:date="2017-11-29T15:12:00Z"/>
          <w:color w:val="FF0000"/>
          <w:lang w:val="en-US"/>
        </w:rPr>
      </w:pPr>
    </w:p>
    <w:p w14:paraId="4F9E48AA" w14:textId="1E96278A" w:rsidR="003037F7" w:rsidRPr="005A3108" w:rsidRDefault="003037F7" w:rsidP="003037F7">
      <w:pPr>
        <w:jc w:val="both"/>
        <w:rPr>
          <w:ins w:id="13905" w:author="Morten Lerstad Solli" w:date="2017-11-29T15:12:00Z"/>
          <w:lang w:val="en-US"/>
        </w:rPr>
      </w:pPr>
      <w:ins w:id="13906" w:author="Morten Lerstad Solli" w:date="2017-11-29T15:12:00Z">
        <w:r w:rsidRPr="00054C39">
          <w:rPr>
            <w:lang w:val="en-US"/>
          </w:rPr>
          <w:t xml:space="preserve">This feature is not included in the final code due to time restrictions. The shape detection feature is fully working, but some parts of the object fetching was not finished. The feature for shape detection is shown </w:t>
        </w:r>
        <w:r>
          <w:rPr>
            <w:lang w:val="en-US"/>
          </w:rPr>
          <w:t xml:space="preserve">in </w:t>
        </w:r>
      </w:ins>
      <w:ins w:id="13907" w:author="Oscar Herman Kise" w:date="2017-11-30T19:51:00Z">
        <w:r w:rsidR="00482C14">
          <w:rPr>
            <w:lang w:val="en-US"/>
          </w:rPr>
          <w:fldChar w:fldCharType="begin"/>
        </w:r>
        <w:r w:rsidR="00482C14">
          <w:rPr>
            <w:lang w:val="en-US"/>
          </w:rPr>
          <w:instrText xml:space="preserve"> REF _Ref499835292 \h </w:instrText>
        </w:r>
      </w:ins>
      <w:r w:rsidR="00482C14">
        <w:rPr>
          <w:lang w:val="en-US"/>
        </w:rPr>
      </w:r>
      <w:r w:rsidR="00482C14">
        <w:rPr>
          <w:lang w:val="en-US"/>
        </w:rPr>
        <w:fldChar w:fldCharType="separate"/>
      </w:r>
      <w:ins w:id="13908" w:author="Oscar Herman Kise" w:date="2017-11-30T22:19:00Z">
        <w:r w:rsidR="00710D49" w:rsidRPr="00054C39">
          <w:rPr>
            <w:lang w:val="en-US"/>
          </w:rPr>
          <w:t xml:space="preserve">Figure </w:t>
        </w:r>
        <w:r w:rsidR="00710D49">
          <w:rPr>
            <w:noProof/>
            <w:lang w:val="en-US"/>
          </w:rPr>
          <w:t>30</w:t>
        </w:r>
      </w:ins>
      <w:ins w:id="13909" w:author="Oscar Herman Kise" w:date="2017-11-30T19:51:00Z">
        <w:r w:rsidR="00482C14">
          <w:rPr>
            <w:lang w:val="en-US"/>
          </w:rPr>
          <w:fldChar w:fldCharType="end"/>
        </w:r>
      </w:ins>
      <w:ins w:id="13910" w:author="Morten Lerstad Solli" w:date="2017-11-29T15:12:00Z">
        <w:del w:id="13911" w:author="Oscar Herman Kise" w:date="2017-11-30T19:51:00Z">
          <w:r w:rsidDel="00482C14">
            <w:rPr>
              <w:lang w:val="en-US"/>
            </w:rPr>
            <w:delText>Figure 31</w:delText>
          </w:r>
        </w:del>
        <w:r>
          <w:rPr>
            <w:lang w:val="en-US"/>
          </w:rPr>
          <w:t xml:space="preserve">, </w:t>
        </w:r>
        <w:r w:rsidRPr="005A3108">
          <w:rPr>
            <w:lang w:val="en-US"/>
          </w:rPr>
          <w:t>by detecting objects on a sheet of paper;</w:t>
        </w:r>
      </w:ins>
    </w:p>
    <w:p w14:paraId="06567D19" w14:textId="77777777" w:rsidR="003037F7" w:rsidRPr="005A3108" w:rsidRDefault="003037F7" w:rsidP="003037F7">
      <w:pPr>
        <w:rPr>
          <w:ins w:id="13912" w:author="Morten Lerstad Solli" w:date="2017-11-29T15:12:00Z"/>
          <w:lang w:val="en-US"/>
        </w:rPr>
      </w:pPr>
    </w:p>
    <w:p w14:paraId="3F09EBAB" w14:textId="77777777" w:rsidR="003037F7" w:rsidRPr="00054C39" w:rsidRDefault="003037F7" w:rsidP="003037F7">
      <w:pPr>
        <w:keepNext/>
        <w:rPr>
          <w:ins w:id="13913" w:author="Morten Lerstad Solli" w:date="2017-11-29T15:12:00Z"/>
          <w:lang w:val="en-US"/>
        </w:rPr>
      </w:pPr>
      <w:ins w:id="13914" w:author="Morten Lerstad Solli" w:date="2017-11-29T15:12:00Z">
        <w:r w:rsidRPr="005A3108">
          <w:rPr>
            <w:noProof/>
            <w:color w:val="FF0000"/>
            <w:lang w:val="en-US"/>
          </w:rPr>
          <w:drawing>
            <wp:inline distT="0" distB="0" distL="0" distR="0" wp14:anchorId="39E60A6B" wp14:editId="58B93017">
              <wp:extent cx="5693912" cy="3543300"/>
              <wp:effectExtent l="0" t="0" r="254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8993" cy="3546462"/>
                      </a:xfrm>
                      <a:prstGeom prst="rect">
                        <a:avLst/>
                      </a:prstGeom>
                      <a:noFill/>
                      <a:ln>
                        <a:noFill/>
                      </a:ln>
                    </pic:spPr>
                  </pic:pic>
                </a:graphicData>
              </a:graphic>
            </wp:inline>
          </w:drawing>
        </w:r>
      </w:ins>
    </w:p>
    <w:p w14:paraId="7AA2D2D0" w14:textId="6075088B" w:rsidR="003037F7" w:rsidRPr="00054C39" w:rsidRDefault="003037F7" w:rsidP="003037F7">
      <w:pPr>
        <w:pStyle w:val="Bildetekst"/>
        <w:rPr>
          <w:ins w:id="13915" w:author="Morten Lerstad Solli" w:date="2017-11-29T15:12:00Z"/>
          <w:lang w:val="en-US"/>
        </w:rPr>
      </w:pPr>
      <w:bookmarkStart w:id="13916" w:name="_Ref499835292"/>
      <w:bookmarkStart w:id="13917" w:name="_Ref499744436"/>
      <w:ins w:id="13918" w:author="Morten Lerstad Solli" w:date="2017-11-29T15:12:00Z">
        <w:r w:rsidRPr="00054C39">
          <w:rPr>
            <w:lang w:val="en-US"/>
          </w:rPr>
          <w:t xml:space="preserve">Figure </w:t>
        </w:r>
        <w:r w:rsidRPr="00054C39">
          <w:rPr>
            <w:lang w:val="en-US"/>
          </w:rPr>
          <w:fldChar w:fldCharType="begin"/>
        </w:r>
        <w:r w:rsidRPr="00054C39">
          <w:rPr>
            <w:lang w:val="en-US"/>
          </w:rPr>
          <w:instrText xml:space="preserve"> SEQ Figure \* ARABIC </w:instrText>
        </w:r>
        <w:r w:rsidRPr="00054C39">
          <w:rPr>
            <w:lang w:val="en-US"/>
          </w:rPr>
          <w:fldChar w:fldCharType="separate"/>
        </w:r>
      </w:ins>
      <w:r w:rsidR="00710D49">
        <w:rPr>
          <w:noProof/>
          <w:lang w:val="en-US"/>
        </w:rPr>
        <w:t>30</w:t>
      </w:r>
      <w:ins w:id="13919" w:author="Morten Lerstad Solli" w:date="2017-11-29T15:12:00Z">
        <w:r w:rsidRPr="00054C39">
          <w:rPr>
            <w:lang w:val="en-US"/>
          </w:rPr>
          <w:fldChar w:fldCharType="end"/>
        </w:r>
        <w:bookmarkEnd w:id="13916"/>
        <w:r w:rsidRPr="00054C39">
          <w:rPr>
            <w:lang w:val="en-US"/>
          </w:rPr>
          <w:t>: Picture from live vi</w:t>
        </w:r>
        <w:r w:rsidRPr="005A3108">
          <w:rPr>
            <w:lang w:val="en-US"/>
          </w:rPr>
          <w:t>deo. Settings panel on top, detected objects to the left and shapes detected to the right.</w:t>
        </w:r>
        <w:bookmarkEnd w:id="13917"/>
      </w:ins>
    </w:p>
    <w:p w14:paraId="1121E550" w14:textId="77777777" w:rsidR="003037F7" w:rsidRPr="00F11BCB" w:rsidRDefault="003037F7">
      <w:pPr>
        <w:pStyle w:val="Brdtekst"/>
        <w:jc w:val="both"/>
        <w:rPr>
          <w:ins w:id="13920" w:author="Morten Lerstad Solli" w:date="2017-11-28T13:18:00Z"/>
          <w:lang w:val="en-US"/>
        </w:rPr>
        <w:pPrChange w:id="13921" w:author="Morten Lerstad Solli" w:date="2017-11-28T13:38:00Z">
          <w:pPr>
            <w:pStyle w:val="Brdtekst"/>
          </w:pPr>
        </w:pPrChange>
      </w:pPr>
    </w:p>
    <w:p w14:paraId="4454D4F3" w14:textId="77777777" w:rsidR="00B23300" w:rsidRPr="00B7686C" w:rsidRDefault="00B23300">
      <w:pPr>
        <w:pStyle w:val="Brdtekst"/>
        <w:jc w:val="both"/>
        <w:rPr>
          <w:lang w:val="en-US"/>
          <w:rPrChange w:id="13922" w:author="Morten Lerstad Solli" w:date="2017-11-29T12:21:00Z">
            <w:rPr/>
          </w:rPrChange>
        </w:rPr>
        <w:pPrChange w:id="13923" w:author="Morten Lerstad Solli" w:date="2017-11-27T14:42:00Z">
          <w:pPr>
            <w:pStyle w:val="Overskrift2"/>
          </w:pPr>
        </w:pPrChange>
      </w:pPr>
    </w:p>
    <w:p w14:paraId="2CC7E975" w14:textId="1B433FB8" w:rsidR="53BA8898" w:rsidRPr="00B7686C" w:rsidRDefault="002F209E">
      <w:pPr>
        <w:pStyle w:val="Overskrift3"/>
        <w:jc w:val="both"/>
        <w:rPr>
          <w:ins w:id="13924" w:author="Morten Lerstad Solli" w:date="2017-11-28T13:21:00Z"/>
          <w:lang w:val="en-US"/>
        </w:rPr>
        <w:pPrChange w:id="13925" w:author="Morten Lerstad Solli" w:date="2017-11-28T13:38:00Z">
          <w:pPr>
            <w:pStyle w:val="Overskrift3"/>
          </w:pPr>
        </w:pPrChange>
      </w:pPr>
      <w:bookmarkStart w:id="13926" w:name="_Toc499733277"/>
      <w:bookmarkStart w:id="13927" w:name="_Toc499737786"/>
      <w:bookmarkStart w:id="13928" w:name="_Toc499750703"/>
      <w:bookmarkStart w:id="13929" w:name="_Toc499754057"/>
      <w:bookmarkStart w:id="13930" w:name="_Toc499757844"/>
      <w:bookmarkStart w:id="13931" w:name="_Toc499757461"/>
      <w:bookmarkStart w:id="13932" w:name="_Toc499806131"/>
      <w:bookmarkStart w:id="13933" w:name="_Toc499829043"/>
      <w:bookmarkStart w:id="13934" w:name="_Toc499829587"/>
      <w:bookmarkStart w:id="13935" w:name="_Toc499835736"/>
      <w:bookmarkStart w:id="13936" w:name="_Toc499843368"/>
      <w:ins w:id="13937" w:author="Morten Lerstad Solli" w:date="2017-11-29T12:55:00Z">
        <w:r>
          <w:rPr>
            <w:lang w:val="en-US"/>
          </w:rPr>
          <w:t xml:space="preserve">Arduino </w:t>
        </w:r>
      </w:ins>
      <w:del w:id="13938" w:author="Morten Lerstad Solli" w:date="2017-11-27T19:32:00Z">
        <w:r w:rsidR="53BA8898" w:rsidRPr="00B7686C">
          <w:rPr>
            <w:lang w:val="en-US"/>
          </w:rPr>
          <w:delText>Serial</w:delText>
        </w:r>
        <w:bookmarkStart w:id="13939" w:name="_Toc499584520"/>
        <w:bookmarkStart w:id="13940" w:name="_Toc499584854"/>
        <w:bookmarkStart w:id="13941" w:name="_Toc499631447"/>
        <w:bookmarkEnd w:id="13418"/>
        <w:bookmarkEnd w:id="13419"/>
        <w:bookmarkEnd w:id="13420"/>
        <w:r w:rsidR="002C7AA9" w:rsidRPr="00B7686C">
          <w:rPr>
            <w:lang w:val="en-US"/>
          </w:rPr>
          <w:delText xml:space="preserve"> </w:delText>
        </w:r>
      </w:del>
      <w:bookmarkStart w:id="13942" w:name="_Toc499646511"/>
      <w:bookmarkStart w:id="13943" w:name="_Toc499654724"/>
      <w:bookmarkStart w:id="13944" w:name="_Toc499722801"/>
      <w:r w:rsidR="0001744A" w:rsidRPr="00B7686C">
        <w:rPr>
          <w:lang w:val="en-US"/>
        </w:rPr>
        <w:t>Communication</w:t>
      </w:r>
      <w:bookmarkEnd w:id="13421"/>
      <w:bookmarkEnd w:id="13422"/>
      <w:bookmarkEnd w:id="13423"/>
      <w:bookmarkEnd w:id="13424"/>
      <w:bookmarkEnd w:id="13425"/>
      <w:bookmarkEnd w:id="13426"/>
      <w:bookmarkEnd w:id="13427"/>
      <w:bookmarkEnd w:id="13428"/>
      <w:bookmarkEnd w:id="13429"/>
      <w:bookmarkEnd w:id="13683"/>
      <w:bookmarkEnd w:id="13684"/>
      <w:bookmarkEnd w:id="13926"/>
      <w:bookmarkEnd w:id="13927"/>
      <w:bookmarkEnd w:id="13928"/>
      <w:bookmarkEnd w:id="13929"/>
      <w:bookmarkEnd w:id="13930"/>
      <w:bookmarkEnd w:id="13931"/>
      <w:bookmarkEnd w:id="13932"/>
      <w:bookmarkEnd w:id="13933"/>
      <w:bookmarkEnd w:id="13934"/>
      <w:bookmarkEnd w:id="13935"/>
      <w:bookmarkEnd w:id="13936"/>
      <w:bookmarkEnd w:id="13939"/>
      <w:bookmarkEnd w:id="13940"/>
      <w:bookmarkEnd w:id="13941"/>
      <w:bookmarkEnd w:id="13942"/>
      <w:bookmarkEnd w:id="13943"/>
      <w:bookmarkEnd w:id="13944"/>
    </w:p>
    <w:p w14:paraId="3FF067BA" w14:textId="73702357" w:rsidR="00A57569" w:rsidRPr="00B7686C" w:rsidRDefault="00A57569" w:rsidP="00D73F9F">
      <w:pPr>
        <w:pStyle w:val="Brdtekst"/>
        <w:jc w:val="both"/>
        <w:rPr>
          <w:ins w:id="13945" w:author="Morten Lerstad Solli" w:date="2017-11-29T11:43:00Z"/>
          <w:lang w:val="en-US"/>
        </w:rPr>
      </w:pPr>
      <w:ins w:id="13946" w:author="Morten Lerstad Solli" w:date="2017-11-29T11:36:00Z">
        <w:r w:rsidRPr="00B7686C">
          <w:rPr>
            <w:lang w:val="en-US"/>
          </w:rPr>
          <w:t xml:space="preserve">The communication between the Arduino and </w:t>
        </w:r>
        <w:r w:rsidR="0046129D" w:rsidRPr="00B7686C">
          <w:rPr>
            <w:lang w:val="en-US"/>
          </w:rPr>
          <w:t xml:space="preserve">Odroid is done through serial communication over and USB line. </w:t>
        </w:r>
        <w:r w:rsidR="00AB3383" w:rsidRPr="00B7686C">
          <w:rPr>
            <w:lang w:val="en-US"/>
          </w:rPr>
          <w:t>USB su</w:t>
        </w:r>
      </w:ins>
      <w:ins w:id="13947" w:author="Morten Lerstad Solli" w:date="2017-11-29T11:37:00Z">
        <w:r w:rsidR="00AB3383" w:rsidRPr="00B7686C">
          <w:rPr>
            <w:lang w:val="en-US"/>
          </w:rPr>
          <w:t xml:space="preserve">pports full duplex communicating which means we can send messages both ways at the same time. </w:t>
        </w:r>
      </w:ins>
      <w:ins w:id="13948" w:author="Morten Lerstad Solli" w:date="2017-11-29T11:39:00Z">
        <w:r w:rsidR="005458D9" w:rsidRPr="00B7686C">
          <w:rPr>
            <w:lang w:val="en-US"/>
          </w:rPr>
          <w:t>Messages are sent bot</w:t>
        </w:r>
      </w:ins>
      <w:ins w:id="13949" w:author="Morten Lerstad Solli" w:date="2017-11-29T11:56:00Z">
        <w:r w:rsidR="00B358B1" w:rsidRPr="00B7686C">
          <w:rPr>
            <w:lang w:val="en-US"/>
          </w:rPr>
          <w:t>h</w:t>
        </w:r>
      </w:ins>
      <w:ins w:id="13950" w:author="Morten Lerstad Solli" w:date="2017-11-29T11:39:00Z">
        <w:r w:rsidR="005458D9" w:rsidRPr="00B7686C">
          <w:rPr>
            <w:lang w:val="en-US"/>
          </w:rPr>
          <w:t xml:space="preserve"> to and from the Arduino. The Arduino </w:t>
        </w:r>
      </w:ins>
      <w:ins w:id="13951" w:author="Morten Lerstad Solli" w:date="2017-11-29T11:40:00Z">
        <w:r w:rsidR="005458D9" w:rsidRPr="00B7686C">
          <w:rPr>
            <w:lang w:val="en-US"/>
          </w:rPr>
          <w:t>receives</w:t>
        </w:r>
      </w:ins>
      <w:ins w:id="13952" w:author="Morten Lerstad Solli" w:date="2017-11-29T11:39:00Z">
        <w:r w:rsidR="005458D9" w:rsidRPr="00B7686C">
          <w:rPr>
            <w:lang w:val="en-US"/>
          </w:rPr>
          <w:t xml:space="preserve"> commands fr</w:t>
        </w:r>
      </w:ins>
      <w:ins w:id="13953" w:author="Morten Lerstad Solli" w:date="2017-11-29T11:40:00Z">
        <w:r w:rsidR="005458D9" w:rsidRPr="00B7686C">
          <w:rPr>
            <w:lang w:val="en-US"/>
          </w:rPr>
          <w:t>om the Odroid telling it what to do</w:t>
        </w:r>
        <w:r w:rsidR="00B4411F" w:rsidRPr="00B7686C">
          <w:rPr>
            <w:lang w:val="en-US"/>
          </w:rPr>
          <w:t xml:space="preserve">, and the Odroid </w:t>
        </w:r>
        <w:r w:rsidR="00B4411F" w:rsidRPr="00B7686C">
          <w:rPr>
            <w:lang w:val="en-US"/>
          </w:rPr>
          <w:lastRenderedPageBreak/>
          <w:t>receives sensor data back. The message cons</w:t>
        </w:r>
        <w:r w:rsidR="00C202D4" w:rsidRPr="00B7686C">
          <w:rPr>
            <w:lang w:val="en-US"/>
          </w:rPr>
          <w:t>ists of a string conta</w:t>
        </w:r>
      </w:ins>
      <w:ins w:id="13954" w:author="Morten Lerstad Solli" w:date="2017-11-29T11:41:00Z">
        <w:r w:rsidR="00C202D4" w:rsidRPr="00B7686C">
          <w:rPr>
            <w:lang w:val="en-US"/>
          </w:rPr>
          <w:t xml:space="preserve">ining three parameters separated by a forward slash “/”. </w:t>
        </w:r>
        <w:r w:rsidR="00503FAB" w:rsidRPr="00B7686C">
          <w:rPr>
            <w:lang w:val="en-US"/>
          </w:rPr>
          <w:t xml:space="preserve">The first parameter is a word </w:t>
        </w:r>
        <w:r w:rsidR="00B73E4E" w:rsidRPr="00B7686C">
          <w:rPr>
            <w:lang w:val="en-US"/>
          </w:rPr>
          <w:t xml:space="preserve">telling </w:t>
        </w:r>
      </w:ins>
      <w:ins w:id="13955" w:author="Morten Lerstad Solli" w:date="2017-11-29T11:42:00Z">
        <w:r w:rsidR="00B73E4E" w:rsidRPr="00B7686C">
          <w:rPr>
            <w:lang w:val="en-US"/>
          </w:rPr>
          <w:t>what the</w:t>
        </w:r>
        <w:r w:rsidR="00744792" w:rsidRPr="00B7686C">
          <w:rPr>
            <w:lang w:val="en-US"/>
          </w:rPr>
          <w:t xml:space="preserve"> next parameters are, the following </w:t>
        </w:r>
      </w:ins>
      <w:ins w:id="13956" w:author="Morten Lerstad Solli" w:date="2017-11-29T11:43:00Z">
        <w:r w:rsidR="00744792" w:rsidRPr="00B7686C">
          <w:rPr>
            <w:lang w:val="en-US"/>
          </w:rPr>
          <w:t>parameters are integer values.</w:t>
        </w:r>
      </w:ins>
    </w:p>
    <w:p w14:paraId="108FC740" w14:textId="7E33952A" w:rsidR="00A57569" w:rsidRPr="00B7686C" w:rsidRDefault="00744792" w:rsidP="00D73F9F">
      <w:pPr>
        <w:pStyle w:val="Brdtekst"/>
        <w:jc w:val="both"/>
        <w:rPr>
          <w:ins w:id="13957" w:author="Morten Lerstad Solli" w:date="2017-11-29T11:53:00Z"/>
          <w:lang w:val="en-US"/>
        </w:rPr>
      </w:pPr>
      <w:ins w:id="13958" w:author="Morten Lerstad Solli" w:date="2017-11-29T11:43:00Z">
        <w:r w:rsidRPr="00B7686C">
          <w:rPr>
            <w:lang w:val="en-US"/>
          </w:rPr>
          <w:t>When sending to the Arduino the first parameter tells which switch</w:t>
        </w:r>
      </w:ins>
      <w:ins w:id="13959" w:author="Morten Lerstad Solli" w:date="2017-11-29T11:44:00Z">
        <w:r w:rsidR="00E42D5F" w:rsidRPr="00B7686C">
          <w:rPr>
            <w:lang w:val="en-US"/>
          </w:rPr>
          <w:t xml:space="preserve"> </w:t>
        </w:r>
      </w:ins>
      <w:ins w:id="13960" w:author="Morten Lerstad Solli" w:date="2017-11-29T11:43:00Z">
        <w:r w:rsidRPr="00B7686C">
          <w:rPr>
            <w:lang w:val="en-US"/>
          </w:rPr>
          <w:t xml:space="preserve">case to go in to, and the next </w:t>
        </w:r>
        <w:r w:rsidR="00E42D5F" w:rsidRPr="00B7686C">
          <w:rPr>
            <w:lang w:val="en-US"/>
          </w:rPr>
          <w:t>are vari</w:t>
        </w:r>
      </w:ins>
      <w:ins w:id="13961" w:author="Morten Lerstad Solli" w:date="2017-11-29T11:44:00Z">
        <w:r w:rsidR="00E42D5F" w:rsidRPr="00B7686C">
          <w:rPr>
            <w:lang w:val="en-US"/>
          </w:rPr>
          <w:t>ables such as motor speed.</w:t>
        </w:r>
      </w:ins>
      <w:ins w:id="13962" w:author="Morten Lerstad Solli" w:date="2017-11-29T11:53:00Z">
        <w:r w:rsidR="001F0CA8" w:rsidRPr="00B7686C">
          <w:rPr>
            <w:lang w:val="en-US"/>
          </w:rPr>
          <w:t xml:space="preserve"> </w:t>
        </w:r>
        <w:r w:rsidR="002B6643" w:rsidRPr="00B7686C">
          <w:rPr>
            <w:lang w:val="en-US"/>
          </w:rPr>
          <w:t xml:space="preserve">When sending from the Arduino to the Odroid, the first parameter tells </w:t>
        </w:r>
      </w:ins>
      <w:ins w:id="13963" w:author="Morten Lerstad Solli" w:date="2017-11-29T11:54:00Z">
        <w:r w:rsidR="002B6643" w:rsidRPr="00B7686C">
          <w:rPr>
            <w:lang w:val="en-US"/>
          </w:rPr>
          <w:t>which</w:t>
        </w:r>
      </w:ins>
      <w:ins w:id="13964" w:author="Morten Lerstad Solli" w:date="2017-11-29T11:53:00Z">
        <w:r w:rsidR="002B6643" w:rsidRPr="00B7686C">
          <w:rPr>
            <w:lang w:val="en-US"/>
          </w:rPr>
          <w:t xml:space="preserve"> sensor the data in the next parameters comes fr</w:t>
        </w:r>
      </w:ins>
      <w:ins w:id="13965" w:author="Morten Lerstad Solli" w:date="2017-11-29T11:54:00Z">
        <w:r w:rsidR="002B6643" w:rsidRPr="00B7686C">
          <w:rPr>
            <w:lang w:val="en-US"/>
          </w:rPr>
          <w:t>om.</w:t>
        </w:r>
      </w:ins>
    </w:p>
    <w:p w14:paraId="21EAE2FE" w14:textId="6696E267" w:rsidR="009458D9" w:rsidRPr="00B7686C" w:rsidRDefault="00C61209" w:rsidP="00B358B1">
      <w:pPr>
        <w:pStyle w:val="Brdtekst"/>
        <w:jc w:val="both"/>
        <w:rPr>
          <w:ins w:id="13966" w:author="Morten Lerstad Solli" w:date="2017-11-29T11:55:00Z"/>
          <w:lang w:val="en-US"/>
        </w:rPr>
      </w:pPr>
      <w:ins w:id="13967" w:author="Morten Lerstad Solli" w:date="2017-11-28T13:34:00Z">
        <w:r w:rsidRPr="00B7686C">
          <w:rPr>
            <w:lang w:val="en-US"/>
          </w:rPr>
          <w:t xml:space="preserve">Serial communication is implemented in the Java program with use of the jSerialComm library for Java. </w:t>
        </w:r>
      </w:ins>
      <w:customXmlInsRangeStart w:id="13968" w:author="Morten Lerstad Solli" w:date="2017-11-28T13:34:00Z"/>
      <w:sdt>
        <w:sdtPr>
          <w:rPr>
            <w:lang w:val="en-US"/>
          </w:rPr>
          <w:id w:val="-1067177918"/>
          <w:citation/>
        </w:sdtPr>
        <w:sdtContent>
          <w:customXmlInsRangeEnd w:id="13968"/>
          <w:ins w:id="13969" w:author="Morten Lerstad Solli" w:date="2017-11-28T13:34:00Z">
            <w:r w:rsidRPr="005A3108">
              <w:rPr>
                <w:lang w:val="en-US"/>
              </w:rPr>
              <w:fldChar w:fldCharType="begin"/>
            </w:r>
            <w:r w:rsidRPr="00B7686C">
              <w:rPr>
                <w:lang w:val="en-US"/>
              </w:rPr>
              <w:instrText xml:space="preserve">CITATION Faz16 \l 1044 </w:instrText>
            </w:r>
            <w:r w:rsidRPr="005A3108">
              <w:rPr>
                <w:lang w:val="en-US"/>
              </w:rPr>
              <w:fldChar w:fldCharType="separate"/>
            </w:r>
          </w:ins>
          <w:r w:rsidR="00702518" w:rsidRPr="00702518">
            <w:rPr>
              <w:noProof/>
              <w:lang w:val="en-US"/>
            </w:rPr>
            <w:t>(Fazecast 2016)</w:t>
          </w:r>
          <w:ins w:id="13970" w:author="Morten Lerstad Solli" w:date="2017-11-28T13:34:00Z">
            <w:r w:rsidRPr="005A3108">
              <w:rPr>
                <w:lang w:val="en-US"/>
              </w:rPr>
              <w:fldChar w:fldCharType="end"/>
            </w:r>
          </w:ins>
          <w:customXmlInsRangeStart w:id="13971" w:author="Morten Lerstad Solli" w:date="2017-11-28T13:34:00Z"/>
        </w:sdtContent>
      </w:sdt>
      <w:customXmlInsRangeEnd w:id="13971"/>
      <w:ins w:id="13972" w:author="Morten Lerstad Solli" w:date="2017-11-28T13:34:00Z">
        <w:r w:rsidRPr="00B7686C">
          <w:rPr>
            <w:lang w:val="en-US"/>
          </w:rPr>
          <w:t xml:space="preserve"> </w:t>
        </w:r>
      </w:ins>
    </w:p>
    <w:p w14:paraId="1EFA0874" w14:textId="77777777" w:rsidR="00B358B1" w:rsidRPr="00B7686C" w:rsidRDefault="00B358B1">
      <w:pPr>
        <w:pStyle w:val="Brdtekst"/>
        <w:jc w:val="both"/>
        <w:rPr>
          <w:ins w:id="13973" w:author="Morten Lerstad Solli" w:date="2017-11-28T13:56:00Z"/>
          <w:lang w:val="en-US"/>
        </w:rPr>
        <w:pPrChange w:id="13974" w:author="Morten Lerstad Solli" w:date="2017-11-29T11:55:00Z">
          <w:pPr>
            <w:jc w:val="both"/>
          </w:pPr>
        </w:pPrChange>
      </w:pPr>
    </w:p>
    <w:p w14:paraId="51CBA894" w14:textId="769D3C97" w:rsidR="009458D9" w:rsidRPr="00B7686C" w:rsidRDefault="009458D9" w:rsidP="00C61209">
      <w:pPr>
        <w:jc w:val="both"/>
        <w:rPr>
          <w:ins w:id="13975" w:author="Morten Lerstad Solli" w:date="2017-11-28T13:34:00Z"/>
          <w:lang w:val="en-US"/>
        </w:rPr>
      </w:pPr>
      <w:ins w:id="13976" w:author="Morten Lerstad Solli" w:date="2017-11-28T13:56:00Z">
        <w:r w:rsidRPr="00B7686C">
          <w:rPr>
            <w:lang w:val="en-US"/>
          </w:rPr>
          <w:t>T</w:t>
        </w:r>
      </w:ins>
      <w:ins w:id="13977" w:author="Morten Lerstad Solli" w:date="2017-11-28T13:57:00Z">
        <w:r w:rsidRPr="00B7686C">
          <w:rPr>
            <w:lang w:val="en-US"/>
          </w:rPr>
          <w:t xml:space="preserve">hrough the </w:t>
        </w:r>
        <w:r w:rsidRPr="00B7686C">
          <w:rPr>
            <w:i/>
            <w:lang w:val="en-US"/>
            <w:rPrChange w:id="13978" w:author="Morten Lerstad Solli" w:date="2017-11-29T12:21:00Z">
              <w:rPr>
                <w:lang w:val="en-US"/>
              </w:rPr>
            </w:rPrChange>
          </w:rPr>
          <w:t>communication</w:t>
        </w:r>
        <w:r w:rsidRPr="00B7686C">
          <w:rPr>
            <w:lang w:val="en-US"/>
          </w:rPr>
          <w:t xml:space="preserve"> class </w:t>
        </w:r>
      </w:ins>
      <w:ins w:id="13979" w:author="Morten Lerstad Solli" w:date="2017-11-28T14:09:00Z">
        <w:r w:rsidR="006F6CED" w:rsidRPr="00B7686C">
          <w:rPr>
            <w:lang w:val="en-US"/>
          </w:rPr>
          <w:t xml:space="preserve">a connection with the </w:t>
        </w:r>
      </w:ins>
      <w:ins w:id="13980" w:author="Morten Lerstad Solli" w:date="2017-11-28T14:10:00Z">
        <w:r w:rsidR="006F6CED" w:rsidRPr="00B7686C">
          <w:rPr>
            <w:lang w:val="en-US"/>
          </w:rPr>
          <w:t>Arduino</w:t>
        </w:r>
      </w:ins>
      <w:ins w:id="13981" w:author="Morten Lerstad Solli" w:date="2017-11-28T14:09:00Z">
        <w:r w:rsidR="006F6CED" w:rsidRPr="00B7686C">
          <w:rPr>
            <w:lang w:val="en-US"/>
          </w:rPr>
          <w:t xml:space="preserve"> is</w:t>
        </w:r>
      </w:ins>
      <w:ins w:id="13982" w:author="Morten Lerstad Solli" w:date="2017-11-28T14:05:00Z">
        <w:r w:rsidR="00804C10" w:rsidRPr="00B7686C">
          <w:rPr>
            <w:lang w:val="en-US"/>
          </w:rPr>
          <w:t xml:space="preserve"> establis</w:t>
        </w:r>
      </w:ins>
      <w:ins w:id="13983" w:author="Morten Lerstad Solli" w:date="2017-11-28T14:09:00Z">
        <w:r w:rsidR="006F6CED" w:rsidRPr="00B7686C">
          <w:rPr>
            <w:lang w:val="en-US"/>
          </w:rPr>
          <w:t>hed</w:t>
        </w:r>
      </w:ins>
      <w:ins w:id="13984" w:author="Morten Lerstad Solli" w:date="2017-11-28T14:05:00Z">
        <w:r w:rsidR="00804C10" w:rsidRPr="00B7686C">
          <w:rPr>
            <w:lang w:val="en-US"/>
          </w:rPr>
          <w:t xml:space="preserve">. This class </w:t>
        </w:r>
      </w:ins>
      <w:ins w:id="13985" w:author="Morten Lerstad Solli" w:date="2017-11-28T14:06:00Z">
        <w:r w:rsidR="00804C10" w:rsidRPr="00B7686C">
          <w:rPr>
            <w:lang w:val="en-US"/>
          </w:rPr>
          <w:t xml:space="preserve">is initiated by the main class of the application when the application starts. </w:t>
        </w:r>
      </w:ins>
      <w:ins w:id="13986" w:author="Morten Lerstad Solli" w:date="2017-11-28T14:12:00Z">
        <w:r w:rsidR="006F6CED" w:rsidRPr="00B7686C">
          <w:rPr>
            <w:lang w:val="en-US"/>
          </w:rPr>
          <w:t>It finds every open com-port on the system and check</w:t>
        </w:r>
      </w:ins>
      <w:ins w:id="13987" w:author="Morten Lerstad Solli" w:date="2017-11-29T10:43:00Z">
        <w:r w:rsidR="00523F5A" w:rsidRPr="00B7686C">
          <w:rPr>
            <w:lang w:val="en-US"/>
          </w:rPr>
          <w:t>s</w:t>
        </w:r>
      </w:ins>
      <w:ins w:id="13988" w:author="Morten Lerstad Solli" w:date="2017-11-28T14:12:00Z">
        <w:r w:rsidR="006F6CED" w:rsidRPr="00B7686C">
          <w:rPr>
            <w:lang w:val="en-US"/>
          </w:rPr>
          <w:t xml:space="preserve"> it up against the port that is </w:t>
        </w:r>
      </w:ins>
      <w:ins w:id="13989" w:author="Morten Lerstad Solli" w:date="2017-11-28T14:13:00Z">
        <w:r w:rsidR="006F6CED" w:rsidRPr="00B7686C">
          <w:rPr>
            <w:lang w:val="en-US"/>
          </w:rPr>
          <w:t>desired</w:t>
        </w:r>
      </w:ins>
      <w:ins w:id="13990" w:author="Morten Lerstad Solli" w:date="2017-11-28T14:12:00Z">
        <w:r w:rsidR="006F6CED" w:rsidRPr="00B7686C">
          <w:rPr>
            <w:lang w:val="en-US"/>
          </w:rPr>
          <w:t xml:space="preserve"> for communication. If it is a match</w:t>
        </w:r>
      </w:ins>
      <w:ins w:id="13991" w:author="Morten Lerstad Solli" w:date="2017-11-28T14:13:00Z">
        <w:r w:rsidR="006F6CED" w:rsidRPr="00B7686C">
          <w:rPr>
            <w:lang w:val="en-US"/>
          </w:rPr>
          <w:t>, it will try to connect to this serial port.</w:t>
        </w:r>
      </w:ins>
    </w:p>
    <w:p w14:paraId="3D7DF036" w14:textId="77777777" w:rsidR="008704E6" w:rsidRPr="00B7686C" w:rsidRDefault="008704E6" w:rsidP="00C61209">
      <w:pPr>
        <w:jc w:val="both"/>
        <w:rPr>
          <w:ins w:id="13992" w:author="Morten Lerstad Solli" w:date="2017-11-28T14:22:00Z"/>
          <w:lang w:val="en-US"/>
        </w:rPr>
      </w:pPr>
    </w:p>
    <w:p w14:paraId="6A98B222" w14:textId="2C6A88AF" w:rsidR="008704E6" w:rsidRPr="00B7686C" w:rsidRDefault="00D73F9F" w:rsidP="00C61209">
      <w:pPr>
        <w:jc w:val="both"/>
        <w:rPr>
          <w:ins w:id="13993" w:author="Morten Lerstad Solli" w:date="2017-11-28T14:53:00Z"/>
          <w:lang w:val="en-US"/>
        </w:rPr>
      </w:pPr>
      <w:ins w:id="13994" w:author="Morten Lerstad Solli" w:date="2017-11-28T14:23:00Z">
        <w:r w:rsidRPr="00B7686C">
          <w:rPr>
            <w:lang w:val="en-US"/>
          </w:rPr>
          <w:t>To make the car drive, tu</w:t>
        </w:r>
        <w:r w:rsidR="006E28D7" w:rsidRPr="00B7686C">
          <w:rPr>
            <w:lang w:val="en-US"/>
          </w:rPr>
          <w:t xml:space="preserve">rn, stop, and grip </w:t>
        </w:r>
      </w:ins>
      <w:ins w:id="13995" w:author="Morten Lerstad Solli" w:date="2017-11-28T14:26:00Z">
        <w:r w:rsidR="006E28D7" w:rsidRPr="00B7686C">
          <w:rPr>
            <w:lang w:val="en-US"/>
          </w:rPr>
          <w:t>there</w:t>
        </w:r>
      </w:ins>
      <w:ins w:id="13996" w:author="Morten Lerstad Solli" w:date="2017-11-28T14:36:00Z">
        <w:r w:rsidR="008704E6" w:rsidRPr="00B7686C">
          <w:rPr>
            <w:lang w:val="en-US"/>
          </w:rPr>
          <w:t xml:space="preserve"> was</w:t>
        </w:r>
      </w:ins>
      <w:ins w:id="13997" w:author="Morten Lerstad Solli" w:date="2017-11-28T14:26:00Z">
        <w:r w:rsidR="006E28D7" w:rsidRPr="00B7686C">
          <w:rPr>
            <w:lang w:val="en-US"/>
          </w:rPr>
          <w:t xml:space="preserve"> need</w:t>
        </w:r>
      </w:ins>
      <w:ins w:id="13998" w:author="Morten Lerstad Solli" w:date="2017-11-28T14:36:00Z">
        <w:r w:rsidR="008704E6" w:rsidRPr="00B7686C">
          <w:rPr>
            <w:lang w:val="en-US"/>
          </w:rPr>
          <w:t>ed</w:t>
        </w:r>
      </w:ins>
      <w:ins w:id="13999" w:author="Morten Lerstad Solli" w:date="2017-11-28T14:26:00Z">
        <w:r w:rsidR="006E28D7" w:rsidRPr="00B7686C">
          <w:rPr>
            <w:lang w:val="en-US"/>
          </w:rPr>
          <w:t xml:space="preserve"> to send commands to the Arduino. </w:t>
        </w:r>
      </w:ins>
      <w:ins w:id="14000" w:author="Morten Lerstad Solli" w:date="2017-11-28T14:35:00Z">
        <w:r w:rsidR="008704E6" w:rsidRPr="00B7686C">
          <w:rPr>
            <w:i/>
            <w:lang w:val="en-US"/>
          </w:rPr>
          <w:t>Sen</w:t>
        </w:r>
      </w:ins>
      <w:ins w:id="14001" w:author="Morten Lerstad Solli" w:date="2017-11-28T14:36:00Z">
        <w:r w:rsidR="008704E6" w:rsidRPr="00B7686C">
          <w:rPr>
            <w:i/>
            <w:lang w:val="en-US"/>
          </w:rPr>
          <w:t>dSerial</w:t>
        </w:r>
        <w:r w:rsidR="008704E6" w:rsidRPr="00B7686C">
          <w:rPr>
            <w:lang w:val="en-US"/>
            <w:rPrChange w:id="14002" w:author="Morten Lerstad Solli" w:date="2017-11-29T12:21:00Z">
              <w:rPr/>
            </w:rPrChange>
          </w:rPr>
          <w:t xml:space="preserve"> is </w:t>
        </w:r>
        <w:r w:rsidR="008704E6" w:rsidRPr="00B7686C">
          <w:rPr>
            <w:lang w:val="en-US"/>
          </w:rPr>
          <w:t xml:space="preserve">the class responsible for </w:t>
        </w:r>
      </w:ins>
      <w:ins w:id="14003" w:author="Morten Lerstad Solli" w:date="2017-11-28T14:37:00Z">
        <w:r w:rsidR="008704E6" w:rsidRPr="00B7686C">
          <w:rPr>
            <w:lang w:val="en-US"/>
          </w:rPr>
          <w:t xml:space="preserve">doing </w:t>
        </w:r>
      </w:ins>
      <w:ins w:id="14004" w:author="Morten Lerstad Solli" w:date="2017-11-28T14:36:00Z">
        <w:r w:rsidR="008704E6" w:rsidRPr="00B7686C">
          <w:rPr>
            <w:lang w:val="en-US"/>
          </w:rPr>
          <w:t>this</w:t>
        </w:r>
      </w:ins>
      <w:ins w:id="14005" w:author="Morten Lerstad Solli" w:date="2017-11-28T14:39:00Z">
        <w:r w:rsidR="008704E6" w:rsidRPr="00B7686C">
          <w:rPr>
            <w:lang w:val="en-US"/>
          </w:rPr>
          <w:t>.</w:t>
        </w:r>
      </w:ins>
      <w:ins w:id="14006" w:author="Morten Lerstad Solli" w:date="2017-11-28T14:37:00Z">
        <w:r w:rsidR="008704E6" w:rsidRPr="00B7686C">
          <w:rPr>
            <w:lang w:val="en-US"/>
          </w:rPr>
          <w:t xml:space="preserve"> </w:t>
        </w:r>
      </w:ins>
      <w:ins w:id="14007" w:author="Morten Lerstad Solli" w:date="2017-11-28T14:50:00Z">
        <w:r w:rsidR="00523919" w:rsidRPr="00B7686C">
          <w:rPr>
            <w:lang w:val="en-US"/>
          </w:rPr>
          <w:t>Through the use of the “</w:t>
        </w:r>
        <w:r w:rsidR="00523919" w:rsidRPr="00B7686C">
          <w:rPr>
            <w:i/>
            <w:lang w:val="en-US"/>
          </w:rPr>
          <w:t>Send</w:t>
        </w:r>
      </w:ins>
      <w:ins w:id="14008" w:author="Morten Lerstad Solli" w:date="2017-11-29T10:59:00Z">
        <w:r w:rsidR="00A127A0" w:rsidRPr="00B7686C">
          <w:rPr>
            <w:i/>
            <w:lang w:val="en-US"/>
          </w:rPr>
          <w:t>StringCommand</w:t>
        </w:r>
      </w:ins>
      <w:ins w:id="14009" w:author="Morten Lerstad Solli" w:date="2017-11-28T14:50:00Z">
        <w:r w:rsidR="00523919" w:rsidRPr="00B7686C">
          <w:rPr>
            <w:i/>
            <w:lang w:val="en-US"/>
          </w:rPr>
          <w:t>()”</w:t>
        </w:r>
        <w:r w:rsidR="00523919" w:rsidRPr="00B7686C">
          <w:rPr>
            <w:lang w:val="en-US"/>
          </w:rPr>
          <w:t xml:space="preserve"> method, a string is build up by </w:t>
        </w:r>
      </w:ins>
      <w:ins w:id="14010" w:author="Morten Lerstad Solli" w:date="2017-11-29T11:58:00Z">
        <w:r w:rsidR="00B358B1" w:rsidRPr="00B7686C">
          <w:rPr>
            <w:lang w:val="en-US"/>
          </w:rPr>
          <w:t xml:space="preserve">the </w:t>
        </w:r>
      </w:ins>
      <w:ins w:id="14011" w:author="Morten Lerstad Solli" w:date="2017-11-28T14:50:00Z">
        <w:r w:rsidR="00523919" w:rsidRPr="00B7686C">
          <w:rPr>
            <w:lang w:val="en-US"/>
          </w:rPr>
          <w:t>three parameters</w:t>
        </w:r>
      </w:ins>
      <w:ins w:id="14012" w:author="Morten Lerstad Solli" w:date="2017-11-29T11:58:00Z">
        <w:r w:rsidR="00B358B1" w:rsidRPr="00B7686C">
          <w:rPr>
            <w:lang w:val="en-US"/>
          </w:rPr>
          <w:t xml:space="preserve"> </w:t>
        </w:r>
      </w:ins>
      <w:ins w:id="14013" w:author="Morten Lerstad Solli" w:date="2017-11-29T11:59:00Z">
        <w:r w:rsidR="00FD2791" w:rsidRPr="00B7686C">
          <w:rPr>
            <w:lang w:val="en-US"/>
          </w:rPr>
          <w:t>discussed</w:t>
        </w:r>
      </w:ins>
      <w:ins w:id="14014" w:author="Morten Lerstad Solli" w:date="2017-11-29T11:58:00Z">
        <w:r w:rsidR="00FD2791" w:rsidRPr="00B7686C">
          <w:rPr>
            <w:lang w:val="en-US"/>
          </w:rPr>
          <w:t xml:space="preserve">  </w:t>
        </w:r>
      </w:ins>
      <w:ins w:id="14015" w:author="Morten Lerstad Solli" w:date="2017-11-29T11:59:00Z">
        <w:r w:rsidR="00FD2791" w:rsidRPr="00B7686C">
          <w:rPr>
            <w:lang w:val="en-US"/>
          </w:rPr>
          <w:t>earlier</w:t>
        </w:r>
      </w:ins>
      <w:ins w:id="14016" w:author="Morten Lerstad Solli" w:date="2017-11-28T14:51:00Z">
        <w:r w:rsidR="00523919" w:rsidRPr="00B7686C">
          <w:rPr>
            <w:lang w:val="en-US"/>
          </w:rPr>
          <w:t>.</w:t>
        </w:r>
      </w:ins>
      <w:ins w:id="14017" w:author="Morten Lerstad Solli" w:date="2017-11-29T11:59:00Z">
        <w:r w:rsidR="00D86013" w:rsidRPr="00B7686C">
          <w:rPr>
            <w:lang w:val="en-US"/>
          </w:rPr>
          <w:t xml:space="preserve"> The string </w:t>
        </w:r>
      </w:ins>
      <w:ins w:id="14018" w:author="Morten Lerstad Solli" w:date="2017-11-28T14:51:00Z">
        <w:r w:rsidR="00523919" w:rsidRPr="00B7686C">
          <w:rPr>
            <w:lang w:val="en-US"/>
          </w:rPr>
          <w:t xml:space="preserve">is then written to the output stream </w:t>
        </w:r>
      </w:ins>
      <w:ins w:id="14019" w:author="Morten Lerstad Solli" w:date="2017-11-28T14:52:00Z">
        <w:r w:rsidR="00523919" w:rsidRPr="00B7686C">
          <w:rPr>
            <w:lang w:val="en-US"/>
          </w:rPr>
          <w:t xml:space="preserve">by a </w:t>
        </w:r>
        <w:r w:rsidR="00523919" w:rsidRPr="00B7686C">
          <w:rPr>
            <w:i/>
            <w:lang w:val="en-US"/>
            <w:rPrChange w:id="14020" w:author="Morten Lerstad Solli" w:date="2017-11-29T12:21:00Z">
              <w:rPr>
                <w:lang w:val="en-US"/>
              </w:rPr>
            </w:rPrChange>
          </w:rPr>
          <w:t>printWriter</w:t>
        </w:r>
        <w:r w:rsidR="00523919" w:rsidRPr="00B7686C">
          <w:rPr>
            <w:i/>
            <w:lang w:val="en-US"/>
          </w:rPr>
          <w:t>.</w:t>
        </w:r>
      </w:ins>
      <w:ins w:id="14021" w:author="Morten Lerstad Solli" w:date="2017-11-28T14:42:00Z">
        <w:r w:rsidR="008704E6" w:rsidRPr="00B7686C">
          <w:rPr>
            <w:lang w:val="en-US"/>
          </w:rPr>
          <w:t xml:space="preserve"> </w:t>
        </w:r>
      </w:ins>
      <w:ins w:id="14022" w:author="Morten Lerstad Solli" w:date="2017-11-28T14:45:00Z">
        <w:r w:rsidR="008704E6" w:rsidRPr="00B7686C">
          <w:rPr>
            <w:lang w:val="en-US"/>
          </w:rPr>
          <w:t>T</w:t>
        </w:r>
      </w:ins>
      <w:ins w:id="14023" w:author="Morten Lerstad Solli" w:date="2017-11-28T14:42:00Z">
        <w:r w:rsidR="008704E6" w:rsidRPr="00B7686C">
          <w:rPr>
            <w:lang w:val="en-US"/>
          </w:rPr>
          <w:t xml:space="preserve">he design of this class is thread safe. </w:t>
        </w:r>
      </w:ins>
      <w:ins w:id="14024" w:author="Morten Lerstad Solli" w:date="2017-11-28T14:43:00Z">
        <w:r w:rsidR="008704E6" w:rsidRPr="00B7686C">
          <w:rPr>
            <w:lang w:val="en-US"/>
          </w:rPr>
          <w:t xml:space="preserve">There </w:t>
        </w:r>
      </w:ins>
      <w:ins w:id="14025" w:author="Morten Lerstad Solli" w:date="2017-11-28T14:44:00Z">
        <w:r w:rsidR="008704E6" w:rsidRPr="00B7686C">
          <w:rPr>
            <w:lang w:val="en-US"/>
          </w:rPr>
          <w:t>is</w:t>
        </w:r>
      </w:ins>
      <w:ins w:id="14026" w:author="Morten Lerstad Solli" w:date="2017-11-28T14:43:00Z">
        <w:r w:rsidR="008704E6" w:rsidRPr="00B7686C">
          <w:rPr>
            <w:lang w:val="en-US"/>
          </w:rPr>
          <w:t xml:space="preserve"> no need to synchronize the class nor </w:t>
        </w:r>
      </w:ins>
      <w:ins w:id="14027" w:author="Morten Lerstad Solli" w:date="2017-11-28T14:44:00Z">
        <w:r w:rsidR="008704E6" w:rsidRPr="00B7686C">
          <w:rPr>
            <w:lang w:val="en-US"/>
          </w:rPr>
          <w:t>its methods because it is only used by one task.</w:t>
        </w:r>
      </w:ins>
    </w:p>
    <w:p w14:paraId="20632DDF" w14:textId="7E1B9D44" w:rsidR="00070D8C" w:rsidRPr="00B7686C" w:rsidRDefault="00070D8C" w:rsidP="00C61209">
      <w:pPr>
        <w:jc w:val="both"/>
        <w:rPr>
          <w:ins w:id="14028" w:author="Morten Lerstad Solli" w:date="2017-11-28T14:53:00Z"/>
          <w:lang w:val="en-US"/>
        </w:rPr>
      </w:pPr>
    </w:p>
    <w:p w14:paraId="3FE92570" w14:textId="4A0C0DD9" w:rsidR="00BE3E25" w:rsidRPr="00B7686C" w:rsidRDefault="0096176B" w:rsidP="00041214">
      <w:pPr>
        <w:pStyle w:val="Brdtekst"/>
        <w:jc w:val="both"/>
        <w:rPr>
          <w:ins w:id="14029" w:author="Morten Lerstad Solli" w:date="2017-11-29T12:18:00Z"/>
          <w:lang w:val="en-US"/>
        </w:rPr>
      </w:pPr>
      <w:ins w:id="14030" w:author="Morten Lerstad Solli" w:date="2017-11-28T14:58:00Z">
        <w:r w:rsidRPr="00B7686C">
          <w:rPr>
            <w:lang w:val="en-US"/>
          </w:rPr>
          <w:t xml:space="preserve">Sensor data for distance and RFID is needed from the Arduino. This is solved with </w:t>
        </w:r>
      </w:ins>
      <w:ins w:id="14031" w:author="Morten Lerstad Solli" w:date="2017-11-29T09:48:00Z">
        <w:r w:rsidR="00005374" w:rsidRPr="00B7686C">
          <w:rPr>
            <w:lang w:val="en-US"/>
          </w:rPr>
          <w:t>three</w:t>
        </w:r>
      </w:ins>
      <w:ins w:id="14032" w:author="Morten Lerstad Solli" w:date="2017-11-28T14:58:00Z">
        <w:r w:rsidRPr="00B7686C">
          <w:rPr>
            <w:lang w:val="en-US"/>
          </w:rPr>
          <w:t xml:space="preserve"> classes</w:t>
        </w:r>
      </w:ins>
      <w:ins w:id="14033" w:author="Morten Lerstad Solli" w:date="2017-11-29T12:16:00Z">
        <w:r w:rsidR="00CB2DE1" w:rsidRPr="00B7686C">
          <w:rPr>
            <w:lang w:val="en-US"/>
          </w:rPr>
          <w:t xml:space="preserve">, </w:t>
        </w:r>
        <w:r w:rsidR="00CB2DE1" w:rsidRPr="00B7686C">
          <w:rPr>
            <w:i/>
            <w:lang w:val="en-US"/>
          </w:rPr>
          <w:t xml:space="preserve">InputHandler, ReceiveSerial, </w:t>
        </w:r>
        <w:r w:rsidR="00CB2DE1" w:rsidRPr="00B7686C">
          <w:rPr>
            <w:lang w:val="en-US"/>
            <w:rPrChange w:id="14034" w:author="Morten Lerstad Solli" w:date="2017-11-29T12:21:00Z">
              <w:rPr>
                <w:i/>
                <w:lang w:val="en-US"/>
              </w:rPr>
            </w:rPrChange>
          </w:rPr>
          <w:t>and</w:t>
        </w:r>
        <w:r w:rsidR="00CB2DE1" w:rsidRPr="00B7686C">
          <w:rPr>
            <w:i/>
            <w:lang w:val="en-US"/>
          </w:rPr>
          <w:t xml:space="preserve"> StringSeperator</w:t>
        </w:r>
      </w:ins>
      <w:ins w:id="14035" w:author="Morten Lerstad Solli" w:date="2017-11-29T12:17:00Z">
        <w:r w:rsidR="00CB2DE1" w:rsidRPr="00B7686C">
          <w:rPr>
            <w:lang w:val="en-US"/>
          </w:rPr>
          <w:t xml:space="preserve">. </w:t>
        </w:r>
      </w:ins>
    </w:p>
    <w:p w14:paraId="7F809F51" w14:textId="652FD54F" w:rsidR="00D73484" w:rsidRPr="00F11BCB" w:rsidRDefault="00D73484" w:rsidP="00041214">
      <w:pPr>
        <w:pStyle w:val="Brdtekst"/>
        <w:jc w:val="both"/>
        <w:rPr>
          <w:ins w:id="14036" w:author="Morten Lerstad Solli" w:date="2017-11-29T12:18:00Z"/>
          <w:lang w:val="en-US"/>
          <w:rPrChange w:id="14037" w:author="Morten Lerstad Solli" w:date="2017-11-29T12:21:00Z">
            <w:rPr>
              <w:ins w:id="14038" w:author="Morten Lerstad Solli" w:date="2017-11-29T12:18:00Z"/>
            </w:rPr>
          </w:rPrChange>
        </w:rPr>
      </w:pPr>
      <w:ins w:id="14039" w:author="Morten Lerstad Solli" w:date="2017-11-29T12:18:00Z">
        <w:r w:rsidRPr="00B7686C">
          <w:rPr>
            <w:lang w:val="en-US"/>
          </w:rPr>
          <w:t xml:space="preserve">The </w:t>
        </w:r>
        <w:r w:rsidRPr="00B7686C">
          <w:rPr>
            <w:i/>
            <w:lang w:val="en-US"/>
          </w:rPr>
          <w:t>InputHandler</w:t>
        </w:r>
        <w:r w:rsidRPr="00B7686C">
          <w:rPr>
            <w:lang w:val="en-US"/>
            <w:rPrChange w:id="14040" w:author="Morten Lerstad Solli" w:date="2017-11-29T12:21:00Z">
              <w:rPr/>
            </w:rPrChange>
          </w:rPr>
          <w:t xml:space="preserve"> </w:t>
        </w:r>
      </w:ins>
      <w:ins w:id="14041" w:author="Morten Lerstad Solli" w:date="2017-11-29T12:20:00Z">
        <w:r w:rsidR="00531BDA" w:rsidRPr="00B7686C">
          <w:rPr>
            <w:lang w:val="en-US"/>
            <w:rPrChange w:id="14042" w:author="Morten Lerstad Solli" w:date="2017-11-29T12:21:00Z">
              <w:rPr/>
            </w:rPrChange>
          </w:rPr>
          <w:t xml:space="preserve">delegates tasks </w:t>
        </w:r>
      </w:ins>
      <w:ins w:id="14043" w:author="Morten Lerstad Solli" w:date="2017-11-29T12:21:00Z">
        <w:r w:rsidR="00B7686C">
          <w:rPr>
            <w:lang w:val="en-US"/>
          </w:rPr>
          <w:t xml:space="preserve">regarding </w:t>
        </w:r>
        <w:r w:rsidR="00C5218E">
          <w:rPr>
            <w:lang w:val="en-US"/>
          </w:rPr>
          <w:t xml:space="preserve">incoming data, separating string messages into </w:t>
        </w:r>
      </w:ins>
      <w:ins w:id="14044" w:author="Morten Lerstad Solli" w:date="2017-11-29T12:22:00Z">
        <w:r w:rsidR="00C5218E">
          <w:rPr>
            <w:lang w:val="en-US"/>
          </w:rPr>
          <w:t xml:space="preserve">parameters, and send the parameters to the correct handler. </w:t>
        </w:r>
        <w:r w:rsidR="00F41E71">
          <w:rPr>
            <w:lang w:val="en-US"/>
          </w:rPr>
          <w:t xml:space="preserve">Data is retrieved from the </w:t>
        </w:r>
      </w:ins>
      <w:ins w:id="14045" w:author="Morten Lerstad Solli" w:date="2017-11-29T12:24:00Z">
        <w:r w:rsidR="00573AD6">
          <w:rPr>
            <w:lang w:val="en-US"/>
          </w:rPr>
          <w:t>listener</w:t>
        </w:r>
        <w:r w:rsidR="00F20B59">
          <w:rPr>
            <w:lang w:val="en-US"/>
          </w:rPr>
          <w:t xml:space="preserve"> when an event for received data is triggered. </w:t>
        </w:r>
      </w:ins>
      <w:ins w:id="14046" w:author="Morten Lerstad Solli" w:date="2017-11-29T12:25:00Z">
        <w:r w:rsidR="00FE41FD">
          <w:rPr>
            <w:lang w:val="en-US"/>
          </w:rPr>
          <w:t>The data string</w:t>
        </w:r>
        <w:r w:rsidR="00FE41FD" w:rsidRPr="00FE41FD">
          <w:rPr>
            <w:lang w:val="en-US"/>
            <w:rPrChange w:id="14047" w:author="Morten Lerstad Solli" w:date="2017-11-29T12:25:00Z">
              <w:rPr>
                <w:highlight w:val="yellow"/>
                <w:lang w:val="en-US"/>
              </w:rPr>
            </w:rPrChange>
          </w:rPr>
          <w:t xml:space="preserve"> is then retrieved from the listener and sent to separation. When the data is returned as substrings, the substrings will be passed along to the correct handler.</w:t>
        </w:r>
      </w:ins>
    </w:p>
    <w:p w14:paraId="4C1B0B6F" w14:textId="60FF92B4" w:rsidR="00E01676" w:rsidRDefault="003F3C8A" w:rsidP="00E01676">
      <w:pPr>
        <w:pStyle w:val="Brdtekst"/>
        <w:jc w:val="both"/>
        <w:rPr>
          <w:ins w:id="14048" w:author="Morten Solli" w:date="2017-11-29T12:46:00Z"/>
          <w:lang w:val="en-US"/>
        </w:rPr>
      </w:pPr>
      <w:ins w:id="14049" w:author="Morten Lerstad Solli" w:date="2017-11-29T10:59:00Z">
        <w:r w:rsidRPr="00B7686C">
          <w:rPr>
            <w:i/>
            <w:lang w:val="en-US"/>
          </w:rPr>
          <w:t xml:space="preserve">ReceiveSerial </w:t>
        </w:r>
      </w:ins>
      <w:ins w:id="14050" w:author="Morten Lerstad Solli" w:date="2017-11-29T11:00:00Z">
        <w:r w:rsidR="00E1325D" w:rsidRPr="00B7686C">
          <w:rPr>
            <w:lang w:val="en-US"/>
          </w:rPr>
          <w:t xml:space="preserve">listens for inputs on the </w:t>
        </w:r>
      </w:ins>
      <w:ins w:id="14051" w:author="Morten Lerstad Solli" w:date="2017-11-29T12:30:00Z">
        <w:r w:rsidR="005C2575">
          <w:rPr>
            <w:lang w:val="en-US"/>
          </w:rPr>
          <w:t>connected</w:t>
        </w:r>
      </w:ins>
      <w:ins w:id="14052" w:author="Morten Lerstad Solli" w:date="2017-11-29T11:00:00Z">
        <w:r w:rsidR="00E1325D" w:rsidRPr="00B7686C">
          <w:rPr>
            <w:lang w:val="en-US"/>
          </w:rPr>
          <w:t xml:space="preserve"> serial port</w:t>
        </w:r>
        <w:r w:rsidR="00857BD4" w:rsidRPr="00B7686C">
          <w:rPr>
            <w:lang w:val="en-US"/>
          </w:rPr>
          <w:t xml:space="preserve">. </w:t>
        </w:r>
      </w:ins>
      <w:ins w:id="14053" w:author="Morten Lerstad Solli" w:date="2017-11-29T12:29:00Z">
        <w:r w:rsidR="0055744B">
          <w:rPr>
            <w:lang w:val="en-US"/>
          </w:rPr>
          <w:t xml:space="preserve">It creates an input stream and uses a “Data Listener Event” </w:t>
        </w:r>
      </w:ins>
      <w:ins w:id="14054" w:author="Morten Lerstad Solli" w:date="2017-11-29T12:34:00Z">
        <w:r w:rsidR="00082FE9">
          <w:rPr>
            <w:lang w:val="en-US"/>
          </w:rPr>
          <w:t>(see</w:t>
        </w:r>
        <w:r w:rsidR="00082FE9" w:rsidRPr="00054C39">
          <w:rPr>
            <w:lang w:val="en-US"/>
          </w:rPr>
          <w:t xml:space="preserve"> </w:t>
        </w:r>
      </w:ins>
      <w:ins w:id="14055" w:author="Morten Lerstad Solli" w:date="2017-11-29T12:35:00Z">
        <w:r w:rsidR="004D554D">
          <w:rPr>
            <w:lang w:val="en-US"/>
          </w:rPr>
          <w:t>chap.</w:t>
        </w:r>
      </w:ins>
      <w:ins w:id="14056" w:author="Morten Lerstad Solli" w:date="2017-11-29T12:34:00Z">
        <w:r w:rsidR="00082FE9" w:rsidRPr="00054C39">
          <w:rPr>
            <w:lang w:val="en-US"/>
          </w:rPr>
          <w:t xml:space="preserve"> </w:t>
        </w:r>
        <w:r w:rsidR="00082FE9" w:rsidRPr="005A3108">
          <w:rPr>
            <w:lang w:val="en-US"/>
          </w:rPr>
          <w:fldChar w:fldCharType="begin"/>
        </w:r>
        <w:r w:rsidR="00082FE9" w:rsidRPr="00054C39">
          <w:rPr>
            <w:lang w:val="en-US"/>
          </w:rPr>
          <w:instrText xml:space="preserve"> REF _Ref499720720 \r \h </w:instrText>
        </w:r>
      </w:ins>
      <w:r w:rsidR="00082FE9" w:rsidRPr="005A3108">
        <w:rPr>
          <w:lang w:val="en-US"/>
        </w:rPr>
      </w:r>
      <w:ins w:id="14057" w:author="Morten Lerstad Solli" w:date="2017-11-29T12:34:00Z">
        <w:r w:rsidR="00082FE9" w:rsidRPr="005A3108">
          <w:rPr>
            <w:lang w:val="en-US"/>
          </w:rPr>
          <w:fldChar w:fldCharType="separate"/>
        </w:r>
      </w:ins>
      <w:r w:rsidR="00710D49">
        <w:rPr>
          <w:lang w:val="en-US"/>
        </w:rPr>
        <w:t>4.5.4</w:t>
      </w:r>
      <w:ins w:id="14058" w:author="Morten Lerstad Solli" w:date="2017-11-29T12:34:00Z">
        <w:r w:rsidR="00082FE9" w:rsidRPr="005A3108">
          <w:rPr>
            <w:lang w:val="en-US"/>
          </w:rPr>
          <w:fldChar w:fldCharType="end"/>
        </w:r>
        <w:r w:rsidR="00082FE9">
          <w:rPr>
            <w:lang w:val="en-US"/>
          </w:rPr>
          <w:t>)</w:t>
        </w:r>
      </w:ins>
      <w:ins w:id="14059" w:author="Morten Lerstad Solli" w:date="2017-11-29T12:29:00Z">
        <w:r w:rsidR="0055744B">
          <w:rPr>
            <w:lang w:val="en-US"/>
          </w:rPr>
          <w:t xml:space="preserve"> </w:t>
        </w:r>
      </w:ins>
      <w:ins w:id="14060" w:author="Morten Lerstad Solli" w:date="2017-11-29T12:30:00Z">
        <w:r w:rsidR="00E07FB4">
          <w:rPr>
            <w:lang w:val="en-US"/>
          </w:rPr>
          <w:t>for continuous listen for incoming data.</w:t>
        </w:r>
      </w:ins>
      <w:ins w:id="14061" w:author="Morten Lerstad Solli" w:date="2017-11-29T12:31:00Z">
        <w:r w:rsidR="00E07FB4">
          <w:rPr>
            <w:lang w:val="en-US"/>
          </w:rPr>
          <w:t xml:space="preserve"> </w:t>
        </w:r>
      </w:ins>
      <w:ins w:id="14062" w:author="Morten Lerstad Solli" w:date="2017-11-29T12:39:00Z">
        <w:r w:rsidR="006363A3">
          <w:rPr>
            <w:lang w:val="en-US"/>
          </w:rPr>
          <w:t xml:space="preserve">When </w:t>
        </w:r>
      </w:ins>
      <w:ins w:id="14063" w:author="Morten Lerstad Solli" w:date="2017-11-29T12:40:00Z">
        <w:r w:rsidR="006363A3">
          <w:rPr>
            <w:lang w:val="en-US"/>
          </w:rPr>
          <w:t xml:space="preserve">incoming data is received, it will trigger an event that notifies the </w:t>
        </w:r>
        <w:r w:rsidR="0070035D">
          <w:rPr>
            <w:i/>
            <w:lang w:val="en-US"/>
          </w:rPr>
          <w:t>InputHandler</w:t>
        </w:r>
        <w:r w:rsidR="0070035D">
          <w:rPr>
            <w:lang w:val="en-US"/>
          </w:rPr>
          <w:t xml:space="preserve"> </w:t>
        </w:r>
      </w:ins>
      <w:ins w:id="14064" w:author="Morten Lerstad Solli" w:date="2017-11-29T12:41:00Z">
        <w:r w:rsidR="0070035D">
          <w:rPr>
            <w:lang w:val="en-US"/>
          </w:rPr>
          <w:t xml:space="preserve">that data is ready to be extracted. </w:t>
        </w:r>
        <w:r w:rsidR="00B372F2">
          <w:rPr>
            <w:i/>
            <w:lang w:val="en-US"/>
          </w:rPr>
          <w:t xml:space="preserve">ReceiveSerial </w:t>
        </w:r>
        <w:r w:rsidR="00B372F2">
          <w:rPr>
            <w:lang w:val="en-US"/>
          </w:rPr>
          <w:t xml:space="preserve">is not a thread, but it </w:t>
        </w:r>
      </w:ins>
      <w:ins w:id="14065" w:author="Morten Lerstad Solli" w:date="2017-11-29T12:42:00Z">
        <w:r w:rsidR="00B372F2">
          <w:rPr>
            <w:lang w:val="en-US"/>
          </w:rPr>
          <w:t>utilizes the</w:t>
        </w:r>
      </w:ins>
      <w:ins w:id="14066" w:author="Morten Solli" w:date="2017-11-29T12:46:00Z">
        <w:r w:rsidR="00E01676">
          <w:rPr>
            <w:lang w:val="en-US"/>
          </w:rPr>
          <w:t xml:space="preserve"> data event listener which makes the class continuously listen on the serial port.  </w:t>
        </w:r>
      </w:ins>
    </w:p>
    <w:p w14:paraId="449289B3" w14:textId="3AEF35E0" w:rsidR="00E01676" w:rsidRPr="00F11BCB" w:rsidRDefault="00E01676" w:rsidP="00E01676">
      <w:pPr>
        <w:pStyle w:val="Brdtekst"/>
        <w:jc w:val="both"/>
        <w:rPr>
          <w:ins w:id="14067" w:author="Morten Solli" w:date="2017-11-29T12:46:00Z"/>
          <w:del w:id="14068" w:author="Morten Lerstad Solli" w:date="2017-11-29T15:08:00Z"/>
          <w:lang w:val="en-US"/>
        </w:rPr>
      </w:pPr>
      <w:ins w:id="14069" w:author="Morten Solli" w:date="2017-11-29T12:46:00Z">
        <w:r>
          <w:rPr>
            <w:lang w:val="en-US"/>
          </w:rPr>
          <w:t xml:space="preserve">When the </w:t>
        </w:r>
      </w:ins>
      <w:ins w:id="14070" w:author="Morten Lerstad Solli" w:date="2017-11-29T12:47:00Z">
        <w:r w:rsidR="000448F3">
          <w:rPr>
            <w:i/>
            <w:lang w:val="en-US"/>
          </w:rPr>
          <w:t>InputHandler</w:t>
        </w:r>
        <w:r w:rsidR="000448F3" w:rsidRPr="000448F3">
          <w:rPr>
            <w:lang w:val="en-US"/>
            <w:rPrChange w:id="14071" w:author="Morten Lerstad Solli" w:date="2017-11-29T12:47:00Z">
              <w:rPr/>
            </w:rPrChange>
          </w:rPr>
          <w:t xml:space="preserve"> send</w:t>
        </w:r>
      </w:ins>
      <w:ins w:id="14072" w:author="Morten Lerstad Solli" w:date="2017-11-29T12:49:00Z">
        <w:r w:rsidR="000448F3">
          <w:rPr>
            <w:lang w:val="en-US"/>
          </w:rPr>
          <w:t>s</w:t>
        </w:r>
      </w:ins>
      <w:ins w:id="14073" w:author="Morten Lerstad Solli" w:date="2017-11-29T12:47:00Z">
        <w:r w:rsidR="000448F3">
          <w:rPr>
            <w:lang w:val="en-US"/>
          </w:rPr>
          <w:t xml:space="preserve"> </w:t>
        </w:r>
      </w:ins>
      <w:ins w:id="14074" w:author="Morten Lerstad Solli" w:date="2017-11-29T12:53:00Z">
        <w:r w:rsidR="00343E3C">
          <w:rPr>
            <w:lang w:val="en-US"/>
          </w:rPr>
          <w:t>strings</w:t>
        </w:r>
      </w:ins>
      <w:ins w:id="14075" w:author="Morten Lerstad Solli" w:date="2017-11-29T12:48:00Z">
        <w:r w:rsidR="000448F3">
          <w:rPr>
            <w:lang w:val="en-US"/>
          </w:rPr>
          <w:t xml:space="preserve"> to the </w:t>
        </w:r>
        <w:r w:rsidR="000448F3">
          <w:rPr>
            <w:i/>
            <w:lang w:val="en-US"/>
          </w:rPr>
          <w:t>StringSeperator</w:t>
        </w:r>
        <w:r w:rsidR="000448F3">
          <w:rPr>
            <w:lang w:val="en-US"/>
          </w:rPr>
          <w:t xml:space="preserve">, the string will be separated in to several </w:t>
        </w:r>
      </w:ins>
      <w:ins w:id="14076" w:author="Morten Lerstad Solli" w:date="2017-11-29T12:49:00Z">
        <w:r w:rsidR="000448F3">
          <w:rPr>
            <w:lang w:val="en-US"/>
          </w:rPr>
          <w:t xml:space="preserve">substrings. The </w:t>
        </w:r>
      </w:ins>
      <w:ins w:id="14077" w:author="Morten Lerstad Solli" w:date="2017-11-29T12:50:00Z">
        <w:r w:rsidR="000448F3">
          <w:rPr>
            <w:i/>
            <w:lang w:val="en-US"/>
          </w:rPr>
          <w:t xml:space="preserve">StringSeperator </w:t>
        </w:r>
        <w:r w:rsidR="000448F3">
          <w:rPr>
            <w:lang w:val="en-US"/>
          </w:rPr>
          <w:t>checks the input character by character to build the sub</w:t>
        </w:r>
      </w:ins>
      <w:ins w:id="14078" w:author="Morten Lerstad Solli" w:date="2017-11-29T12:51:00Z">
        <w:r w:rsidR="000448F3">
          <w:rPr>
            <w:lang w:val="en-US"/>
          </w:rPr>
          <w:t xml:space="preserve">strings. It </w:t>
        </w:r>
        <w:r w:rsidR="000448F3" w:rsidRPr="00054C39">
          <w:rPr>
            <w:lang w:val="en-US"/>
          </w:rPr>
          <w:t>will start on a new substring each time a forward slash is detected.</w:t>
        </w:r>
        <w:r w:rsidR="000448F3">
          <w:rPr>
            <w:lang w:val="en-US"/>
          </w:rPr>
          <w:t xml:space="preserve"> When it is </w:t>
        </w:r>
      </w:ins>
      <w:ins w:id="14079" w:author="Morten Lerstad Solli" w:date="2017-11-29T12:52:00Z">
        <w:r w:rsidR="000448F3">
          <w:rPr>
            <w:lang w:val="en-US"/>
          </w:rPr>
          <w:t xml:space="preserve">done it will return </w:t>
        </w:r>
        <w:r w:rsidR="000448F3" w:rsidRPr="00054C39">
          <w:rPr>
            <w:lang w:val="en-US"/>
          </w:rPr>
          <w:t xml:space="preserve">an Array </w:t>
        </w:r>
        <w:r w:rsidR="000448F3">
          <w:rPr>
            <w:lang w:val="en-US"/>
          </w:rPr>
          <w:t>containing the</w:t>
        </w:r>
        <w:r w:rsidR="000448F3" w:rsidRPr="00054C39">
          <w:rPr>
            <w:lang w:val="en-US"/>
          </w:rPr>
          <w:t xml:space="preserve"> substrings to the </w:t>
        </w:r>
        <w:r w:rsidR="000448F3" w:rsidRPr="00054C39">
          <w:rPr>
            <w:i/>
            <w:lang w:val="en-US"/>
          </w:rPr>
          <w:t>InputHandler</w:t>
        </w:r>
        <w:r w:rsidR="000448F3" w:rsidRPr="00054C39">
          <w:rPr>
            <w:lang w:val="en-US"/>
          </w:rPr>
          <w:t>.</w:t>
        </w:r>
      </w:ins>
      <w:ins w:id="14080" w:author="Morten Lerstad Solli" w:date="2017-11-29T13:20:00Z">
        <w:r w:rsidR="00B329E5">
          <w:rPr>
            <w:lang w:val="en-US"/>
          </w:rPr>
          <w:t xml:space="preserve"> </w:t>
        </w:r>
      </w:ins>
      <w:ins w:id="14081" w:author="Morten Lerstad Solli" w:date="2017-11-29T13:25:00Z">
        <w:r w:rsidR="0002476F">
          <w:rPr>
            <w:lang w:val="en-US"/>
          </w:rPr>
          <w:t xml:space="preserve">The </w:t>
        </w:r>
        <w:r w:rsidR="0002476F">
          <w:rPr>
            <w:i/>
            <w:lang w:val="en-US"/>
          </w:rPr>
          <w:t>StringSeperator</w:t>
        </w:r>
        <w:r w:rsidR="0002476F">
          <w:rPr>
            <w:lang w:val="en-US"/>
          </w:rPr>
          <w:t xml:space="preserve"> is a versatile </w:t>
        </w:r>
        <w:r w:rsidR="0022110A">
          <w:rPr>
            <w:lang w:val="en-US"/>
          </w:rPr>
          <w:t xml:space="preserve">class that can be used in other parts of the code </w:t>
        </w:r>
      </w:ins>
      <w:ins w:id="14082" w:author="Morten Lerstad Solli" w:date="2017-11-29T13:26:00Z">
        <w:r w:rsidR="0022110A">
          <w:rPr>
            <w:lang w:val="en-US"/>
          </w:rPr>
          <w:t>as well</w:t>
        </w:r>
      </w:ins>
      <w:ins w:id="14083" w:author="Morten Lerstad Solli" w:date="2017-11-29T13:25:00Z">
        <w:r w:rsidR="0022110A">
          <w:rPr>
            <w:lang w:val="en-US"/>
          </w:rPr>
          <w:t>.</w:t>
        </w:r>
      </w:ins>
    </w:p>
    <w:p w14:paraId="65E3F3A0" w14:textId="37BCD37E" w:rsidR="00B05B44" w:rsidRPr="00B05B44" w:rsidRDefault="00B05B44" w:rsidP="00B05B44">
      <w:pPr>
        <w:pStyle w:val="Brdtekst"/>
        <w:jc w:val="both"/>
        <w:rPr>
          <w:ins w:id="14084" w:author="Morten Lerstad Solli" w:date="2017-11-28T14:27:00Z"/>
          <w:lang w:val="en-US"/>
        </w:rPr>
      </w:pPr>
    </w:p>
    <w:p w14:paraId="6E545981" w14:textId="418840B8" w:rsidR="006E28D7" w:rsidRPr="00B7686C" w:rsidRDefault="006E28D7">
      <w:pPr>
        <w:pStyle w:val="Brdtekst"/>
        <w:jc w:val="both"/>
        <w:rPr>
          <w:del w:id="14085" w:author="Morten Lerstad Solli" w:date="2017-11-29T12:46:00Z"/>
          <w:color w:val="FF0000"/>
          <w:lang w:val="en-US"/>
          <w:rPrChange w:id="14086" w:author="Morten Lerstad Solli" w:date="2017-11-29T12:21:00Z">
            <w:rPr>
              <w:del w:id="14087" w:author="Morten Lerstad Solli" w:date="2017-11-29T12:46:00Z"/>
              <w:lang w:val="en-US"/>
            </w:rPr>
          </w:rPrChange>
        </w:rPr>
        <w:pPrChange w:id="14088" w:author="Morten Lerstad Solli" w:date="2017-11-28T13:21:00Z">
          <w:pPr>
            <w:pStyle w:val="Overskrift3"/>
          </w:pPr>
        </w:pPrChange>
      </w:pPr>
    </w:p>
    <w:p w14:paraId="7036C22E" w14:textId="5480201D" w:rsidR="00535CA1" w:rsidRPr="00B7686C" w:rsidDel="002B6643" w:rsidRDefault="53BA8898">
      <w:pPr>
        <w:jc w:val="both"/>
        <w:rPr>
          <w:del w:id="14089" w:author="Morten Lerstad Solli" w:date="2017-11-29T11:54:00Z"/>
          <w:highlight w:val="yellow"/>
          <w:lang w:val="en-US"/>
          <w:rPrChange w:id="14090" w:author="Morten Lerstad Solli" w:date="2017-11-29T12:21:00Z">
            <w:rPr>
              <w:del w:id="14091" w:author="Morten Lerstad Solli" w:date="2017-11-29T11:54:00Z"/>
              <w:lang w:val="en-US"/>
            </w:rPr>
          </w:rPrChange>
        </w:rPr>
        <w:pPrChange w:id="14092" w:author="Morten Lerstad Solli" w:date="2017-11-28T11:58:00Z">
          <w:pPr/>
        </w:pPrChange>
      </w:pPr>
      <w:del w:id="14093" w:author="Morten Lerstad Solli" w:date="2017-11-29T11:54:00Z">
        <w:r w:rsidRPr="00B7686C" w:rsidDel="002B6643">
          <w:rPr>
            <w:highlight w:val="yellow"/>
            <w:lang w:val="en-US"/>
            <w:rPrChange w:id="14094" w:author="Morten Lerstad Solli" w:date="2017-11-29T12:21:00Z">
              <w:rPr>
                <w:lang w:val="en-US"/>
              </w:rPr>
            </w:rPrChange>
          </w:rPr>
          <w:delText>Serial communication over USB is used between the Odroid and Arduino to send a string containing data for what the Arduino should do, and sensor data back to the Odroid. The String contains three parameters</w:delText>
        </w:r>
        <w:r w:rsidR="00EC493B" w:rsidRPr="00B7686C" w:rsidDel="002B6643">
          <w:rPr>
            <w:highlight w:val="yellow"/>
            <w:lang w:val="en-US"/>
            <w:rPrChange w:id="14095" w:author="Morten Lerstad Solli" w:date="2017-11-29T12:21:00Z">
              <w:rPr>
                <w:lang w:val="en-US"/>
              </w:rPr>
            </w:rPrChange>
          </w:rPr>
          <w:delText>,</w:delText>
        </w:r>
        <w:r w:rsidRPr="00B7686C" w:rsidDel="002B6643">
          <w:rPr>
            <w:highlight w:val="yellow"/>
            <w:lang w:val="en-US"/>
            <w:rPrChange w:id="14096" w:author="Morten Lerstad Solli" w:date="2017-11-29T12:21:00Z">
              <w:rPr>
                <w:lang w:val="en-US"/>
              </w:rPr>
            </w:rPrChange>
          </w:rPr>
          <w:delText xml:space="preserve"> where the first parameter is used as a command and the next to are used as variables</w:delText>
        </w:r>
        <w:r w:rsidR="00EC493B" w:rsidRPr="00B7686C" w:rsidDel="002B6643">
          <w:rPr>
            <w:highlight w:val="yellow"/>
            <w:lang w:val="en-US"/>
            <w:rPrChange w:id="14097" w:author="Morten Lerstad Solli" w:date="2017-11-29T12:21:00Z">
              <w:rPr>
                <w:lang w:val="en-US"/>
              </w:rPr>
            </w:rPrChange>
          </w:rPr>
          <w:delText>.</w:delText>
        </w:r>
        <w:r w:rsidRPr="00B7686C" w:rsidDel="002B6643">
          <w:rPr>
            <w:highlight w:val="yellow"/>
            <w:lang w:val="en-US"/>
            <w:rPrChange w:id="14098" w:author="Morten Lerstad Solli" w:date="2017-11-29T12:21:00Z">
              <w:rPr>
                <w:lang w:val="en-US"/>
              </w:rPr>
            </w:rPrChange>
          </w:rPr>
          <w:delText xml:space="preserve"> </w:delText>
        </w:r>
        <w:r w:rsidR="00EC493B" w:rsidRPr="00B7686C" w:rsidDel="002B6643">
          <w:rPr>
            <w:highlight w:val="yellow"/>
            <w:lang w:val="en-US"/>
            <w:rPrChange w:id="14099" w:author="Morten Lerstad Solli" w:date="2017-11-29T12:21:00Z">
              <w:rPr>
                <w:lang w:val="en-US"/>
              </w:rPr>
            </w:rPrChange>
          </w:rPr>
          <w:delText>T</w:delText>
        </w:r>
        <w:r w:rsidRPr="00B7686C" w:rsidDel="002B6643">
          <w:rPr>
            <w:highlight w:val="yellow"/>
            <w:lang w:val="en-US"/>
            <w:rPrChange w:id="14100" w:author="Morten Lerstad Solli" w:date="2017-11-29T12:21:00Z">
              <w:rPr>
                <w:lang w:val="en-US"/>
              </w:rPr>
            </w:rPrChange>
          </w:rPr>
          <w:delText xml:space="preserve">he command is used to select which switch case to step into on the </w:delText>
        </w:r>
        <w:r w:rsidR="00873A96" w:rsidRPr="00B7686C" w:rsidDel="002B6643">
          <w:rPr>
            <w:highlight w:val="yellow"/>
            <w:lang w:val="en-US"/>
            <w:rPrChange w:id="14101" w:author="Morten Lerstad Solli" w:date="2017-11-29T12:21:00Z">
              <w:rPr>
                <w:lang w:val="en-US"/>
              </w:rPr>
            </w:rPrChange>
          </w:rPr>
          <w:delText>Arduino,</w:delText>
        </w:r>
        <w:r w:rsidRPr="00B7686C" w:rsidDel="002B6643">
          <w:rPr>
            <w:highlight w:val="yellow"/>
            <w:lang w:val="en-US"/>
            <w:rPrChange w:id="14102" w:author="Morten Lerstad Solli" w:date="2017-11-29T12:21:00Z">
              <w:rPr>
                <w:lang w:val="en-US"/>
              </w:rPr>
            </w:rPrChange>
          </w:rPr>
          <w:delText xml:space="preserve"> and the variables is different values such as motor speed, servo position, etc.  When the arduino is sending a message over the serial line the command word tells the java program which sensor the data is coming from, and the values of the variables is the data which the sensors read. </w:delText>
        </w:r>
      </w:del>
    </w:p>
    <w:p w14:paraId="0F2BBD3D" w14:textId="2C063BE1" w:rsidR="00873A96" w:rsidRPr="00B7686C" w:rsidDel="002B6643" w:rsidRDefault="007A511E">
      <w:pPr>
        <w:jc w:val="both"/>
        <w:rPr>
          <w:del w:id="14103" w:author="Morten Lerstad Solli" w:date="2017-11-29T11:54:00Z"/>
          <w:lang w:val="en-US"/>
        </w:rPr>
        <w:pPrChange w:id="14104" w:author="Morten Lerstad Solli" w:date="2017-11-28T11:58:00Z">
          <w:pPr/>
        </w:pPrChange>
      </w:pPr>
      <w:del w:id="14105" w:author="Morten Lerstad Solli" w:date="2017-11-29T11:54:00Z">
        <w:r w:rsidRPr="00B7686C" w:rsidDel="002B6643">
          <w:rPr>
            <w:highlight w:val="yellow"/>
            <w:lang w:val="en-US"/>
            <w:rPrChange w:id="14106" w:author="Morten Lerstad Solli" w:date="2017-11-29T12:21:00Z">
              <w:rPr>
                <w:lang w:val="en-US"/>
              </w:rPr>
            </w:rPrChange>
          </w:rPr>
          <w:delText>T</w:delText>
        </w:r>
        <w:r w:rsidR="00BB1F13" w:rsidRPr="00B7686C" w:rsidDel="002B6643">
          <w:rPr>
            <w:highlight w:val="yellow"/>
            <w:lang w:val="en-US"/>
            <w:rPrChange w:id="14107" w:author="Morten Lerstad Solli" w:date="2017-11-29T12:21:00Z">
              <w:rPr>
                <w:lang w:val="en-US"/>
              </w:rPr>
            </w:rPrChange>
          </w:rPr>
          <w:delText xml:space="preserve">he serial communication is implemented using the java library </w:delText>
        </w:r>
        <w:r w:rsidR="003D68A3" w:rsidRPr="00B7686C" w:rsidDel="002B6643">
          <w:rPr>
            <w:highlight w:val="yellow"/>
            <w:lang w:val="en-US"/>
            <w:rPrChange w:id="14108" w:author="Morten Lerstad Solli" w:date="2017-11-29T12:21:00Z">
              <w:rPr>
                <w:lang w:val="en-US"/>
              </w:rPr>
            </w:rPrChange>
          </w:rPr>
          <w:delText>jSerialComm</w:delText>
        </w:r>
        <w:r w:rsidR="00903599" w:rsidRPr="00B7686C" w:rsidDel="002B6643">
          <w:rPr>
            <w:highlight w:val="yellow"/>
            <w:lang w:val="en-US"/>
            <w:rPrChange w:id="14109" w:author="Morten Lerstad Solli" w:date="2017-11-29T12:21:00Z">
              <w:rPr>
                <w:lang w:val="en-US"/>
              </w:rPr>
            </w:rPrChange>
          </w:rPr>
          <w:delText>.</w:delText>
        </w:r>
      </w:del>
      <w:customXmlDelRangeStart w:id="14110" w:author="Morten Lerstad Solli" w:date="2017-11-29T11:54:00Z"/>
      <w:sdt>
        <w:sdtPr>
          <w:rPr>
            <w:highlight w:val="yellow"/>
            <w:lang w:val="en-US"/>
          </w:rPr>
          <w:id w:val="-1736612905"/>
          <w:citation/>
        </w:sdtPr>
        <w:sdtEndPr>
          <w:rPr>
            <w:highlight w:val="none"/>
          </w:rPr>
        </w:sdtEndPr>
        <w:sdtContent>
          <w:customXmlDelRangeEnd w:id="14110"/>
          <w:del w:id="14111" w:author="Morten Lerstad Solli" w:date="2017-11-29T11:54:00Z">
            <w:r w:rsidR="00903599" w:rsidRPr="00B7686C" w:rsidDel="002B6643">
              <w:rPr>
                <w:highlight w:val="yellow"/>
                <w:lang w:val="en-US"/>
                <w:rPrChange w:id="14112" w:author="Morten Lerstad Solli" w:date="2017-11-29T12:21:00Z">
                  <w:rPr>
                    <w:lang w:val="en-US"/>
                  </w:rPr>
                </w:rPrChange>
              </w:rPr>
              <w:fldChar w:fldCharType="begin"/>
            </w:r>
          </w:del>
          <w:del w:id="14113" w:author="Morten Lerstad Solli" w:date="2017-11-27T14:45:00Z">
            <w:r w:rsidR="00903599" w:rsidRPr="00B7686C" w:rsidDel="00847BA7">
              <w:rPr>
                <w:highlight w:val="yellow"/>
                <w:lang w:val="en-US"/>
                <w:rPrChange w:id="14114" w:author="Morten Lerstad Solli" w:date="2017-11-29T12:21:00Z">
                  <w:rPr>
                    <w:lang w:val="en-US"/>
                  </w:rPr>
                </w:rPrChange>
              </w:rPr>
              <w:delInstrText xml:space="preserve"> CITATION Faz16 \l 1044 </w:delInstrText>
            </w:r>
          </w:del>
          <w:del w:id="14115" w:author="Morten Lerstad Solli" w:date="2017-11-29T11:54:00Z">
            <w:r w:rsidR="00903599" w:rsidRPr="00B7686C" w:rsidDel="002B6643">
              <w:rPr>
                <w:highlight w:val="yellow"/>
                <w:lang w:val="en-US"/>
                <w:rPrChange w:id="14116" w:author="Morten Lerstad Solli" w:date="2017-11-29T12:21:00Z">
                  <w:rPr>
                    <w:lang w:val="en-US"/>
                  </w:rPr>
                </w:rPrChange>
              </w:rPr>
              <w:fldChar w:fldCharType="separate"/>
            </w:r>
            <w:r w:rsidR="00981D92" w:rsidRPr="00B7686C" w:rsidDel="002B6643">
              <w:rPr>
                <w:highlight w:val="yellow"/>
                <w:lang w:val="en-US"/>
                <w:rPrChange w:id="14117" w:author="Morten Lerstad Solli" w:date="2017-11-29T12:21:00Z">
                  <w:rPr>
                    <w:noProof/>
                    <w:lang w:val="en-US"/>
                  </w:rPr>
                </w:rPrChange>
              </w:rPr>
              <w:delText xml:space="preserve"> (Fazecast 2016)</w:delText>
            </w:r>
            <w:r w:rsidR="00903599" w:rsidRPr="00B7686C" w:rsidDel="002B6643">
              <w:rPr>
                <w:highlight w:val="yellow"/>
                <w:lang w:val="en-US"/>
                <w:rPrChange w:id="14118" w:author="Morten Lerstad Solli" w:date="2017-11-29T12:21:00Z">
                  <w:rPr>
                    <w:lang w:val="en-US"/>
                  </w:rPr>
                </w:rPrChange>
              </w:rPr>
              <w:fldChar w:fldCharType="end"/>
            </w:r>
          </w:del>
          <w:customXmlDelRangeStart w:id="14119" w:author="Morten Lerstad Solli" w:date="2017-11-29T11:54:00Z"/>
        </w:sdtContent>
      </w:sdt>
      <w:customXmlDelRangeEnd w:id="14119"/>
      <w:del w:id="14120" w:author="Morten Lerstad Solli" w:date="2017-11-29T11:54:00Z">
        <w:r w:rsidR="00BB1F13" w:rsidRPr="00B7686C" w:rsidDel="002B6643">
          <w:rPr>
            <w:lang w:val="en-US"/>
          </w:rPr>
          <w:delText xml:space="preserve"> </w:delText>
        </w:r>
      </w:del>
    </w:p>
    <w:p w14:paraId="43A19D8E" w14:textId="2DDC45B1" w:rsidR="0044499B" w:rsidRPr="00B7686C" w:rsidDel="002B6643" w:rsidRDefault="0044499B">
      <w:pPr>
        <w:jc w:val="both"/>
        <w:rPr>
          <w:del w:id="14121" w:author="Morten Lerstad Solli" w:date="2017-11-29T11:54:00Z"/>
          <w:lang w:val="en-US"/>
        </w:rPr>
        <w:pPrChange w:id="14122" w:author="Morten Lerstad Solli" w:date="2017-11-28T11:58:00Z">
          <w:pPr/>
        </w:pPrChange>
      </w:pPr>
    </w:p>
    <w:p w14:paraId="7D24EFFD" w14:textId="63098971" w:rsidR="003C4626" w:rsidRPr="00B7686C" w:rsidRDefault="003C4626">
      <w:pPr>
        <w:jc w:val="both"/>
        <w:rPr>
          <w:del w:id="14123" w:author="Morten Lerstad Solli" w:date="2017-11-29T12:46:00Z"/>
          <w:lang w:val="en-US"/>
        </w:rPr>
        <w:pPrChange w:id="14124" w:author="Morten Lerstad Solli" w:date="2017-11-28T11:58:00Z">
          <w:pPr/>
        </w:pPrChange>
      </w:pPr>
    </w:p>
    <w:p w14:paraId="465F7B85" w14:textId="68D001C4" w:rsidR="00CB75C6" w:rsidRPr="00B7686C" w:rsidRDefault="006F5725">
      <w:pPr>
        <w:pStyle w:val="Overskrift4"/>
        <w:numPr>
          <w:ilvl w:val="0"/>
          <w:numId w:val="0"/>
        </w:numPr>
        <w:jc w:val="both"/>
        <w:rPr>
          <w:del w:id="14125" w:author="Morten Lerstad Solli" w:date="2017-11-29T12:46:00Z"/>
          <w:highlight w:val="yellow"/>
          <w:lang w:val="en-US"/>
          <w:rPrChange w:id="14126" w:author="Morten Lerstad Solli" w:date="2017-11-29T12:21:00Z">
            <w:rPr>
              <w:del w:id="14127" w:author="Morten Lerstad Solli" w:date="2017-11-29T12:46:00Z"/>
              <w:lang w:val="en-US"/>
            </w:rPr>
          </w:rPrChange>
        </w:rPr>
        <w:pPrChange w:id="14128" w:author="Morten Lerstad Solli" w:date="2017-11-28T11:58:00Z">
          <w:pPr>
            <w:pStyle w:val="Overskrift4"/>
            <w:numPr>
              <w:ilvl w:val="0"/>
              <w:numId w:val="0"/>
            </w:numPr>
            <w:tabs>
              <w:tab w:val="clear" w:pos="1715"/>
            </w:tabs>
            <w:ind w:left="0" w:firstLine="0"/>
          </w:pPr>
        </w:pPrChange>
      </w:pPr>
      <w:del w:id="14129" w:author="Morten Lerstad Solli" w:date="2017-11-29T12:46:00Z">
        <w:r w:rsidRPr="00B7686C">
          <w:rPr>
            <w:highlight w:val="yellow"/>
            <w:lang w:val="en-US"/>
            <w:rPrChange w:id="14130" w:author="Morten Lerstad Solli" w:date="2017-11-29T12:21:00Z">
              <w:rPr>
                <w:lang w:val="en-US"/>
              </w:rPr>
            </w:rPrChange>
          </w:rPr>
          <w:delText>Communication</w:delText>
        </w:r>
      </w:del>
    </w:p>
    <w:p w14:paraId="570E9855" w14:textId="34463938" w:rsidR="00CB75C6" w:rsidRPr="00B7686C" w:rsidRDefault="00CB75C6">
      <w:pPr>
        <w:pStyle w:val="Merknadstekst"/>
        <w:jc w:val="both"/>
        <w:rPr>
          <w:del w:id="14131" w:author="Morten Lerstad Solli" w:date="2017-11-29T12:46:00Z"/>
          <w:lang w:val="en-US"/>
          <w:rPrChange w:id="14132" w:author="Morten Lerstad Solli" w:date="2017-11-29T12:21:00Z">
            <w:rPr>
              <w:del w:id="14133" w:author="Morten Lerstad Solli" w:date="2017-11-29T12:46:00Z"/>
              <w:lang w:val="en-GB"/>
            </w:rPr>
          </w:rPrChange>
        </w:rPr>
        <w:pPrChange w:id="14134" w:author="Morten Lerstad Solli" w:date="2017-11-28T11:58:00Z">
          <w:pPr>
            <w:pStyle w:val="Merknadstekst"/>
          </w:pPr>
        </w:pPrChange>
      </w:pPr>
      <w:del w:id="14135" w:author="Morten Lerstad Solli" w:date="2017-11-29T12:46:00Z">
        <w:r w:rsidRPr="00B7686C">
          <w:rPr>
            <w:highlight w:val="yellow"/>
            <w:lang w:val="en-US"/>
            <w:rPrChange w:id="14136" w:author="Morten Lerstad Solli" w:date="2017-11-29T12:21:00Z">
              <w:rPr>
                <w:lang w:val="en-GB"/>
              </w:rPr>
            </w:rPrChange>
          </w:rPr>
          <w:delText>Connection to an Arduino is established through the class named Communication. This class finds all open com ports for the Odroid. Once found, it will compare them with the desired port for serial communication. If a match is found, it will try to connect to this serial port.</w:delText>
        </w:r>
      </w:del>
    </w:p>
    <w:p w14:paraId="4CAE6B3A" w14:textId="050DEC12" w:rsidR="00CB75C6" w:rsidRPr="00B7686C" w:rsidRDefault="00CB75C6">
      <w:pPr>
        <w:jc w:val="both"/>
        <w:rPr>
          <w:del w:id="14137" w:author="Morten Lerstad Solli" w:date="2017-11-29T12:46:00Z"/>
          <w:lang w:val="en-US"/>
          <w:rPrChange w:id="14138" w:author="Morten Lerstad Solli" w:date="2017-11-29T12:21:00Z">
            <w:rPr>
              <w:del w:id="14139" w:author="Morten Lerstad Solli" w:date="2017-11-29T12:46:00Z"/>
              <w:lang w:val="en-GB"/>
            </w:rPr>
          </w:rPrChange>
        </w:rPr>
        <w:pPrChange w:id="14140" w:author="Morten Lerstad Solli" w:date="2017-11-28T11:58:00Z">
          <w:pPr/>
        </w:pPrChange>
      </w:pPr>
    </w:p>
    <w:p w14:paraId="79C2E2FC" w14:textId="02261009" w:rsidR="006F5725" w:rsidRPr="00B7686C" w:rsidRDefault="006F5725">
      <w:pPr>
        <w:jc w:val="both"/>
        <w:rPr>
          <w:del w:id="14141" w:author="Morten Lerstad Solli" w:date="2017-11-29T12:46:00Z"/>
          <w:lang w:val="en-US"/>
        </w:rPr>
        <w:pPrChange w:id="14142" w:author="Morten Lerstad Solli" w:date="2017-11-28T11:58:00Z">
          <w:pPr/>
        </w:pPrChange>
      </w:pPr>
    </w:p>
    <w:p w14:paraId="573FBCD4" w14:textId="284DE3B1" w:rsidR="0044499B" w:rsidRPr="00B7686C" w:rsidRDefault="0044499B">
      <w:pPr>
        <w:pStyle w:val="Overskrift4"/>
        <w:jc w:val="both"/>
        <w:rPr>
          <w:del w:id="14143" w:author="Morten Lerstad Solli" w:date="2017-11-29T12:46:00Z"/>
          <w:highlight w:val="yellow"/>
          <w:lang w:val="en-US"/>
          <w:rPrChange w:id="14144" w:author="Morten Lerstad Solli" w:date="2017-11-29T12:21:00Z">
            <w:rPr>
              <w:del w:id="14145" w:author="Morten Lerstad Solli" w:date="2017-11-29T12:46:00Z"/>
              <w:lang w:val="en-US"/>
            </w:rPr>
          </w:rPrChange>
        </w:rPr>
        <w:pPrChange w:id="14146" w:author="Morten Lerstad Solli" w:date="2017-11-28T11:58:00Z">
          <w:pPr>
            <w:pStyle w:val="Overskrift4"/>
          </w:pPr>
        </w:pPrChange>
      </w:pPr>
      <w:del w:id="14147" w:author="Morten Lerstad Solli" w:date="2017-11-29T12:46:00Z">
        <w:r w:rsidRPr="00B7686C">
          <w:rPr>
            <w:highlight w:val="yellow"/>
            <w:lang w:val="en-US"/>
            <w:rPrChange w:id="14148" w:author="Morten Lerstad Solli" w:date="2017-11-29T12:21:00Z">
              <w:rPr>
                <w:lang w:val="en-US"/>
              </w:rPr>
            </w:rPrChange>
          </w:rPr>
          <w:delText>Sending</w:delText>
        </w:r>
        <w:r w:rsidR="008D12D8" w:rsidRPr="00B7686C">
          <w:rPr>
            <w:highlight w:val="yellow"/>
            <w:lang w:val="en-US"/>
            <w:rPrChange w:id="14149" w:author="Morten Lerstad Solli" w:date="2017-11-29T12:21:00Z">
              <w:rPr>
                <w:lang w:val="en-US"/>
              </w:rPr>
            </w:rPrChange>
          </w:rPr>
          <w:delText xml:space="preserve"> to Arduino</w:delText>
        </w:r>
      </w:del>
    </w:p>
    <w:p w14:paraId="10184166" w14:textId="01079DAD" w:rsidR="00CC3EDF" w:rsidRPr="00B7686C" w:rsidRDefault="00434FE8">
      <w:pPr>
        <w:jc w:val="both"/>
        <w:rPr>
          <w:del w:id="14150" w:author="Morten Lerstad Solli" w:date="2017-11-29T12:46:00Z"/>
          <w:lang w:val="en-US"/>
        </w:rPr>
        <w:pPrChange w:id="14151" w:author="Morten Lerstad Solli" w:date="2017-11-28T11:58:00Z">
          <w:pPr/>
        </w:pPrChange>
      </w:pPr>
      <w:del w:id="14152" w:author="Morten Lerstad Solli" w:date="2017-11-29T12:46:00Z">
        <w:r w:rsidRPr="00B7686C">
          <w:rPr>
            <w:highlight w:val="yellow"/>
            <w:lang w:val="en-US"/>
            <w:rPrChange w:id="14153" w:author="Morten Lerstad Solli" w:date="2017-11-29T12:21:00Z">
              <w:rPr>
                <w:lang w:val="en-US"/>
              </w:rPr>
            </w:rPrChange>
          </w:rPr>
          <w:delText>To make the car drive,</w:delText>
        </w:r>
        <w:r w:rsidR="008237E1" w:rsidRPr="00B7686C">
          <w:rPr>
            <w:highlight w:val="yellow"/>
            <w:lang w:val="en-US"/>
            <w:rPrChange w:id="14154" w:author="Morten Lerstad Solli" w:date="2017-11-29T12:21:00Z">
              <w:rPr>
                <w:lang w:val="en-US"/>
              </w:rPr>
            </w:rPrChange>
          </w:rPr>
          <w:delText xml:space="preserve"> turn, stop, and</w:delText>
        </w:r>
        <w:r w:rsidRPr="00B7686C">
          <w:rPr>
            <w:highlight w:val="yellow"/>
            <w:lang w:val="en-US"/>
            <w:rPrChange w:id="14155" w:author="Morten Lerstad Solli" w:date="2017-11-29T12:21:00Z">
              <w:rPr>
                <w:lang w:val="en-US"/>
              </w:rPr>
            </w:rPrChange>
          </w:rPr>
          <w:delText xml:space="preserve"> </w:delText>
        </w:r>
        <w:r w:rsidR="008237E1" w:rsidRPr="00B7686C">
          <w:rPr>
            <w:highlight w:val="yellow"/>
            <w:lang w:val="en-US"/>
            <w:rPrChange w:id="14156" w:author="Morten Lerstad Solli" w:date="2017-11-29T12:21:00Z">
              <w:rPr>
                <w:lang w:val="en-US"/>
              </w:rPr>
            </w:rPrChange>
          </w:rPr>
          <w:delText>grip objects</w:delText>
        </w:r>
        <w:r w:rsidR="00C369E7" w:rsidRPr="00B7686C">
          <w:rPr>
            <w:highlight w:val="yellow"/>
            <w:lang w:val="en-US"/>
            <w:rPrChange w:id="14157" w:author="Morten Lerstad Solli" w:date="2017-11-29T12:21:00Z">
              <w:rPr>
                <w:lang w:val="en-US"/>
              </w:rPr>
            </w:rPrChange>
          </w:rPr>
          <w:delText>,</w:delText>
        </w:r>
        <w:r w:rsidR="008237E1" w:rsidRPr="00B7686C">
          <w:rPr>
            <w:highlight w:val="yellow"/>
            <w:lang w:val="en-US"/>
            <w:rPrChange w:id="14158" w:author="Morten Lerstad Solli" w:date="2017-11-29T12:21:00Z">
              <w:rPr>
                <w:lang w:val="en-US"/>
              </w:rPr>
            </w:rPrChange>
          </w:rPr>
          <w:delText xml:space="preserve"> </w:delText>
        </w:r>
        <w:r w:rsidR="00D30BE3" w:rsidRPr="00B7686C">
          <w:rPr>
            <w:highlight w:val="yellow"/>
            <w:lang w:val="en-US"/>
            <w:rPrChange w:id="14159" w:author="Morten Lerstad Solli" w:date="2017-11-29T12:21:00Z">
              <w:rPr>
                <w:lang w:val="en-US"/>
              </w:rPr>
            </w:rPrChange>
          </w:rPr>
          <w:delText xml:space="preserve">a way to send </w:delText>
        </w:r>
        <w:r w:rsidR="00D30BE3" w:rsidRPr="00B7686C" w:rsidDel="001F159C">
          <w:rPr>
            <w:highlight w:val="yellow"/>
            <w:lang w:val="en-US"/>
            <w:rPrChange w:id="14160" w:author="Morten Lerstad Solli" w:date="2017-11-29T12:21:00Z">
              <w:rPr>
                <w:lang w:val="en-US"/>
              </w:rPr>
            </w:rPrChange>
          </w:rPr>
          <w:delText>command</w:delText>
        </w:r>
        <w:r w:rsidR="00D30BE3" w:rsidRPr="00B7686C">
          <w:rPr>
            <w:highlight w:val="yellow"/>
            <w:lang w:val="en-US"/>
            <w:rPrChange w:id="14161" w:author="Morten Lerstad Solli" w:date="2017-11-29T12:21:00Z">
              <w:rPr>
                <w:lang w:val="en-US"/>
              </w:rPr>
            </w:rPrChange>
          </w:rPr>
          <w:delText xml:space="preserve"> to the Ar</w:delText>
        </w:r>
        <w:r w:rsidR="00D56AB5" w:rsidRPr="00B7686C">
          <w:rPr>
            <w:highlight w:val="yellow"/>
            <w:lang w:val="en-US"/>
            <w:rPrChange w:id="14162" w:author="Morten Lerstad Solli" w:date="2017-11-29T12:21:00Z">
              <w:rPr>
                <w:lang w:val="en-US"/>
              </w:rPr>
            </w:rPrChange>
          </w:rPr>
          <w:delText>duino</w:delText>
        </w:r>
      </w:del>
      <w:del w:id="14163" w:author="Morten Lerstad Solli" w:date="2017-11-23T10:41:00Z">
        <w:r w:rsidR="00D56AB5" w:rsidRPr="00B7686C">
          <w:rPr>
            <w:lang w:val="en-US"/>
          </w:rPr>
          <w:delText xml:space="preserve"> </w:delText>
        </w:r>
      </w:del>
      <w:del w:id="14164" w:author="Morten Lerstad Solli" w:date="2017-11-23T10:40:00Z">
        <w:r w:rsidR="006D3CE3" w:rsidRPr="00B7686C" w:rsidDel="007142A7">
          <w:rPr>
            <w:lang w:val="en-US"/>
          </w:rPr>
          <w:delText xml:space="preserve">over a serial line is </w:delText>
        </w:r>
      </w:del>
    </w:p>
    <w:p w14:paraId="4AF10F56" w14:textId="1C389B50" w:rsidR="000475D9" w:rsidRPr="00B7686C" w:rsidRDefault="000475D9">
      <w:pPr>
        <w:jc w:val="both"/>
        <w:rPr>
          <w:del w:id="14165" w:author="Morten Lerstad Solli" w:date="2017-11-29T12:46:00Z"/>
          <w:lang w:val="en-US"/>
        </w:rPr>
        <w:pPrChange w:id="14166" w:author="Morten Lerstad Solli" w:date="2017-11-28T11:58:00Z">
          <w:pPr/>
        </w:pPrChange>
      </w:pPr>
    </w:p>
    <w:p w14:paraId="502E6133" w14:textId="33F5086A" w:rsidR="006F5725" w:rsidRPr="00B7686C" w:rsidRDefault="006F5725">
      <w:pPr>
        <w:pStyle w:val="Overskrift4"/>
        <w:numPr>
          <w:ilvl w:val="0"/>
          <w:numId w:val="0"/>
        </w:numPr>
        <w:jc w:val="both"/>
        <w:rPr>
          <w:del w:id="14167" w:author="Morten Lerstad Solli" w:date="2017-11-29T12:46:00Z"/>
          <w:highlight w:val="green"/>
          <w:lang w:val="en-US"/>
          <w:rPrChange w:id="14168" w:author="Morten Lerstad Solli" w:date="2017-11-29T12:21:00Z">
            <w:rPr>
              <w:del w:id="14169" w:author="Morten Lerstad Solli" w:date="2017-11-29T12:46:00Z"/>
              <w:lang w:val="en-US"/>
            </w:rPr>
          </w:rPrChange>
        </w:rPr>
        <w:pPrChange w:id="14170" w:author="Morten Lerstad Solli" w:date="2017-11-28T11:58:00Z">
          <w:pPr>
            <w:pStyle w:val="Overskrift4"/>
            <w:numPr>
              <w:ilvl w:val="0"/>
              <w:numId w:val="0"/>
            </w:numPr>
            <w:tabs>
              <w:tab w:val="clear" w:pos="1715"/>
            </w:tabs>
            <w:ind w:left="0" w:firstLine="0"/>
          </w:pPr>
        </w:pPrChange>
      </w:pPr>
      <w:del w:id="14171" w:author="Morten Lerstad Solli" w:date="2017-11-29T12:46:00Z">
        <w:r w:rsidRPr="00B7686C">
          <w:rPr>
            <w:highlight w:val="green"/>
            <w:lang w:val="en-US"/>
            <w:rPrChange w:id="14172" w:author="Morten Lerstad Solli" w:date="2017-11-29T12:21:00Z">
              <w:rPr>
                <w:lang w:val="en-US"/>
              </w:rPr>
            </w:rPrChange>
          </w:rPr>
          <w:delText>SendSerial</w:delText>
        </w:r>
      </w:del>
    </w:p>
    <w:p w14:paraId="460290D9" w14:textId="705E7574" w:rsidR="00FD664A" w:rsidRPr="00B7686C" w:rsidRDefault="0028707F">
      <w:pPr>
        <w:jc w:val="both"/>
        <w:rPr>
          <w:del w:id="14173" w:author="Morten Lerstad Solli" w:date="2017-11-27T20:01:00Z"/>
          <w:highlight w:val="green"/>
          <w:lang w:val="en-US"/>
          <w:rPrChange w:id="14174" w:author="Morten Lerstad Solli" w:date="2017-11-29T12:21:00Z">
            <w:rPr>
              <w:del w:id="14175" w:author="Morten Lerstad Solli" w:date="2017-11-27T20:01:00Z"/>
              <w:lang w:val="en-US"/>
            </w:rPr>
          </w:rPrChange>
        </w:rPr>
        <w:pPrChange w:id="14176" w:author="Morten Lerstad Solli" w:date="2017-11-28T11:58:00Z">
          <w:pPr/>
        </w:pPrChange>
      </w:pPr>
      <w:del w:id="14177" w:author="Morten Lerstad Solli" w:date="2017-11-29T12:46:00Z">
        <w:r w:rsidRPr="00B7686C">
          <w:rPr>
            <w:highlight w:val="green"/>
            <w:lang w:val="en-US"/>
            <w:rPrChange w:id="14178" w:author="Morten Lerstad Solli" w:date="2017-11-29T12:21:00Z">
              <w:rPr>
                <w:lang w:val="en-US"/>
              </w:rPr>
            </w:rPrChange>
          </w:rPr>
          <w:delText xml:space="preserve">Sending of serial data is </w:delText>
        </w:r>
        <w:r w:rsidR="00D21BB3" w:rsidRPr="00B7686C">
          <w:rPr>
            <w:highlight w:val="green"/>
            <w:lang w:val="en-US"/>
            <w:rPrChange w:id="14179" w:author="Morten Lerstad Solli" w:date="2017-11-29T12:21:00Z">
              <w:rPr>
                <w:lang w:val="en-US"/>
              </w:rPr>
            </w:rPrChange>
          </w:rPr>
          <w:delText>handled by</w:delText>
        </w:r>
        <w:r w:rsidRPr="00B7686C">
          <w:rPr>
            <w:highlight w:val="green"/>
            <w:lang w:val="en-US"/>
            <w:rPrChange w:id="14180" w:author="Morten Lerstad Solli" w:date="2017-11-29T12:21:00Z">
              <w:rPr>
                <w:lang w:val="en-US"/>
              </w:rPr>
            </w:rPrChange>
          </w:rPr>
          <w:delText xml:space="preserve"> </w:delText>
        </w:r>
        <w:r w:rsidR="0004221A" w:rsidRPr="00B7686C">
          <w:rPr>
            <w:highlight w:val="green"/>
            <w:lang w:val="en-US"/>
            <w:rPrChange w:id="14181" w:author="Morten Lerstad Solli" w:date="2017-11-29T12:21:00Z">
              <w:rPr>
                <w:lang w:val="en-US"/>
              </w:rPr>
            </w:rPrChange>
          </w:rPr>
          <w:delText>the SendSerial class</w:delText>
        </w:r>
        <w:r w:rsidR="00FC0408" w:rsidRPr="00B7686C">
          <w:rPr>
            <w:highlight w:val="green"/>
            <w:lang w:val="en-US"/>
            <w:rPrChange w:id="14182" w:author="Morten Lerstad Solli" w:date="2017-11-29T12:21:00Z">
              <w:rPr>
                <w:lang w:val="en-US"/>
              </w:rPr>
            </w:rPrChange>
          </w:rPr>
          <w:delText>.</w:delText>
        </w:r>
        <w:r w:rsidR="0035006D" w:rsidRPr="00B7686C">
          <w:rPr>
            <w:highlight w:val="green"/>
            <w:lang w:val="en-US"/>
            <w:rPrChange w:id="14183" w:author="Morten Lerstad Solli" w:date="2017-11-29T12:21:00Z">
              <w:rPr>
                <w:lang w:val="en-US"/>
              </w:rPr>
            </w:rPrChange>
          </w:rPr>
          <w:delText xml:space="preserve"> </w:delText>
        </w:r>
        <w:r w:rsidR="00FC0408" w:rsidRPr="00B7686C">
          <w:rPr>
            <w:highlight w:val="green"/>
            <w:lang w:val="en-US"/>
            <w:rPrChange w:id="14184" w:author="Morten Lerstad Solli" w:date="2017-11-29T12:21:00Z">
              <w:rPr>
                <w:lang w:val="en-US"/>
              </w:rPr>
            </w:rPrChange>
          </w:rPr>
          <w:delText>T</w:delText>
        </w:r>
        <w:r w:rsidR="0035006D" w:rsidRPr="00B7686C">
          <w:rPr>
            <w:highlight w:val="green"/>
            <w:lang w:val="en-US"/>
            <w:rPrChange w:id="14185" w:author="Morten Lerstad Solli" w:date="2017-11-29T12:21:00Z">
              <w:rPr>
                <w:lang w:val="en-US"/>
              </w:rPr>
            </w:rPrChange>
          </w:rPr>
          <w:delText>his c</w:delText>
        </w:r>
        <w:r w:rsidR="00660F53" w:rsidRPr="00B7686C">
          <w:rPr>
            <w:highlight w:val="green"/>
            <w:lang w:val="en-US"/>
            <w:rPrChange w:id="14186" w:author="Morten Lerstad Solli" w:date="2017-11-29T12:21:00Z">
              <w:rPr>
                <w:lang w:val="en-US"/>
              </w:rPr>
            </w:rPrChange>
          </w:rPr>
          <w:delText>l</w:delText>
        </w:r>
        <w:r w:rsidR="0035006D" w:rsidRPr="00B7686C">
          <w:rPr>
            <w:highlight w:val="green"/>
            <w:lang w:val="en-US"/>
            <w:rPrChange w:id="14187" w:author="Morten Lerstad Solli" w:date="2017-11-29T12:21:00Z">
              <w:rPr>
                <w:lang w:val="en-US"/>
              </w:rPr>
            </w:rPrChange>
          </w:rPr>
          <w:delText xml:space="preserve">ass </w:delText>
        </w:r>
        <w:r w:rsidR="00FC0408" w:rsidRPr="00B7686C">
          <w:rPr>
            <w:highlight w:val="green"/>
            <w:lang w:val="en-US"/>
            <w:rPrChange w:id="14188" w:author="Morten Lerstad Solli" w:date="2017-11-29T12:21:00Z">
              <w:rPr>
                <w:lang w:val="en-US"/>
              </w:rPr>
            </w:rPrChange>
          </w:rPr>
          <w:delText>uses</w:delText>
        </w:r>
        <w:r w:rsidR="0035006D" w:rsidRPr="00B7686C">
          <w:rPr>
            <w:highlight w:val="green"/>
            <w:lang w:val="en-US"/>
            <w:rPrChange w:id="14189" w:author="Morten Lerstad Solli" w:date="2017-11-29T12:21:00Z">
              <w:rPr>
                <w:lang w:val="en-US"/>
              </w:rPr>
            </w:rPrChange>
          </w:rPr>
          <w:delText xml:space="preserve"> the </w:delText>
        </w:r>
        <w:r w:rsidR="004011B7" w:rsidRPr="00B7686C">
          <w:rPr>
            <w:highlight w:val="green"/>
            <w:lang w:val="en-US"/>
            <w:rPrChange w:id="14190" w:author="Morten Lerstad Solli" w:date="2017-11-29T12:21:00Z">
              <w:rPr>
                <w:lang w:val="en-US"/>
              </w:rPr>
            </w:rPrChange>
          </w:rPr>
          <w:delText>com port</w:delText>
        </w:r>
        <w:r w:rsidR="0096388F" w:rsidRPr="00B7686C">
          <w:rPr>
            <w:highlight w:val="green"/>
            <w:lang w:val="en-US"/>
            <w:rPrChange w:id="14191" w:author="Morten Lerstad Solli" w:date="2017-11-29T12:21:00Z">
              <w:rPr>
                <w:lang w:val="en-US"/>
              </w:rPr>
            </w:rPrChange>
          </w:rPr>
          <w:delText xml:space="preserve"> </w:delText>
        </w:r>
        <w:r w:rsidR="00282571" w:rsidRPr="00B7686C">
          <w:rPr>
            <w:highlight w:val="green"/>
            <w:lang w:val="en-US"/>
            <w:rPrChange w:id="14192" w:author="Morten Lerstad Solli" w:date="2017-11-29T12:21:00Z">
              <w:rPr>
                <w:lang w:val="en-US"/>
              </w:rPr>
            </w:rPrChange>
          </w:rPr>
          <w:delText>desired port found and connected to by the Communication class.</w:delText>
        </w:r>
        <w:r w:rsidR="00BB229D" w:rsidRPr="00B7686C">
          <w:rPr>
            <w:highlight w:val="green"/>
            <w:lang w:val="en-US"/>
            <w:rPrChange w:id="14193" w:author="Morten Lerstad Solli" w:date="2017-11-29T12:21:00Z">
              <w:rPr>
                <w:lang w:val="en-US"/>
              </w:rPr>
            </w:rPrChange>
          </w:rPr>
          <w:delText xml:space="preserve"> </w:delText>
        </w:r>
      </w:del>
      <w:del w:id="14194" w:author="Morten Lerstad Solli" w:date="2017-11-27T20:01:00Z">
        <w:r w:rsidR="00BB229D" w:rsidRPr="00B7686C">
          <w:rPr>
            <w:highlight w:val="green"/>
            <w:lang w:val="en-US"/>
            <w:rPrChange w:id="14195" w:author="Morten Lerstad Solli" w:date="2017-11-29T12:21:00Z">
              <w:rPr>
                <w:lang w:val="en-US"/>
              </w:rPr>
            </w:rPrChange>
          </w:rPr>
          <w:delText xml:space="preserve">The class is synchronized to maintain </w:delText>
        </w:r>
        <w:r w:rsidR="008D12D8" w:rsidRPr="00B7686C">
          <w:rPr>
            <w:highlight w:val="green"/>
            <w:lang w:val="en-US"/>
            <w:rPrChange w:id="14196" w:author="Morten Lerstad Solli" w:date="2017-11-29T12:21:00Z">
              <w:rPr>
                <w:lang w:val="en-US"/>
              </w:rPr>
            </w:rPrChange>
          </w:rPr>
          <w:delText>thread</w:delText>
        </w:r>
        <w:r w:rsidR="00BB229D" w:rsidRPr="00B7686C">
          <w:rPr>
            <w:highlight w:val="green"/>
            <w:lang w:val="en-US"/>
            <w:rPrChange w:id="14197" w:author="Morten Lerstad Solli" w:date="2017-11-29T12:21:00Z">
              <w:rPr>
                <w:lang w:val="en-US"/>
              </w:rPr>
            </w:rPrChange>
          </w:rPr>
          <w:delText xml:space="preserve"> safety</w:delText>
        </w:r>
        <w:r w:rsidR="00D526DC" w:rsidRPr="00B7686C">
          <w:rPr>
            <w:highlight w:val="green"/>
            <w:lang w:val="en-US"/>
            <w:rPrChange w:id="14198" w:author="Morten Lerstad Solli" w:date="2017-11-29T12:21:00Z">
              <w:rPr>
                <w:lang w:val="en-US"/>
              </w:rPr>
            </w:rPrChange>
          </w:rPr>
          <w:delText xml:space="preserve">. The reason for having the </w:delText>
        </w:r>
        <w:r w:rsidR="004F32A0" w:rsidRPr="00B7686C">
          <w:rPr>
            <w:highlight w:val="green"/>
            <w:lang w:val="en-US"/>
            <w:rPrChange w:id="14199" w:author="Morten Lerstad Solli" w:date="2017-11-29T12:21:00Z">
              <w:rPr>
                <w:lang w:val="en-US"/>
              </w:rPr>
            </w:rPrChange>
          </w:rPr>
          <w:delText>entire class</w:delText>
        </w:r>
        <w:r w:rsidR="00D526DC" w:rsidRPr="00B7686C">
          <w:rPr>
            <w:highlight w:val="green"/>
            <w:lang w:val="en-US"/>
            <w:rPrChange w:id="14200" w:author="Morten Lerstad Solli" w:date="2017-11-29T12:21:00Z">
              <w:rPr>
                <w:lang w:val="en-US"/>
              </w:rPr>
            </w:rPrChange>
          </w:rPr>
          <w:delText xml:space="preserve"> synchronized</w:delText>
        </w:r>
        <w:r w:rsidR="004F32A0" w:rsidRPr="00B7686C">
          <w:rPr>
            <w:highlight w:val="green"/>
            <w:lang w:val="en-US"/>
            <w:rPrChange w:id="14201" w:author="Morten Lerstad Solli" w:date="2017-11-29T12:21:00Z">
              <w:rPr>
                <w:lang w:val="en-US"/>
              </w:rPr>
            </w:rPrChange>
          </w:rPr>
          <w:delText xml:space="preserve"> is that there are </w:delText>
        </w:r>
        <w:r w:rsidR="00FD664A" w:rsidRPr="00B7686C">
          <w:rPr>
            <w:highlight w:val="green"/>
            <w:lang w:val="en-US"/>
            <w:rPrChange w:id="14202" w:author="Morten Lerstad Solli" w:date="2017-11-29T12:21:00Z">
              <w:rPr>
                <w:lang w:val="en-US"/>
              </w:rPr>
            </w:rPrChange>
          </w:rPr>
          <w:delText>several</w:delText>
        </w:r>
        <w:r w:rsidR="004F32A0" w:rsidRPr="00B7686C">
          <w:rPr>
            <w:highlight w:val="green"/>
            <w:lang w:val="en-US"/>
            <w:rPrChange w:id="14203" w:author="Morten Lerstad Solli" w:date="2017-11-29T12:21:00Z">
              <w:rPr>
                <w:lang w:val="en-US"/>
              </w:rPr>
            </w:rPrChange>
          </w:rPr>
          <w:delText xml:space="preserve"> </w:delText>
        </w:r>
        <w:r w:rsidR="00FD664A" w:rsidRPr="00B7686C">
          <w:rPr>
            <w:highlight w:val="green"/>
            <w:lang w:val="en-US"/>
            <w:rPrChange w:id="14204" w:author="Morten Lerstad Solli" w:date="2017-11-29T12:21:00Z">
              <w:rPr>
                <w:lang w:val="en-US"/>
              </w:rPr>
            </w:rPrChange>
          </w:rPr>
          <w:delText>methods</w:delText>
        </w:r>
        <w:r w:rsidR="004F32A0" w:rsidRPr="00B7686C">
          <w:rPr>
            <w:highlight w:val="green"/>
            <w:lang w:val="en-US"/>
            <w:rPrChange w:id="14205" w:author="Morten Lerstad Solli" w:date="2017-11-29T12:21:00Z">
              <w:rPr>
                <w:lang w:val="en-US"/>
              </w:rPr>
            </w:rPrChange>
          </w:rPr>
          <w:delText xml:space="preserve"> for sending</w:delText>
        </w:r>
        <w:r w:rsidR="00FD664A" w:rsidRPr="00B7686C">
          <w:rPr>
            <w:highlight w:val="green"/>
            <w:lang w:val="en-US"/>
            <w:rPrChange w:id="14206" w:author="Morten Lerstad Solli" w:date="2017-11-29T12:21:00Z">
              <w:rPr>
                <w:lang w:val="en-US"/>
              </w:rPr>
            </w:rPrChange>
          </w:rPr>
          <w:delText xml:space="preserve"> various data types</w:delText>
        </w:r>
        <w:r w:rsidR="003B7408" w:rsidRPr="00B7686C">
          <w:rPr>
            <w:highlight w:val="green"/>
            <w:lang w:val="en-US"/>
            <w:rPrChange w:id="14207" w:author="Morten Lerstad Solli" w:date="2017-11-29T12:21:00Z">
              <w:rPr>
                <w:lang w:val="en-US"/>
              </w:rPr>
            </w:rPrChange>
          </w:rPr>
          <w:delText xml:space="preserve">, and </w:delText>
        </w:r>
        <w:r w:rsidR="00914311" w:rsidRPr="00B7686C">
          <w:rPr>
            <w:highlight w:val="green"/>
            <w:lang w:val="en-US"/>
            <w:rPrChange w:id="14208" w:author="Morten Lerstad Solli" w:date="2017-11-29T12:21:00Z">
              <w:rPr>
                <w:lang w:val="en-US"/>
              </w:rPr>
            </w:rPrChange>
          </w:rPr>
          <w:delText>these should not</w:delText>
        </w:r>
        <w:r w:rsidR="00192A31" w:rsidRPr="00B7686C">
          <w:rPr>
            <w:highlight w:val="green"/>
            <w:lang w:val="en-US"/>
            <w:rPrChange w:id="14209" w:author="Morten Lerstad Solli" w:date="2017-11-29T12:21:00Z">
              <w:rPr>
                <w:lang w:val="en-US"/>
              </w:rPr>
            </w:rPrChange>
          </w:rPr>
          <w:delText xml:space="preserve"> be accessed on the same time.</w:delText>
        </w:r>
      </w:del>
    </w:p>
    <w:p w14:paraId="10371A88" w14:textId="72CCC751" w:rsidR="00FD664A" w:rsidRPr="00B7686C" w:rsidRDefault="00FD664A">
      <w:pPr>
        <w:jc w:val="both"/>
        <w:rPr>
          <w:del w:id="14210" w:author="Morten Lerstad Solli" w:date="2017-11-29T12:46:00Z"/>
          <w:highlight w:val="green"/>
          <w:lang w:val="en-US"/>
          <w:rPrChange w:id="14211" w:author="Morten Lerstad Solli" w:date="2017-11-29T12:21:00Z">
            <w:rPr>
              <w:del w:id="14212" w:author="Morten Lerstad Solli" w:date="2017-11-29T12:46:00Z"/>
              <w:lang w:val="en-US"/>
            </w:rPr>
          </w:rPrChange>
        </w:rPr>
        <w:pPrChange w:id="14213" w:author="Morten Lerstad Solli" w:date="2017-11-28T11:58:00Z">
          <w:pPr/>
        </w:pPrChange>
      </w:pPr>
    </w:p>
    <w:p w14:paraId="5BF155BD" w14:textId="20F30B27" w:rsidR="00621FCE" w:rsidRPr="00B7686C" w:rsidDel="00F81452" w:rsidRDefault="00621FCE">
      <w:pPr>
        <w:jc w:val="both"/>
        <w:rPr>
          <w:del w:id="14214" w:author="Morten Lerstad Solli" w:date="2017-11-29T12:17:00Z"/>
          <w:lang w:val="en-US"/>
        </w:rPr>
        <w:pPrChange w:id="14215" w:author="Morten Lerstad Solli" w:date="2017-11-28T11:58:00Z">
          <w:pPr/>
        </w:pPrChange>
      </w:pPr>
      <w:del w:id="14216" w:author="Morten Lerstad Solli" w:date="2017-11-29T12:46:00Z">
        <w:r w:rsidRPr="00B7686C">
          <w:rPr>
            <w:highlight w:val="green"/>
            <w:lang w:val="en-US"/>
            <w:rPrChange w:id="14217" w:author="Morten Lerstad Solli" w:date="2017-11-29T12:21:00Z">
              <w:rPr>
                <w:lang w:val="en-US"/>
              </w:rPr>
            </w:rPrChange>
          </w:rPr>
          <w:delText>For sending</w:delText>
        </w:r>
        <w:r w:rsidR="00B771AD" w:rsidRPr="00B7686C">
          <w:rPr>
            <w:highlight w:val="green"/>
            <w:lang w:val="en-US"/>
            <w:rPrChange w:id="14218" w:author="Morten Lerstad Solli" w:date="2017-11-29T12:21:00Z">
              <w:rPr>
                <w:lang w:val="en-US"/>
              </w:rPr>
            </w:rPrChange>
          </w:rPr>
          <w:delText xml:space="preserve"> commands, the method named </w:delText>
        </w:r>
        <w:r w:rsidR="00B771AD" w:rsidRPr="00B7686C">
          <w:rPr>
            <w:i/>
            <w:highlight w:val="green"/>
            <w:lang w:val="en-US"/>
            <w:rPrChange w:id="14219" w:author="Morten Lerstad Solli" w:date="2017-11-29T12:21:00Z">
              <w:rPr>
                <w:i/>
                <w:lang w:val="en-US"/>
              </w:rPr>
            </w:rPrChange>
          </w:rPr>
          <w:delText>sendSerialCommand</w:delText>
        </w:r>
        <w:r w:rsidR="00B771AD" w:rsidRPr="00B7686C">
          <w:rPr>
            <w:highlight w:val="green"/>
            <w:lang w:val="en-US"/>
            <w:rPrChange w:id="14220" w:author="Morten Lerstad Solli" w:date="2017-11-29T12:21:00Z">
              <w:rPr>
                <w:lang w:val="en-US"/>
              </w:rPr>
            </w:rPrChange>
          </w:rPr>
          <w:delText xml:space="preserve"> is used.</w:delText>
        </w:r>
        <w:r w:rsidR="00914311" w:rsidRPr="00B7686C">
          <w:rPr>
            <w:highlight w:val="green"/>
            <w:lang w:val="en-US"/>
            <w:rPrChange w:id="14221" w:author="Morten Lerstad Solli" w:date="2017-11-29T12:21:00Z">
              <w:rPr>
                <w:lang w:val="en-US"/>
              </w:rPr>
            </w:rPrChange>
          </w:rPr>
          <w:delText xml:space="preserve"> This method </w:delText>
        </w:r>
        <w:r w:rsidR="008964F0" w:rsidRPr="00B7686C">
          <w:rPr>
            <w:highlight w:val="green"/>
            <w:lang w:val="en-US"/>
            <w:rPrChange w:id="14222" w:author="Morten Lerstad Solli" w:date="2017-11-29T12:21:00Z">
              <w:rPr>
                <w:lang w:val="en-US"/>
              </w:rPr>
            </w:rPrChange>
          </w:rPr>
          <w:delText>sends a string that consists of the parameters</w:delText>
        </w:r>
        <w:r w:rsidR="00214F75" w:rsidRPr="00B7686C">
          <w:rPr>
            <w:highlight w:val="green"/>
            <w:lang w:val="en-US"/>
            <w:rPrChange w:id="14223" w:author="Morten Lerstad Solli" w:date="2017-11-29T12:21:00Z">
              <w:rPr>
                <w:lang w:val="en-US"/>
              </w:rPr>
            </w:rPrChange>
          </w:rPr>
          <w:delText>, one command word and two variables</w:delText>
        </w:r>
        <w:r w:rsidR="008964F0" w:rsidRPr="00B7686C">
          <w:rPr>
            <w:highlight w:val="green"/>
            <w:lang w:val="en-US"/>
            <w:rPrChange w:id="14224" w:author="Morten Lerstad Solli" w:date="2017-11-29T12:21:00Z">
              <w:rPr>
                <w:lang w:val="en-US"/>
              </w:rPr>
            </w:rPrChange>
          </w:rPr>
          <w:delText xml:space="preserve">. The parameters </w:delText>
        </w:r>
        <w:r w:rsidR="00214F75" w:rsidRPr="00B7686C">
          <w:rPr>
            <w:highlight w:val="green"/>
            <w:lang w:val="en-US"/>
            <w:rPrChange w:id="14225" w:author="Morten Lerstad Solli" w:date="2017-11-29T12:21:00Z">
              <w:rPr>
                <w:lang w:val="en-US"/>
              </w:rPr>
            </w:rPrChange>
          </w:rPr>
          <w:delText>are separated by a forward slas</w:delText>
        </w:r>
        <w:r w:rsidR="008D12D8" w:rsidRPr="00B7686C">
          <w:rPr>
            <w:highlight w:val="green"/>
            <w:lang w:val="en-US"/>
            <w:rPrChange w:id="14226" w:author="Morten Lerstad Solli" w:date="2017-11-29T12:21:00Z">
              <w:rPr>
                <w:lang w:val="en-US"/>
              </w:rPr>
            </w:rPrChange>
          </w:rPr>
          <w:delText>h</w:delText>
        </w:r>
        <w:r w:rsidR="00214F75" w:rsidRPr="00B7686C">
          <w:rPr>
            <w:highlight w:val="green"/>
            <w:lang w:val="en-US"/>
            <w:rPrChange w:id="14227" w:author="Morten Lerstad Solli" w:date="2017-11-29T12:21:00Z">
              <w:rPr>
                <w:lang w:val="en-US"/>
              </w:rPr>
            </w:rPrChange>
          </w:rPr>
          <w:delText xml:space="preserve"> “/”.</w:delText>
        </w:r>
      </w:del>
    </w:p>
    <w:p w14:paraId="7A81766D" w14:textId="77777777" w:rsidR="00621FCE" w:rsidRPr="00B7686C" w:rsidDel="00F81452" w:rsidRDefault="00621FCE">
      <w:pPr>
        <w:jc w:val="both"/>
        <w:rPr>
          <w:del w:id="14228" w:author="Morten Lerstad Solli" w:date="2017-11-29T12:17:00Z"/>
          <w:lang w:val="en-US"/>
        </w:rPr>
        <w:pPrChange w:id="14229" w:author="Morten Lerstad Solli" w:date="2017-11-28T11:58:00Z">
          <w:pPr/>
        </w:pPrChange>
      </w:pPr>
    </w:p>
    <w:p w14:paraId="2FC4E707" w14:textId="77777777" w:rsidR="007509FE" w:rsidRPr="00B7686C" w:rsidDel="00F81452" w:rsidRDefault="007509FE">
      <w:pPr>
        <w:jc w:val="both"/>
        <w:rPr>
          <w:del w:id="14230" w:author="Morten Lerstad Solli" w:date="2017-11-29T12:17:00Z"/>
          <w:lang w:val="en-US"/>
        </w:rPr>
        <w:pPrChange w:id="14231" w:author="Morten Lerstad Solli" w:date="2017-11-28T11:58:00Z">
          <w:pPr/>
        </w:pPrChange>
      </w:pPr>
    </w:p>
    <w:p w14:paraId="4E95724F" w14:textId="6105C571" w:rsidR="00E27859" w:rsidRPr="00B7686C" w:rsidDel="00F81452" w:rsidRDefault="00E27859">
      <w:pPr>
        <w:jc w:val="both"/>
        <w:rPr>
          <w:del w:id="14232" w:author="Morten Lerstad Solli" w:date="2017-11-29T12:17:00Z"/>
          <w:lang w:val="en-US"/>
        </w:rPr>
        <w:pPrChange w:id="14233" w:author="Morten Lerstad Solli" w:date="2017-11-28T11:58:00Z">
          <w:pPr/>
        </w:pPrChange>
      </w:pPr>
    </w:p>
    <w:p w14:paraId="665868D5" w14:textId="50CA0C23" w:rsidR="002B44A4" w:rsidRPr="005A3108" w:rsidDel="00F81452" w:rsidRDefault="0044499B">
      <w:pPr>
        <w:jc w:val="both"/>
        <w:rPr>
          <w:del w:id="14234" w:author="Morten Lerstad Solli" w:date="2017-11-29T12:17:00Z"/>
          <w:lang w:val="en-US"/>
        </w:rPr>
        <w:pPrChange w:id="14235" w:author="Morten Lerstad Solli" w:date="2017-11-23T10:45:00Z">
          <w:pPr>
            <w:pStyle w:val="Overskrift4"/>
          </w:pPr>
        </w:pPrChange>
      </w:pPr>
      <w:del w:id="14236" w:author="Morten Lerstad Solli" w:date="2017-11-29T12:17:00Z">
        <w:r w:rsidRPr="00B7686C" w:rsidDel="00F81452">
          <w:rPr>
            <w:highlight w:val="yellow"/>
            <w:lang w:val="en-US"/>
            <w:rPrChange w:id="14237" w:author="Morten Lerstad Solli" w:date="2017-11-29T12:21:00Z">
              <w:rPr>
                <w:b w:val="0"/>
                <w:bCs w:val="0"/>
                <w:lang w:val="en-US"/>
              </w:rPr>
            </w:rPrChange>
          </w:rPr>
          <w:delText>Receiving</w:delText>
        </w:r>
        <w:r w:rsidR="008D12D8" w:rsidRPr="00B7686C" w:rsidDel="00F81452">
          <w:rPr>
            <w:highlight w:val="yellow"/>
            <w:lang w:val="en-US"/>
            <w:rPrChange w:id="14238" w:author="Morten Lerstad Solli" w:date="2017-11-29T12:21:00Z">
              <w:rPr>
                <w:b w:val="0"/>
                <w:bCs w:val="0"/>
                <w:lang w:val="en-US"/>
              </w:rPr>
            </w:rPrChange>
          </w:rPr>
          <w:delText xml:space="preserve"> from Arduino</w:delText>
        </w:r>
      </w:del>
    </w:p>
    <w:p w14:paraId="53C4C1D4" w14:textId="77777777" w:rsidR="00CC3EDF" w:rsidRPr="00B7686C" w:rsidRDefault="00CC3EDF">
      <w:pPr>
        <w:jc w:val="both"/>
        <w:rPr>
          <w:del w:id="14239" w:author="Morten Lerstad Solli" w:date="2017-11-29T12:28:00Z"/>
          <w:lang w:val="en-US"/>
        </w:rPr>
        <w:pPrChange w:id="14240" w:author="Morten Lerstad Solli" w:date="2017-11-28T11:58:00Z">
          <w:pPr/>
        </w:pPrChange>
      </w:pPr>
    </w:p>
    <w:p w14:paraId="2737F05A" w14:textId="634F1C4E" w:rsidR="0058535E" w:rsidRPr="00B7686C" w:rsidRDefault="0058535E">
      <w:pPr>
        <w:pStyle w:val="Overskrift4"/>
        <w:numPr>
          <w:ilvl w:val="0"/>
          <w:numId w:val="0"/>
        </w:numPr>
        <w:jc w:val="both"/>
        <w:rPr>
          <w:del w:id="14241" w:author="Morten Lerstad Solli" w:date="2017-11-29T12:28:00Z"/>
          <w:lang w:val="en-US"/>
        </w:rPr>
        <w:pPrChange w:id="14242" w:author="Morten Lerstad Solli" w:date="2017-11-28T11:58:00Z">
          <w:pPr>
            <w:pStyle w:val="Overskrift4"/>
            <w:numPr>
              <w:ilvl w:val="0"/>
              <w:numId w:val="0"/>
            </w:numPr>
            <w:tabs>
              <w:tab w:val="clear" w:pos="1715"/>
            </w:tabs>
            <w:ind w:left="0" w:firstLine="0"/>
          </w:pPr>
        </w:pPrChange>
      </w:pPr>
      <w:del w:id="14243" w:author="Morten Lerstad Solli" w:date="2017-11-29T12:28:00Z">
        <w:r w:rsidRPr="00F11BCB">
          <w:rPr>
            <w:lang w:val="en-US"/>
          </w:rPr>
          <w:delText>InputHandler</w:delText>
        </w:r>
      </w:del>
    </w:p>
    <w:p w14:paraId="0C663E9F" w14:textId="5462F340" w:rsidR="002E37BB" w:rsidRPr="00B7686C" w:rsidRDefault="0058535E">
      <w:pPr>
        <w:jc w:val="both"/>
        <w:rPr>
          <w:del w:id="14244" w:author="Morten Lerstad Solli" w:date="2017-11-29T12:28:00Z"/>
          <w:lang w:val="en-US"/>
        </w:rPr>
        <w:pPrChange w:id="14245" w:author="Morten Lerstad Solli" w:date="2017-11-28T11:58:00Z">
          <w:pPr/>
        </w:pPrChange>
      </w:pPr>
      <w:del w:id="14246" w:author="Morten Lerstad Solli" w:date="2017-11-29T12:28:00Z">
        <w:r w:rsidRPr="00B7686C">
          <w:rPr>
            <w:lang w:val="en-US"/>
          </w:rPr>
          <w:delText xml:space="preserve">The </w:delText>
        </w:r>
        <w:r w:rsidRPr="00B7686C">
          <w:rPr>
            <w:i/>
            <w:lang w:val="en-US"/>
          </w:rPr>
          <w:delText xml:space="preserve">InputHandler </w:delText>
        </w:r>
        <w:r w:rsidRPr="00B7686C">
          <w:rPr>
            <w:lang w:val="en-US"/>
          </w:rPr>
          <w:delText>is responsible for all data inputs received from the serial port connected to the Arduino. The main tasks for this handler is</w:delText>
        </w:r>
        <w:r w:rsidR="002E37BB" w:rsidRPr="00B7686C">
          <w:rPr>
            <w:lang w:val="en-US"/>
          </w:rPr>
          <w:delText xml:space="preserve"> to delegate tasks </w:delText>
        </w:r>
        <w:r w:rsidR="00FB5A2B" w:rsidRPr="00B7686C">
          <w:rPr>
            <w:lang w:val="en-US"/>
          </w:rPr>
          <w:delText>considering</w:delText>
        </w:r>
        <w:r w:rsidR="00497CFF" w:rsidRPr="00B7686C">
          <w:rPr>
            <w:lang w:val="en-US"/>
          </w:rPr>
          <w:delText xml:space="preserve"> incoming data</w:delText>
        </w:r>
        <w:r w:rsidR="00FE5334" w:rsidRPr="00B7686C">
          <w:rPr>
            <w:lang w:val="en-US"/>
          </w:rPr>
          <w:delText xml:space="preserve">, separate </w:delText>
        </w:r>
        <w:r w:rsidR="005D11C2" w:rsidRPr="00B7686C">
          <w:rPr>
            <w:lang w:val="en-US"/>
          </w:rPr>
          <w:delText xml:space="preserve">parameters, and </w:delText>
        </w:r>
        <w:r w:rsidR="000B1FE2" w:rsidRPr="00B7686C">
          <w:rPr>
            <w:lang w:val="en-US"/>
          </w:rPr>
          <w:delText xml:space="preserve">send the parameters </w:delText>
        </w:r>
        <w:r w:rsidR="00096E3C" w:rsidRPr="00B7686C">
          <w:rPr>
            <w:lang w:val="en-US"/>
          </w:rPr>
          <w:delText>to the correct handler.</w:delText>
        </w:r>
      </w:del>
    </w:p>
    <w:p w14:paraId="17D6F3FE" w14:textId="598074ED" w:rsidR="0058535E" w:rsidRPr="00B7686C" w:rsidRDefault="0058535E">
      <w:pPr>
        <w:jc w:val="both"/>
        <w:rPr>
          <w:del w:id="14247" w:author="Morten Lerstad Solli" w:date="2017-11-29T12:28:00Z"/>
          <w:lang w:val="en-US"/>
        </w:rPr>
        <w:pPrChange w:id="14248" w:author="Morten Lerstad Solli" w:date="2017-11-28T11:58:00Z">
          <w:pPr/>
        </w:pPrChange>
      </w:pPr>
      <w:del w:id="14249" w:author="Morten Lerstad Solli" w:date="2017-11-29T12:28:00Z">
        <w:r w:rsidRPr="00B7686C">
          <w:rPr>
            <w:lang w:val="en-US"/>
          </w:rPr>
          <w:delText>Data is retrieved from the listener when an event for received data is triggered. It is then retrieved from the listener and sent to separation. When the data is returned as substrings, the substrings will be passed along to the correct handler.</w:delText>
        </w:r>
      </w:del>
    </w:p>
    <w:p w14:paraId="781B7CCC" w14:textId="26FF8B2C" w:rsidR="00096E3C" w:rsidRPr="00B7686C" w:rsidRDefault="00096E3C">
      <w:pPr>
        <w:jc w:val="both"/>
        <w:rPr>
          <w:del w:id="14250" w:author="Morten Lerstad Solli" w:date="2017-11-29T12:46:00Z"/>
          <w:lang w:val="en-US"/>
        </w:rPr>
        <w:pPrChange w:id="14251" w:author="Morten Lerstad Solli" w:date="2017-11-28T11:58:00Z">
          <w:pPr/>
        </w:pPrChange>
      </w:pPr>
    </w:p>
    <w:p w14:paraId="553515FF" w14:textId="3DB2501B" w:rsidR="00E27859" w:rsidRPr="00B7686C" w:rsidRDefault="00E27859">
      <w:pPr>
        <w:pStyle w:val="Overskrift4"/>
        <w:numPr>
          <w:ilvl w:val="0"/>
          <w:numId w:val="0"/>
        </w:numPr>
        <w:jc w:val="both"/>
        <w:rPr>
          <w:del w:id="14252" w:author="Morten Lerstad Solli" w:date="2017-11-29T12:46:00Z"/>
          <w:lang w:val="en-US"/>
        </w:rPr>
        <w:pPrChange w:id="14253" w:author="Morten Lerstad Solli" w:date="2017-11-28T11:58:00Z">
          <w:pPr>
            <w:pStyle w:val="Overskrift4"/>
            <w:numPr>
              <w:ilvl w:val="0"/>
              <w:numId w:val="0"/>
            </w:numPr>
            <w:tabs>
              <w:tab w:val="clear" w:pos="1715"/>
            </w:tabs>
            <w:ind w:left="0" w:firstLine="0"/>
          </w:pPr>
        </w:pPrChange>
      </w:pPr>
      <w:commentRangeStart w:id="14254"/>
      <w:del w:id="14255" w:author="Unknown">
        <w:r w:rsidRPr="00F11BCB">
          <w:rPr>
            <w:b w:val="0"/>
            <w:lang w:val="en-US"/>
          </w:rPr>
          <w:delText>Rec</w:delText>
        </w:r>
        <w:r w:rsidR="001D721F" w:rsidRPr="00F11BCB">
          <w:rPr>
            <w:b w:val="0"/>
            <w:lang w:val="en-US"/>
          </w:rPr>
          <w:delText>e</w:delText>
        </w:r>
        <w:r w:rsidRPr="00F11BCB">
          <w:rPr>
            <w:b w:val="0"/>
            <w:lang w:val="en-US"/>
          </w:rPr>
          <w:delText>iveSerial</w:delText>
        </w:r>
      </w:del>
      <w:commentRangeEnd w:id="14254"/>
      <w:del w:id="14256" w:author="Morten Lerstad Solli" w:date="2017-11-29T12:46:00Z">
        <w:r w:rsidR="004C65F3" w:rsidRPr="00B7686C">
          <w:rPr>
            <w:rStyle w:val="Merknadsreferanse"/>
            <w:b w:val="0"/>
            <w:bCs w:val="0"/>
            <w:lang w:val="en-US"/>
            <w:rPrChange w:id="14257" w:author="Morten Lerstad Solli" w:date="2017-11-29T12:21:00Z">
              <w:rPr>
                <w:rStyle w:val="Merknadsreferanse"/>
                <w:b w:val="0"/>
                <w:bCs w:val="0"/>
              </w:rPr>
            </w:rPrChange>
          </w:rPr>
          <w:commentReference w:id="14254"/>
        </w:r>
      </w:del>
    </w:p>
    <w:p w14:paraId="2F52EAC7" w14:textId="0FCD423E" w:rsidR="00445A9E" w:rsidRPr="00B7686C" w:rsidRDefault="0044499B">
      <w:pPr>
        <w:jc w:val="both"/>
        <w:rPr>
          <w:del w:id="14258" w:author="Morten Lerstad Solli" w:date="2017-11-29T12:46:00Z"/>
          <w:lang w:val="en-US"/>
        </w:rPr>
        <w:pPrChange w:id="14259" w:author="Morten Lerstad Solli" w:date="2017-11-28T11:58:00Z">
          <w:pPr/>
        </w:pPrChange>
      </w:pPr>
      <w:del w:id="14260" w:author="Morten Lerstad Solli" w:date="2017-11-29T12:46:00Z">
        <w:r w:rsidRPr="00B7686C">
          <w:rPr>
            <w:lang w:val="en-US"/>
          </w:rPr>
          <w:delText>This class creates an input stream for the serial port and listen for in</w:delText>
        </w:r>
        <w:r w:rsidR="00743897" w:rsidRPr="00B7686C">
          <w:rPr>
            <w:lang w:val="en-US"/>
          </w:rPr>
          <w:delText>coming</w:delText>
        </w:r>
        <w:r w:rsidRPr="00B7686C">
          <w:rPr>
            <w:lang w:val="en-US"/>
          </w:rPr>
          <w:delText xml:space="preserve"> data continuously</w:delText>
        </w:r>
        <w:r w:rsidR="00743897" w:rsidRPr="00B7686C">
          <w:rPr>
            <w:lang w:val="en-US"/>
          </w:rPr>
          <w:delText>.</w:delText>
        </w:r>
        <w:r w:rsidR="00445A9E" w:rsidRPr="00B7686C">
          <w:rPr>
            <w:lang w:val="en-US"/>
          </w:rPr>
          <w:delText xml:space="preserve"> </w:delText>
        </w:r>
        <w:r w:rsidR="003C4626" w:rsidRPr="00B7686C">
          <w:rPr>
            <w:lang w:val="en-US"/>
          </w:rPr>
          <w:delText>This class uses the com port desired port found and connected to by the Communication class.</w:delText>
        </w:r>
        <w:r w:rsidR="00CF6EEC" w:rsidRPr="00B7686C">
          <w:rPr>
            <w:lang w:val="en-US"/>
          </w:rPr>
          <w:delText xml:space="preserve"> The </w:delText>
        </w:r>
        <w:r w:rsidR="00CF6EEC" w:rsidRPr="00B7686C">
          <w:rPr>
            <w:i/>
            <w:lang w:val="en-US"/>
          </w:rPr>
          <w:delText>ReceiveSerial</w:delText>
        </w:r>
        <w:r w:rsidR="00F948DA" w:rsidRPr="00B7686C">
          <w:rPr>
            <w:i/>
            <w:lang w:val="en-US"/>
          </w:rPr>
          <w:delText xml:space="preserve"> </w:delText>
        </w:r>
        <w:r w:rsidR="00F948DA" w:rsidRPr="00B7686C">
          <w:rPr>
            <w:lang w:val="en-US"/>
          </w:rPr>
          <w:delText>class is not a thread, but implements an event</w:delText>
        </w:r>
        <w:r w:rsidR="006C6687" w:rsidRPr="00B7686C">
          <w:rPr>
            <w:lang w:val="en-US"/>
          </w:rPr>
          <w:delText xml:space="preserve"> listener. This means that the class continuously listens </w:delText>
        </w:r>
        <w:r w:rsidR="009F2FD7" w:rsidRPr="00B7686C">
          <w:rPr>
            <w:lang w:val="en-US"/>
          </w:rPr>
          <w:delText xml:space="preserve">incoming data on the serial port. When </w:delText>
        </w:r>
        <w:r w:rsidR="00AE150C" w:rsidRPr="00B7686C">
          <w:rPr>
            <w:lang w:val="en-US"/>
          </w:rPr>
          <w:delText xml:space="preserve">data is received </w:delText>
        </w:r>
        <w:r w:rsidR="00262F21" w:rsidRPr="00B7686C">
          <w:rPr>
            <w:lang w:val="en-US"/>
          </w:rPr>
          <w:delText xml:space="preserve">an event </w:delText>
        </w:r>
        <w:r w:rsidR="002C082B" w:rsidRPr="00B7686C">
          <w:rPr>
            <w:lang w:val="en-US"/>
          </w:rPr>
          <w:delText xml:space="preserve">will be triggered notifying the </w:delText>
        </w:r>
        <w:r w:rsidR="002C082B" w:rsidRPr="00B7686C">
          <w:rPr>
            <w:i/>
            <w:lang w:val="en-US"/>
          </w:rPr>
          <w:delText>InputHandler.</w:delText>
        </w:r>
      </w:del>
    </w:p>
    <w:p w14:paraId="0D9D6D96" w14:textId="0B2D3A35" w:rsidR="00FC3D41" w:rsidRPr="00B7686C" w:rsidRDefault="00FC3D41">
      <w:pPr>
        <w:jc w:val="both"/>
        <w:rPr>
          <w:del w:id="14261" w:author="Morten Lerstad Solli" w:date="2017-11-29T15:08:00Z"/>
          <w:lang w:val="en-US"/>
        </w:rPr>
        <w:pPrChange w:id="14262" w:author="Morten Lerstad Solli" w:date="2017-11-28T11:58:00Z">
          <w:pPr/>
        </w:pPrChange>
      </w:pPr>
    </w:p>
    <w:p w14:paraId="62D1348B" w14:textId="6A057A80" w:rsidR="00E46042" w:rsidRPr="00343E3C" w:rsidRDefault="00E46042">
      <w:pPr>
        <w:pStyle w:val="Overskrift4"/>
        <w:numPr>
          <w:ilvl w:val="0"/>
          <w:numId w:val="0"/>
        </w:numPr>
        <w:jc w:val="both"/>
        <w:rPr>
          <w:del w:id="14263" w:author="Morten Lerstad Solli" w:date="2017-11-29T15:08:00Z"/>
          <w:highlight w:val="yellow"/>
          <w:lang w:val="en-US"/>
          <w:rPrChange w:id="14264" w:author="Morten Lerstad Solli" w:date="2017-11-29T12:21:00Z">
            <w:rPr>
              <w:del w:id="14265" w:author="Morten Lerstad Solli" w:date="2017-11-29T15:08:00Z"/>
              <w:lang w:val="en-GB"/>
            </w:rPr>
          </w:rPrChange>
        </w:rPr>
        <w:pPrChange w:id="14266" w:author="Morten Lerstad Solli" w:date="2017-11-28T11:58:00Z">
          <w:pPr>
            <w:pStyle w:val="Overskrift4"/>
            <w:numPr>
              <w:ilvl w:val="0"/>
              <w:numId w:val="0"/>
            </w:numPr>
            <w:tabs>
              <w:tab w:val="clear" w:pos="1715"/>
            </w:tabs>
            <w:ind w:left="0" w:firstLine="0"/>
          </w:pPr>
        </w:pPrChange>
      </w:pPr>
      <w:del w:id="14267" w:author="Morten Lerstad Solli" w:date="2017-11-29T15:08:00Z">
        <w:r w:rsidRPr="00F11BCB">
          <w:rPr>
            <w:highlight w:val="yellow"/>
            <w:lang w:val="en-US"/>
            <w:rPrChange w:id="14268" w:author="Morten Lerstad Solli" w:date="2017-11-29T12:21:00Z">
              <w:rPr>
                <w:lang w:val="en-GB"/>
              </w:rPr>
            </w:rPrChange>
          </w:rPr>
          <w:delText>StringSeperator</w:delText>
        </w:r>
      </w:del>
    </w:p>
    <w:p w14:paraId="12BBEA82" w14:textId="27629615" w:rsidR="00307BF1" w:rsidRPr="00B7686C" w:rsidRDefault="00DD4A1B">
      <w:pPr>
        <w:jc w:val="both"/>
        <w:rPr>
          <w:del w:id="14269" w:author="Morten Lerstad Solli" w:date="2017-11-29T15:08:00Z"/>
          <w:lang w:val="en-US"/>
          <w:rPrChange w:id="14270" w:author="Morten Lerstad Solli" w:date="2017-11-29T12:21:00Z">
            <w:rPr>
              <w:del w:id="14271" w:author="Morten Lerstad Solli" w:date="2017-11-29T15:08:00Z"/>
              <w:lang w:val="en-GB"/>
            </w:rPr>
          </w:rPrChange>
        </w:rPr>
        <w:pPrChange w:id="14272" w:author="Morten Lerstad Solli" w:date="2017-11-28T11:58:00Z">
          <w:pPr/>
        </w:pPrChange>
      </w:pPr>
      <w:del w:id="14273" w:author="Morten Lerstad Solli" w:date="2017-11-29T15:08:00Z">
        <w:r w:rsidRPr="00343E3C">
          <w:rPr>
            <w:highlight w:val="yellow"/>
            <w:lang w:val="en-US"/>
            <w:rPrChange w:id="14274" w:author="Morten Lerstad Solli" w:date="2017-11-29T12:21:00Z">
              <w:rPr>
                <w:lang w:val="en-GB"/>
              </w:rPr>
            </w:rPrChange>
          </w:rPr>
          <w:delText xml:space="preserve">Data strings received from the serial port </w:delText>
        </w:r>
        <w:r w:rsidR="00926343" w:rsidRPr="00343E3C">
          <w:rPr>
            <w:highlight w:val="yellow"/>
            <w:lang w:val="en-US"/>
            <w:rPrChange w:id="14275" w:author="Morten Lerstad Solli" w:date="2017-11-29T12:21:00Z">
              <w:rPr>
                <w:lang w:val="en-GB"/>
              </w:rPr>
            </w:rPrChange>
          </w:rPr>
          <w:delText xml:space="preserve">is separated into substring using the </w:delText>
        </w:r>
        <w:r w:rsidR="00926343" w:rsidRPr="00343E3C">
          <w:rPr>
            <w:i/>
            <w:highlight w:val="yellow"/>
            <w:lang w:val="en-US"/>
            <w:rPrChange w:id="14276" w:author="Morten Lerstad Solli" w:date="2017-11-29T12:21:00Z">
              <w:rPr>
                <w:i/>
                <w:lang w:val="en-GB"/>
              </w:rPr>
            </w:rPrChange>
          </w:rPr>
          <w:delText>StringSeperator.</w:delText>
        </w:r>
        <w:r w:rsidR="00952A2C" w:rsidRPr="00343E3C">
          <w:rPr>
            <w:i/>
            <w:highlight w:val="yellow"/>
            <w:lang w:val="en-US"/>
            <w:rPrChange w:id="14277" w:author="Morten Lerstad Solli" w:date="2017-11-29T12:21:00Z">
              <w:rPr>
                <w:i/>
                <w:lang w:val="en-GB"/>
              </w:rPr>
            </w:rPrChange>
          </w:rPr>
          <w:delText xml:space="preserve"> </w:delText>
        </w:r>
        <w:r w:rsidR="00952A2C" w:rsidRPr="00343E3C">
          <w:rPr>
            <w:highlight w:val="yellow"/>
            <w:lang w:val="en-US"/>
            <w:rPrChange w:id="14278" w:author="Morten Lerstad Solli" w:date="2017-11-29T12:21:00Z">
              <w:rPr>
                <w:lang w:val="en-GB"/>
              </w:rPr>
            </w:rPrChange>
          </w:rPr>
          <w:delText xml:space="preserve">Strings </w:delText>
        </w:r>
        <w:r w:rsidR="00E64DF2" w:rsidRPr="00343E3C">
          <w:rPr>
            <w:highlight w:val="yellow"/>
            <w:lang w:val="en-US"/>
            <w:rPrChange w:id="14279" w:author="Morten Lerstad Solli" w:date="2017-11-29T12:21:00Z">
              <w:rPr>
                <w:lang w:val="en-GB"/>
              </w:rPr>
            </w:rPrChange>
          </w:rPr>
          <w:delText xml:space="preserve">are received from the </w:delText>
        </w:r>
        <w:r w:rsidR="00E64DF2" w:rsidRPr="00343E3C">
          <w:rPr>
            <w:i/>
            <w:highlight w:val="yellow"/>
            <w:lang w:val="en-US"/>
            <w:rPrChange w:id="14280" w:author="Morten Lerstad Solli" w:date="2017-11-29T12:21:00Z">
              <w:rPr>
                <w:i/>
                <w:lang w:val="en-GB"/>
              </w:rPr>
            </w:rPrChange>
          </w:rPr>
          <w:delText>Inpu</w:delText>
        </w:r>
      </w:del>
      <w:ins w:id="14281" w:author="Ole-Martin Hanstveit" w:date="2017-11-27T15:25:00Z">
        <w:del w:id="14282" w:author="Morten Lerstad Solli" w:date="2017-11-29T15:08:00Z">
          <w:r w:rsidR="00CB1881" w:rsidRPr="00343E3C">
            <w:rPr>
              <w:i/>
              <w:highlight w:val="yellow"/>
              <w:lang w:val="en-US"/>
              <w:rPrChange w:id="14283" w:author="Morten Lerstad Solli" w:date="2017-11-29T12:21:00Z">
                <w:rPr>
                  <w:i/>
                  <w:lang w:val="en-GB"/>
                </w:rPr>
              </w:rPrChange>
            </w:rPr>
            <w:delText>t</w:delText>
          </w:r>
        </w:del>
      </w:ins>
      <w:del w:id="14284" w:author="Morten Lerstad Solli" w:date="2017-11-29T15:08:00Z">
        <w:r w:rsidR="00E64DF2" w:rsidRPr="00343E3C">
          <w:rPr>
            <w:i/>
            <w:highlight w:val="yellow"/>
            <w:lang w:val="en-US"/>
            <w:rPrChange w:id="14285" w:author="Morten Lerstad Solli" w:date="2017-11-29T12:21:00Z">
              <w:rPr>
                <w:i/>
                <w:lang w:val="en-GB"/>
              </w:rPr>
            </w:rPrChange>
          </w:rPr>
          <w:delText>Handler</w:delText>
        </w:r>
        <w:r w:rsidR="00B627A3" w:rsidRPr="00343E3C">
          <w:rPr>
            <w:highlight w:val="yellow"/>
            <w:lang w:val="en-US"/>
            <w:rPrChange w:id="14286" w:author="Morten Lerstad Solli" w:date="2017-11-29T12:21:00Z">
              <w:rPr>
                <w:lang w:val="en-GB"/>
              </w:rPr>
            </w:rPrChange>
          </w:rPr>
          <w:delText>.</w:delText>
        </w:r>
        <w:r w:rsidR="006C357D" w:rsidRPr="00343E3C">
          <w:rPr>
            <w:highlight w:val="yellow"/>
            <w:lang w:val="en-US"/>
            <w:rPrChange w:id="14287" w:author="Morten Lerstad Solli" w:date="2017-11-29T12:21:00Z">
              <w:rPr>
                <w:lang w:val="en-GB"/>
              </w:rPr>
            </w:rPrChange>
          </w:rPr>
          <w:delText xml:space="preserve"> </w:delText>
        </w:r>
        <w:r w:rsidR="005C7904" w:rsidRPr="00343E3C">
          <w:rPr>
            <w:highlight w:val="yellow"/>
            <w:lang w:val="en-US"/>
            <w:rPrChange w:id="14288" w:author="Morten Lerstad Solli" w:date="2017-11-29T12:21:00Z">
              <w:rPr>
                <w:lang w:val="en-GB"/>
              </w:rPr>
            </w:rPrChange>
          </w:rPr>
          <w:delText xml:space="preserve">The </w:delText>
        </w:r>
        <w:r w:rsidR="00E649EC" w:rsidRPr="00343E3C">
          <w:rPr>
            <w:highlight w:val="yellow"/>
            <w:lang w:val="en-US"/>
            <w:rPrChange w:id="14289" w:author="Morten Lerstad Solli" w:date="2017-11-29T12:21:00Z">
              <w:rPr>
                <w:lang w:val="en-GB"/>
              </w:rPr>
            </w:rPrChange>
          </w:rPr>
          <w:delText xml:space="preserve">class checks the </w:delText>
        </w:r>
        <w:r w:rsidR="00F0069C" w:rsidRPr="00343E3C">
          <w:rPr>
            <w:highlight w:val="yellow"/>
            <w:lang w:val="en-US"/>
            <w:rPrChange w:id="14290" w:author="Morten Lerstad Solli" w:date="2017-11-29T12:21:00Z">
              <w:rPr>
                <w:lang w:val="en-GB"/>
              </w:rPr>
            </w:rPrChange>
          </w:rPr>
          <w:delText xml:space="preserve">input </w:delText>
        </w:r>
        <w:r w:rsidR="00E649EC" w:rsidRPr="00343E3C">
          <w:rPr>
            <w:highlight w:val="yellow"/>
            <w:lang w:val="en-US"/>
            <w:rPrChange w:id="14291" w:author="Morten Lerstad Solli" w:date="2017-11-29T12:21:00Z">
              <w:rPr>
                <w:lang w:val="en-GB"/>
              </w:rPr>
            </w:rPrChange>
          </w:rPr>
          <w:delText xml:space="preserve">character by character </w:delText>
        </w:r>
        <w:r w:rsidR="006C5B36" w:rsidRPr="00343E3C">
          <w:rPr>
            <w:highlight w:val="yellow"/>
            <w:lang w:val="en-US"/>
            <w:rPrChange w:id="14292" w:author="Morten Lerstad Solli" w:date="2017-11-29T12:21:00Z">
              <w:rPr>
                <w:lang w:val="en-GB"/>
              </w:rPr>
            </w:rPrChange>
          </w:rPr>
          <w:delText xml:space="preserve">to rebuild it into </w:delText>
        </w:r>
        <w:r w:rsidR="002E5D07" w:rsidRPr="00343E3C">
          <w:rPr>
            <w:highlight w:val="yellow"/>
            <w:lang w:val="en-US"/>
            <w:rPrChange w:id="14293" w:author="Morten Lerstad Solli" w:date="2017-11-29T12:21:00Z">
              <w:rPr>
                <w:lang w:val="en-GB"/>
              </w:rPr>
            </w:rPrChange>
          </w:rPr>
          <w:delText>several substrings.</w:delText>
        </w:r>
        <w:r w:rsidR="00AE60A5" w:rsidRPr="00343E3C">
          <w:rPr>
            <w:highlight w:val="yellow"/>
            <w:lang w:val="en-US"/>
            <w:rPrChange w:id="14294" w:author="Morten Lerstad Solli" w:date="2017-11-29T12:21:00Z">
              <w:rPr>
                <w:lang w:val="en-GB"/>
              </w:rPr>
            </w:rPrChange>
          </w:rPr>
          <w:delText xml:space="preserve"> The separator will start on a new substring each time a forward slash is detec</w:delText>
        </w:r>
        <w:r w:rsidR="00940F7A" w:rsidRPr="00343E3C">
          <w:rPr>
            <w:highlight w:val="yellow"/>
            <w:lang w:val="en-US"/>
            <w:rPrChange w:id="14295" w:author="Morten Lerstad Solli" w:date="2017-11-29T12:21:00Z">
              <w:rPr>
                <w:lang w:val="en-GB"/>
              </w:rPr>
            </w:rPrChange>
          </w:rPr>
          <w:delText>ted</w:delText>
        </w:r>
        <w:r w:rsidR="00E93868" w:rsidRPr="00343E3C">
          <w:rPr>
            <w:highlight w:val="yellow"/>
            <w:lang w:val="en-US"/>
            <w:rPrChange w:id="14296" w:author="Morten Lerstad Solli" w:date="2017-11-29T12:21:00Z">
              <w:rPr>
                <w:lang w:val="en-GB"/>
              </w:rPr>
            </w:rPrChange>
          </w:rPr>
          <w:delText xml:space="preserve">. </w:delText>
        </w:r>
        <w:r w:rsidR="00941BCC" w:rsidRPr="00343E3C">
          <w:rPr>
            <w:highlight w:val="yellow"/>
            <w:lang w:val="en-US"/>
            <w:rPrChange w:id="14297" w:author="Morten Lerstad Solli" w:date="2017-11-29T12:21:00Z">
              <w:rPr>
                <w:lang w:val="en-GB"/>
              </w:rPr>
            </w:rPrChange>
          </w:rPr>
          <w:delText xml:space="preserve">This class will return an Array of substrings </w:delText>
        </w:r>
        <w:r w:rsidR="000F4CD7" w:rsidRPr="00343E3C">
          <w:rPr>
            <w:highlight w:val="yellow"/>
            <w:lang w:val="en-US"/>
            <w:rPrChange w:id="14298" w:author="Morten Lerstad Solli" w:date="2017-11-29T12:21:00Z">
              <w:rPr>
                <w:lang w:val="en-GB"/>
              </w:rPr>
            </w:rPrChange>
          </w:rPr>
          <w:delText xml:space="preserve">to the </w:delText>
        </w:r>
        <w:r w:rsidR="000F4CD7" w:rsidRPr="00343E3C">
          <w:rPr>
            <w:i/>
            <w:highlight w:val="yellow"/>
            <w:lang w:val="en-US"/>
            <w:rPrChange w:id="14299" w:author="Morten Lerstad Solli" w:date="2017-11-29T12:21:00Z">
              <w:rPr>
                <w:i/>
                <w:lang w:val="en-GB"/>
              </w:rPr>
            </w:rPrChange>
          </w:rPr>
          <w:delText>InputHandler</w:delText>
        </w:r>
        <w:r w:rsidR="000F4CD7" w:rsidRPr="00343E3C">
          <w:rPr>
            <w:highlight w:val="yellow"/>
            <w:lang w:val="en-US"/>
            <w:rPrChange w:id="14300" w:author="Morten Lerstad Solli" w:date="2017-11-29T12:21:00Z">
              <w:rPr>
                <w:lang w:val="en-GB"/>
              </w:rPr>
            </w:rPrChange>
          </w:rPr>
          <w:delText>.</w:delText>
        </w:r>
      </w:del>
    </w:p>
    <w:p w14:paraId="611EAEDC" w14:textId="1BF66572" w:rsidR="00CC3EDF" w:rsidRPr="00B7686C" w:rsidRDefault="00CC3EDF" w:rsidP="53BA8898">
      <w:pPr>
        <w:rPr>
          <w:del w:id="14301" w:author="Morten Lerstad Solli" w:date="2017-11-28T13:18:00Z"/>
          <w:lang w:val="en-US"/>
        </w:rPr>
      </w:pPr>
    </w:p>
    <w:p w14:paraId="22D36264" w14:textId="77777777" w:rsidR="001D76B8" w:rsidRDefault="00A426E4" w:rsidP="53BA8898">
      <w:pPr>
        <w:rPr>
          <w:ins w:id="14302" w:author="Ole-Martin Hanstveit" w:date="2017-11-29T19:15:00Z"/>
          <w:lang w:val="en-US"/>
        </w:rPr>
      </w:pPr>
      <w:del w:id="14303" w:author="Morten Lerstad Solli" w:date="2017-11-28T13:18:00Z">
        <w:r w:rsidRPr="00B7686C">
          <w:rPr>
            <w:lang w:val="en-US"/>
          </w:rPr>
          <w:delText xml:space="preserve">         </w:delText>
        </w:r>
      </w:del>
      <w:r w:rsidRPr="00B7686C">
        <w:rPr>
          <w:lang w:val="en-US"/>
        </w:rPr>
        <w:t xml:space="preserve">      </w:t>
      </w:r>
      <w:del w:id="14304" w:author="Ole-Martin Hanstveit" w:date="2017-11-29T19:16:00Z">
        <w:r w:rsidRPr="00B7686C">
          <w:rPr>
            <w:lang w:val="en-US"/>
          </w:rPr>
          <w:delText xml:space="preserve"> </w:delText>
        </w:r>
      </w:del>
    </w:p>
    <w:p w14:paraId="3E9DB76C" w14:textId="77777777" w:rsidR="53BA8898" w:rsidRPr="00B7686C" w:rsidRDefault="00A426E4" w:rsidP="53BA8898">
      <w:pPr>
        <w:rPr>
          <w:lang w:val="en-US"/>
        </w:rPr>
      </w:pPr>
      <w:r w:rsidRPr="00B7686C">
        <w:rPr>
          <w:lang w:val="en-US"/>
        </w:rPr>
        <w:t xml:space="preserve">                                      </w:t>
      </w:r>
      <w:del w:id="14305" w:author="Ole-Martin Hanstveit" w:date="2017-11-29T19:15:00Z">
        <w:r w:rsidRPr="00B7686C">
          <w:rPr>
            <w:lang w:val="en-US"/>
          </w:rPr>
          <w:delText xml:space="preserve">    </w:delText>
        </w:r>
      </w:del>
      <w:r w:rsidRPr="00B7686C">
        <w:rPr>
          <w:lang w:val="en-US"/>
        </w:rPr>
        <w:t xml:space="preserve"> </w:t>
      </w:r>
    </w:p>
    <w:p w14:paraId="1BB33D55" w14:textId="225A7971" w:rsidR="53BA8898" w:rsidRPr="00B7686C" w:rsidRDefault="53BA8898">
      <w:pPr>
        <w:pStyle w:val="Overskrift3"/>
        <w:jc w:val="both"/>
        <w:rPr>
          <w:ins w:id="14306" w:author="Morten Lerstad Solli" w:date="2017-11-23T15:31:00Z"/>
          <w:lang w:val="en-US"/>
        </w:rPr>
        <w:pPrChange w:id="14307" w:author="Oscar Herman Kise" w:date="2017-11-29T10:54:00Z">
          <w:pPr>
            <w:pStyle w:val="Overskrift3"/>
          </w:pPr>
        </w:pPrChange>
      </w:pPr>
      <w:bookmarkStart w:id="14308" w:name="_Toc498963149"/>
      <w:bookmarkStart w:id="14309" w:name="_Toc499034271"/>
      <w:bookmarkStart w:id="14310" w:name="_Toc499047108"/>
      <w:bookmarkStart w:id="14311" w:name="_Toc499129477"/>
      <w:bookmarkStart w:id="14312" w:name="_Toc499197481"/>
      <w:bookmarkStart w:id="14313" w:name="_Toc499231071"/>
      <w:bookmarkStart w:id="14314" w:name="_Toc499394316"/>
      <w:bookmarkStart w:id="14315" w:name="_Toc499485475"/>
      <w:bookmarkStart w:id="14316" w:name="_Toc499485885"/>
      <w:bookmarkStart w:id="14317" w:name="_Toc499485975"/>
      <w:bookmarkStart w:id="14318" w:name="_Toc499500684"/>
      <w:bookmarkStart w:id="14319" w:name="_Toc499567482"/>
      <w:bookmarkStart w:id="14320" w:name="_Toc499568147"/>
      <w:bookmarkStart w:id="14321" w:name="_Toc499584521"/>
      <w:bookmarkStart w:id="14322" w:name="_Toc499584855"/>
      <w:commentRangeStart w:id="14323"/>
      <w:del w:id="14324" w:author="Morten Lerstad Solli" w:date="2017-11-28T10:09:00Z">
        <w:r w:rsidRPr="00B7686C">
          <w:rPr>
            <w:lang w:val="en-US"/>
          </w:rPr>
          <w:delText>Java to Java</w:delText>
        </w:r>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commentRangeEnd w:id="14323"/>
        <w:r w:rsidR="00FF1D94" w:rsidRPr="00B7686C">
          <w:rPr>
            <w:rStyle w:val="Merknadsreferanse"/>
            <w:rFonts w:ascii="Verdana" w:hAnsi="Verdana" w:cs="Times New Roman"/>
            <w:b w:val="0"/>
            <w:lang w:val="en-US"/>
            <w:rPrChange w:id="14325" w:author="Morten Lerstad Solli" w:date="2017-11-29T12:21:00Z">
              <w:rPr>
                <w:rStyle w:val="Merknadsreferanse"/>
                <w:rFonts w:ascii="Verdana" w:hAnsi="Verdana" w:cs="Times New Roman"/>
                <w:b w:val="0"/>
                <w:bCs w:val="0"/>
              </w:rPr>
            </w:rPrChange>
          </w:rPr>
          <w:commentReference w:id="14323"/>
        </w:r>
      </w:del>
      <w:bookmarkStart w:id="14326" w:name="_Toc499631448"/>
      <w:bookmarkStart w:id="14327" w:name="_Toc499646512"/>
      <w:bookmarkStart w:id="14328" w:name="_Toc499654725"/>
      <w:bookmarkStart w:id="14329" w:name="_Toc499722802"/>
      <w:bookmarkStart w:id="14330" w:name="_Toc499733278"/>
      <w:bookmarkStart w:id="14331" w:name="_Toc499737787"/>
      <w:bookmarkStart w:id="14332" w:name="_Toc499750704"/>
      <w:bookmarkStart w:id="14333" w:name="_Toc499754058"/>
      <w:bookmarkStart w:id="14334" w:name="_Toc499757845"/>
      <w:bookmarkStart w:id="14335" w:name="_Toc499757462"/>
      <w:bookmarkStart w:id="14336" w:name="_Toc499806132"/>
      <w:bookmarkStart w:id="14337" w:name="_Toc499829044"/>
      <w:bookmarkStart w:id="14338" w:name="_Toc499829589"/>
      <w:bookmarkStart w:id="14339" w:name="_Toc499835737"/>
      <w:bookmarkStart w:id="14340" w:name="_Toc499843369"/>
      <w:bookmarkEnd w:id="14321"/>
      <w:bookmarkEnd w:id="14322"/>
      <w:ins w:id="14341" w:author="Morten Lerstad Solli" w:date="2017-11-28T10:09:00Z">
        <w:r w:rsidR="000B3FDC" w:rsidRPr="00B7686C">
          <w:rPr>
            <w:lang w:val="en-US"/>
          </w:rPr>
          <w:t>Odroid to external</w:t>
        </w:r>
      </w:ins>
      <w:ins w:id="14342" w:author="Morten Lerstad Solli" w:date="2017-11-28T10:10:00Z">
        <w:r w:rsidR="000B3FDC" w:rsidRPr="00B7686C">
          <w:rPr>
            <w:lang w:val="en-US"/>
          </w:rPr>
          <w:t xml:space="preserve"> </w:t>
        </w:r>
      </w:ins>
      <w:ins w:id="14343" w:author="Morten Lerstad Solli" w:date="2017-11-28T10:09:00Z">
        <w:r w:rsidR="000B3FDC" w:rsidRPr="00B7686C">
          <w:rPr>
            <w:lang w:val="en-US"/>
          </w:rPr>
          <w:t>communication</w:t>
        </w:r>
      </w:ins>
      <w:bookmarkEnd w:id="14326"/>
      <w:bookmarkEnd w:id="14327"/>
      <w:bookmarkEnd w:id="14328"/>
      <w:bookmarkEnd w:id="14329"/>
      <w:bookmarkEnd w:id="14330"/>
      <w:bookmarkEnd w:id="14331"/>
      <w:bookmarkEnd w:id="14332"/>
      <w:bookmarkEnd w:id="14333"/>
      <w:bookmarkEnd w:id="14334"/>
      <w:bookmarkEnd w:id="14335"/>
      <w:bookmarkEnd w:id="14336"/>
      <w:bookmarkEnd w:id="14337"/>
      <w:bookmarkEnd w:id="14338"/>
      <w:bookmarkEnd w:id="14339"/>
      <w:bookmarkEnd w:id="14340"/>
    </w:p>
    <w:p w14:paraId="6EA78B24" w14:textId="5AB7EC96" w:rsidR="00B21AC0" w:rsidRPr="00B7686C" w:rsidDel="004648A5" w:rsidRDefault="00B21AC0">
      <w:pPr>
        <w:pStyle w:val="Brdtekst"/>
        <w:jc w:val="both"/>
        <w:rPr>
          <w:del w:id="14344" w:author="Morten Lerstad Solli" w:date="2017-11-23T15:34:00Z"/>
          <w:lang w:val="en-US"/>
        </w:rPr>
        <w:pPrChange w:id="14345" w:author="Oscar Herman Kise" w:date="2017-11-29T10:54:00Z">
          <w:pPr>
            <w:pStyle w:val="Brdtekst"/>
          </w:pPr>
        </w:pPrChange>
      </w:pPr>
      <w:ins w:id="14346" w:author="Morten Lerstad Solli" w:date="2017-11-23T15:31:00Z">
        <w:r w:rsidRPr="00B7686C">
          <w:rPr>
            <w:lang w:val="en-US"/>
          </w:rPr>
          <w:t xml:space="preserve">The Java to Java communication is done </w:t>
        </w:r>
      </w:ins>
      <w:ins w:id="14347" w:author="Morten Lerstad Solli" w:date="2017-11-23T15:32:00Z">
        <w:r w:rsidRPr="00B7686C">
          <w:rPr>
            <w:lang w:val="en-US"/>
          </w:rPr>
          <w:t>through a Wi</w:t>
        </w:r>
        <w:r w:rsidR="002D7425" w:rsidRPr="00B7686C">
          <w:rPr>
            <w:lang w:val="en-US"/>
          </w:rPr>
          <w:t>-</w:t>
        </w:r>
        <w:r w:rsidRPr="00B7686C">
          <w:rPr>
            <w:lang w:val="en-US"/>
          </w:rPr>
          <w:t>Fi connection</w:t>
        </w:r>
        <w:r w:rsidR="00F63850" w:rsidRPr="00B7686C">
          <w:rPr>
            <w:lang w:val="en-US"/>
          </w:rPr>
          <w:t xml:space="preserve"> between the Odroid and the external GUI. Two different protocols are used</w:t>
        </w:r>
        <w:r w:rsidR="002D7425" w:rsidRPr="00B7686C">
          <w:rPr>
            <w:lang w:val="en-US"/>
          </w:rPr>
          <w:t xml:space="preserve"> f</w:t>
        </w:r>
      </w:ins>
      <w:ins w:id="14348" w:author="Morten Lerstad Solli" w:date="2017-11-23T15:33:00Z">
        <w:r w:rsidR="002D7425" w:rsidRPr="00B7686C">
          <w:rPr>
            <w:lang w:val="en-US"/>
          </w:rPr>
          <w:t xml:space="preserve">or video streaming and </w:t>
        </w:r>
        <w:r w:rsidR="00641569" w:rsidRPr="00B7686C">
          <w:rPr>
            <w:lang w:val="en-US"/>
          </w:rPr>
          <w:t>sending data. The User Datagram Protocol is used for video streami</w:t>
        </w:r>
      </w:ins>
      <w:ins w:id="14349" w:author="Morten Lerstad Solli" w:date="2017-11-23T15:34:00Z">
        <w:r w:rsidR="00641569" w:rsidRPr="00B7686C">
          <w:rPr>
            <w:lang w:val="en-US"/>
          </w:rPr>
          <w:t xml:space="preserve">ng and the </w:t>
        </w:r>
        <w:r w:rsidR="004648A5" w:rsidRPr="00B7686C">
          <w:rPr>
            <w:lang w:val="en-US"/>
          </w:rPr>
          <w:t>Transport Control Protocol is used for data.</w:t>
        </w:r>
      </w:ins>
      <w:ins w:id="14350" w:author="Oscar Herman Kise" w:date="2017-11-30T16:55:00Z">
        <w:r w:rsidR="00124649">
          <w:rPr>
            <w:lang w:val="en-US"/>
          </w:rPr>
          <w:t xml:space="preserve"> </w:t>
        </w:r>
        <w:r w:rsidR="00124649" w:rsidRPr="00B7686C">
          <w:rPr>
            <w:lang w:val="en-US"/>
          </w:rPr>
          <w:t xml:space="preserve">The reason for choosing UDP is that a fast connection is needed, and it is not essential if some frames </w:t>
        </w:r>
        <w:r w:rsidR="00124649">
          <w:rPr>
            <w:lang w:val="en-US"/>
          </w:rPr>
          <w:t>are</w:t>
        </w:r>
        <w:r w:rsidR="00124649" w:rsidRPr="00B7686C">
          <w:rPr>
            <w:lang w:val="en-US"/>
          </w:rPr>
          <w:t xml:space="preserve"> lost, as long as they are up to date.</w:t>
        </w:r>
      </w:ins>
    </w:p>
    <w:p w14:paraId="4EDA4B2F" w14:textId="77777777" w:rsidR="00427776" w:rsidRPr="00B7686C" w:rsidRDefault="00427776">
      <w:pPr>
        <w:pStyle w:val="Brdtekst"/>
        <w:jc w:val="both"/>
        <w:rPr>
          <w:lang w:val="en-US"/>
        </w:rPr>
        <w:pPrChange w:id="14351" w:author="Oscar Herman Kise" w:date="2017-11-29T10:54:00Z">
          <w:pPr>
            <w:pStyle w:val="Brdtekst"/>
          </w:pPr>
        </w:pPrChange>
      </w:pPr>
    </w:p>
    <w:p w14:paraId="776A34AB" w14:textId="6385B929" w:rsidR="00B37224" w:rsidRPr="00B7686C" w:rsidRDefault="00427776">
      <w:pPr>
        <w:jc w:val="both"/>
        <w:rPr>
          <w:del w:id="14352" w:author="Oscar Herman Kise" w:date="2017-11-29T10:52:00Z"/>
          <w:lang w:val="en-US"/>
        </w:rPr>
        <w:pPrChange w:id="14353" w:author="Morten Lerstad Solli" w:date="2017-11-28T10:17:00Z">
          <w:pPr/>
        </w:pPrChange>
      </w:pPr>
      <w:commentRangeStart w:id="14354"/>
      <w:del w:id="14355" w:author="Oscar Herman Kise" w:date="2017-11-30T16:55:00Z">
        <w:r w:rsidRPr="00B7686C">
          <w:rPr>
            <w:lang w:val="en-US"/>
          </w:rPr>
          <w:delText>UDP</w:delText>
        </w:r>
        <w:r w:rsidR="00546B56" w:rsidRPr="00B7686C">
          <w:rPr>
            <w:lang w:val="en-US"/>
          </w:rPr>
          <w:delText xml:space="preserve"> stream</w:delText>
        </w:r>
      </w:del>
      <w:ins w:id="14356" w:author="Morten Lerstad Solli" w:date="2017-11-23T15:45:00Z">
        <w:del w:id="14357" w:author="Oscar Herman Kise" w:date="2017-11-30T16:55:00Z">
          <w:r w:rsidR="007B277C" w:rsidRPr="00B7686C">
            <w:rPr>
              <w:lang w:val="en-US"/>
            </w:rPr>
            <w:delText xml:space="preserve">UDP is used </w:delText>
          </w:r>
        </w:del>
      </w:ins>
      <w:ins w:id="14358" w:author="Morten Lerstad Solli" w:date="2017-11-23T16:39:00Z">
        <w:del w:id="14359" w:author="Oscar Herman Kise" w:date="2017-11-30T16:55:00Z">
          <w:r w:rsidR="00676145" w:rsidRPr="00B7686C">
            <w:rPr>
              <w:lang w:val="en-US"/>
            </w:rPr>
            <w:delText xml:space="preserve">to make </w:delText>
          </w:r>
        </w:del>
      </w:ins>
      <w:ins w:id="14360" w:author="Morten Lerstad Solli" w:date="2017-11-23T16:43:00Z">
        <w:del w:id="14361" w:author="Oscar Herman Kise" w:date="2017-11-30T16:55:00Z">
          <w:r w:rsidR="00CE7CA9" w:rsidRPr="00B7686C">
            <w:rPr>
              <w:lang w:val="en-US"/>
            </w:rPr>
            <w:delText>a</w:delText>
          </w:r>
        </w:del>
      </w:ins>
      <w:ins w:id="14362" w:author="Morten Lerstad Solli" w:date="2017-11-23T16:39:00Z">
        <w:del w:id="14363" w:author="Oscar Herman Kise" w:date="2017-11-30T16:55:00Z">
          <w:r w:rsidR="00676145" w:rsidRPr="00B7686C">
            <w:rPr>
              <w:lang w:val="en-US"/>
            </w:rPr>
            <w:delText xml:space="preserve"> continuously </w:delText>
          </w:r>
          <w:r w:rsidR="00BE2968" w:rsidRPr="00B7686C">
            <w:rPr>
              <w:lang w:val="en-US"/>
            </w:rPr>
            <w:delText xml:space="preserve">video stream </w:delText>
          </w:r>
        </w:del>
      </w:ins>
      <w:ins w:id="14364" w:author="Morten Lerstad Solli" w:date="2017-11-23T16:43:00Z">
        <w:del w:id="14365" w:author="Oscar Herman Kise" w:date="2017-11-30T16:55:00Z">
          <w:r w:rsidR="00CE7CA9" w:rsidRPr="00B7686C">
            <w:rPr>
              <w:lang w:val="en-US"/>
            </w:rPr>
            <w:delText>from the Odroid to the external user interface</w:delText>
          </w:r>
        </w:del>
      </w:ins>
      <w:ins w:id="14366" w:author="Morten Lerstad Solli" w:date="2017-11-23T16:44:00Z">
        <w:del w:id="14367" w:author="Oscar Herman Kise" w:date="2017-11-30T16:55:00Z">
          <w:r w:rsidR="00CE7CA9" w:rsidRPr="00B7686C">
            <w:rPr>
              <w:lang w:val="en-US"/>
            </w:rPr>
            <w:delText xml:space="preserve">. </w:delText>
          </w:r>
        </w:del>
      </w:ins>
      <w:commentRangeEnd w:id="14354"/>
      <w:del w:id="14368" w:author="Oscar Herman Kise" w:date="2017-11-30T16:55:00Z">
        <w:r w:rsidR="00A647FB" w:rsidRPr="00B7686C">
          <w:rPr>
            <w:rStyle w:val="Merknadsreferanse"/>
            <w:lang w:val="en-US"/>
            <w:rPrChange w:id="14369" w:author="Morten Lerstad Solli" w:date="2017-11-29T12:21:00Z">
              <w:rPr>
                <w:rStyle w:val="Merknadsreferanse"/>
              </w:rPr>
            </w:rPrChange>
          </w:rPr>
          <w:commentReference w:id="14354"/>
        </w:r>
      </w:del>
      <w:ins w:id="14370" w:author="Morten Lerstad Solli" w:date="2017-11-23T16:44:00Z">
        <w:del w:id="14371" w:author="Oscar Herman Kise" w:date="2017-11-30T16:55:00Z">
          <w:r w:rsidR="003C63F3" w:rsidRPr="00B7686C">
            <w:rPr>
              <w:lang w:val="en-US"/>
            </w:rPr>
            <w:delText>The reaso</w:delText>
          </w:r>
        </w:del>
      </w:ins>
      <w:ins w:id="14372" w:author="Morten Lerstad Solli" w:date="2017-11-23T16:45:00Z">
        <w:del w:id="14373" w:author="Oscar Herman Kise" w:date="2017-11-30T16:55:00Z">
          <w:r w:rsidR="003C63F3" w:rsidRPr="00B7686C">
            <w:rPr>
              <w:lang w:val="en-US"/>
            </w:rPr>
            <w:delText>n for choosing UDP is</w:delText>
          </w:r>
        </w:del>
      </w:ins>
      <w:ins w:id="14374" w:author="Morten Lerstad Solli" w:date="2017-11-26T13:35:00Z">
        <w:del w:id="14375" w:author="Oscar Herman Kise" w:date="2017-11-30T16:55:00Z">
          <w:r w:rsidR="00F575B1" w:rsidRPr="00B7686C">
            <w:rPr>
              <w:lang w:val="en-US"/>
            </w:rPr>
            <w:delText xml:space="preserve"> that</w:delText>
          </w:r>
        </w:del>
      </w:ins>
      <w:ins w:id="14376" w:author="Morten Lerstad Solli" w:date="2017-11-23T16:45:00Z">
        <w:del w:id="14377" w:author="Oscar Herman Kise" w:date="2017-11-30T16:55:00Z">
          <w:r w:rsidR="003C63F3" w:rsidRPr="00B7686C">
            <w:rPr>
              <w:lang w:val="en-US"/>
            </w:rPr>
            <w:delText xml:space="preserve"> </w:delText>
          </w:r>
          <w:r w:rsidR="00A138C9" w:rsidRPr="00B7686C">
            <w:rPr>
              <w:lang w:val="en-US"/>
            </w:rPr>
            <w:delText xml:space="preserve">a fast </w:delText>
          </w:r>
        </w:del>
      </w:ins>
      <w:ins w:id="14378" w:author="Morten Lerstad Solli" w:date="2017-11-23T16:46:00Z">
        <w:del w:id="14379" w:author="Oscar Herman Kise" w:date="2017-11-30T16:55:00Z">
          <w:r w:rsidR="00A138C9" w:rsidRPr="00B7686C">
            <w:rPr>
              <w:lang w:val="en-US"/>
            </w:rPr>
            <w:delText>connection</w:delText>
          </w:r>
        </w:del>
      </w:ins>
      <w:ins w:id="14380" w:author="Morten Lerstad Solli" w:date="2017-11-23T16:45:00Z">
        <w:del w:id="14381" w:author="Oscar Herman Kise" w:date="2017-11-30T16:55:00Z">
          <w:r w:rsidR="00A138C9" w:rsidRPr="00B7686C">
            <w:rPr>
              <w:lang w:val="en-US"/>
            </w:rPr>
            <w:delText xml:space="preserve"> is needed,</w:delText>
          </w:r>
        </w:del>
      </w:ins>
      <w:ins w:id="14382" w:author="Ole-Martin Hanstveit" w:date="2017-11-29T15:36:00Z">
        <w:del w:id="14383" w:author="Oscar Herman Kise" w:date="2017-11-30T16:55:00Z">
          <w:r w:rsidR="001F046E" w:rsidDel="00124649">
            <w:rPr>
              <w:lang w:val="en-US"/>
            </w:rPr>
            <w:delText>are</w:delText>
          </w:r>
        </w:del>
      </w:ins>
      <w:ins w:id="14384" w:author="Morten Lerstad Solli" w:date="2017-11-23T16:45:00Z">
        <w:del w:id="14385" w:author="Oscar Herman Kise" w:date="2017-11-29T10:52:00Z">
          <w:r w:rsidR="00A138C9" w:rsidRPr="00B7686C">
            <w:rPr>
              <w:lang w:val="en-US"/>
            </w:rPr>
            <w:delText xml:space="preserve"> where we don’t care if we lose some of the frames </w:delText>
          </w:r>
        </w:del>
      </w:ins>
      <w:ins w:id="14386" w:author="Morten Lerstad Solli" w:date="2017-11-23T17:01:00Z">
        <w:del w:id="14387" w:author="Oscar Herman Kise" w:date="2017-11-29T10:52:00Z">
          <w:r w:rsidR="00B93E34" w:rsidRPr="00B7686C">
            <w:rPr>
              <w:lang w:val="en-US"/>
            </w:rPr>
            <w:delText xml:space="preserve">as </w:delText>
          </w:r>
        </w:del>
      </w:ins>
      <w:ins w:id="14388" w:author="Morten Lerstad Solli" w:date="2017-11-23T16:45:00Z">
        <w:del w:id="14389" w:author="Oscar Herman Kise" w:date="2017-11-29T10:52:00Z">
          <w:r w:rsidR="00A138C9" w:rsidRPr="00B7686C">
            <w:rPr>
              <w:lang w:val="en-US"/>
            </w:rPr>
            <w:delText xml:space="preserve">long as </w:delText>
          </w:r>
        </w:del>
      </w:ins>
      <w:ins w:id="14390" w:author="Morten Lerstad Solli" w:date="2017-11-23T16:46:00Z">
        <w:del w:id="14391" w:author="Oscar Herman Kise" w:date="2017-11-29T10:52:00Z">
          <w:r w:rsidR="00A138C9" w:rsidRPr="00B7686C">
            <w:rPr>
              <w:lang w:val="en-US"/>
            </w:rPr>
            <w:delText>th</w:delText>
          </w:r>
        </w:del>
      </w:ins>
      <w:ins w:id="14392" w:author="Morten Lerstad Solli" w:date="2017-11-26T13:35:00Z">
        <w:del w:id="14393" w:author="Oscar Herman Kise" w:date="2017-11-29T10:52:00Z">
          <w:r w:rsidR="00F575B1" w:rsidRPr="00B7686C">
            <w:rPr>
              <w:lang w:val="en-US"/>
            </w:rPr>
            <w:delText>e ones we get</w:delText>
          </w:r>
        </w:del>
      </w:ins>
      <w:ins w:id="14394" w:author="Morten Lerstad Solli" w:date="2017-11-23T16:46:00Z">
        <w:del w:id="14395" w:author="Oscar Herman Kise" w:date="2017-11-29T10:52:00Z">
          <w:r w:rsidR="00A138C9" w:rsidRPr="00B7686C">
            <w:rPr>
              <w:lang w:val="en-US"/>
            </w:rPr>
            <w:delText xml:space="preserve"> are up to date.</w:delText>
          </w:r>
        </w:del>
      </w:ins>
    </w:p>
    <w:p w14:paraId="0D469865" w14:textId="77777777" w:rsidR="00B61F4D" w:rsidRPr="00B7686C" w:rsidRDefault="00B61F4D">
      <w:pPr>
        <w:jc w:val="both"/>
        <w:rPr>
          <w:ins w:id="14396" w:author="Morten Lerstad Solli" w:date="2017-11-23T20:10:00Z"/>
          <w:del w:id="14397" w:author="Oscar Herman Kise" w:date="2017-11-30T16:55:00Z"/>
          <w:lang w:val="en-US"/>
        </w:rPr>
        <w:pPrChange w:id="14398" w:author="Morten Lerstad Solli" w:date="2017-11-28T10:17:00Z">
          <w:pPr/>
        </w:pPrChange>
      </w:pPr>
    </w:p>
    <w:p w14:paraId="3DDB96D9" w14:textId="5CADBEE5" w:rsidR="00496D6C" w:rsidRPr="00B7686C" w:rsidRDefault="00E776C1">
      <w:pPr>
        <w:jc w:val="both"/>
        <w:rPr>
          <w:ins w:id="14399" w:author="Morten Lerstad Solli" w:date="2017-11-23T17:44:00Z"/>
          <w:del w:id="14400" w:author="Oscar Herman Kise" w:date="2017-11-30T16:55:00Z"/>
          <w:lang w:val="en-US"/>
          <w:rPrChange w:id="14401" w:author="Morten Lerstad Solli" w:date="2017-11-29T12:21:00Z">
            <w:rPr>
              <w:ins w:id="14402" w:author="Morten Lerstad Solli" w:date="2017-11-23T17:44:00Z"/>
              <w:del w:id="14403" w:author="Oscar Herman Kise" w:date="2017-11-30T16:55:00Z"/>
              <w:lang w:val="en-GB"/>
            </w:rPr>
          </w:rPrChange>
        </w:rPr>
        <w:pPrChange w:id="14404" w:author="Morten Lerstad Solli" w:date="2017-11-23T18:53:00Z">
          <w:pPr/>
        </w:pPrChange>
      </w:pPr>
      <w:ins w:id="14405" w:author="" w:date="2017-11-23T18:11:00Z">
        <w:del w:id="14406" w:author="Morten Lerstad Solli" w:date="2017-11-23T18:53:00Z">
          <w:r w:rsidRPr="00B7686C" w:rsidDel="00B55F65">
            <w:rPr>
              <w:lang w:val="en-US"/>
              <w:rPrChange w:id="14407" w:author="Morten Lerstad Solli" w:date="2017-11-29T12:21:00Z">
                <w:rPr>
                  <w:lang w:val="en-GB"/>
                </w:rPr>
              </w:rPrChange>
            </w:rPr>
            <w:delText xml:space="preserve"> </w:delText>
          </w:r>
        </w:del>
      </w:ins>
    </w:p>
    <w:p w14:paraId="5880BA23" w14:textId="7D93948C" w:rsidR="001865EC" w:rsidRPr="00B7686C" w:rsidRDefault="003A058F" w:rsidP="001865EC">
      <w:pPr>
        <w:jc w:val="both"/>
        <w:rPr>
          <w:ins w:id="14408" w:author="Oscar Herman Kise" w:date="2017-11-29T10:54:00Z"/>
          <w:lang w:val="en-US"/>
        </w:rPr>
      </w:pPr>
      <w:ins w:id="14409" w:author="Morten Lerstad Solli" w:date="2017-11-26T12:47:00Z">
        <w:r w:rsidRPr="00B7686C">
          <w:rPr>
            <w:lang w:val="en-US"/>
            <w:rPrChange w:id="14410" w:author="Morten Lerstad Solli" w:date="2017-11-29T12:21:00Z">
              <w:rPr>
                <w:lang w:val="en-GB"/>
              </w:rPr>
            </w:rPrChange>
          </w:rPr>
          <w:t xml:space="preserve">The UDP server is </w:t>
        </w:r>
      </w:ins>
      <w:ins w:id="14411" w:author="Morten Lerstad Solli" w:date="2017-11-26T12:53:00Z">
        <w:r w:rsidRPr="00B7686C">
          <w:rPr>
            <w:lang w:val="en-US"/>
            <w:rPrChange w:id="14412" w:author="Morten Lerstad Solli" w:date="2017-11-29T12:21:00Z">
              <w:rPr>
                <w:lang w:val="en-GB"/>
              </w:rPr>
            </w:rPrChange>
          </w:rPr>
          <w:t>Implemented on the Odroid for sending</w:t>
        </w:r>
      </w:ins>
      <w:ins w:id="14413" w:author="Morten Lerstad Solli" w:date="2017-11-26T13:17:00Z">
        <w:r w:rsidR="00756D77" w:rsidRPr="00B7686C">
          <w:rPr>
            <w:lang w:val="en-US"/>
            <w:rPrChange w:id="14414" w:author="Morten Lerstad Solli" w:date="2017-11-29T12:21:00Z">
              <w:rPr>
                <w:lang w:val="en-GB"/>
              </w:rPr>
            </w:rPrChange>
          </w:rPr>
          <w:t xml:space="preserve"> a</w:t>
        </w:r>
      </w:ins>
      <w:ins w:id="14415" w:author="Morten Lerstad Solli" w:date="2017-11-26T12:53:00Z">
        <w:r w:rsidRPr="00B7686C">
          <w:rPr>
            <w:lang w:val="en-US"/>
            <w:rPrChange w:id="14416" w:author="Morten Lerstad Solli" w:date="2017-11-29T12:21:00Z">
              <w:rPr>
                <w:lang w:val="en-GB"/>
              </w:rPr>
            </w:rPrChange>
          </w:rPr>
          <w:t xml:space="preserve"> video </w:t>
        </w:r>
      </w:ins>
      <w:ins w:id="14417" w:author="Morten Lerstad Solli" w:date="2017-11-26T13:17:00Z">
        <w:r w:rsidR="00756D77" w:rsidRPr="00B7686C">
          <w:rPr>
            <w:lang w:val="en-US"/>
            <w:rPrChange w:id="14418" w:author="Morten Lerstad Solli" w:date="2017-11-29T12:21:00Z">
              <w:rPr>
                <w:lang w:val="en-GB"/>
              </w:rPr>
            </w:rPrChange>
          </w:rPr>
          <w:t xml:space="preserve">stream </w:t>
        </w:r>
      </w:ins>
      <w:ins w:id="14419" w:author="Morten Lerstad Solli" w:date="2017-11-26T12:53:00Z">
        <w:r w:rsidRPr="00B7686C">
          <w:rPr>
            <w:lang w:val="en-US"/>
            <w:rPrChange w:id="14420" w:author="Morten Lerstad Solli" w:date="2017-11-29T12:21:00Z">
              <w:rPr>
                <w:lang w:val="en-GB"/>
              </w:rPr>
            </w:rPrChange>
          </w:rPr>
          <w:t>to the external GUI.</w:t>
        </w:r>
      </w:ins>
      <w:ins w:id="14421" w:author="Morten Lerstad Solli" w:date="2017-11-26T14:28:00Z">
        <w:r w:rsidR="008A1F23" w:rsidRPr="00B7686C">
          <w:rPr>
            <w:lang w:val="en-US"/>
            <w:rPrChange w:id="14422" w:author="Morten Lerstad Solli" w:date="2017-11-29T12:21:00Z">
              <w:rPr>
                <w:lang w:val="en-GB"/>
              </w:rPr>
            </w:rPrChange>
          </w:rPr>
          <w:t xml:space="preserve"> </w:t>
        </w:r>
      </w:ins>
      <w:ins w:id="14423" w:author="Morten Lerstad Solli" w:date="2017-11-26T14:25:00Z">
        <w:r w:rsidR="008A1F23" w:rsidRPr="00B7686C">
          <w:rPr>
            <w:lang w:val="en-US"/>
            <w:rPrChange w:id="14424" w:author="Morten Lerstad Solli" w:date="2017-11-29T12:21:00Z">
              <w:rPr>
                <w:lang w:val="en-GB"/>
              </w:rPr>
            </w:rPrChange>
          </w:rPr>
          <w:t>It implements the Runnable interface</w:t>
        </w:r>
      </w:ins>
      <w:ins w:id="14425" w:author="Oscar Herman Kise" w:date="2017-11-29T10:53:00Z">
        <w:r w:rsidR="00962F36" w:rsidRPr="00B7686C">
          <w:rPr>
            <w:lang w:val="en-US"/>
          </w:rPr>
          <w:t>, which</w:t>
        </w:r>
      </w:ins>
      <w:ins w:id="14426" w:author="Morten Lerstad Solli" w:date="2017-11-26T14:25:00Z">
        <w:del w:id="14427" w:author="Oscar Herman Kise" w:date="2017-11-29T10:53:00Z">
          <w:r w:rsidR="008A1F23" w:rsidRPr="00B7686C">
            <w:rPr>
              <w:lang w:val="en-US"/>
              <w:rPrChange w:id="14428" w:author="Morten Lerstad Solli" w:date="2017-11-29T12:21:00Z">
                <w:rPr>
                  <w:lang w:val="en-GB"/>
                </w:rPr>
              </w:rPrChange>
            </w:rPr>
            <w:delText xml:space="preserve"> to</w:delText>
          </w:r>
        </w:del>
        <w:r w:rsidR="008A1F23" w:rsidRPr="00B7686C">
          <w:rPr>
            <w:lang w:val="en-US"/>
            <w:rPrChange w:id="14429" w:author="Morten Lerstad Solli" w:date="2017-11-29T12:21:00Z">
              <w:rPr>
                <w:lang w:val="en-GB"/>
              </w:rPr>
            </w:rPrChange>
          </w:rPr>
          <w:t xml:space="preserve"> make</w:t>
        </w:r>
      </w:ins>
      <w:ins w:id="14430" w:author="Oscar Herman Kise" w:date="2017-11-29T10:53:00Z">
        <w:r w:rsidR="00BB063C" w:rsidRPr="00B7686C">
          <w:rPr>
            <w:lang w:val="en-US"/>
          </w:rPr>
          <w:t>s</w:t>
        </w:r>
      </w:ins>
      <w:ins w:id="14431" w:author="Morten Lerstad Solli" w:date="2017-11-26T14:25:00Z">
        <w:r w:rsidR="008A1F23" w:rsidRPr="00B7686C">
          <w:rPr>
            <w:lang w:val="en-US"/>
            <w:rPrChange w:id="14432" w:author="Morten Lerstad Solli" w:date="2017-11-29T12:21:00Z">
              <w:rPr>
                <w:lang w:val="en-GB"/>
              </w:rPr>
            </w:rPrChange>
          </w:rPr>
          <w:t xml:space="preserve"> it a thread</w:t>
        </w:r>
      </w:ins>
      <w:ins w:id="14433" w:author="Morten Lerstad Solli" w:date="2017-11-26T14:26:00Z">
        <w:r w:rsidR="008A1F23" w:rsidRPr="00B7686C">
          <w:rPr>
            <w:lang w:val="en-US"/>
            <w:rPrChange w:id="14434" w:author="Morten Lerstad Solli" w:date="2017-11-29T12:21:00Z">
              <w:rPr>
                <w:lang w:val="en-GB"/>
              </w:rPr>
            </w:rPrChange>
          </w:rPr>
          <w:t xml:space="preserve"> that will be executed 30 times a second. </w:t>
        </w:r>
      </w:ins>
      <w:ins w:id="14435" w:author="Morten Lerstad Solli" w:date="2017-11-26T12:56:00Z">
        <w:r w:rsidR="00146785" w:rsidRPr="00B7686C">
          <w:rPr>
            <w:lang w:val="en-US"/>
            <w:rPrChange w:id="14436" w:author="Morten Lerstad Solli" w:date="2017-11-29T12:21:00Z">
              <w:rPr>
                <w:lang w:val="en-GB"/>
              </w:rPr>
            </w:rPrChange>
          </w:rPr>
          <w:t>This</w:t>
        </w:r>
      </w:ins>
      <w:ins w:id="14437" w:author="Morten Lerstad Solli" w:date="2017-11-26T14:27:00Z">
        <w:r w:rsidR="008A1F23" w:rsidRPr="00B7686C">
          <w:rPr>
            <w:lang w:val="en-US"/>
            <w:rPrChange w:id="14438" w:author="Morten Lerstad Solli" w:date="2017-11-29T12:21:00Z">
              <w:rPr>
                <w:lang w:val="en-GB"/>
              </w:rPr>
            </w:rPrChange>
          </w:rPr>
          <w:t xml:space="preserve"> makes it a timed</w:t>
        </w:r>
      </w:ins>
      <w:ins w:id="14439" w:author="Morten Lerstad Solli" w:date="2017-11-26T12:56:00Z">
        <w:r w:rsidR="00146785" w:rsidRPr="00B7686C">
          <w:rPr>
            <w:lang w:val="en-US"/>
            <w:rPrChange w:id="14440" w:author="Morten Lerstad Solli" w:date="2017-11-29T12:21:00Z">
              <w:rPr>
                <w:lang w:val="en-GB"/>
              </w:rPr>
            </w:rPrChange>
          </w:rPr>
          <w:t xml:space="preserve"> task </w:t>
        </w:r>
      </w:ins>
      <w:ins w:id="14441" w:author="Morten Lerstad Solli" w:date="2017-11-26T14:27:00Z">
        <w:r w:rsidR="008A1F23" w:rsidRPr="00B7686C">
          <w:rPr>
            <w:lang w:val="en-US"/>
            <w:rPrChange w:id="14442" w:author="Morten Lerstad Solli" w:date="2017-11-29T12:21:00Z">
              <w:rPr>
                <w:lang w:val="en-GB"/>
              </w:rPr>
            </w:rPrChange>
          </w:rPr>
          <w:t>for getting</w:t>
        </w:r>
      </w:ins>
      <w:ins w:id="14443" w:author="Morten Lerstad Solli" w:date="2017-11-26T12:56:00Z">
        <w:r w:rsidR="00146785" w:rsidRPr="00B7686C">
          <w:rPr>
            <w:lang w:val="en-US"/>
            <w:rPrChange w:id="14444" w:author="Morten Lerstad Solli" w:date="2017-11-29T12:21:00Z">
              <w:rPr>
                <w:lang w:val="en-GB"/>
              </w:rPr>
            </w:rPrChange>
          </w:rPr>
          <w:t xml:space="preserve"> a smooth and stable video transfer</w:t>
        </w:r>
      </w:ins>
      <w:ins w:id="14445" w:author="Morten Lerstad Solli" w:date="2017-11-26T14:28:00Z">
        <w:r w:rsidR="008A1F23" w:rsidRPr="00B7686C">
          <w:rPr>
            <w:lang w:val="en-US"/>
            <w:rPrChange w:id="14446" w:author="Morten Lerstad Solli" w:date="2017-11-29T12:21:00Z">
              <w:rPr>
                <w:lang w:val="en-GB"/>
              </w:rPr>
            </w:rPrChange>
          </w:rPr>
          <w:t xml:space="preserve"> between the two computers.</w:t>
        </w:r>
      </w:ins>
      <w:ins w:id="14447" w:author="Morten Lerstad Solli" w:date="2017-11-26T13:07:00Z">
        <w:r w:rsidR="00BE65D4" w:rsidRPr="00B7686C">
          <w:rPr>
            <w:lang w:val="en-US"/>
            <w:rPrChange w:id="14448" w:author="Morten Lerstad Solli" w:date="2017-11-29T12:21:00Z">
              <w:rPr>
                <w:lang w:val="en-GB"/>
              </w:rPr>
            </w:rPrChange>
          </w:rPr>
          <w:t xml:space="preserve"> </w:t>
        </w:r>
      </w:ins>
    </w:p>
    <w:p w14:paraId="6F91081E" w14:textId="77777777" w:rsidR="0045492B" w:rsidRPr="00B7686C" w:rsidRDefault="0045492B">
      <w:pPr>
        <w:jc w:val="both"/>
        <w:rPr>
          <w:ins w:id="14449" w:author="Morten Lerstad Solli" w:date="2017-11-26T13:07:00Z"/>
          <w:lang w:val="en-US"/>
          <w:rPrChange w:id="14450" w:author="Morten Lerstad Solli" w:date="2017-11-29T12:21:00Z">
            <w:rPr>
              <w:ins w:id="14451" w:author="Morten Lerstad Solli" w:date="2017-11-26T13:07:00Z"/>
              <w:lang w:val="en-GB"/>
            </w:rPr>
          </w:rPrChange>
        </w:rPr>
        <w:pPrChange w:id="14452" w:author="Oscar Herman Kise" w:date="2017-11-29T10:53:00Z">
          <w:pPr/>
        </w:pPrChange>
      </w:pPr>
    </w:p>
    <w:p w14:paraId="0174E4B2" w14:textId="50C88325" w:rsidR="00146785" w:rsidRPr="00B7686C" w:rsidRDefault="00BE65D4">
      <w:pPr>
        <w:jc w:val="both"/>
        <w:rPr>
          <w:ins w:id="14453" w:author="Morten Lerstad Solli" w:date="2017-11-26T12:56:00Z"/>
          <w:lang w:val="en-US"/>
          <w:rPrChange w:id="14454" w:author="Morten Lerstad Solli" w:date="2017-11-29T12:21:00Z">
            <w:rPr>
              <w:ins w:id="14455" w:author="Morten Lerstad Solli" w:date="2017-11-26T12:56:00Z"/>
              <w:lang w:val="en-GB"/>
            </w:rPr>
          </w:rPrChange>
        </w:rPr>
        <w:pPrChange w:id="14456" w:author="Morten Lerstad Solli" w:date="2017-11-28T10:17:00Z">
          <w:pPr/>
        </w:pPrChange>
      </w:pPr>
      <w:ins w:id="14457" w:author="Morten Lerstad Solli" w:date="2017-11-26T13:07:00Z">
        <w:r w:rsidRPr="00B7686C">
          <w:rPr>
            <w:lang w:val="en-US"/>
            <w:rPrChange w:id="14458" w:author="Morten Lerstad Solli" w:date="2017-11-29T12:21:00Z">
              <w:rPr>
                <w:lang w:val="en-GB"/>
              </w:rPr>
            </w:rPrChange>
          </w:rPr>
          <w:lastRenderedPageBreak/>
          <w:t xml:space="preserve">The </w:t>
        </w:r>
      </w:ins>
      <w:ins w:id="14459" w:author="Morten Lerstad Solli" w:date="2017-11-26T12:58:00Z">
        <w:r w:rsidR="00146785" w:rsidRPr="00B7686C">
          <w:rPr>
            <w:i/>
            <w:lang w:val="en-US"/>
            <w:rPrChange w:id="14460" w:author="Morten Lerstad Solli" w:date="2017-11-29T12:21:00Z">
              <w:rPr>
                <w:i/>
                <w:lang w:val="en-GB"/>
              </w:rPr>
            </w:rPrChange>
          </w:rPr>
          <w:t>VideoStream</w:t>
        </w:r>
      </w:ins>
      <w:ins w:id="14461" w:author="Morten Lerstad Solli" w:date="2017-11-26T13:06:00Z">
        <w:r w:rsidRPr="00B7686C">
          <w:rPr>
            <w:i/>
            <w:lang w:val="en-US"/>
            <w:rPrChange w:id="14462" w:author="Morten Lerstad Solli" w:date="2017-11-29T12:21:00Z">
              <w:rPr>
                <w:i/>
                <w:lang w:val="en-GB"/>
              </w:rPr>
            </w:rPrChange>
          </w:rPr>
          <w:t>Server</w:t>
        </w:r>
      </w:ins>
      <w:ins w:id="14463" w:author="Morten Lerstad Solli" w:date="2017-11-26T13:07:00Z">
        <w:r w:rsidRPr="00B7686C">
          <w:rPr>
            <w:i/>
            <w:lang w:val="en-US"/>
            <w:rPrChange w:id="14464" w:author="Morten Lerstad Solli" w:date="2017-11-29T12:21:00Z">
              <w:rPr>
                <w:i/>
                <w:lang w:val="en-GB"/>
              </w:rPr>
            </w:rPrChange>
          </w:rPr>
          <w:t>’s</w:t>
        </w:r>
      </w:ins>
      <w:ins w:id="14465" w:author="Morten Lerstad Solli" w:date="2017-11-26T13:08:00Z">
        <w:r w:rsidRPr="00B7686C">
          <w:rPr>
            <w:i/>
            <w:lang w:val="en-US"/>
            <w:rPrChange w:id="14466" w:author="Morten Lerstad Solli" w:date="2017-11-29T12:21:00Z">
              <w:rPr>
                <w:i/>
                <w:lang w:val="en-GB"/>
              </w:rPr>
            </w:rPrChange>
          </w:rPr>
          <w:t xml:space="preserve"> </w:t>
        </w:r>
        <w:r w:rsidRPr="00B7686C">
          <w:rPr>
            <w:lang w:val="en-US"/>
            <w:rPrChange w:id="14467" w:author="Morten Lerstad Solli" w:date="2017-11-29T12:21:00Z">
              <w:rPr>
                <w:lang w:val="en-GB"/>
              </w:rPr>
            </w:rPrChange>
          </w:rPr>
          <w:t xml:space="preserve">function </w:t>
        </w:r>
      </w:ins>
      <w:ins w:id="14468" w:author="Morten Lerstad Solli" w:date="2017-11-26T13:07:00Z">
        <w:r w:rsidRPr="00B7686C">
          <w:rPr>
            <w:lang w:val="en-US"/>
            <w:rPrChange w:id="14469" w:author="Morten Lerstad Solli" w:date="2017-11-29T12:21:00Z">
              <w:rPr>
                <w:lang w:val="en-GB"/>
              </w:rPr>
            </w:rPrChange>
          </w:rPr>
          <w:t xml:space="preserve">is to stream </w:t>
        </w:r>
      </w:ins>
      <w:ins w:id="14470" w:author="Morten Lerstad Solli" w:date="2017-11-26T13:08:00Z">
        <w:r w:rsidRPr="00B7686C">
          <w:rPr>
            <w:lang w:val="en-US"/>
            <w:rPrChange w:id="14471" w:author="Morten Lerstad Solli" w:date="2017-11-29T12:21:00Z">
              <w:rPr>
                <w:lang w:val="en-GB"/>
              </w:rPr>
            </w:rPrChange>
          </w:rPr>
          <w:t>video in real time</w:t>
        </w:r>
      </w:ins>
      <w:ins w:id="14472" w:author="Morten Lerstad Solli" w:date="2017-11-26T13:07:00Z">
        <w:r w:rsidRPr="00B7686C">
          <w:rPr>
            <w:lang w:val="en-US"/>
            <w:rPrChange w:id="14473" w:author="Morten Lerstad Solli" w:date="2017-11-29T12:21:00Z">
              <w:rPr>
                <w:lang w:val="en-GB"/>
              </w:rPr>
            </w:rPrChange>
          </w:rPr>
          <w:t xml:space="preserve"> to the external user interface.</w:t>
        </w:r>
      </w:ins>
      <w:ins w:id="14474" w:author="Morten Lerstad Solli" w:date="2017-11-26T13:08:00Z">
        <w:r w:rsidRPr="00B7686C">
          <w:rPr>
            <w:lang w:val="en-US"/>
            <w:rPrChange w:id="14475" w:author="Morten Lerstad Solli" w:date="2017-11-29T12:21:00Z">
              <w:rPr>
                <w:lang w:val="en-GB"/>
              </w:rPr>
            </w:rPrChange>
          </w:rPr>
          <w:t xml:space="preserve"> </w:t>
        </w:r>
      </w:ins>
      <w:ins w:id="14476" w:author="Morten Lerstad Solli" w:date="2017-11-26T13:09:00Z">
        <w:r w:rsidRPr="00B7686C">
          <w:rPr>
            <w:lang w:val="en-US"/>
            <w:rPrChange w:id="14477" w:author="Morten Lerstad Solli" w:date="2017-11-29T12:21:00Z">
              <w:rPr>
                <w:lang w:val="en-GB"/>
              </w:rPr>
            </w:rPrChange>
          </w:rPr>
          <w:t>A DatagramSocket is opened by the UDP server</w:t>
        </w:r>
      </w:ins>
      <w:ins w:id="14478" w:author="Morten Lerstad Solli" w:date="2017-11-26T13:18:00Z">
        <w:r w:rsidR="00756D77" w:rsidRPr="00B7686C">
          <w:rPr>
            <w:lang w:val="en-US"/>
            <w:rPrChange w:id="14479" w:author="Morten Lerstad Solli" w:date="2017-11-29T12:21:00Z">
              <w:rPr>
                <w:lang w:val="en-GB"/>
              </w:rPr>
            </w:rPrChange>
          </w:rPr>
          <w:t>,</w:t>
        </w:r>
      </w:ins>
      <w:ins w:id="14480" w:author="Morten Lerstad Solli" w:date="2017-11-26T13:09:00Z">
        <w:r w:rsidRPr="00B7686C">
          <w:rPr>
            <w:lang w:val="en-US"/>
            <w:rPrChange w:id="14481" w:author="Morten Lerstad Solli" w:date="2017-11-29T12:21:00Z">
              <w:rPr>
                <w:lang w:val="en-GB"/>
              </w:rPr>
            </w:rPrChange>
          </w:rPr>
          <w:t xml:space="preserve"> and DatagramPackets containing</w:t>
        </w:r>
      </w:ins>
      <w:ins w:id="14482" w:author="Morten Lerstad Solli" w:date="2017-11-26T13:18:00Z">
        <w:r w:rsidR="00756D77" w:rsidRPr="00B7686C">
          <w:rPr>
            <w:lang w:val="en-US"/>
            <w:rPrChange w:id="14483" w:author="Morten Lerstad Solli" w:date="2017-11-29T12:21:00Z">
              <w:rPr>
                <w:lang w:val="en-GB"/>
              </w:rPr>
            </w:rPrChange>
          </w:rPr>
          <w:t xml:space="preserve"> a</w:t>
        </w:r>
      </w:ins>
      <w:ins w:id="14484" w:author="Morten Lerstad Solli" w:date="2017-11-26T13:09:00Z">
        <w:r w:rsidRPr="00B7686C">
          <w:rPr>
            <w:lang w:val="en-US"/>
            <w:rPrChange w:id="14485" w:author="Morten Lerstad Solli" w:date="2017-11-29T12:21:00Z">
              <w:rPr>
                <w:lang w:val="en-GB"/>
              </w:rPr>
            </w:rPrChange>
          </w:rPr>
          <w:t xml:space="preserve"> picture </w:t>
        </w:r>
      </w:ins>
      <w:ins w:id="14486" w:author="Morten Lerstad Solli" w:date="2017-11-26T13:19:00Z">
        <w:r w:rsidR="00756D77" w:rsidRPr="00B7686C">
          <w:rPr>
            <w:lang w:val="en-US"/>
            <w:rPrChange w:id="14487" w:author="Morten Lerstad Solli" w:date="2017-11-29T12:21:00Z">
              <w:rPr>
                <w:lang w:val="en-GB"/>
              </w:rPr>
            </w:rPrChange>
          </w:rPr>
          <w:t>is</w:t>
        </w:r>
      </w:ins>
      <w:ins w:id="14488" w:author="Morten Lerstad Solli" w:date="2017-11-26T13:09:00Z">
        <w:r w:rsidRPr="00B7686C">
          <w:rPr>
            <w:lang w:val="en-US"/>
            <w:rPrChange w:id="14489" w:author="Morten Lerstad Solli" w:date="2017-11-29T12:21:00Z">
              <w:rPr>
                <w:lang w:val="en-GB"/>
              </w:rPr>
            </w:rPrChange>
          </w:rPr>
          <w:t xml:space="preserve"> sent </w:t>
        </w:r>
      </w:ins>
      <w:ins w:id="14490" w:author="Morten Lerstad Solli" w:date="2017-11-26T13:10:00Z">
        <w:r w:rsidRPr="00B7686C">
          <w:rPr>
            <w:lang w:val="en-US"/>
            <w:rPrChange w:id="14491" w:author="Morten Lerstad Solli" w:date="2017-11-29T12:21:00Z">
              <w:rPr>
                <w:lang w:val="en-GB"/>
              </w:rPr>
            </w:rPrChange>
          </w:rPr>
          <w:t>from</w:t>
        </w:r>
      </w:ins>
      <w:ins w:id="14492" w:author="Morten Lerstad Solli" w:date="2017-11-26T13:09:00Z">
        <w:r w:rsidRPr="00B7686C">
          <w:rPr>
            <w:lang w:val="en-US"/>
            <w:rPrChange w:id="14493" w:author="Morten Lerstad Solli" w:date="2017-11-29T12:21:00Z">
              <w:rPr>
                <w:lang w:val="en-GB"/>
              </w:rPr>
            </w:rPrChange>
          </w:rPr>
          <w:t xml:space="preserve"> this</w:t>
        </w:r>
      </w:ins>
      <w:ins w:id="14494" w:author="Morten Lerstad Solli" w:date="2017-11-26T13:10:00Z">
        <w:r w:rsidRPr="00B7686C">
          <w:rPr>
            <w:lang w:val="en-US"/>
            <w:rPrChange w:id="14495" w:author="Morten Lerstad Solli" w:date="2017-11-29T12:21:00Z">
              <w:rPr>
                <w:lang w:val="en-GB"/>
              </w:rPr>
            </w:rPrChange>
          </w:rPr>
          <w:t xml:space="preserve"> socket. Pictures are acquired f</w:t>
        </w:r>
      </w:ins>
      <w:ins w:id="14496" w:author="Oscar Herman Kise" w:date="2017-11-29T10:54:00Z">
        <w:r w:rsidR="00375761" w:rsidRPr="00B7686C">
          <w:rPr>
            <w:lang w:val="en-US"/>
          </w:rPr>
          <w:t>rom</w:t>
        </w:r>
      </w:ins>
      <w:ins w:id="14497" w:author="Morten Lerstad Solli" w:date="2017-11-26T13:10:00Z">
        <w:del w:id="14498" w:author="Oscar Herman Kise" w:date="2017-11-29T10:54:00Z">
          <w:r w:rsidRPr="00B7686C" w:rsidDel="00375761">
            <w:rPr>
              <w:lang w:val="en-US"/>
              <w:rPrChange w:id="14499" w:author="Morten Lerstad Solli" w:date="2017-11-29T12:21:00Z">
                <w:rPr>
                  <w:lang w:val="en-GB"/>
                </w:rPr>
              </w:rPrChange>
            </w:rPr>
            <w:delText>orm</w:delText>
          </w:r>
        </w:del>
        <w:r w:rsidRPr="00B7686C">
          <w:rPr>
            <w:lang w:val="en-US"/>
            <w:rPrChange w:id="14500" w:author="Morten Lerstad Solli" w:date="2017-11-29T12:21:00Z">
              <w:rPr>
                <w:lang w:val="en-GB"/>
              </w:rPr>
            </w:rPrChange>
          </w:rPr>
          <w:t xml:space="preserve"> the </w:t>
        </w:r>
        <w:r w:rsidRPr="00B7686C">
          <w:rPr>
            <w:i/>
            <w:lang w:val="en-US"/>
            <w:rPrChange w:id="14501" w:author="Morten Lerstad Solli" w:date="2017-11-29T12:21:00Z">
              <w:rPr>
                <w:i/>
                <w:lang w:val="en-GB"/>
              </w:rPr>
            </w:rPrChange>
          </w:rPr>
          <w:t>WebCa</w:t>
        </w:r>
      </w:ins>
      <w:ins w:id="14502" w:author="Morten Lerstad Solli" w:date="2017-11-26T13:36:00Z">
        <w:r w:rsidR="00F575B1" w:rsidRPr="00B7686C">
          <w:rPr>
            <w:i/>
            <w:lang w:val="en-US"/>
            <w:rPrChange w:id="14503" w:author="Morten Lerstad Solli" w:date="2017-11-29T12:21:00Z">
              <w:rPr>
                <w:i/>
                <w:lang w:val="en-GB"/>
              </w:rPr>
            </w:rPrChange>
          </w:rPr>
          <w:t>m</w:t>
        </w:r>
      </w:ins>
      <w:ins w:id="14504" w:author="Morten Lerstad Solli" w:date="2017-11-26T13:10:00Z">
        <w:r w:rsidRPr="00B7686C">
          <w:rPr>
            <w:i/>
            <w:lang w:val="en-US"/>
            <w:rPrChange w:id="14505" w:author="Morten Lerstad Solli" w:date="2017-11-29T12:21:00Z">
              <w:rPr>
                <w:i/>
                <w:lang w:val="en-GB"/>
              </w:rPr>
            </w:rPrChange>
          </w:rPr>
          <w:t>Handler</w:t>
        </w:r>
      </w:ins>
      <w:ins w:id="14506" w:author="Morten Lerstad Solli" w:date="2017-11-26T13:11:00Z">
        <w:r w:rsidRPr="00B7686C">
          <w:rPr>
            <w:lang w:val="en-US"/>
            <w:rPrChange w:id="14507" w:author="Morten Lerstad Solli" w:date="2017-11-29T12:21:00Z">
              <w:rPr>
                <w:lang w:val="en-GB"/>
              </w:rPr>
            </w:rPrChange>
          </w:rPr>
          <w:t xml:space="preserve">. </w:t>
        </w:r>
      </w:ins>
      <w:ins w:id="14508" w:author="Morten Lerstad Solli" w:date="2017-11-26T13:14:00Z">
        <w:r w:rsidRPr="00B7686C">
          <w:rPr>
            <w:lang w:val="en-US"/>
            <w:rPrChange w:id="14509" w:author="Morten Lerstad Solli" w:date="2017-11-29T12:21:00Z">
              <w:rPr>
                <w:lang w:val="en-GB"/>
              </w:rPr>
            </w:rPrChange>
          </w:rPr>
          <w:t xml:space="preserve">When </w:t>
        </w:r>
      </w:ins>
      <w:ins w:id="14510" w:author="Morten Lerstad Solli" w:date="2017-11-26T13:19:00Z">
        <w:r w:rsidR="00756D77" w:rsidRPr="00B7686C">
          <w:rPr>
            <w:lang w:val="en-US"/>
            <w:rPrChange w:id="14511" w:author="Morten Lerstad Solli" w:date="2017-11-29T12:21:00Z">
              <w:rPr>
                <w:lang w:val="en-GB"/>
              </w:rPr>
            </w:rPrChange>
          </w:rPr>
          <w:t>a</w:t>
        </w:r>
      </w:ins>
      <w:ins w:id="14512" w:author="Morten Lerstad Solli" w:date="2017-11-26T13:14:00Z">
        <w:r w:rsidRPr="00B7686C">
          <w:rPr>
            <w:lang w:val="en-US"/>
            <w:rPrChange w:id="14513" w:author="Morten Lerstad Solli" w:date="2017-11-29T12:21:00Z">
              <w:rPr>
                <w:lang w:val="en-GB"/>
              </w:rPr>
            </w:rPrChange>
          </w:rPr>
          <w:t xml:space="preserve"> picture is </w:t>
        </w:r>
      </w:ins>
      <w:ins w:id="14514" w:author="Morten Lerstad Solli" w:date="2017-11-26T13:16:00Z">
        <w:r w:rsidR="00223A26" w:rsidRPr="00B7686C">
          <w:rPr>
            <w:lang w:val="en-US"/>
            <w:rPrChange w:id="14515" w:author="Morten Lerstad Solli" w:date="2017-11-29T12:21:00Z">
              <w:rPr>
                <w:lang w:val="en-GB"/>
              </w:rPr>
            </w:rPrChange>
          </w:rPr>
          <w:t>acquired</w:t>
        </w:r>
      </w:ins>
      <w:ins w:id="14516" w:author="Oscar Herman Kise" w:date="2017-11-29T10:55:00Z">
        <w:r w:rsidR="00375761" w:rsidRPr="00B7686C">
          <w:rPr>
            <w:lang w:val="en-US"/>
          </w:rPr>
          <w:t>,</w:t>
        </w:r>
      </w:ins>
      <w:ins w:id="14517" w:author="Morten Lerstad Solli" w:date="2017-11-26T13:16:00Z">
        <w:r w:rsidR="00223A26" w:rsidRPr="00B7686C">
          <w:rPr>
            <w:lang w:val="en-US"/>
            <w:rPrChange w:id="14518" w:author="Morten Lerstad Solli" w:date="2017-11-29T12:21:00Z">
              <w:rPr>
                <w:lang w:val="en-GB"/>
              </w:rPr>
            </w:rPrChange>
          </w:rPr>
          <w:t xml:space="preserve"> it is converted to a</w:t>
        </w:r>
        <w:del w:id="14519" w:author="Oscar Herman Kise" w:date="2017-11-29T10:55:00Z">
          <w:r w:rsidR="00223A26" w:rsidRPr="00B7686C">
            <w:rPr>
              <w:lang w:val="en-US"/>
              <w:rPrChange w:id="14520" w:author="Morten Lerstad Solli" w:date="2017-11-29T12:21:00Z">
                <w:rPr>
                  <w:lang w:val="en-GB"/>
                </w:rPr>
              </w:rPrChange>
            </w:rPr>
            <w:delText>n</w:delText>
          </w:r>
        </w:del>
        <w:r w:rsidR="00223A26" w:rsidRPr="00B7686C">
          <w:rPr>
            <w:lang w:val="en-US"/>
            <w:rPrChange w:id="14521" w:author="Morten Lerstad Solli" w:date="2017-11-29T12:21:00Z">
              <w:rPr>
                <w:lang w:val="en-GB"/>
              </w:rPr>
            </w:rPrChange>
          </w:rPr>
          <w:t xml:space="preserve"> </w:t>
        </w:r>
        <w:r w:rsidR="00756D77" w:rsidRPr="00B7686C">
          <w:rPr>
            <w:lang w:val="en-US"/>
            <w:rPrChange w:id="14522" w:author="Morten Lerstad Solli" w:date="2017-11-29T12:21:00Z">
              <w:rPr>
                <w:lang w:val="en-GB"/>
              </w:rPr>
            </w:rPrChange>
          </w:rPr>
          <w:t>bu</w:t>
        </w:r>
      </w:ins>
      <w:ins w:id="14523" w:author="Morten Lerstad Solli" w:date="2017-11-26T13:35:00Z">
        <w:r w:rsidR="00F575B1" w:rsidRPr="00B7686C">
          <w:rPr>
            <w:lang w:val="en-US"/>
            <w:rPrChange w:id="14524" w:author="Morten Lerstad Solli" w:date="2017-11-29T12:21:00Z">
              <w:rPr>
                <w:lang w:val="en-GB"/>
              </w:rPr>
            </w:rPrChange>
          </w:rPr>
          <w:t>ff</w:t>
        </w:r>
      </w:ins>
      <w:ins w:id="14525" w:author="Morten Lerstad Solli" w:date="2017-11-26T13:16:00Z">
        <w:r w:rsidR="00756D77" w:rsidRPr="00B7686C">
          <w:rPr>
            <w:lang w:val="en-US"/>
            <w:rPrChange w:id="14526" w:author="Morten Lerstad Solli" w:date="2017-11-29T12:21:00Z">
              <w:rPr>
                <w:lang w:val="en-GB"/>
              </w:rPr>
            </w:rPrChange>
          </w:rPr>
          <w:t>eredImag</w:t>
        </w:r>
      </w:ins>
      <w:ins w:id="14527" w:author="Morten Lerstad Solli" w:date="2017-11-26T13:17:00Z">
        <w:r w:rsidR="00756D77" w:rsidRPr="00B7686C">
          <w:rPr>
            <w:lang w:val="en-US"/>
            <w:rPrChange w:id="14528" w:author="Morten Lerstad Solli" w:date="2017-11-29T12:21:00Z">
              <w:rPr>
                <w:lang w:val="en-GB"/>
              </w:rPr>
            </w:rPrChange>
          </w:rPr>
          <w:t xml:space="preserve">e and </w:t>
        </w:r>
      </w:ins>
      <w:ins w:id="14529" w:author="Morten Lerstad Solli" w:date="2017-11-26T13:19:00Z">
        <w:r w:rsidR="00756D77" w:rsidRPr="00B7686C">
          <w:rPr>
            <w:lang w:val="en-US"/>
            <w:rPrChange w:id="14530" w:author="Morten Lerstad Solli" w:date="2017-11-29T12:21:00Z">
              <w:rPr>
                <w:lang w:val="en-GB"/>
              </w:rPr>
            </w:rPrChange>
          </w:rPr>
          <w:t>wrapped</w:t>
        </w:r>
      </w:ins>
      <w:ins w:id="14531" w:author="Morten Lerstad Solli" w:date="2017-11-26T13:17:00Z">
        <w:r w:rsidR="00756D77" w:rsidRPr="00B7686C">
          <w:rPr>
            <w:lang w:val="en-US"/>
            <w:rPrChange w:id="14532" w:author="Morten Lerstad Solli" w:date="2017-11-29T12:21:00Z">
              <w:rPr>
                <w:lang w:val="en-GB"/>
              </w:rPr>
            </w:rPrChange>
          </w:rPr>
          <w:t xml:space="preserve"> in a DatagramPacket for sending.</w:t>
        </w:r>
      </w:ins>
      <w:ins w:id="14533" w:author="Morten Lerstad Solli" w:date="2017-11-26T13:16:00Z">
        <w:r w:rsidR="00223A26" w:rsidRPr="00B7686C">
          <w:rPr>
            <w:lang w:val="en-US"/>
            <w:rPrChange w:id="14534" w:author="Morten Lerstad Solli" w:date="2017-11-29T12:21:00Z">
              <w:rPr>
                <w:lang w:val="en-GB"/>
              </w:rPr>
            </w:rPrChange>
          </w:rPr>
          <w:t xml:space="preserve"> </w:t>
        </w:r>
      </w:ins>
      <w:ins w:id="14535" w:author="Morten Lerstad Solli" w:date="2017-11-26T13:48:00Z">
        <w:r w:rsidR="001E52DD" w:rsidRPr="00B7686C">
          <w:rPr>
            <w:lang w:val="en-US"/>
            <w:rPrChange w:id="14536" w:author="Morten Lerstad Solli" w:date="2017-11-29T12:21:00Z">
              <w:rPr>
                <w:lang w:val="en-GB"/>
              </w:rPr>
            </w:rPrChange>
          </w:rPr>
          <w:t xml:space="preserve">The sent picture </w:t>
        </w:r>
      </w:ins>
      <w:ins w:id="14537" w:author="Morten Lerstad Solli" w:date="2017-11-26T13:49:00Z">
        <w:r w:rsidR="001E52DD" w:rsidRPr="00B7686C">
          <w:rPr>
            <w:lang w:val="en-US"/>
            <w:rPrChange w:id="14538" w:author="Morten Lerstad Solli" w:date="2017-11-29T12:21:00Z">
              <w:rPr>
                <w:lang w:val="en-GB"/>
              </w:rPr>
            </w:rPrChange>
          </w:rPr>
          <w:t>has</w:t>
        </w:r>
      </w:ins>
      <w:ins w:id="14539" w:author="Morten Lerstad Solli" w:date="2017-11-26T13:48:00Z">
        <w:r w:rsidR="001E52DD" w:rsidRPr="00B7686C">
          <w:rPr>
            <w:lang w:val="en-US"/>
            <w:rPrChange w:id="14540" w:author="Morten Lerstad Solli" w:date="2017-11-29T12:21:00Z">
              <w:rPr>
                <w:lang w:val="en-GB"/>
              </w:rPr>
            </w:rPrChange>
          </w:rPr>
          <w:t xml:space="preserve"> a resolution of </w:t>
        </w:r>
      </w:ins>
      <w:ins w:id="14541" w:author="Morten Lerstad Solli" w:date="2017-11-26T13:49:00Z">
        <w:del w:id="14542" w:author="Ole-Martin Hanstveit" w:date="2017-11-27T22:44:00Z">
          <w:r w:rsidR="001E52DD" w:rsidRPr="00B7686C">
            <w:rPr>
              <w:lang w:val="en-US"/>
              <w:rPrChange w:id="14543" w:author="Morten Lerstad Solli" w:date="2017-11-29T12:21:00Z">
                <w:rPr>
                  <w:lang w:val="en-GB"/>
                </w:rPr>
              </w:rPrChange>
            </w:rPr>
            <w:delText>240x320</w:delText>
          </w:r>
        </w:del>
      </w:ins>
      <w:ins w:id="14544" w:author="Ole-Martin Hanstveit" w:date="2017-11-27T22:44:00Z">
        <w:r w:rsidR="005D7909" w:rsidRPr="00B7686C">
          <w:rPr>
            <w:lang w:val="en-US"/>
            <w:rPrChange w:id="14545" w:author="Morten Lerstad Solli" w:date="2017-11-29T12:21:00Z">
              <w:rPr>
                <w:lang w:val="en-GB"/>
              </w:rPr>
            </w:rPrChange>
          </w:rPr>
          <w:t>320x240</w:t>
        </w:r>
      </w:ins>
      <w:ins w:id="14546" w:author="Morten Lerstad Solli" w:date="2017-11-26T13:49:00Z">
        <w:r w:rsidR="001E52DD" w:rsidRPr="00B7686C">
          <w:rPr>
            <w:lang w:val="en-US"/>
            <w:rPrChange w:id="14547" w:author="Morten Lerstad Solli" w:date="2017-11-29T12:21:00Z">
              <w:rPr>
                <w:lang w:val="en-GB"/>
              </w:rPr>
            </w:rPrChange>
          </w:rPr>
          <w:t xml:space="preserve"> pixels.</w:t>
        </w:r>
      </w:ins>
      <w:ins w:id="14548" w:author="Morten Lerstad Solli" w:date="2017-11-26T13:48:00Z">
        <w:r w:rsidR="001E52DD" w:rsidRPr="00B7686C">
          <w:rPr>
            <w:lang w:val="en-US"/>
            <w:rPrChange w:id="14549" w:author="Morten Lerstad Solli" w:date="2017-11-29T12:21:00Z">
              <w:rPr>
                <w:lang w:val="en-GB"/>
              </w:rPr>
            </w:rPrChange>
          </w:rPr>
          <w:t xml:space="preserve"> </w:t>
        </w:r>
      </w:ins>
    </w:p>
    <w:p w14:paraId="331F8954" w14:textId="4027EA6B" w:rsidR="004605AE" w:rsidRPr="00B7686C" w:rsidRDefault="004605AE">
      <w:pPr>
        <w:jc w:val="both"/>
        <w:rPr>
          <w:ins w:id="14550" w:author="Morten Lerstad Solli" w:date="2017-11-23T17:44:00Z"/>
          <w:lang w:val="en-US"/>
          <w:rPrChange w:id="14551" w:author="Morten Lerstad Solli" w:date="2017-11-29T12:21:00Z">
            <w:rPr>
              <w:ins w:id="14552" w:author="Morten Lerstad Solli" w:date="2017-11-23T17:44:00Z"/>
              <w:lang w:val="en-GB"/>
            </w:rPr>
          </w:rPrChange>
        </w:rPr>
        <w:pPrChange w:id="14553" w:author="Oscar Herman Kise" w:date="2017-11-29T10:54:00Z">
          <w:pPr/>
        </w:pPrChange>
      </w:pPr>
    </w:p>
    <w:p w14:paraId="213ABEEC" w14:textId="71022212" w:rsidR="006E03EC" w:rsidRPr="00B7686C" w:rsidRDefault="001D6B94">
      <w:pPr>
        <w:jc w:val="both"/>
        <w:rPr>
          <w:ins w:id="14554" w:author="Morten Lerstad Solli" w:date="2017-11-26T14:05:00Z"/>
          <w:lang w:val="en-US"/>
          <w:rPrChange w:id="14555" w:author="Morten Lerstad Solli" w:date="2017-11-29T12:21:00Z">
            <w:rPr>
              <w:ins w:id="14556" w:author="Morten Lerstad Solli" w:date="2017-11-26T14:05:00Z"/>
              <w:lang w:val="en-GB"/>
            </w:rPr>
          </w:rPrChange>
        </w:rPr>
        <w:pPrChange w:id="14557" w:author="Morten Lerstad Solli" w:date="2017-11-28T10:17:00Z">
          <w:pPr/>
        </w:pPrChange>
      </w:pPr>
      <w:ins w:id="14558" w:author="Oscar Herman Kise" w:date="2017-11-29T10:56:00Z">
        <w:r w:rsidRPr="00B7686C">
          <w:rPr>
            <w:lang w:val="en-US"/>
          </w:rPr>
          <w:t xml:space="preserve">There is a </w:t>
        </w:r>
        <w:r w:rsidR="0090189A" w:rsidRPr="00B7686C">
          <w:rPr>
            <w:lang w:val="en-US"/>
          </w:rPr>
          <w:t>UDP client</w:t>
        </w:r>
      </w:ins>
      <w:ins w:id="14559" w:author="Oscar Herman Kise" w:date="2017-11-29T10:57:00Z">
        <w:r w:rsidR="0090189A" w:rsidRPr="00B7686C">
          <w:rPr>
            <w:lang w:val="en-US"/>
          </w:rPr>
          <w:t xml:space="preserve"> o</w:t>
        </w:r>
      </w:ins>
      <w:ins w:id="14560" w:author="Morten Lerstad Solli" w:date="2017-11-28T10:08:00Z">
        <w:del w:id="14561" w:author="Oscar Herman Kise" w:date="2017-11-29T10:57:00Z">
          <w:r w:rsidR="000B3FDC" w:rsidRPr="00B7686C">
            <w:rPr>
              <w:lang w:val="en-US"/>
              <w:rPrChange w:id="14562" w:author="Morten Lerstad Solli" w:date="2017-11-29T12:21:00Z">
                <w:rPr>
                  <w:lang w:val="en-GB"/>
                </w:rPr>
              </w:rPrChange>
            </w:rPr>
            <w:delText>O</w:delText>
          </w:r>
        </w:del>
        <w:r w:rsidR="000B3FDC" w:rsidRPr="00B7686C">
          <w:rPr>
            <w:lang w:val="en-US"/>
            <w:rPrChange w:id="14563" w:author="Morten Lerstad Solli" w:date="2017-11-29T12:21:00Z">
              <w:rPr>
                <w:lang w:val="en-GB"/>
              </w:rPr>
            </w:rPrChange>
          </w:rPr>
          <w:t>n</w:t>
        </w:r>
      </w:ins>
      <w:ins w:id="14564" w:author="Morten Lerstad Solli" w:date="2017-11-26T13:41:00Z">
        <w:r w:rsidR="00CB193A" w:rsidRPr="00B7686C">
          <w:rPr>
            <w:lang w:val="en-US"/>
            <w:rPrChange w:id="14565" w:author="Morten Lerstad Solli" w:date="2017-11-29T12:21:00Z">
              <w:rPr>
                <w:lang w:val="en-GB"/>
              </w:rPr>
            </w:rPrChange>
          </w:rPr>
          <w:t xml:space="preserve"> the external user interface</w:t>
        </w:r>
      </w:ins>
      <w:ins w:id="14566" w:author="Morten Lerstad Solli" w:date="2017-11-28T10:08:00Z">
        <w:del w:id="14567" w:author="Oscar Herman Kise" w:date="2017-11-29T10:57:00Z">
          <w:r w:rsidR="000B3FDC" w:rsidRPr="00B7686C">
            <w:rPr>
              <w:lang w:val="en-US"/>
              <w:rPrChange w:id="14568" w:author="Morten Lerstad Solli" w:date="2017-11-29T12:21:00Z">
                <w:rPr>
                  <w:lang w:val="en-GB"/>
                </w:rPr>
              </w:rPrChange>
            </w:rPr>
            <w:delText xml:space="preserve"> ther</w:delText>
          </w:r>
        </w:del>
      </w:ins>
      <w:ins w:id="14569" w:author="Morten Lerstad Solli" w:date="2017-11-28T10:28:00Z">
        <w:del w:id="14570" w:author="Oscar Herman Kise" w:date="2017-11-29T10:57:00Z">
          <w:r w:rsidR="0056126D" w:rsidRPr="00B7686C">
            <w:rPr>
              <w:lang w:val="en-US"/>
              <w:rPrChange w:id="14571" w:author="Morten Lerstad Solli" w:date="2017-11-29T12:21:00Z">
                <w:rPr>
                  <w:lang w:val="en-GB"/>
                </w:rPr>
              </w:rPrChange>
            </w:rPr>
            <w:delText>e</w:delText>
          </w:r>
        </w:del>
      </w:ins>
      <w:ins w:id="14572" w:author="Morten Lerstad Solli" w:date="2017-11-28T10:08:00Z">
        <w:del w:id="14573" w:author="Oscar Herman Kise" w:date="2017-11-29T10:57:00Z">
          <w:r w:rsidR="000B3FDC" w:rsidRPr="00B7686C">
            <w:rPr>
              <w:lang w:val="en-US"/>
              <w:rPrChange w:id="14574" w:author="Morten Lerstad Solli" w:date="2017-11-29T12:21:00Z">
                <w:rPr>
                  <w:lang w:val="en-GB"/>
                </w:rPr>
              </w:rPrChange>
            </w:rPr>
            <w:delText xml:space="preserve"> is a UDP client</w:delText>
          </w:r>
        </w:del>
      </w:ins>
      <w:ins w:id="14575" w:author="Morten Lerstad Solli" w:date="2017-11-26T13:41:00Z">
        <w:r w:rsidR="00CB193A" w:rsidRPr="00B7686C">
          <w:rPr>
            <w:lang w:val="en-US"/>
            <w:rPrChange w:id="14576" w:author="Morten Lerstad Solli" w:date="2017-11-29T12:21:00Z">
              <w:rPr>
                <w:lang w:val="en-GB"/>
              </w:rPr>
            </w:rPrChange>
          </w:rPr>
          <w:t>.</w:t>
        </w:r>
      </w:ins>
      <w:ins w:id="14577" w:author="Morten Lerstad Solli" w:date="2017-11-26T13:42:00Z">
        <w:r w:rsidR="00CB193A" w:rsidRPr="00B7686C">
          <w:rPr>
            <w:lang w:val="en-US"/>
            <w:rPrChange w:id="14578" w:author="Morten Lerstad Solli" w:date="2017-11-29T12:21:00Z">
              <w:rPr>
                <w:lang w:val="en-GB"/>
              </w:rPr>
            </w:rPrChange>
          </w:rPr>
          <w:t xml:space="preserve"> </w:t>
        </w:r>
      </w:ins>
      <w:ins w:id="14579" w:author="Morten Lerstad Solli" w:date="2017-11-26T14:02:00Z">
        <w:r w:rsidR="00247481" w:rsidRPr="00B7686C">
          <w:rPr>
            <w:lang w:val="en-US"/>
            <w:rPrChange w:id="14580" w:author="Morten Lerstad Solli" w:date="2017-11-29T12:21:00Z">
              <w:rPr>
                <w:lang w:val="en-GB"/>
              </w:rPr>
            </w:rPrChange>
          </w:rPr>
          <w:t>The client implements the Runnable interface</w:t>
        </w:r>
      </w:ins>
      <w:ins w:id="14581" w:author="Oscar Herman Kise" w:date="2017-11-29T10:58:00Z">
        <w:r w:rsidR="00CD327F" w:rsidRPr="00B7686C">
          <w:rPr>
            <w:lang w:val="en-US"/>
          </w:rPr>
          <w:t>,</w:t>
        </w:r>
      </w:ins>
      <w:ins w:id="14582" w:author="Morten Lerstad Solli" w:date="2017-11-26T14:02:00Z">
        <w:r w:rsidR="00247481" w:rsidRPr="00B7686C">
          <w:rPr>
            <w:lang w:val="en-US"/>
            <w:rPrChange w:id="14583" w:author="Morten Lerstad Solli" w:date="2017-11-29T12:21:00Z">
              <w:rPr>
                <w:lang w:val="en-GB"/>
              </w:rPr>
            </w:rPrChange>
          </w:rPr>
          <w:t xml:space="preserve"> which makes it a thread</w:t>
        </w:r>
      </w:ins>
      <w:ins w:id="14584" w:author="Morten Lerstad Solli" w:date="2017-11-26T14:03:00Z">
        <w:r w:rsidR="006E03EC" w:rsidRPr="00B7686C">
          <w:rPr>
            <w:lang w:val="en-US"/>
            <w:rPrChange w:id="14585" w:author="Morten Lerstad Solli" w:date="2017-11-29T12:21:00Z">
              <w:rPr>
                <w:lang w:val="en-GB"/>
              </w:rPr>
            </w:rPrChange>
          </w:rPr>
          <w:t>. It runs continuously receiving pictures from the Odroid. Pictures are receiv</w:t>
        </w:r>
      </w:ins>
      <w:ins w:id="14586" w:author="Morten Lerstad Solli" w:date="2017-11-26T14:04:00Z">
        <w:r w:rsidR="006E03EC" w:rsidRPr="00B7686C">
          <w:rPr>
            <w:lang w:val="en-US"/>
            <w:rPrChange w:id="14587" w:author="Morten Lerstad Solli" w:date="2017-11-29T12:21:00Z">
              <w:rPr>
                <w:lang w:val="en-GB"/>
              </w:rPr>
            </w:rPrChange>
          </w:rPr>
          <w:t xml:space="preserve">ed as bufferedImage and are converted to a Mat object for resizing from 320x240p to 640x420p. The resized image </w:t>
        </w:r>
      </w:ins>
      <w:ins w:id="14588" w:author="Morten Lerstad Solli" w:date="2017-11-26T14:05:00Z">
        <w:r w:rsidR="006E03EC" w:rsidRPr="00B7686C">
          <w:rPr>
            <w:lang w:val="en-US"/>
            <w:rPrChange w:id="14589" w:author="Morten Lerstad Solli" w:date="2017-11-29T12:21:00Z">
              <w:rPr>
                <w:lang w:val="en-GB"/>
              </w:rPr>
            </w:rPrChange>
          </w:rPr>
          <w:t>is</w:t>
        </w:r>
      </w:ins>
      <w:ins w:id="14590" w:author="Morten Lerstad Solli" w:date="2017-11-26T14:04:00Z">
        <w:r w:rsidR="006E03EC" w:rsidRPr="00B7686C">
          <w:rPr>
            <w:lang w:val="en-US"/>
            <w:rPrChange w:id="14591" w:author="Morten Lerstad Solli" w:date="2017-11-29T12:21:00Z">
              <w:rPr>
                <w:lang w:val="en-GB"/>
              </w:rPr>
            </w:rPrChange>
          </w:rPr>
          <w:t xml:space="preserve"> then con</w:t>
        </w:r>
      </w:ins>
      <w:ins w:id="14592" w:author="Morten Lerstad Solli" w:date="2017-11-26T14:05:00Z">
        <w:r w:rsidR="006E03EC" w:rsidRPr="00B7686C">
          <w:rPr>
            <w:lang w:val="en-US"/>
            <w:rPrChange w:id="14593" w:author="Morten Lerstad Solli" w:date="2017-11-29T12:21:00Z">
              <w:rPr>
                <w:lang w:val="en-GB"/>
              </w:rPr>
            </w:rPrChange>
          </w:rPr>
          <w:t xml:space="preserve">verted back to a bufferedImage, ready to be used in the GUI. </w:t>
        </w:r>
      </w:ins>
    </w:p>
    <w:p w14:paraId="077C46E8" w14:textId="28AC2857" w:rsidR="00247481" w:rsidRPr="00B7686C" w:rsidRDefault="006E03EC" w:rsidP="000B3FDC">
      <w:pPr>
        <w:jc w:val="both"/>
        <w:rPr>
          <w:ins w:id="14594" w:author="Morten Lerstad Solli" w:date="2017-11-26T14:02:00Z"/>
          <w:lang w:val="en-US"/>
          <w:rPrChange w:id="14595" w:author="Morten Lerstad Solli" w:date="2017-11-29T12:21:00Z">
            <w:rPr>
              <w:ins w:id="14596" w:author="Morten Lerstad Solli" w:date="2017-11-26T14:02:00Z"/>
              <w:lang w:val="en-GB"/>
            </w:rPr>
          </w:rPrChange>
        </w:rPr>
      </w:pPr>
      <w:ins w:id="14597" w:author="Morten Lerstad Solli" w:date="2017-11-26T14:05:00Z">
        <w:r w:rsidRPr="00B7686C">
          <w:rPr>
            <w:lang w:val="en-US"/>
            <w:rPrChange w:id="14598" w:author="Morten Lerstad Solli" w:date="2017-11-29T12:21:00Z">
              <w:rPr>
                <w:lang w:val="en-GB"/>
              </w:rPr>
            </w:rPrChange>
          </w:rPr>
          <w:t>Resizi</w:t>
        </w:r>
      </w:ins>
      <w:ins w:id="14599" w:author="Morten Lerstad Solli" w:date="2017-11-26T14:06:00Z">
        <w:r w:rsidRPr="00B7686C">
          <w:rPr>
            <w:lang w:val="en-US"/>
            <w:rPrChange w:id="14600" w:author="Morten Lerstad Solli" w:date="2017-11-29T12:21:00Z">
              <w:rPr>
                <w:lang w:val="en-GB"/>
              </w:rPr>
            </w:rPrChange>
          </w:rPr>
          <w:t>ng the image makes it larger, but also a bit blurry. This is done to use a</w:t>
        </w:r>
      </w:ins>
      <w:ins w:id="14601" w:author="Morten Lerstad Solli" w:date="2017-11-26T14:07:00Z">
        <w:r w:rsidRPr="00B7686C">
          <w:rPr>
            <w:lang w:val="en-US"/>
            <w:rPrChange w:id="14602" w:author="Morten Lerstad Solli" w:date="2017-11-29T12:21:00Z">
              <w:rPr>
                <w:lang w:val="en-GB"/>
              </w:rPr>
            </w:rPrChange>
          </w:rPr>
          <w:t>s little resources as possible to send the image on the Odroid, and because a sharp image is not that important in the GUI.</w:t>
        </w:r>
      </w:ins>
    </w:p>
    <w:p w14:paraId="436F0675" w14:textId="77777777" w:rsidR="00247481" w:rsidRPr="00B7686C" w:rsidRDefault="00247481" w:rsidP="000B3FDC">
      <w:pPr>
        <w:jc w:val="both"/>
        <w:rPr>
          <w:ins w:id="14603" w:author="Morten Lerstad Solli" w:date="2017-11-26T14:02:00Z"/>
          <w:lang w:val="en-US"/>
          <w:rPrChange w:id="14604" w:author="Morten Lerstad Solli" w:date="2017-11-29T12:21:00Z">
            <w:rPr>
              <w:ins w:id="14605" w:author="Morten Lerstad Solli" w:date="2017-11-26T14:02:00Z"/>
              <w:lang w:val="en-GB"/>
            </w:rPr>
          </w:rPrChange>
        </w:rPr>
      </w:pPr>
    </w:p>
    <w:p w14:paraId="3E31100A" w14:textId="66A7A2C7" w:rsidR="00F801AA" w:rsidRPr="00B7686C" w:rsidRDefault="000B3FDC" w:rsidP="000B3FDC">
      <w:pPr>
        <w:jc w:val="both"/>
        <w:rPr>
          <w:ins w:id="14606" w:author="Morten Lerstad Solli" w:date="2017-11-28T10:21:00Z"/>
          <w:lang w:val="en-US"/>
          <w:rPrChange w:id="14607" w:author="Morten Lerstad Solli" w:date="2017-11-29T12:21:00Z">
            <w:rPr>
              <w:ins w:id="14608" w:author="Morten Lerstad Solli" w:date="2017-11-28T10:21:00Z"/>
              <w:lang w:val="en-GB"/>
            </w:rPr>
          </w:rPrChange>
        </w:rPr>
      </w:pPr>
      <w:ins w:id="14609" w:author="Morten Lerstad Solli" w:date="2017-11-28T10:11:00Z">
        <w:r w:rsidRPr="00B7686C">
          <w:rPr>
            <w:lang w:val="en-US"/>
            <w:rPrChange w:id="14610" w:author="Morten Lerstad Solli" w:date="2017-11-29T12:21:00Z">
              <w:rPr>
                <w:lang w:val="en-GB"/>
              </w:rPr>
            </w:rPrChange>
          </w:rPr>
          <w:t xml:space="preserve">For sending commands </w:t>
        </w:r>
      </w:ins>
      <w:ins w:id="14611" w:author="Morten Lerstad Solli" w:date="2017-11-28T10:15:00Z">
        <w:r w:rsidR="005F585A" w:rsidRPr="00B7686C">
          <w:rPr>
            <w:lang w:val="en-US"/>
            <w:rPrChange w:id="14612" w:author="Morten Lerstad Solli" w:date="2017-11-29T12:21:00Z">
              <w:rPr>
                <w:lang w:val="en-GB"/>
              </w:rPr>
            </w:rPrChange>
          </w:rPr>
          <w:t>such as star</w:t>
        </w:r>
      </w:ins>
      <w:ins w:id="14613" w:author="Morten Lerstad Solli" w:date="2017-11-28T10:44:00Z">
        <w:r w:rsidR="00E47B7A" w:rsidRPr="00B7686C">
          <w:rPr>
            <w:lang w:val="en-US"/>
            <w:rPrChange w:id="14614" w:author="Morten Lerstad Solli" w:date="2017-11-29T12:21:00Z">
              <w:rPr>
                <w:lang w:val="en-GB"/>
              </w:rPr>
            </w:rPrChange>
          </w:rPr>
          <w:t>t</w:t>
        </w:r>
      </w:ins>
      <w:ins w:id="14615" w:author="Morten Lerstad Solli" w:date="2017-11-28T10:15:00Z">
        <w:r w:rsidR="005F585A" w:rsidRPr="00B7686C">
          <w:rPr>
            <w:lang w:val="en-US"/>
            <w:rPrChange w:id="14616" w:author="Morten Lerstad Solli" w:date="2017-11-29T12:21:00Z">
              <w:rPr>
                <w:lang w:val="en-GB"/>
              </w:rPr>
            </w:rPrChange>
          </w:rPr>
          <w:t>, stop</w:t>
        </w:r>
      </w:ins>
      <w:ins w:id="14617" w:author="Morten Lerstad Solli" w:date="2017-11-28T10:16:00Z">
        <w:r w:rsidR="00F801AA" w:rsidRPr="00B7686C">
          <w:rPr>
            <w:lang w:val="en-US"/>
            <w:rPrChange w:id="14618" w:author="Morten Lerstad Solli" w:date="2017-11-29T12:21:00Z">
              <w:rPr>
                <w:lang w:val="en-GB"/>
              </w:rPr>
            </w:rPrChange>
          </w:rPr>
          <w:t>, and which colo</w:t>
        </w:r>
        <w:del w:id="14619" w:author="Oscar Herman Kise" w:date="2017-11-29T10:59:00Z">
          <w:r w:rsidR="00F801AA" w:rsidRPr="00B7686C">
            <w:rPr>
              <w:lang w:val="en-US"/>
              <w:rPrChange w:id="14620" w:author="Morten Lerstad Solli" w:date="2017-11-29T12:21:00Z">
                <w:rPr>
                  <w:lang w:val="en-GB"/>
                </w:rPr>
              </w:rPrChange>
            </w:rPr>
            <w:delText>u</w:delText>
          </w:r>
        </w:del>
        <w:r w:rsidR="00F801AA" w:rsidRPr="00B7686C">
          <w:rPr>
            <w:lang w:val="en-US"/>
            <w:rPrChange w:id="14621" w:author="Morten Lerstad Solli" w:date="2017-11-29T12:21:00Z">
              <w:rPr>
                <w:lang w:val="en-GB"/>
              </w:rPr>
            </w:rPrChange>
          </w:rPr>
          <w:t>rs the car should detect</w:t>
        </w:r>
      </w:ins>
      <w:ins w:id="14622" w:author="Oscar Herman Kise" w:date="2017-11-29T10:59:00Z">
        <w:r w:rsidR="004548E3" w:rsidRPr="00B7686C">
          <w:rPr>
            <w:lang w:val="en-US"/>
          </w:rPr>
          <w:t>,</w:t>
        </w:r>
      </w:ins>
      <w:ins w:id="14623" w:author="Morten Lerstad Solli" w:date="2017-11-28T10:16:00Z">
        <w:r w:rsidR="00F801AA" w:rsidRPr="00B7686C">
          <w:rPr>
            <w:lang w:val="en-US"/>
            <w:rPrChange w:id="14624" w:author="Morten Lerstad Solli" w:date="2017-11-29T12:21:00Z">
              <w:rPr>
                <w:lang w:val="en-GB"/>
              </w:rPr>
            </w:rPrChange>
          </w:rPr>
          <w:t xml:space="preserve"> a TCP </w:t>
        </w:r>
      </w:ins>
      <w:ins w:id="14625" w:author="Morten Lerstad Solli" w:date="2017-11-28T10:18:00Z">
        <w:r w:rsidR="00F801AA" w:rsidRPr="00B7686C">
          <w:rPr>
            <w:lang w:val="en-US"/>
            <w:rPrChange w:id="14626" w:author="Morten Lerstad Solli" w:date="2017-11-29T12:21:00Z">
              <w:rPr>
                <w:lang w:val="en-GB"/>
              </w:rPr>
            </w:rPrChange>
          </w:rPr>
          <w:t>connection</w:t>
        </w:r>
      </w:ins>
      <w:ins w:id="14627" w:author="Morten Lerstad Solli" w:date="2017-11-28T10:16:00Z">
        <w:r w:rsidR="00F801AA" w:rsidRPr="00B7686C">
          <w:rPr>
            <w:lang w:val="en-US"/>
            <w:rPrChange w:id="14628" w:author="Morten Lerstad Solli" w:date="2017-11-29T12:21:00Z">
              <w:rPr>
                <w:lang w:val="en-GB"/>
              </w:rPr>
            </w:rPrChange>
          </w:rPr>
          <w:t xml:space="preserve"> is used b</w:t>
        </w:r>
      </w:ins>
      <w:ins w:id="14629" w:author="Morten Lerstad Solli" w:date="2017-11-28T10:17:00Z">
        <w:r w:rsidR="00F801AA" w:rsidRPr="00B7686C">
          <w:rPr>
            <w:lang w:val="en-US"/>
            <w:rPrChange w:id="14630" w:author="Morten Lerstad Solli" w:date="2017-11-29T12:21:00Z">
              <w:rPr>
                <w:lang w:val="en-GB"/>
              </w:rPr>
            </w:rPrChange>
          </w:rPr>
          <w:t>etween the Odroid an</w:t>
        </w:r>
      </w:ins>
      <w:ins w:id="14631" w:author="Morten Lerstad Solli" w:date="2017-11-28T10:18:00Z">
        <w:r w:rsidR="00F801AA" w:rsidRPr="00B7686C">
          <w:rPr>
            <w:lang w:val="en-US"/>
            <w:rPrChange w:id="14632" w:author="Morten Lerstad Solli" w:date="2017-11-29T12:21:00Z">
              <w:rPr>
                <w:lang w:val="en-GB"/>
              </w:rPr>
            </w:rPrChange>
          </w:rPr>
          <w:t>d</w:t>
        </w:r>
      </w:ins>
      <w:ins w:id="14633" w:author="Morten Lerstad Solli" w:date="2017-11-28T10:17:00Z">
        <w:r w:rsidR="00F801AA" w:rsidRPr="00B7686C">
          <w:rPr>
            <w:lang w:val="en-US"/>
            <w:rPrChange w:id="14634" w:author="Morten Lerstad Solli" w:date="2017-11-29T12:21:00Z">
              <w:rPr>
                <w:lang w:val="en-GB"/>
              </w:rPr>
            </w:rPrChange>
          </w:rPr>
          <w:t xml:space="preserve"> the external user interface. </w:t>
        </w:r>
      </w:ins>
      <w:ins w:id="14635" w:author="Morten Lerstad Solli" w:date="2017-11-28T10:19:00Z">
        <w:r w:rsidR="00F801AA" w:rsidRPr="00B7686C">
          <w:rPr>
            <w:lang w:val="en-US"/>
            <w:rPrChange w:id="14636" w:author="Morten Lerstad Solli" w:date="2017-11-29T12:21:00Z">
              <w:rPr>
                <w:lang w:val="en-GB"/>
              </w:rPr>
            </w:rPrChange>
          </w:rPr>
          <w:t>The TCP server is located on the Odroid. This means the external GUI m</w:t>
        </w:r>
      </w:ins>
      <w:ins w:id="14637" w:author="Oscar Herman Kise" w:date="2017-11-29T11:00:00Z">
        <w:r w:rsidR="007B0324" w:rsidRPr="00B7686C">
          <w:rPr>
            <w:lang w:val="en-US"/>
          </w:rPr>
          <w:t>u</w:t>
        </w:r>
      </w:ins>
      <w:ins w:id="14638" w:author="Morten Lerstad Solli" w:date="2017-11-28T10:19:00Z">
        <w:del w:id="14639" w:author="Oscar Herman Kise" w:date="2017-11-29T11:00:00Z">
          <w:r w:rsidR="00F801AA" w:rsidRPr="00B7686C" w:rsidDel="007B0324">
            <w:rPr>
              <w:lang w:val="en-US"/>
              <w:rPrChange w:id="14640" w:author="Morten Lerstad Solli" w:date="2017-11-29T12:21:00Z">
                <w:rPr>
                  <w:lang w:val="en-GB"/>
                </w:rPr>
              </w:rPrChange>
            </w:rPr>
            <w:delText>o</w:delText>
          </w:r>
        </w:del>
        <w:r w:rsidR="00F801AA" w:rsidRPr="00B7686C">
          <w:rPr>
            <w:lang w:val="en-US"/>
            <w:rPrChange w:id="14641" w:author="Morten Lerstad Solli" w:date="2017-11-29T12:21:00Z">
              <w:rPr>
                <w:lang w:val="en-GB"/>
              </w:rPr>
            </w:rPrChange>
          </w:rPr>
          <w:t xml:space="preserve">st make a connection to the car before </w:t>
        </w:r>
      </w:ins>
      <w:ins w:id="14642" w:author="Morten Lerstad Solli" w:date="2017-11-28T10:20:00Z">
        <w:r w:rsidR="00F801AA" w:rsidRPr="00B7686C">
          <w:rPr>
            <w:lang w:val="en-US"/>
            <w:rPrChange w:id="14643" w:author="Morten Lerstad Solli" w:date="2017-11-29T12:21:00Z">
              <w:rPr>
                <w:lang w:val="en-GB"/>
              </w:rPr>
            </w:rPrChange>
          </w:rPr>
          <w:t xml:space="preserve">it can start to send. </w:t>
        </w:r>
      </w:ins>
    </w:p>
    <w:p w14:paraId="7B52A17C" w14:textId="77777777" w:rsidR="005F03D1" w:rsidRPr="00B7686C" w:rsidRDefault="005F03D1" w:rsidP="000B3FDC">
      <w:pPr>
        <w:jc w:val="both"/>
        <w:rPr>
          <w:ins w:id="14644" w:author="Morten Lerstad Solli" w:date="2017-11-28T10:21:00Z"/>
          <w:lang w:val="en-US"/>
          <w:rPrChange w:id="14645" w:author="Morten Lerstad Solli" w:date="2017-11-29T12:21:00Z">
            <w:rPr>
              <w:ins w:id="14646" w:author="Morten Lerstad Solli" w:date="2017-11-28T10:21:00Z"/>
              <w:lang w:val="en-GB"/>
            </w:rPr>
          </w:rPrChange>
        </w:rPr>
      </w:pPr>
    </w:p>
    <w:p w14:paraId="4E1B2F55" w14:textId="77777777" w:rsidR="001A2655" w:rsidRPr="00B7686C" w:rsidRDefault="00F801AA" w:rsidP="000B3FDC">
      <w:pPr>
        <w:jc w:val="both"/>
        <w:rPr>
          <w:ins w:id="14647" w:author="Morten Lerstad Solli" w:date="2017-11-28T10:59:00Z"/>
          <w:lang w:val="en-US"/>
          <w:rPrChange w:id="14648" w:author="Morten Lerstad Solli" w:date="2017-11-29T12:21:00Z">
            <w:rPr>
              <w:ins w:id="14649" w:author="Morten Lerstad Solli" w:date="2017-11-28T10:59:00Z"/>
              <w:lang w:val="en-GB"/>
            </w:rPr>
          </w:rPrChange>
        </w:rPr>
      </w:pPr>
      <w:ins w:id="14650" w:author="Morten Lerstad Solli" w:date="2017-11-28T10:21:00Z">
        <w:r w:rsidRPr="00B7686C">
          <w:rPr>
            <w:lang w:val="en-US"/>
            <w:rPrChange w:id="14651" w:author="Morten Lerstad Solli" w:date="2017-11-29T12:21:00Z">
              <w:rPr>
                <w:lang w:val="en-GB"/>
              </w:rPr>
            </w:rPrChange>
          </w:rPr>
          <w:t xml:space="preserve">The server on the Odroid named </w:t>
        </w:r>
      </w:ins>
      <w:ins w:id="14652" w:author="Morten Lerstad Solli" w:date="2017-11-28T10:27:00Z">
        <w:r w:rsidR="0056126D" w:rsidRPr="00B7686C">
          <w:rPr>
            <w:i/>
            <w:lang w:val="en-US"/>
            <w:rPrChange w:id="14653" w:author="Morten Lerstad Solli" w:date="2017-11-29T12:21:00Z">
              <w:rPr>
                <w:lang w:val="en-GB"/>
              </w:rPr>
            </w:rPrChange>
          </w:rPr>
          <w:t>C</w:t>
        </w:r>
      </w:ins>
      <w:ins w:id="14654" w:author="Morten Lerstad Solli" w:date="2017-11-28T10:21:00Z">
        <w:r w:rsidRPr="00B7686C">
          <w:rPr>
            <w:i/>
            <w:lang w:val="en-US"/>
            <w:rPrChange w:id="14655" w:author="Morten Lerstad Solli" w:date="2017-11-29T12:21:00Z">
              <w:rPr>
                <w:lang w:val="en-GB"/>
              </w:rPr>
            </w:rPrChange>
          </w:rPr>
          <w:t>lientListener</w:t>
        </w:r>
        <w:r w:rsidRPr="00B7686C">
          <w:rPr>
            <w:lang w:val="en-US"/>
            <w:rPrChange w:id="14656" w:author="Morten Lerstad Solli" w:date="2017-11-29T12:21:00Z">
              <w:rPr>
                <w:lang w:val="en-GB"/>
              </w:rPr>
            </w:rPrChange>
          </w:rPr>
          <w:t xml:space="preserve"> is a thread</w:t>
        </w:r>
      </w:ins>
      <w:ins w:id="14657" w:author="Morten Lerstad Solli" w:date="2017-11-28T10:27:00Z">
        <w:r w:rsidR="0056126D" w:rsidRPr="00B7686C">
          <w:rPr>
            <w:lang w:val="en-US"/>
            <w:rPrChange w:id="14658" w:author="Morten Lerstad Solli" w:date="2017-11-29T12:21:00Z">
              <w:rPr>
                <w:lang w:val="en-GB"/>
              </w:rPr>
            </w:rPrChange>
          </w:rPr>
          <w:t xml:space="preserve"> that is continuously listening for inputs from</w:t>
        </w:r>
      </w:ins>
      <w:ins w:id="14659" w:author="Morten Lerstad Solli" w:date="2017-11-28T10:28:00Z">
        <w:r w:rsidR="0056126D" w:rsidRPr="00B7686C">
          <w:rPr>
            <w:lang w:val="en-US"/>
            <w:rPrChange w:id="14660" w:author="Morten Lerstad Solli" w:date="2017-11-29T12:21:00Z">
              <w:rPr>
                <w:lang w:val="en-GB"/>
              </w:rPr>
            </w:rPrChange>
          </w:rPr>
          <w:t xml:space="preserve"> the GUI.</w:t>
        </w:r>
      </w:ins>
      <w:ins w:id="14661" w:author="Morten Lerstad Solli" w:date="2017-11-28T10:43:00Z">
        <w:r w:rsidR="00E47B7A" w:rsidRPr="00B7686C">
          <w:rPr>
            <w:lang w:val="en-US"/>
            <w:rPrChange w:id="14662" w:author="Morten Lerstad Solli" w:date="2017-11-29T12:21:00Z">
              <w:rPr>
                <w:lang w:val="en-GB"/>
              </w:rPr>
            </w:rPrChange>
          </w:rPr>
          <w:t xml:space="preserve"> </w:t>
        </w:r>
      </w:ins>
      <w:ins w:id="14663" w:author="Morten Lerstad Solli" w:date="2017-11-28T10:44:00Z">
        <w:r w:rsidR="00E47B7A" w:rsidRPr="00B7686C">
          <w:rPr>
            <w:lang w:val="en-US"/>
            <w:rPrChange w:id="14664" w:author="Morten Lerstad Solli" w:date="2017-11-29T12:21:00Z">
              <w:rPr>
                <w:lang w:val="en-GB"/>
              </w:rPr>
            </w:rPrChange>
          </w:rPr>
          <w:t xml:space="preserve">When data from the GUI is detected </w:t>
        </w:r>
      </w:ins>
      <w:ins w:id="14665" w:author="Morten Lerstad Solli" w:date="2017-11-28T10:49:00Z">
        <w:r w:rsidR="00E47B7A" w:rsidRPr="00B7686C">
          <w:rPr>
            <w:lang w:val="en-US"/>
            <w:rPrChange w:id="14666" w:author="Morten Lerstad Solli" w:date="2017-11-29T12:21:00Z">
              <w:rPr>
                <w:lang w:val="en-GB"/>
              </w:rPr>
            </w:rPrChange>
          </w:rPr>
          <w:t>by the</w:t>
        </w:r>
      </w:ins>
      <w:ins w:id="14667" w:author="Morten Lerstad Solli" w:date="2017-11-28T10:44:00Z">
        <w:r w:rsidR="00E47B7A" w:rsidRPr="00B7686C">
          <w:rPr>
            <w:lang w:val="en-US"/>
            <w:rPrChange w:id="14668" w:author="Morten Lerstad Solli" w:date="2017-11-29T12:21:00Z">
              <w:rPr>
                <w:lang w:val="en-GB"/>
              </w:rPr>
            </w:rPrChange>
          </w:rPr>
          <w:t xml:space="preserve"> listener</w:t>
        </w:r>
      </w:ins>
      <w:ins w:id="14669" w:author="Morten Lerstad Solli" w:date="2017-11-28T10:49:00Z">
        <w:r w:rsidR="00E47B7A" w:rsidRPr="00B7686C">
          <w:rPr>
            <w:lang w:val="en-US"/>
            <w:rPrChange w:id="14670" w:author="Morten Lerstad Solli" w:date="2017-11-29T12:21:00Z">
              <w:rPr>
                <w:lang w:val="en-GB"/>
              </w:rPr>
            </w:rPrChange>
          </w:rPr>
          <w:t>, it</w:t>
        </w:r>
      </w:ins>
      <w:ins w:id="14671" w:author="Morten Lerstad Solli" w:date="2017-11-28T10:44:00Z">
        <w:r w:rsidR="00E47B7A" w:rsidRPr="00B7686C">
          <w:rPr>
            <w:lang w:val="en-US"/>
            <w:rPrChange w:id="14672" w:author="Morten Lerstad Solli" w:date="2017-11-29T12:21:00Z">
              <w:rPr>
                <w:lang w:val="en-GB"/>
              </w:rPr>
            </w:rPrChange>
          </w:rPr>
          <w:t xml:space="preserve"> will forward </w:t>
        </w:r>
      </w:ins>
      <w:ins w:id="14673" w:author="Morten Lerstad Solli" w:date="2017-11-28T10:49:00Z">
        <w:r w:rsidR="00E47B7A" w:rsidRPr="00B7686C">
          <w:rPr>
            <w:lang w:val="en-US"/>
            <w:rPrChange w:id="14674" w:author="Morten Lerstad Solli" w:date="2017-11-29T12:21:00Z">
              <w:rPr>
                <w:lang w:val="en-GB"/>
              </w:rPr>
            </w:rPrChange>
          </w:rPr>
          <w:t>the</w:t>
        </w:r>
      </w:ins>
      <w:ins w:id="14675" w:author="Morten Lerstad Solli" w:date="2017-11-28T10:45:00Z">
        <w:r w:rsidR="00E47B7A" w:rsidRPr="00B7686C">
          <w:rPr>
            <w:lang w:val="en-US"/>
            <w:rPrChange w:id="14676" w:author="Morten Lerstad Solli" w:date="2017-11-29T12:21:00Z">
              <w:rPr>
                <w:lang w:val="en-GB"/>
              </w:rPr>
            </w:rPrChange>
          </w:rPr>
          <w:t xml:space="preserve"> message on to the </w:t>
        </w:r>
        <w:r w:rsidR="00E47B7A" w:rsidRPr="00B7686C">
          <w:rPr>
            <w:i/>
            <w:lang w:val="en-US"/>
            <w:rPrChange w:id="14677" w:author="Morten Lerstad Solli" w:date="2017-11-29T12:21:00Z">
              <w:rPr>
                <w:i/>
                <w:lang w:val="en-GB"/>
              </w:rPr>
            </w:rPrChange>
          </w:rPr>
          <w:t>ServerDispatcher</w:t>
        </w:r>
      </w:ins>
      <w:ins w:id="14678" w:author="Morten Lerstad Solli" w:date="2017-11-28T10:49:00Z">
        <w:r w:rsidR="00E47B7A" w:rsidRPr="00B7686C">
          <w:rPr>
            <w:i/>
            <w:lang w:val="en-US"/>
            <w:rPrChange w:id="14679" w:author="Morten Lerstad Solli" w:date="2017-11-29T12:21:00Z">
              <w:rPr>
                <w:i/>
                <w:lang w:val="en-GB"/>
              </w:rPr>
            </w:rPrChange>
          </w:rPr>
          <w:t>.</w:t>
        </w:r>
        <w:r w:rsidR="00E47B7A" w:rsidRPr="00B7686C">
          <w:rPr>
            <w:lang w:val="en-US"/>
            <w:rPrChange w:id="14680" w:author="Morten Lerstad Solli" w:date="2017-11-29T12:21:00Z">
              <w:rPr>
                <w:lang w:val="en-GB"/>
              </w:rPr>
            </w:rPrChange>
          </w:rPr>
          <w:t xml:space="preserve"> </w:t>
        </w:r>
      </w:ins>
    </w:p>
    <w:p w14:paraId="31084313" w14:textId="1E868A13" w:rsidR="00E47B7A" w:rsidRPr="00B7686C" w:rsidRDefault="00E47B7A" w:rsidP="000B3FDC">
      <w:pPr>
        <w:jc w:val="both"/>
        <w:rPr>
          <w:ins w:id="14681" w:author="Morten Lerstad Solli" w:date="2017-11-28T11:16:00Z"/>
          <w:lang w:val="en-US"/>
          <w:rPrChange w:id="14682" w:author="Morten Lerstad Solli" w:date="2017-11-29T12:21:00Z">
            <w:rPr>
              <w:ins w:id="14683" w:author="Morten Lerstad Solli" w:date="2017-11-28T11:16:00Z"/>
              <w:lang w:val="en-GB"/>
            </w:rPr>
          </w:rPrChange>
        </w:rPr>
      </w:pPr>
      <w:ins w:id="14684" w:author="Morten Lerstad Solli" w:date="2017-11-28T10:50:00Z">
        <w:r w:rsidRPr="00B7686C">
          <w:rPr>
            <w:lang w:val="en-US"/>
            <w:rPrChange w:id="14685" w:author="Morten Lerstad Solli" w:date="2017-11-29T12:21:00Z">
              <w:rPr>
                <w:lang w:val="en-GB"/>
              </w:rPr>
            </w:rPrChange>
          </w:rPr>
          <w:t xml:space="preserve">The dispatcher is a thread that lies in wait until the listener calls for the method </w:t>
        </w:r>
      </w:ins>
      <w:ins w:id="14686" w:author="Oscar Herman Kise" w:date="2017-11-29T11:03:00Z">
        <w:r w:rsidR="00B81735" w:rsidRPr="00B7686C">
          <w:rPr>
            <w:lang w:val="en-US"/>
          </w:rPr>
          <w:t>“</w:t>
        </w:r>
      </w:ins>
      <w:ins w:id="14687" w:author="Morten Lerstad Solli" w:date="2017-11-28T10:50:00Z">
        <w:r w:rsidRPr="00B7686C">
          <w:rPr>
            <w:i/>
            <w:lang w:val="en-US"/>
            <w:rPrChange w:id="14688" w:author="Morten Lerstad Solli" w:date="2017-11-29T12:21:00Z">
              <w:rPr>
                <w:lang w:val="en-GB"/>
              </w:rPr>
            </w:rPrChange>
          </w:rPr>
          <w:t>dispatchMessag</w:t>
        </w:r>
      </w:ins>
      <w:ins w:id="14689" w:author="Oscar Herman Kise" w:date="2017-11-29T11:02:00Z">
        <w:r w:rsidR="008D3C4D" w:rsidRPr="00B7686C">
          <w:rPr>
            <w:i/>
            <w:lang w:val="en-US"/>
            <w:rPrChange w:id="14690" w:author="Morten Lerstad Solli" w:date="2017-11-29T12:21:00Z">
              <w:rPr>
                <w:lang w:val="en-US"/>
              </w:rPr>
            </w:rPrChange>
          </w:rPr>
          <w:t>e</w:t>
        </w:r>
      </w:ins>
      <w:ins w:id="14691" w:author="Oscar Herman Kise" w:date="2017-11-29T11:03:00Z">
        <w:r w:rsidR="00B81735" w:rsidRPr="00B7686C">
          <w:rPr>
            <w:i/>
            <w:lang w:val="en-US"/>
          </w:rPr>
          <w:t>()”</w:t>
        </w:r>
      </w:ins>
      <w:ins w:id="14692" w:author="Morten Lerstad Solli" w:date="2017-11-28T10:50:00Z">
        <w:r w:rsidRPr="00B7686C">
          <w:rPr>
            <w:lang w:val="en-US"/>
            <w:rPrChange w:id="14693" w:author="Morten Lerstad Solli" w:date="2017-11-29T12:21:00Z">
              <w:rPr>
                <w:lang w:val="en-GB"/>
              </w:rPr>
            </w:rPrChange>
          </w:rPr>
          <w:t xml:space="preserve">, which wakes the thread and forwards </w:t>
        </w:r>
      </w:ins>
      <w:ins w:id="14694" w:author="Morten Lerstad Solli" w:date="2017-11-28T10:51:00Z">
        <w:r w:rsidRPr="00B7686C">
          <w:rPr>
            <w:lang w:val="en-US"/>
            <w:rPrChange w:id="14695" w:author="Morten Lerstad Solli" w:date="2017-11-29T12:21:00Z">
              <w:rPr>
                <w:lang w:val="en-GB"/>
              </w:rPr>
            </w:rPrChange>
          </w:rPr>
          <w:t xml:space="preserve">the message. </w:t>
        </w:r>
      </w:ins>
      <w:ins w:id="14696" w:author="Morten Lerstad Solli" w:date="2017-11-28T11:05:00Z">
        <w:r w:rsidR="001A2655" w:rsidRPr="00B7686C">
          <w:rPr>
            <w:lang w:val="en-US"/>
            <w:rPrChange w:id="14697" w:author="Morten Lerstad Solli" w:date="2017-11-29T12:21:00Z">
              <w:rPr>
                <w:lang w:val="en-GB"/>
              </w:rPr>
            </w:rPrChange>
          </w:rPr>
          <w:t xml:space="preserve">The </w:t>
        </w:r>
      </w:ins>
      <w:ins w:id="14698" w:author="Morten Lerstad Solli" w:date="2017-11-28T11:07:00Z">
        <w:r w:rsidR="001A2655" w:rsidRPr="00B7686C">
          <w:rPr>
            <w:lang w:val="en-US"/>
            <w:rPrChange w:id="14699" w:author="Morten Lerstad Solli" w:date="2017-11-29T12:21:00Z">
              <w:rPr>
                <w:lang w:val="en-GB"/>
              </w:rPr>
            </w:rPrChange>
          </w:rPr>
          <w:t xml:space="preserve">dispatcher will then </w:t>
        </w:r>
      </w:ins>
      <w:ins w:id="14700" w:author="Morten Lerstad Solli" w:date="2017-11-28T11:09:00Z">
        <w:r w:rsidR="005F03D1" w:rsidRPr="00B7686C">
          <w:rPr>
            <w:lang w:val="en-US"/>
            <w:rPrChange w:id="14701" w:author="Morten Lerstad Solli" w:date="2017-11-29T12:21:00Z">
              <w:rPr>
                <w:lang w:val="en-GB"/>
              </w:rPr>
            </w:rPrChange>
          </w:rPr>
          <w:t>retrieve</w:t>
        </w:r>
      </w:ins>
      <w:ins w:id="14702" w:author="Morten Lerstad Solli" w:date="2017-11-28T11:07:00Z">
        <w:r w:rsidR="001A2655" w:rsidRPr="00B7686C">
          <w:rPr>
            <w:lang w:val="en-US"/>
            <w:rPrChange w:id="14703" w:author="Morten Lerstad Solli" w:date="2017-11-29T12:21:00Z">
              <w:rPr>
                <w:lang w:val="en-GB"/>
              </w:rPr>
            </w:rPrChange>
          </w:rPr>
          <w:t xml:space="preserve"> the message, make a String out of it and pass it along to the</w:t>
        </w:r>
      </w:ins>
      <w:ins w:id="14704" w:author="Morten Lerstad Solli" w:date="2017-11-28T11:08:00Z">
        <w:r w:rsidR="005F03D1" w:rsidRPr="00B7686C">
          <w:rPr>
            <w:lang w:val="en-US"/>
            <w:rPrChange w:id="14705" w:author="Morten Lerstad Solli" w:date="2017-11-29T12:21:00Z">
              <w:rPr>
                <w:lang w:val="en-GB"/>
              </w:rPr>
            </w:rPrChange>
          </w:rPr>
          <w:t xml:space="preserve"> TCP</w:t>
        </w:r>
      </w:ins>
      <w:ins w:id="14706" w:author="Morten Lerstad Solli" w:date="2017-11-28T11:07:00Z">
        <w:r w:rsidR="001A2655" w:rsidRPr="00B7686C">
          <w:rPr>
            <w:lang w:val="en-US"/>
            <w:rPrChange w:id="14707" w:author="Morten Lerstad Solli" w:date="2017-11-29T12:21:00Z">
              <w:rPr>
                <w:lang w:val="en-GB"/>
              </w:rPr>
            </w:rPrChange>
          </w:rPr>
          <w:t xml:space="preserve"> input handle</w:t>
        </w:r>
        <w:r w:rsidR="005F03D1" w:rsidRPr="00B7686C">
          <w:rPr>
            <w:lang w:val="en-US"/>
            <w:rPrChange w:id="14708" w:author="Morten Lerstad Solli" w:date="2017-11-29T12:21:00Z">
              <w:rPr>
                <w:lang w:val="en-GB"/>
              </w:rPr>
            </w:rPrChange>
          </w:rPr>
          <w:t>r</w:t>
        </w:r>
      </w:ins>
      <w:ins w:id="14709" w:author="Morten Lerstad Solli" w:date="2017-11-28T11:08:00Z">
        <w:r w:rsidR="005F03D1" w:rsidRPr="00B7686C">
          <w:rPr>
            <w:lang w:val="en-US"/>
            <w:rPrChange w:id="14710" w:author="Morten Lerstad Solli" w:date="2017-11-29T12:21:00Z">
              <w:rPr>
                <w:lang w:val="en-GB"/>
              </w:rPr>
            </w:rPrChange>
          </w:rPr>
          <w:t xml:space="preserve">. </w:t>
        </w:r>
      </w:ins>
      <w:ins w:id="14711" w:author="Morten Lerstad Solli" w:date="2017-11-28T11:12:00Z">
        <w:r w:rsidR="005F03D1" w:rsidRPr="00B7686C">
          <w:rPr>
            <w:lang w:val="en-US"/>
            <w:rPrChange w:id="14712" w:author="Morten Lerstad Solli" w:date="2017-11-29T12:21:00Z">
              <w:rPr>
                <w:lang w:val="en-GB"/>
              </w:rPr>
            </w:rPrChange>
          </w:rPr>
          <w:t xml:space="preserve">Then </w:t>
        </w:r>
      </w:ins>
      <w:ins w:id="14713" w:author="Morten Lerstad Solli" w:date="2017-11-28T11:08:00Z">
        <w:r w:rsidR="005F03D1" w:rsidRPr="00B7686C">
          <w:rPr>
            <w:lang w:val="en-US"/>
            <w:rPrChange w:id="14714" w:author="Morten Lerstad Solli" w:date="2017-11-29T12:21:00Z">
              <w:rPr>
                <w:lang w:val="en-GB"/>
              </w:rPr>
            </w:rPrChange>
          </w:rPr>
          <w:t xml:space="preserve">the </w:t>
        </w:r>
      </w:ins>
      <w:ins w:id="14715" w:author="Morten Lerstad Solli" w:date="2017-11-28T11:09:00Z">
        <w:r w:rsidR="005F03D1" w:rsidRPr="00B7686C">
          <w:rPr>
            <w:i/>
            <w:lang w:val="en-US"/>
            <w:rPrChange w:id="14716" w:author="Morten Lerstad Solli" w:date="2017-11-29T12:21:00Z">
              <w:rPr>
                <w:i/>
                <w:lang w:val="en-GB"/>
              </w:rPr>
            </w:rPrChange>
          </w:rPr>
          <w:t xml:space="preserve">ServerDispatcher </w:t>
        </w:r>
        <w:r w:rsidR="005F03D1" w:rsidRPr="00B7686C">
          <w:rPr>
            <w:lang w:val="en-US"/>
            <w:rPrChange w:id="14717" w:author="Morten Lerstad Solli" w:date="2017-11-29T12:21:00Z">
              <w:rPr>
                <w:lang w:val="en-GB"/>
              </w:rPr>
            </w:rPrChange>
          </w:rPr>
          <w:t>will go into wait again until a new message is received.</w:t>
        </w:r>
      </w:ins>
      <w:ins w:id="14718" w:author="Morten Lerstad Solli" w:date="2017-11-28T11:12:00Z">
        <w:r w:rsidR="005F03D1" w:rsidRPr="00B7686C">
          <w:rPr>
            <w:lang w:val="en-US"/>
            <w:rPrChange w:id="14719" w:author="Morten Lerstad Solli" w:date="2017-11-29T12:21:00Z">
              <w:rPr>
                <w:lang w:val="en-GB"/>
              </w:rPr>
            </w:rPrChange>
          </w:rPr>
          <w:t xml:space="preserve"> When the </w:t>
        </w:r>
      </w:ins>
      <w:ins w:id="14720" w:author="Morten Lerstad Solli" w:date="2017-11-28T11:13:00Z">
        <w:r w:rsidR="005F03D1" w:rsidRPr="00B7686C">
          <w:rPr>
            <w:lang w:val="en-US"/>
            <w:rPrChange w:id="14721" w:author="Morten Lerstad Solli" w:date="2017-11-29T12:21:00Z">
              <w:rPr>
                <w:lang w:val="en-GB"/>
              </w:rPr>
            </w:rPrChange>
          </w:rPr>
          <w:t xml:space="preserve">TCP </w:t>
        </w:r>
        <w:r w:rsidR="005F03D1" w:rsidRPr="00B7686C">
          <w:rPr>
            <w:i/>
            <w:lang w:val="en-US"/>
            <w:rPrChange w:id="14722" w:author="Morten Lerstad Solli" w:date="2017-11-29T12:21:00Z">
              <w:rPr>
                <w:i/>
                <w:lang w:val="en-GB"/>
              </w:rPr>
            </w:rPrChange>
          </w:rPr>
          <w:t>InputHandler</w:t>
        </w:r>
        <w:r w:rsidR="005F03D1" w:rsidRPr="00B7686C">
          <w:rPr>
            <w:lang w:val="en-US"/>
            <w:rPrChange w:id="14723" w:author="Morten Lerstad Solli" w:date="2017-11-29T12:21:00Z">
              <w:rPr>
                <w:lang w:val="en-GB"/>
              </w:rPr>
            </w:rPrChange>
          </w:rPr>
          <w:t xml:space="preserve"> gets the </w:t>
        </w:r>
      </w:ins>
      <w:ins w:id="14724" w:author="Morten Lerstad Solli" w:date="2017-11-28T11:14:00Z">
        <w:r w:rsidR="005F03D1" w:rsidRPr="00B7686C">
          <w:rPr>
            <w:lang w:val="en-US"/>
            <w:rPrChange w:id="14725" w:author="Morten Lerstad Solli" w:date="2017-11-29T12:21:00Z">
              <w:rPr>
                <w:lang w:val="en-GB"/>
              </w:rPr>
            </w:rPrChange>
          </w:rPr>
          <w:t>message,</w:t>
        </w:r>
      </w:ins>
      <w:ins w:id="14726" w:author="Morten Lerstad Solli" w:date="2017-11-28T11:13:00Z">
        <w:r w:rsidR="005F03D1" w:rsidRPr="00B7686C">
          <w:rPr>
            <w:lang w:val="en-US"/>
            <w:rPrChange w:id="14727" w:author="Morten Lerstad Solli" w:date="2017-11-29T12:21:00Z">
              <w:rPr>
                <w:lang w:val="en-GB"/>
              </w:rPr>
            </w:rPrChange>
          </w:rPr>
          <w:t xml:space="preserve"> it</w:t>
        </w:r>
      </w:ins>
      <w:ins w:id="14728" w:author="Morten Lerstad Solli" w:date="2017-11-28T11:14:00Z">
        <w:r w:rsidR="005F03D1" w:rsidRPr="00B7686C">
          <w:rPr>
            <w:lang w:val="en-US"/>
            <w:rPrChange w:id="14729" w:author="Morten Lerstad Solli" w:date="2017-11-29T12:21:00Z">
              <w:rPr>
                <w:lang w:val="en-GB"/>
              </w:rPr>
            </w:rPrChange>
          </w:rPr>
          <w:t xml:space="preserve"> then</w:t>
        </w:r>
      </w:ins>
      <w:ins w:id="14730" w:author="Morten Lerstad Solli" w:date="2017-11-28T11:13:00Z">
        <w:r w:rsidR="005F03D1" w:rsidRPr="00B7686C">
          <w:rPr>
            <w:lang w:val="en-US"/>
            <w:rPrChange w:id="14731" w:author="Morten Lerstad Solli" w:date="2017-11-29T12:21:00Z">
              <w:rPr>
                <w:lang w:val="en-GB"/>
              </w:rPr>
            </w:rPrChange>
          </w:rPr>
          <w:t xml:space="preserve"> sends it to a</w:t>
        </w:r>
      </w:ins>
      <w:ins w:id="14732" w:author="Morten Lerstad Solli" w:date="2017-11-28T11:14:00Z">
        <w:r w:rsidR="005F03D1" w:rsidRPr="00B7686C">
          <w:rPr>
            <w:lang w:val="en-US"/>
            <w:rPrChange w:id="14733" w:author="Morten Lerstad Solli" w:date="2017-11-29T12:21:00Z">
              <w:rPr>
                <w:lang w:val="en-GB"/>
              </w:rPr>
            </w:rPrChange>
          </w:rPr>
          <w:t>n</w:t>
        </w:r>
      </w:ins>
      <w:ins w:id="14734" w:author="Morten Lerstad Solli" w:date="2017-11-28T11:13:00Z">
        <w:r w:rsidR="005F03D1" w:rsidRPr="00B7686C">
          <w:rPr>
            <w:lang w:val="en-US"/>
            <w:rPrChange w:id="14735" w:author="Morten Lerstad Solli" w:date="2017-11-29T12:21:00Z">
              <w:rPr>
                <w:lang w:val="en-GB"/>
              </w:rPr>
            </w:rPrChange>
          </w:rPr>
          <w:t xml:space="preserve"> instance of the </w:t>
        </w:r>
        <w:r w:rsidR="005F03D1" w:rsidRPr="00B7686C">
          <w:rPr>
            <w:i/>
            <w:lang w:val="en-US"/>
            <w:rPrChange w:id="14736" w:author="Morten Lerstad Solli" w:date="2017-11-29T12:21:00Z">
              <w:rPr>
                <w:i/>
                <w:lang w:val="en-GB"/>
              </w:rPr>
            </w:rPrChange>
          </w:rPr>
          <w:t>StringSeperator</w:t>
        </w:r>
        <w:r w:rsidR="005F03D1" w:rsidRPr="00B7686C">
          <w:rPr>
            <w:lang w:val="en-US"/>
            <w:rPrChange w:id="14737" w:author="Morten Lerstad Solli" w:date="2017-11-29T12:21:00Z">
              <w:rPr>
                <w:lang w:val="en-GB"/>
              </w:rPr>
            </w:rPrChange>
          </w:rPr>
          <w:t xml:space="preserve"> </w:t>
        </w:r>
      </w:ins>
      <w:ins w:id="14738" w:author="Morten Lerstad Solli" w:date="2017-11-28T11:14:00Z">
        <w:r w:rsidR="005F03D1" w:rsidRPr="00B7686C">
          <w:rPr>
            <w:lang w:val="en-US"/>
            <w:rPrChange w:id="14739" w:author="Morten Lerstad Solli" w:date="2017-11-29T12:21:00Z">
              <w:rPr>
                <w:lang w:val="en-GB"/>
              </w:rPr>
            </w:rPrChange>
          </w:rPr>
          <w:t xml:space="preserve">to get out each substring of the message. </w:t>
        </w:r>
      </w:ins>
      <w:ins w:id="14740" w:author="Morten Lerstad Solli" w:date="2017-11-28T11:15:00Z">
        <w:r w:rsidR="005F03D1" w:rsidRPr="00B7686C">
          <w:rPr>
            <w:lang w:val="en-US"/>
            <w:rPrChange w:id="14741" w:author="Morten Lerstad Solli" w:date="2017-11-29T12:21:00Z">
              <w:rPr>
                <w:lang w:val="en-GB"/>
              </w:rPr>
            </w:rPrChange>
          </w:rPr>
          <w:t xml:space="preserve">The substring </w:t>
        </w:r>
      </w:ins>
      <w:ins w:id="14742" w:author="Morten Lerstad Solli" w:date="2017-11-28T11:24:00Z">
        <w:r w:rsidR="005424FE" w:rsidRPr="00B7686C">
          <w:rPr>
            <w:lang w:val="en-US"/>
            <w:rPrChange w:id="14743" w:author="Morten Lerstad Solli" w:date="2017-11-29T12:21:00Z">
              <w:rPr>
                <w:lang w:val="en-GB"/>
              </w:rPr>
            </w:rPrChange>
          </w:rPr>
          <w:t>is</w:t>
        </w:r>
      </w:ins>
      <w:ins w:id="14744" w:author="Morten Lerstad Solli" w:date="2017-11-28T11:15:00Z">
        <w:r w:rsidR="005F03D1" w:rsidRPr="00B7686C">
          <w:rPr>
            <w:lang w:val="en-US"/>
            <w:rPrChange w:id="14745" w:author="Morten Lerstad Solli" w:date="2017-11-29T12:21:00Z">
              <w:rPr>
                <w:lang w:val="en-GB"/>
              </w:rPr>
            </w:rPrChange>
          </w:rPr>
          <w:t xml:space="preserve"> then </w:t>
        </w:r>
      </w:ins>
      <w:ins w:id="14746" w:author="Morten Lerstad Solli" w:date="2017-11-28T11:24:00Z">
        <w:r w:rsidR="005424FE" w:rsidRPr="00B7686C">
          <w:rPr>
            <w:lang w:val="en-US"/>
            <w:rPrChange w:id="14747" w:author="Morten Lerstad Solli" w:date="2017-11-29T12:21:00Z">
              <w:rPr>
                <w:lang w:val="en-GB"/>
              </w:rPr>
            </w:rPrChange>
          </w:rPr>
          <w:t>return,</w:t>
        </w:r>
      </w:ins>
      <w:ins w:id="14748" w:author="Morten Lerstad Solli" w:date="2017-11-28T11:15:00Z">
        <w:r w:rsidR="005F03D1" w:rsidRPr="00B7686C">
          <w:rPr>
            <w:lang w:val="en-US"/>
            <w:rPrChange w:id="14749" w:author="Morten Lerstad Solli" w:date="2017-11-29T12:21:00Z">
              <w:rPr>
                <w:lang w:val="en-GB"/>
              </w:rPr>
            </w:rPrChange>
          </w:rPr>
          <w:t xml:space="preserve"> and the input handler then handles the commands, either telling the car to start or stop, or setting the colo</w:t>
        </w:r>
        <w:del w:id="14750" w:author="Oscar Herman Kise" w:date="2017-11-29T11:20:00Z">
          <w:r w:rsidR="005F03D1" w:rsidRPr="00B7686C">
            <w:rPr>
              <w:lang w:val="en-US"/>
              <w:rPrChange w:id="14751" w:author="Morten Lerstad Solli" w:date="2017-11-29T12:21:00Z">
                <w:rPr>
                  <w:lang w:val="en-GB"/>
                </w:rPr>
              </w:rPrChange>
            </w:rPr>
            <w:delText>u</w:delText>
          </w:r>
        </w:del>
        <w:r w:rsidR="005F03D1" w:rsidRPr="00B7686C">
          <w:rPr>
            <w:lang w:val="en-US"/>
            <w:rPrChange w:id="14752" w:author="Morten Lerstad Solli" w:date="2017-11-29T12:21:00Z">
              <w:rPr>
                <w:lang w:val="en-GB"/>
              </w:rPr>
            </w:rPrChange>
          </w:rPr>
          <w:t>rs it should drive after.</w:t>
        </w:r>
      </w:ins>
    </w:p>
    <w:p w14:paraId="6C878EB6" w14:textId="39E2A18B" w:rsidR="005F03D1" w:rsidRPr="00B7686C" w:rsidRDefault="005F03D1" w:rsidP="000B3FDC">
      <w:pPr>
        <w:jc w:val="both"/>
        <w:rPr>
          <w:ins w:id="14753" w:author="Morten Lerstad Solli" w:date="2017-11-28T11:16:00Z"/>
          <w:lang w:val="en-US"/>
          <w:rPrChange w:id="14754" w:author="Morten Lerstad Solli" w:date="2017-11-29T12:21:00Z">
            <w:rPr>
              <w:ins w:id="14755" w:author="Morten Lerstad Solli" w:date="2017-11-28T11:16:00Z"/>
              <w:lang w:val="en-GB"/>
            </w:rPr>
          </w:rPrChange>
        </w:rPr>
      </w:pPr>
    </w:p>
    <w:p w14:paraId="465C1442" w14:textId="2D3B03F9" w:rsidR="005F03D1" w:rsidRPr="00B7686C" w:rsidRDefault="00EF3A9E" w:rsidP="000B3FDC">
      <w:pPr>
        <w:jc w:val="both"/>
        <w:rPr>
          <w:ins w:id="14756" w:author="Morten Lerstad Solli" w:date="2017-11-28T11:09:00Z"/>
          <w:lang w:val="en-US"/>
          <w:rPrChange w:id="14757" w:author="Morten Lerstad Solli" w:date="2017-11-29T12:21:00Z">
            <w:rPr>
              <w:ins w:id="14758" w:author="Morten Lerstad Solli" w:date="2017-11-28T11:09:00Z"/>
              <w:lang w:val="en-GB"/>
            </w:rPr>
          </w:rPrChange>
        </w:rPr>
      </w:pPr>
      <w:ins w:id="14759" w:author="Oscar Herman Kise" w:date="2017-11-29T11:22:00Z">
        <w:r w:rsidRPr="00B7686C">
          <w:rPr>
            <w:lang w:val="en-US"/>
          </w:rPr>
          <w:t>The TCP client is located on the external client.</w:t>
        </w:r>
      </w:ins>
      <w:ins w:id="14760" w:author="Morten Lerstad Solli" w:date="2017-11-28T11:16:00Z">
        <w:del w:id="14761" w:author="Oscar Herman Kise" w:date="2017-11-29T11:22:00Z">
          <w:r w:rsidR="005F03D1" w:rsidRPr="00B7686C">
            <w:rPr>
              <w:lang w:val="en-US"/>
              <w:rPrChange w:id="14762" w:author="Morten Lerstad Solli" w:date="2017-11-29T12:21:00Z">
                <w:rPr>
                  <w:lang w:val="en-GB"/>
                </w:rPr>
              </w:rPrChange>
            </w:rPr>
            <w:delText>On the external</w:delText>
          </w:r>
        </w:del>
      </w:ins>
      <w:ins w:id="14763" w:author="Morten Lerstad Solli" w:date="2017-11-28T11:24:00Z">
        <w:del w:id="14764" w:author="Oscar Herman Kise" w:date="2017-11-29T11:22:00Z">
          <w:r w:rsidR="005424FE" w:rsidRPr="00B7686C">
            <w:rPr>
              <w:lang w:val="en-US"/>
              <w:rPrChange w:id="14765" w:author="Morten Lerstad Solli" w:date="2017-11-29T12:21:00Z">
                <w:rPr>
                  <w:lang w:val="en-GB"/>
                </w:rPr>
              </w:rPrChange>
            </w:rPr>
            <w:delText xml:space="preserve"> client</w:delText>
          </w:r>
        </w:del>
      </w:ins>
      <w:ins w:id="14766" w:author="Morten Lerstad Solli" w:date="2017-11-28T11:16:00Z">
        <w:del w:id="14767" w:author="Oscar Herman Kise" w:date="2017-11-29T11:22:00Z">
          <w:r w:rsidR="005F03D1" w:rsidRPr="00B7686C">
            <w:rPr>
              <w:lang w:val="en-US"/>
              <w:rPrChange w:id="14768" w:author="Morten Lerstad Solli" w:date="2017-11-29T12:21:00Z">
                <w:rPr>
                  <w:lang w:val="en-GB"/>
                </w:rPr>
              </w:rPrChange>
            </w:rPr>
            <w:delText xml:space="preserve"> the TCP</w:delText>
          </w:r>
        </w:del>
      </w:ins>
      <w:ins w:id="14769" w:author="Morten Lerstad Solli" w:date="2017-11-28T11:24:00Z">
        <w:del w:id="14770" w:author="Oscar Herman Kise" w:date="2017-11-29T11:22:00Z">
          <w:r w:rsidR="005424FE" w:rsidRPr="00B7686C">
            <w:rPr>
              <w:lang w:val="en-US"/>
              <w:rPrChange w:id="14771" w:author="Morten Lerstad Solli" w:date="2017-11-29T12:21:00Z">
                <w:rPr>
                  <w:lang w:val="en-GB"/>
                </w:rPr>
              </w:rPrChange>
            </w:rPr>
            <w:delText xml:space="preserve"> client</w:delText>
          </w:r>
        </w:del>
      </w:ins>
      <w:ins w:id="14772" w:author="Morten Lerstad Solli" w:date="2017-11-28T11:16:00Z">
        <w:del w:id="14773" w:author="Oscar Herman Kise" w:date="2017-11-29T11:22:00Z">
          <w:r w:rsidR="005F03D1" w:rsidRPr="00B7686C">
            <w:rPr>
              <w:lang w:val="en-US"/>
              <w:rPrChange w:id="14774" w:author="Morten Lerstad Solli" w:date="2017-11-29T12:21:00Z">
                <w:rPr>
                  <w:lang w:val="en-GB"/>
                </w:rPr>
              </w:rPrChange>
            </w:rPr>
            <w:delText xml:space="preserve"> is located.</w:delText>
          </w:r>
        </w:del>
        <w:r w:rsidR="005F03D1" w:rsidRPr="00B7686C">
          <w:rPr>
            <w:lang w:val="en-US"/>
            <w:rPrChange w:id="14775" w:author="Morten Lerstad Solli" w:date="2017-11-29T12:21:00Z">
              <w:rPr>
                <w:lang w:val="en-GB"/>
              </w:rPr>
            </w:rPrChange>
          </w:rPr>
          <w:t xml:space="preserve"> This </w:t>
        </w:r>
      </w:ins>
      <w:ins w:id="14776" w:author="Morten Lerstad Solli" w:date="2017-11-28T11:23:00Z">
        <w:r w:rsidR="005424FE" w:rsidRPr="00B7686C">
          <w:rPr>
            <w:lang w:val="en-US"/>
            <w:rPrChange w:id="14777" w:author="Morten Lerstad Solli" w:date="2017-11-29T12:21:00Z">
              <w:rPr>
                <w:lang w:val="en-GB"/>
              </w:rPr>
            </w:rPrChange>
          </w:rPr>
          <w:t>external client</w:t>
        </w:r>
      </w:ins>
      <w:ins w:id="14778" w:author="Morten Lerstad Solli" w:date="2017-11-28T11:16:00Z">
        <w:r w:rsidR="005F03D1" w:rsidRPr="00B7686C">
          <w:rPr>
            <w:lang w:val="en-US"/>
            <w:rPrChange w:id="14779" w:author="Morten Lerstad Solli" w:date="2017-11-29T12:21:00Z">
              <w:rPr>
                <w:lang w:val="en-GB"/>
              </w:rPr>
            </w:rPrChange>
          </w:rPr>
          <w:t xml:space="preserve"> is responsible for establishing connection towards the </w:t>
        </w:r>
      </w:ins>
      <w:ins w:id="14780" w:author="Morten Lerstad Solli" w:date="2017-11-28T11:17:00Z">
        <w:r w:rsidR="005F03D1" w:rsidRPr="00B7686C">
          <w:rPr>
            <w:lang w:val="en-US"/>
            <w:rPrChange w:id="14781" w:author="Morten Lerstad Solli" w:date="2017-11-29T12:21:00Z">
              <w:rPr>
                <w:lang w:val="en-GB"/>
              </w:rPr>
            </w:rPrChange>
          </w:rPr>
          <w:t xml:space="preserve">TCP server and send the commands. </w:t>
        </w:r>
      </w:ins>
      <w:ins w:id="14782" w:author="Morten Lerstad Solli" w:date="2017-11-28T11:23:00Z">
        <w:r w:rsidR="005424FE" w:rsidRPr="00B7686C">
          <w:rPr>
            <w:lang w:val="en-US"/>
            <w:rPrChange w:id="14783" w:author="Morten Lerstad Solli" w:date="2017-11-29T12:21:00Z">
              <w:rPr>
                <w:lang w:val="en-GB"/>
              </w:rPr>
            </w:rPrChange>
          </w:rPr>
          <w:t xml:space="preserve">Sending commands </w:t>
        </w:r>
      </w:ins>
      <w:ins w:id="14784" w:author="Morten Lerstad Solli" w:date="2017-11-28T11:24:00Z">
        <w:r w:rsidR="005424FE" w:rsidRPr="00B7686C">
          <w:rPr>
            <w:lang w:val="en-US"/>
            <w:rPrChange w:id="14785" w:author="Morten Lerstad Solli" w:date="2017-11-29T12:21:00Z">
              <w:rPr>
                <w:lang w:val="en-GB"/>
              </w:rPr>
            </w:rPrChange>
          </w:rPr>
          <w:t>is done through a pri</w:t>
        </w:r>
      </w:ins>
      <w:ins w:id="14786" w:author="Morten Lerstad Solli" w:date="2017-11-28T11:25:00Z">
        <w:r w:rsidR="005424FE" w:rsidRPr="00B7686C">
          <w:rPr>
            <w:lang w:val="en-US"/>
            <w:rPrChange w:id="14787" w:author="Morten Lerstad Solli" w:date="2017-11-29T12:21:00Z">
              <w:rPr>
                <w:lang w:val="en-GB"/>
              </w:rPr>
            </w:rPrChange>
          </w:rPr>
          <w:t>nt</w:t>
        </w:r>
        <w:r w:rsidR="00C85DC0" w:rsidRPr="00B7686C">
          <w:rPr>
            <w:lang w:val="en-US"/>
            <w:rPrChange w:id="14788" w:author="Morten Lerstad Solli" w:date="2017-11-29T12:21:00Z">
              <w:rPr>
                <w:lang w:val="en-GB"/>
              </w:rPr>
            </w:rPrChange>
          </w:rPr>
          <w:t>W</w:t>
        </w:r>
        <w:r w:rsidR="005424FE" w:rsidRPr="00B7686C">
          <w:rPr>
            <w:lang w:val="en-US"/>
            <w:rPrChange w:id="14789" w:author="Morten Lerstad Solli" w:date="2017-11-29T12:21:00Z">
              <w:rPr>
                <w:lang w:val="en-GB"/>
              </w:rPr>
            </w:rPrChange>
          </w:rPr>
          <w:t>riter</w:t>
        </w:r>
      </w:ins>
      <w:ins w:id="14790" w:author="Oscar Herman Kise" w:date="2017-11-29T11:23:00Z">
        <w:r w:rsidR="007A2FC3" w:rsidRPr="00B7686C">
          <w:rPr>
            <w:lang w:val="en-US"/>
          </w:rPr>
          <w:t>.</w:t>
        </w:r>
      </w:ins>
      <w:ins w:id="14791" w:author="Morten Lerstad Solli" w:date="2017-11-28T11:25:00Z">
        <w:del w:id="14792" w:author="Oscar Herman Kise" w:date="2017-11-29T11:23:00Z">
          <w:r w:rsidR="005424FE" w:rsidRPr="00B7686C" w:rsidDel="007A2FC3">
            <w:rPr>
              <w:lang w:val="en-US"/>
              <w:rPrChange w:id="14793" w:author="Morten Lerstad Solli" w:date="2017-11-29T12:21:00Z">
                <w:rPr>
                  <w:lang w:val="en-GB"/>
                </w:rPr>
              </w:rPrChange>
            </w:rPr>
            <w:delText>,</w:delText>
          </w:r>
        </w:del>
        <w:r w:rsidR="005424FE" w:rsidRPr="00B7686C">
          <w:rPr>
            <w:lang w:val="en-US"/>
            <w:rPrChange w:id="14794" w:author="Morten Lerstad Solli" w:date="2017-11-29T12:21:00Z">
              <w:rPr>
                <w:lang w:val="en-GB"/>
              </w:rPr>
            </w:rPrChange>
          </w:rPr>
          <w:t xml:space="preserve"> </w:t>
        </w:r>
      </w:ins>
      <w:ins w:id="14795" w:author="Oscar Herman Kise" w:date="2017-11-29T11:23:00Z">
        <w:r w:rsidR="007A2FC3" w:rsidRPr="00B7686C">
          <w:rPr>
            <w:lang w:val="en-US"/>
          </w:rPr>
          <w:t>T</w:t>
        </w:r>
      </w:ins>
      <w:ins w:id="14796" w:author="Morten Lerstad Solli" w:date="2017-11-28T11:25:00Z">
        <w:del w:id="14797" w:author="Oscar Herman Kise" w:date="2017-11-29T11:23:00Z">
          <w:r w:rsidR="005424FE" w:rsidRPr="00B7686C">
            <w:rPr>
              <w:lang w:val="en-US"/>
              <w:rPrChange w:id="14798" w:author="Morten Lerstad Solli" w:date="2017-11-29T12:21:00Z">
                <w:rPr>
                  <w:lang w:val="en-GB"/>
                </w:rPr>
              </w:rPrChange>
            </w:rPr>
            <w:delText>t</w:delText>
          </w:r>
        </w:del>
        <w:r w:rsidR="005424FE" w:rsidRPr="00B7686C">
          <w:rPr>
            <w:lang w:val="en-US"/>
            <w:rPrChange w:id="14799" w:author="Morten Lerstad Solli" w:date="2017-11-29T12:21:00Z">
              <w:rPr>
                <w:lang w:val="en-GB"/>
              </w:rPr>
            </w:rPrChange>
          </w:rPr>
          <w:t xml:space="preserve">his is a thread-safe </w:t>
        </w:r>
      </w:ins>
      <w:ins w:id="14800" w:author="Morten Lerstad Solli" w:date="2017-11-28T11:26:00Z">
        <w:r w:rsidR="004C5111" w:rsidRPr="00B7686C">
          <w:rPr>
            <w:lang w:val="en-US"/>
            <w:rPrChange w:id="14801" w:author="Morten Lerstad Solli" w:date="2017-11-29T12:21:00Z">
              <w:rPr>
                <w:lang w:val="en-GB"/>
              </w:rPr>
            </w:rPrChange>
          </w:rPr>
          <w:t>operation</w:t>
        </w:r>
      </w:ins>
      <w:ins w:id="14802" w:author="Morten Lerstad Solli" w:date="2017-11-28T11:25:00Z">
        <w:r w:rsidR="005424FE" w:rsidRPr="00B7686C">
          <w:rPr>
            <w:lang w:val="en-US"/>
            <w:rPrChange w:id="14803" w:author="Morten Lerstad Solli" w:date="2017-11-29T12:21:00Z">
              <w:rPr>
                <w:lang w:val="en-GB"/>
              </w:rPr>
            </w:rPrChange>
          </w:rPr>
          <w:t xml:space="preserve"> because there is only one thread writing to it.</w:t>
        </w:r>
      </w:ins>
    </w:p>
    <w:p w14:paraId="3BD40DA3" w14:textId="77777777" w:rsidR="005F03D1" w:rsidRPr="00B7686C" w:rsidRDefault="005F03D1" w:rsidP="000B3FDC">
      <w:pPr>
        <w:jc w:val="both"/>
        <w:rPr>
          <w:ins w:id="14804" w:author="Morten Lerstad Solli" w:date="2017-11-28T10:48:00Z"/>
          <w:lang w:val="en-US"/>
          <w:rPrChange w:id="14805" w:author="Morten Lerstad Solli" w:date="2017-11-29T12:21:00Z">
            <w:rPr>
              <w:ins w:id="14806" w:author="Morten Lerstad Solli" w:date="2017-11-28T10:48:00Z"/>
              <w:lang w:val="en-GB"/>
            </w:rPr>
          </w:rPrChange>
        </w:rPr>
      </w:pPr>
    </w:p>
    <w:p w14:paraId="59EE0F73" w14:textId="77777777" w:rsidR="000B3FDC" w:rsidRPr="00B7686C" w:rsidDel="00A5285A" w:rsidRDefault="000B3FDC">
      <w:pPr>
        <w:jc w:val="both"/>
        <w:rPr>
          <w:ins w:id="14807" w:author="Morten Lerstad Solli" w:date="2017-11-28T10:10:00Z"/>
          <w:del w:id="14808" w:author="Oscar Herman Kise" w:date="2017-11-30T19:54:00Z"/>
          <w:lang w:val="en-US"/>
          <w:rPrChange w:id="14809" w:author="Morten Lerstad Solli" w:date="2017-11-29T12:21:00Z">
            <w:rPr>
              <w:ins w:id="14810" w:author="Morten Lerstad Solli" w:date="2017-11-28T10:10:00Z"/>
              <w:del w:id="14811" w:author="Oscar Herman Kise" w:date="2017-11-30T19:54:00Z"/>
              <w:lang w:val="en-GB"/>
            </w:rPr>
          </w:rPrChange>
        </w:rPr>
        <w:pPrChange w:id="14812" w:author="Morten Lerstad Solli" w:date="2017-11-28T10:11:00Z">
          <w:pPr/>
        </w:pPrChange>
      </w:pPr>
    </w:p>
    <w:p w14:paraId="6720C092" w14:textId="131C6240" w:rsidR="00D42025" w:rsidRPr="00B7686C" w:rsidRDefault="00D42025">
      <w:pPr>
        <w:jc w:val="both"/>
        <w:rPr>
          <w:del w:id="14813" w:author="Morten Lerstad Solli" w:date="2017-11-27T23:05:00Z"/>
          <w:color w:val="FF0000"/>
          <w:lang w:val="en-US"/>
        </w:rPr>
        <w:pPrChange w:id="14814" w:author="Morten Lerstad Solli" w:date="2017-11-28T10:17:00Z">
          <w:pPr/>
        </w:pPrChange>
      </w:pPr>
      <w:del w:id="14815" w:author="Morten Lerstad Solli" w:date="2017-11-23T16:43:00Z">
        <w:r w:rsidRPr="00B7686C">
          <w:rPr>
            <w:color w:val="FF0000"/>
            <w:lang w:val="en-US"/>
          </w:rPr>
          <w:delText>Morten</w:delText>
        </w:r>
      </w:del>
    </w:p>
    <w:p w14:paraId="6F2ACAC0" w14:textId="77777777" w:rsidR="00546B56" w:rsidRPr="00B7686C" w:rsidRDefault="00546B56">
      <w:pPr>
        <w:jc w:val="both"/>
        <w:rPr>
          <w:del w:id="14816" w:author="Morten Lerstad Solli" w:date="2017-11-27T23:05:00Z"/>
          <w:lang w:val="en-US"/>
        </w:rPr>
        <w:pPrChange w:id="14817" w:author="Morten Lerstad Solli" w:date="2017-11-28T10:17:00Z">
          <w:pPr/>
        </w:pPrChange>
      </w:pPr>
    </w:p>
    <w:p w14:paraId="2E5A4A8E" w14:textId="77777777" w:rsidR="00546B56" w:rsidRPr="00B7686C" w:rsidRDefault="00546B56">
      <w:pPr>
        <w:jc w:val="both"/>
        <w:rPr>
          <w:del w:id="14818" w:author="Morten Lerstad Solli" w:date="2017-11-28T10:10:00Z"/>
          <w:lang w:val="en-US"/>
        </w:rPr>
        <w:pPrChange w:id="14819" w:author="Morten Lerstad Solli" w:date="2017-11-28T10:17:00Z">
          <w:pPr/>
        </w:pPrChange>
      </w:pPr>
    </w:p>
    <w:p w14:paraId="29F09560" w14:textId="2A130F62" w:rsidR="00546B56" w:rsidRPr="00B7686C" w:rsidRDefault="00546B56">
      <w:pPr>
        <w:pStyle w:val="Overskrift4"/>
        <w:jc w:val="both"/>
        <w:rPr>
          <w:del w:id="14820" w:author="Morten Lerstad Solli" w:date="2017-11-27T23:03:00Z"/>
          <w:lang w:val="en-US"/>
        </w:rPr>
        <w:pPrChange w:id="14821" w:author="Morten Lerstad Solli" w:date="2017-11-28T10:17:00Z">
          <w:pPr>
            <w:pStyle w:val="Overskrift4"/>
          </w:pPr>
        </w:pPrChange>
      </w:pPr>
      <w:del w:id="14822" w:author="Morten Lerstad Solli" w:date="2017-11-27T23:03:00Z">
        <w:r w:rsidRPr="00F11BCB">
          <w:rPr>
            <w:b w:val="0"/>
            <w:lang w:val="en-US"/>
          </w:rPr>
          <w:delText>TCP</w:delText>
        </w:r>
      </w:del>
    </w:p>
    <w:p w14:paraId="68748090" w14:textId="7F030735" w:rsidR="00D42025" w:rsidRPr="00B7686C" w:rsidRDefault="00D42025">
      <w:pPr>
        <w:jc w:val="both"/>
        <w:rPr>
          <w:del w:id="14823" w:author="Morten Lerstad Solli" w:date="2017-11-28T10:10:00Z"/>
          <w:color w:val="FF0000"/>
          <w:lang w:val="en-US"/>
        </w:rPr>
        <w:pPrChange w:id="14824" w:author="Morten Lerstad Solli" w:date="2017-11-28T10:17:00Z">
          <w:pPr/>
        </w:pPrChange>
      </w:pPr>
      <w:del w:id="14825" w:author="Morten Lerstad Solli" w:date="2017-11-28T10:10:00Z">
        <w:r w:rsidRPr="00B7686C">
          <w:rPr>
            <w:color w:val="FF0000"/>
            <w:lang w:val="en-US"/>
          </w:rPr>
          <w:delText>Ole</w:delText>
        </w:r>
      </w:del>
      <w:ins w:id="14826" w:author="Ole-Martin Hanstveit" w:date="2017-11-27T22:48:00Z">
        <w:del w:id="14827" w:author="Morten Lerstad Solli" w:date="2017-11-28T10:10:00Z">
          <w:r w:rsidR="001E3E59" w:rsidRPr="00B7686C">
            <w:rPr>
              <w:color w:val="FF0000"/>
              <w:lang w:val="en-US"/>
            </w:rPr>
            <w:delText>Ole</w:delText>
          </w:r>
        </w:del>
      </w:ins>
    </w:p>
    <w:p w14:paraId="5B9B499A" w14:textId="77777777" w:rsidR="001B1677" w:rsidRPr="00B7686C" w:rsidRDefault="001B1677">
      <w:pPr>
        <w:jc w:val="both"/>
        <w:rPr>
          <w:del w:id="14828" w:author="Oscar Herman Kise" w:date="2017-11-30T16:59:00Z"/>
          <w:lang w:val="en-US"/>
        </w:rPr>
        <w:pPrChange w:id="14829" w:author="Morten Lerstad Solli" w:date="2017-11-28T10:17:00Z">
          <w:pPr/>
        </w:pPrChange>
      </w:pPr>
    </w:p>
    <w:p w14:paraId="0EB12BE9" w14:textId="77777777" w:rsidR="001B1677" w:rsidRPr="00B7686C" w:rsidRDefault="001B1677">
      <w:pPr>
        <w:jc w:val="both"/>
        <w:rPr>
          <w:lang w:val="en-US"/>
        </w:rPr>
        <w:pPrChange w:id="14830" w:author="Morten Lerstad Solli" w:date="2017-11-28T10:17:00Z">
          <w:pPr/>
        </w:pPrChange>
      </w:pPr>
    </w:p>
    <w:p w14:paraId="05F41092" w14:textId="0247C441" w:rsidR="00C75A6B" w:rsidRPr="00C75A6B" w:rsidRDefault="001B1677" w:rsidP="00C75A6B">
      <w:pPr>
        <w:pStyle w:val="Overskrift3"/>
        <w:rPr>
          <w:ins w:id="14831" w:author="Morten Lerstad Solli" w:date="2017-11-29T13:29:00Z"/>
          <w:lang w:val="en-US"/>
        </w:rPr>
      </w:pPr>
      <w:bookmarkStart w:id="14832" w:name="_Toc499197482"/>
      <w:bookmarkStart w:id="14833" w:name="_Toc499231072"/>
      <w:bookmarkStart w:id="14834" w:name="_Toc499394317"/>
      <w:bookmarkStart w:id="14835" w:name="_Toc499485476"/>
      <w:bookmarkStart w:id="14836" w:name="_Toc499485886"/>
      <w:bookmarkStart w:id="14837" w:name="_Toc499485976"/>
      <w:bookmarkStart w:id="14838" w:name="_Toc499500685"/>
      <w:bookmarkStart w:id="14839" w:name="_Toc499567483"/>
      <w:bookmarkStart w:id="14840" w:name="_Toc499568148"/>
      <w:bookmarkStart w:id="14841" w:name="_Toc499584522"/>
      <w:bookmarkStart w:id="14842" w:name="_Toc499584856"/>
      <w:bookmarkStart w:id="14843" w:name="_Toc499631449"/>
      <w:bookmarkStart w:id="14844" w:name="_Toc499646513"/>
      <w:bookmarkStart w:id="14845" w:name="_Toc499654726"/>
      <w:bookmarkStart w:id="14846" w:name="_Ref499720640"/>
      <w:bookmarkStart w:id="14847" w:name="_Ref499720642"/>
      <w:bookmarkStart w:id="14848" w:name="_Ref499720657"/>
      <w:bookmarkStart w:id="14849" w:name="_Ref499720684"/>
      <w:bookmarkStart w:id="14850" w:name="_Ref499720720"/>
      <w:bookmarkStart w:id="14851" w:name="_Toc499722803"/>
      <w:bookmarkStart w:id="14852" w:name="_Toc499733279"/>
      <w:bookmarkStart w:id="14853" w:name="_Toc499737788"/>
      <w:bookmarkStart w:id="14854" w:name="_Toc499750705"/>
      <w:bookmarkStart w:id="14855" w:name="_Toc499754117"/>
      <w:bookmarkStart w:id="14856" w:name="_Toc499757846"/>
      <w:bookmarkStart w:id="14857" w:name="_Toc499757463"/>
      <w:bookmarkStart w:id="14858" w:name="_Toc499806133"/>
      <w:bookmarkStart w:id="14859" w:name="_Toc499829045"/>
      <w:bookmarkStart w:id="14860" w:name="_Toc499829590"/>
      <w:bookmarkStart w:id="14861" w:name="_Toc499835738"/>
      <w:bookmarkStart w:id="14862" w:name="_Toc499843370"/>
      <w:r w:rsidRPr="00B7686C">
        <w:rPr>
          <w:lang w:val="en-US"/>
        </w:rPr>
        <w:t>Event</w:t>
      </w:r>
      <w:bookmarkEnd w:id="14832"/>
      <w:bookmarkEnd w:id="14833"/>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p>
    <w:p w14:paraId="6409CF82" w14:textId="49FE9888" w:rsidR="005F6800" w:rsidRDefault="00592049" w:rsidP="005F6800">
      <w:pPr>
        <w:pStyle w:val="Brdtekst"/>
        <w:jc w:val="both"/>
        <w:rPr>
          <w:ins w:id="14863" w:author="Morten Lerstad Solli" w:date="2017-11-29T13:36:00Z"/>
          <w:i/>
          <w:lang w:val="en-US"/>
        </w:rPr>
      </w:pPr>
      <w:ins w:id="14864" w:author="Morten Lerstad Solli" w:date="2017-11-29T13:29:00Z">
        <w:r>
          <w:rPr>
            <w:lang w:val="en-US"/>
          </w:rPr>
          <w:t xml:space="preserve">Events are often used to </w:t>
        </w:r>
        <w:r w:rsidR="000538EB">
          <w:rPr>
            <w:lang w:val="en-US"/>
          </w:rPr>
          <w:t>signal</w:t>
        </w:r>
        <w:r>
          <w:rPr>
            <w:lang w:val="en-US"/>
          </w:rPr>
          <w:t xml:space="preserve"> a change of state. </w:t>
        </w:r>
      </w:ins>
      <w:ins w:id="14865" w:author="Morten Lerstad Solli" w:date="2017-11-29T13:30:00Z">
        <w:r w:rsidR="001A3DDB">
          <w:rPr>
            <w:lang w:val="en-US"/>
          </w:rPr>
          <w:t xml:space="preserve">If we </w:t>
        </w:r>
      </w:ins>
      <w:ins w:id="14866" w:author="Morten Lerstad Solli" w:date="2017-11-29T13:31:00Z">
        <w:r w:rsidR="004D5260">
          <w:rPr>
            <w:lang w:val="en-US"/>
          </w:rPr>
          <w:t xml:space="preserve">want </w:t>
        </w:r>
        <w:r w:rsidR="00A82608">
          <w:rPr>
            <w:lang w:val="en-US"/>
          </w:rPr>
          <w:t>a task to run when</w:t>
        </w:r>
      </w:ins>
      <w:ins w:id="14867" w:author="Morten Lerstad Solli" w:date="2017-11-29T13:32:00Z">
        <w:r w:rsidR="00993F0A">
          <w:rPr>
            <w:lang w:val="en-US"/>
          </w:rPr>
          <w:t xml:space="preserve"> there is a change of state in another task, it is smart to use an Event.</w:t>
        </w:r>
        <w:r w:rsidR="0025008D">
          <w:rPr>
            <w:lang w:val="en-US"/>
          </w:rPr>
          <w:t xml:space="preserve"> In the </w:t>
        </w:r>
        <w:del w:id="14868" w:author="Oscar Herman Kise" w:date="2017-11-30T17:00:00Z">
          <w:r w:rsidR="0025008D">
            <w:rPr>
              <w:lang w:val="en-US"/>
            </w:rPr>
            <w:delText>project</w:delText>
          </w:r>
        </w:del>
      </w:ins>
      <w:ins w:id="14869" w:author="Oscar Herman Kise" w:date="2017-11-30T17:00:00Z">
        <w:r w:rsidR="008050FC">
          <w:rPr>
            <w:lang w:val="en-US"/>
          </w:rPr>
          <w:t>project,</w:t>
        </w:r>
      </w:ins>
      <w:ins w:id="14870" w:author="Morten Lerstad Solli" w:date="2017-11-29T13:32:00Z">
        <w:r w:rsidR="0025008D">
          <w:rPr>
            <w:lang w:val="en-US"/>
          </w:rPr>
          <w:t xml:space="preserve"> there is an </w:t>
        </w:r>
      </w:ins>
      <w:ins w:id="14871" w:author="Morten Lerstad Solli" w:date="2017-11-29T13:33:00Z">
        <w:r w:rsidR="0025008D">
          <w:rPr>
            <w:lang w:val="en-US"/>
          </w:rPr>
          <w:t xml:space="preserve">event class. </w:t>
        </w:r>
      </w:ins>
      <w:ins w:id="14872" w:author="Morten Lerstad Solli" w:date="2017-11-29T13:35:00Z">
        <w:r w:rsidR="005F6800">
          <w:rPr>
            <w:lang w:val="en-US"/>
          </w:rPr>
          <w:t xml:space="preserve">In </w:t>
        </w:r>
        <w:del w:id="14873" w:author="Oscar Herman Kise" w:date="2017-11-30T17:00:00Z">
          <w:r w:rsidR="005F6800">
            <w:rPr>
              <w:lang w:val="en-US"/>
            </w:rPr>
            <w:delText>example</w:delText>
          </w:r>
        </w:del>
      </w:ins>
      <w:ins w:id="14874" w:author="Oscar Herman Kise" w:date="2017-11-30T17:00:00Z">
        <w:r w:rsidR="008050FC">
          <w:rPr>
            <w:lang w:val="en-US"/>
          </w:rPr>
          <w:t>example,</w:t>
        </w:r>
      </w:ins>
      <w:ins w:id="14875" w:author="Morten Lerstad Solli" w:date="2017-11-29T13:35:00Z">
        <w:r w:rsidR="005F6800">
          <w:rPr>
            <w:lang w:val="en-US"/>
          </w:rPr>
          <w:t xml:space="preserve"> it</w:t>
        </w:r>
      </w:ins>
      <w:ins w:id="14876" w:author="Morten Lerstad Solli" w:date="2017-11-29T13:33:00Z">
        <w:r w:rsidR="00682937">
          <w:rPr>
            <w:lang w:val="en-US"/>
          </w:rPr>
          <w:t xml:space="preserve"> is</w:t>
        </w:r>
      </w:ins>
      <w:ins w:id="14877" w:author="Morten Lerstad Solli" w:date="2017-11-29T13:35:00Z">
        <w:r w:rsidR="005F6800">
          <w:rPr>
            <w:lang w:val="en-US"/>
          </w:rPr>
          <w:t xml:space="preserve"> </w:t>
        </w:r>
      </w:ins>
      <w:ins w:id="14878" w:author="Morten Lerstad Solli" w:date="2017-11-29T13:34:00Z">
        <w:r w:rsidR="0022507F">
          <w:rPr>
            <w:lang w:val="en-US"/>
          </w:rPr>
          <w:t xml:space="preserve">used to signal a change of state in the </w:t>
        </w:r>
        <w:r w:rsidR="0022507F">
          <w:rPr>
            <w:i/>
            <w:lang w:val="en-US"/>
          </w:rPr>
          <w:t>ReceiveSerial</w:t>
        </w:r>
        <w:r w:rsidR="0022507F">
          <w:rPr>
            <w:lang w:val="en-US"/>
          </w:rPr>
          <w:t xml:space="preserve"> class. </w:t>
        </w:r>
      </w:ins>
      <w:ins w:id="14879" w:author="Morten Lerstad Solli" w:date="2017-11-29T13:35:00Z">
        <w:r w:rsidR="005F6800">
          <w:rPr>
            <w:lang w:val="en-US"/>
          </w:rPr>
          <w:t>When incoming data is detected</w:t>
        </w:r>
      </w:ins>
      <w:ins w:id="14880" w:author="Oscar Herman Kise" w:date="2017-11-30T19:52:00Z">
        <w:r w:rsidR="006E6F1F">
          <w:rPr>
            <w:lang w:val="en-US"/>
          </w:rPr>
          <w:t>,</w:t>
        </w:r>
      </w:ins>
      <w:ins w:id="14881" w:author="Morten Lerstad Solli" w:date="2017-11-29T13:35:00Z">
        <w:r w:rsidR="005F6800">
          <w:rPr>
            <w:lang w:val="en-US"/>
          </w:rPr>
          <w:t xml:space="preserve"> </w:t>
        </w:r>
        <w:r w:rsidR="005F6800">
          <w:rPr>
            <w:i/>
            <w:lang w:val="en-US"/>
          </w:rPr>
          <w:t xml:space="preserve">ReciveSerial </w:t>
        </w:r>
      </w:ins>
      <w:ins w:id="14882" w:author="Morten Lerstad Solli" w:date="2017-11-29T13:36:00Z">
        <w:r w:rsidR="005F6800">
          <w:rPr>
            <w:i/>
            <w:lang w:val="en-US"/>
          </w:rPr>
          <w:t xml:space="preserve">sets </w:t>
        </w:r>
        <w:r w:rsidR="00526A8C">
          <w:rPr>
            <w:i/>
            <w:lang w:val="en-US"/>
          </w:rPr>
          <w:t>a</w:t>
        </w:r>
        <w:r w:rsidR="005F6800">
          <w:rPr>
            <w:i/>
            <w:lang w:val="en-US"/>
          </w:rPr>
          <w:t xml:space="preserve"> state to “UP”. </w:t>
        </w:r>
        <w:r w:rsidR="00526A8C">
          <w:rPr>
            <w:i/>
            <w:lang w:val="en-US"/>
          </w:rPr>
          <w:t xml:space="preserve">As can be seen in </w:t>
        </w:r>
      </w:ins>
      <w:ins w:id="14883" w:author="Oscar Herman Kise" w:date="2017-11-30T19:54:00Z">
        <w:r w:rsidR="00A5285A">
          <w:rPr>
            <w:i/>
            <w:lang w:val="en-US"/>
          </w:rPr>
          <w:fldChar w:fldCharType="begin"/>
        </w:r>
        <w:r w:rsidR="00A5285A">
          <w:rPr>
            <w:i/>
            <w:lang w:val="en-US"/>
          </w:rPr>
          <w:instrText xml:space="preserve"> REF _Ref499835293 \h </w:instrText>
        </w:r>
      </w:ins>
      <w:r w:rsidR="00A5285A">
        <w:rPr>
          <w:i/>
          <w:lang w:val="en-US"/>
        </w:rPr>
      </w:r>
      <w:r w:rsidR="00A5285A">
        <w:rPr>
          <w:i/>
          <w:lang w:val="en-US"/>
        </w:rPr>
        <w:fldChar w:fldCharType="separate"/>
      </w:r>
      <w:ins w:id="14884" w:author="Oscar Herman Kise" w:date="2017-11-30T22:19:00Z">
        <w:r w:rsidR="00710D49" w:rsidRPr="003A2848">
          <w:rPr>
            <w:lang w:val="en-US"/>
            <w:rPrChange w:id="14885" w:author="Morten Lerstad Solli" w:date="2017-11-29T13:39:00Z">
              <w:rPr/>
            </w:rPrChange>
          </w:rPr>
          <w:t xml:space="preserve">Figure </w:t>
        </w:r>
        <w:r w:rsidR="00710D49">
          <w:rPr>
            <w:noProof/>
            <w:lang w:val="en-US"/>
          </w:rPr>
          <w:t>31</w:t>
        </w:r>
      </w:ins>
      <w:ins w:id="14886" w:author="Oscar Herman Kise" w:date="2017-11-30T19:54:00Z">
        <w:r w:rsidR="00A5285A">
          <w:rPr>
            <w:i/>
            <w:lang w:val="en-US"/>
          </w:rPr>
          <w:fldChar w:fldCharType="end"/>
        </w:r>
      </w:ins>
      <w:ins w:id="14887" w:author="Morten Lerstad Solli" w:date="2017-11-29T13:36:00Z">
        <w:del w:id="14888" w:author="Oscar Herman Kise" w:date="2017-11-30T19:54:00Z">
          <w:r w:rsidR="00526A8C" w:rsidDel="00A5285A">
            <w:rPr>
              <w:i/>
              <w:lang w:val="en-US"/>
            </w:rPr>
            <w:delText xml:space="preserve">figure </w:delText>
          </w:r>
        </w:del>
      </w:ins>
      <w:ins w:id="14889" w:author="Morten Lerstad Solli" w:date="2017-11-29T13:40:00Z">
        <w:del w:id="14890" w:author="Oscar Herman Kise" w:date="2017-11-30T17:41:00Z">
          <w:r w:rsidR="003A2848" w:rsidDel="00713851">
            <w:rPr>
              <w:i/>
              <w:lang w:val="en-US"/>
            </w:rPr>
            <w:delText>26</w:delText>
          </w:r>
        </w:del>
      </w:ins>
      <w:ins w:id="14891" w:author="Morten Lerstad Solli" w:date="2017-11-29T13:36:00Z">
        <w:r w:rsidR="00526A8C">
          <w:rPr>
            <w:i/>
            <w:lang w:val="en-US"/>
          </w:rPr>
          <w:t xml:space="preserve">. </w:t>
        </w:r>
      </w:ins>
    </w:p>
    <w:p w14:paraId="0D26F413" w14:textId="77777777" w:rsidR="003A2848" w:rsidRDefault="00B370EB">
      <w:pPr>
        <w:pStyle w:val="Brdtekst"/>
        <w:keepNext/>
        <w:jc w:val="both"/>
        <w:rPr>
          <w:ins w:id="14892" w:author="Morten Lerstad Solli" w:date="2017-11-29T13:39:00Z"/>
          <w:lang w:val="en-US"/>
        </w:rPr>
        <w:pPrChange w:id="14893" w:author="Morten Lerstad Solli" w:date="2017-11-29T13:39:00Z">
          <w:pPr>
            <w:pStyle w:val="Brdtekst"/>
            <w:jc w:val="both"/>
          </w:pPr>
        </w:pPrChange>
      </w:pPr>
      <w:ins w:id="14894" w:author="Morten Lerstad Solli" w:date="2017-11-29T13:37:00Z">
        <w:r w:rsidRPr="00601D74">
          <w:rPr>
            <w:noProof/>
            <w:lang w:val="en-US"/>
          </w:rPr>
          <w:lastRenderedPageBreak/>
          <w:drawing>
            <wp:inline distT="0" distB="0" distL="0" distR="0" wp14:anchorId="34D5FC1B" wp14:editId="1035563A">
              <wp:extent cx="4152900" cy="1892192"/>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entSet.PNG"/>
                      <pic:cNvPicPr/>
                    </pic:nvPicPr>
                    <pic:blipFill>
                      <a:blip r:embed="rId52">
                        <a:extLst>
                          <a:ext uri="{28A0092B-C50C-407E-A947-70E740481C1C}">
                            <a14:useLocalDpi xmlns:a14="http://schemas.microsoft.com/office/drawing/2010/main" val="0"/>
                          </a:ext>
                        </a:extLst>
                      </a:blip>
                      <a:stretch>
                        <a:fillRect/>
                      </a:stretch>
                    </pic:blipFill>
                    <pic:spPr>
                      <a:xfrm>
                        <a:off x="0" y="0"/>
                        <a:ext cx="4170232" cy="1900089"/>
                      </a:xfrm>
                      <a:prstGeom prst="rect">
                        <a:avLst/>
                      </a:prstGeom>
                    </pic:spPr>
                  </pic:pic>
                </a:graphicData>
              </a:graphic>
            </wp:inline>
          </w:drawing>
        </w:r>
      </w:ins>
    </w:p>
    <w:p w14:paraId="448CDF90" w14:textId="3C00431D" w:rsidR="00607741" w:rsidRPr="003A2848" w:rsidRDefault="003A2848" w:rsidP="0085123D">
      <w:pPr>
        <w:pStyle w:val="Bildetekst"/>
        <w:jc w:val="both"/>
        <w:rPr>
          <w:ins w:id="14895" w:author="Morten Lerstad Solli" w:date="2017-11-29T13:37:00Z"/>
          <w:i w:val="0"/>
          <w:lang w:val="en-US"/>
        </w:rPr>
      </w:pPr>
      <w:bookmarkStart w:id="14896" w:name="_Ref499835293"/>
      <w:ins w:id="14897" w:author="Morten Lerstad Solli" w:date="2017-11-29T13:39:00Z">
        <w:r w:rsidRPr="003A2848">
          <w:rPr>
            <w:lang w:val="en-US"/>
            <w:rPrChange w:id="14898" w:author="Morten Lerstad Solli" w:date="2017-11-29T13:39:00Z">
              <w:rPr/>
            </w:rPrChange>
          </w:rPr>
          <w:t xml:space="preserve">Figure </w:t>
        </w:r>
        <w:r>
          <w:rPr>
            <w:lang w:val="en-US"/>
          </w:rPr>
          <w:fldChar w:fldCharType="begin"/>
        </w:r>
        <w:r w:rsidRPr="003A2848">
          <w:rPr>
            <w:lang w:val="en-US"/>
            <w:rPrChange w:id="14899" w:author="Morten Lerstad Solli" w:date="2017-11-29T13:39:00Z">
              <w:rPr/>
            </w:rPrChange>
          </w:rPr>
          <w:instrText xml:space="preserve"> SEQ Figure \* ARABIC </w:instrText>
        </w:r>
      </w:ins>
      <w:r>
        <w:rPr>
          <w:lang w:val="en-US"/>
        </w:rPr>
        <w:fldChar w:fldCharType="separate"/>
      </w:r>
      <w:r w:rsidR="00710D49">
        <w:rPr>
          <w:noProof/>
          <w:lang w:val="en-US"/>
        </w:rPr>
        <w:t>31</w:t>
      </w:r>
      <w:ins w:id="14900" w:author="Morten Lerstad Solli" w:date="2017-11-29T13:39:00Z">
        <w:r>
          <w:rPr>
            <w:lang w:val="en-US"/>
          </w:rPr>
          <w:fldChar w:fldCharType="end"/>
        </w:r>
        <w:bookmarkEnd w:id="14896"/>
        <w:r w:rsidRPr="003A2848">
          <w:rPr>
            <w:lang w:val="en-US"/>
            <w:rPrChange w:id="14901" w:author="Morten Lerstad Solli" w:date="2017-11-29T13:39:00Z">
              <w:rPr/>
            </w:rPrChange>
          </w:rPr>
          <w:t xml:space="preserve">: </w:t>
        </w:r>
        <w:r w:rsidRPr="00054C39">
          <w:rPr>
            <w:lang w:val="en-US"/>
          </w:rPr>
          <w:t xml:space="preserve">ReceiveSerial, </w:t>
        </w:r>
      </w:ins>
      <w:ins w:id="14902" w:author="Morten Lerstad Solli" w:date="2017-11-29T13:40:00Z">
        <w:r>
          <w:rPr>
            <w:lang w:val="en-US"/>
          </w:rPr>
          <w:t xml:space="preserve">showing </w:t>
        </w:r>
      </w:ins>
      <w:ins w:id="14903" w:author="Morten Lerstad Solli" w:date="2017-11-29T13:39:00Z">
        <w:r w:rsidRPr="00054C39">
          <w:rPr>
            <w:lang w:val="en-US"/>
          </w:rPr>
          <w:t>set event when data is received</w:t>
        </w:r>
      </w:ins>
    </w:p>
    <w:p w14:paraId="027403F2" w14:textId="6B77379E" w:rsidR="00374B5B" w:rsidRDefault="00EC253E" w:rsidP="00374B5B">
      <w:pPr>
        <w:pStyle w:val="Brdtekst"/>
        <w:jc w:val="both"/>
        <w:rPr>
          <w:ins w:id="14904" w:author="Oscar Herman Kise" w:date="2017-11-30T19:54:00Z"/>
          <w:lang w:val="en-US"/>
        </w:rPr>
      </w:pPr>
      <w:ins w:id="14905" w:author="Morten Lerstad Solli" w:date="2017-11-29T13:37:00Z">
        <w:r>
          <w:rPr>
            <w:lang w:val="en-US"/>
          </w:rPr>
          <w:t xml:space="preserve">The </w:t>
        </w:r>
      </w:ins>
      <w:ins w:id="14906" w:author="Morten Lerstad Solli" w:date="2017-11-29T13:38:00Z">
        <w:r>
          <w:rPr>
            <w:i/>
            <w:lang w:val="en-US"/>
          </w:rPr>
          <w:t>InputHan</w:t>
        </w:r>
        <w:del w:id="14907" w:author="Oscar Herman Kise" w:date="2017-11-30T17:02:00Z">
          <w:r w:rsidDel="00F071DB">
            <w:rPr>
              <w:i/>
              <w:lang w:val="en-US"/>
            </w:rPr>
            <w:delText>l</w:delText>
          </w:r>
        </w:del>
        <w:r>
          <w:rPr>
            <w:i/>
            <w:lang w:val="en-US"/>
          </w:rPr>
          <w:t>d</w:t>
        </w:r>
      </w:ins>
      <w:ins w:id="14908" w:author="Oscar Herman Kise" w:date="2017-11-30T17:02:00Z">
        <w:r w:rsidR="00F071DB">
          <w:rPr>
            <w:i/>
            <w:lang w:val="en-US"/>
          </w:rPr>
          <w:t>l</w:t>
        </w:r>
      </w:ins>
      <w:ins w:id="14909" w:author="Morten Lerstad Solli" w:date="2017-11-29T13:38:00Z">
        <w:r>
          <w:rPr>
            <w:i/>
            <w:lang w:val="en-US"/>
          </w:rPr>
          <w:t>er</w:t>
        </w:r>
        <w:r>
          <w:rPr>
            <w:lang w:val="en-US"/>
          </w:rPr>
          <w:t xml:space="preserve"> </w:t>
        </w:r>
      </w:ins>
      <w:ins w:id="14910" w:author="Oscar Herman Kise" w:date="2017-11-30T19:55:00Z">
        <w:r w:rsidR="00187A83">
          <w:rPr>
            <w:lang w:val="en-US"/>
          </w:rPr>
          <w:t>(</w:t>
        </w:r>
      </w:ins>
      <w:ins w:id="14911" w:author="Morten Lerstad Solli" w:date="2017-11-29T13:38:00Z">
        <w:r>
          <w:rPr>
            <w:lang w:val="en-US"/>
          </w:rPr>
          <w:t>which</w:t>
        </w:r>
      </w:ins>
      <w:ins w:id="14912" w:author="Oscar Herman Kise" w:date="2017-11-30T19:55:00Z">
        <w:r w:rsidR="00A5285A">
          <w:rPr>
            <w:lang w:val="en-US"/>
          </w:rPr>
          <w:t xml:space="preserve"> is waiting</w:t>
        </w:r>
        <w:r w:rsidR="00187A83">
          <w:rPr>
            <w:lang w:val="en-US"/>
          </w:rPr>
          <w:t>) will awaken</w:t>
        </w:r>
      </w:ins>
      <w:ins w:id="14913" w:author="Oscar Herman Kise" w:date="2017-11-30T19:56:00Z">
        <w:r w:rsidR="001508D2">
          <w:rPr>
            <w:lang w:val="en-US"/>
          </w:rPr>
          <w:t>,</w:t>
        </w:r>
      </w:ins>
      <w:ins w:id="14914" w:author="Morten Lerstad Solli" w:date="2017-11-29T13:38:00Z">
        <w:r>
          <w:rPr>
            <w:lang w:val="en-US"/>
          </w:rPr>
          <w:t xml:space="preserve"> </w:t>
        </w:r>
        <w:del w:id="14915" w:author="Oscar Herman Kise" w:date="2017-11-30T19:56:00Z">
          <w:r w:rsidDel="001508D2">
            <w:rPr>
              <w:lang w:val="en-US"/>
            </w:rPr>
            <w:delText xml:space="preserve">then is waiting will </w:delText>
          </w:r>
          <w:r w:rsidR="003A2848" w:rsidDel="001508D2">
            <w:rPr>
              <w:lang w:val="en-US"/>
            </w:rPr>
            <w:delText>awaken</w:delText>
          </w:r>
        </w:del>
        <w:del w:id="14916" w:author="Oscar Herman Kise" w:date="2017-11-30T17:42:00Z">
          <w:r w:rsidR="003A2848" w:rsidDel="00815AF7">
            <w:rPr>
              <w:lang w:val="en-US"/>
            </w:rPr>
            <w:delText>,</w:delText>
          </w:r>
        </w:del>
        <w:del w:id="14917" w:author="Oscar Herman Kise" w:date="2017-11-30T19:56:00Z">
          <w:r w:rsidR="003A2848" w:rsidDel="001508D2">
            <w:rPr>
              <w:lang w:val="en-US"/>
            </w:rPr>
            <w:delText xml:space="preserve"> </w:delText>
          </w:r>
        </w:del>
      </w:ins>
      <w:ins w:id="14918" w:author="Oscar Herman Kise" w:date="2017-11-30T19:56:00Z">
        <w:r w:rsidR="001508D2">
          <w:rPr>
            <w:lang w:val="en-US"/>
          </w:rPr>
          <w:t>t</w:t>
        </w:r>
      </w:ins>
      <w:ins w:id="14919" w:author="Morten Lerstad Solli" w:date="2017-11-29T13:38:00Z">
        <w:del w:id="14920" w:author="Oscar Herman Kise" w:date="2017-11-30T17:42:00Z">
          <w:r w:rsidR="003A2848" w:rsidDel="00815AF7">
            <w:rPr>
              <w:lang w:val="en-US"/>
            </w:rPr>
            <w:delText>t</w:delText>
          </w:r>
        </w:del>
        <w:r w:rsidR="003A2848">
          <w:rPr>
            <w:lang w:val="en-US"/>
          </w:rPr>
          <w:t xml:space="preserve">hen </w:t>
        </w:r>
      </w:ins>
      <w:ins w:id="14921" w:author="Oscar Herman Kise" w:date="2017-11-30T17:43:00Z">
        <w:r w:rsidR="00C06258">
          <w:rPr>
            <w:lang w:val="en-US"/>
          </w:rPr>
          <w:t>execute code</w:t>
        </w:r>
      </w:ins>
      <w:ins w:id="14922" w:author="Morten Lerstad Solli" w:date="2017-11-29T13:38:00Z">
        <w:del w:id="14923" w:author="Oscar Herman Kise" w:date="2017-11-30T17:43:00Z">
          <w:r w:rsidR="003A2848" w:rsidDel="00C06258">
            <w:rPr>
              <w:lang w:val="en-US"/>
            </w:rPr>
            <w:delText>do something</w:delText>
          </w:r>
        </w:del>
        <w:r w:rsidR="003A2848">
          <w:rPr>
            <w:lang w:val="en-US"/>
          </w:rPr>
          <w:t xml:space="preserve"> before resetting the state</w:t>
        </w:r>
      </w:ins>
      <w:ins w:id="14924" w:author="Morten Lerstad Solli" w:date="2017-11-29T13:40:00Z">
        <w:r w:rsidR="00E14E11">
          <w:rPr>
            <w:lang w:val="en-US"/>
          </w:rPr>
          <w:t xml:space="preserve"> to “DOW</w:t>
        </w:r>
      </w:ins>
      <w:ins w:id="14925" w:author="Morten Lerstad Solli" w:date="2017-11-29T13:41:00Z">
        <w:r w:rsidR="00E14E11">
          <w:rPr>
            <w:lang w:val="en-US"/>
          </w:rPr>
          <w:t>N”</w:t>
        </w:r>
      </w:ins>
      <w:ins w:id="14926" w:author="Morten Lerstad Solli" w:date="2017-11-29T13:38:00Z">
        <w:r w:rsidR="003A2848">
          <w:rPr>
            <w:lang w:val="en-US"/>
          </w:rPr>
          <w:t>. Which w</w:t>
        </w:r>
      </w:ins>
      <w:ins w:id="14927" w:author="Morten Lerstad Solli" w:date="2017-11-29T13:39:00Z">
        <w:r w:rsidR="003A2848">
          <w:rPr>
            <w:lang w:val="en-US"/>
          </w:rPr>
          <w:t>e can se</w:t>
        </w:r>
      </w:ins>
      <w:ins w:id="14928" w:author="Morten Lerstad Solli" w:date="2017-11-29T13:41:00Z">
        <w:r w:rsidR="00E14E11">
          <w:rPr>
            <w:lang w:val="en-US"/>
          </w:rPr>
          <w:t>e</w:t>
        </w:r>
      </w:ins>
      <w:ins w:id="14929" w:author="Morten Lerstad Solli" w:date="2017-11-29T13:39:00Z">
        <w:r w:rsidR="003A2848">
          <w:rPr>
            <w:lang w:val="en-US"/>
          </w:rPr>
          <w:t xml:space="preserve"> in </w:t>
        </w:r>
      </w:ins>
      <w:ins w:id="14930" w:author="Oscar Herman Kise" w:date="2017-11-30T19:56:00Z">
        <w:r w:rsidR="001508D2">
          <w:rPr>
            <w:lang w:val="en-US"/>
          </w:rPr>
          <w:fldChar w:fldCharType="begin"/>
        </w:r>
        <w:r w:rsidR="001508D2">
          <w:rPr>
            <w:lang w:val="en-US"/>
          </w:rPr>
          <w:instrText xml:space="preserve"> REF _Ref499835294 \h </w:instrText>
        </w:r>
      </w:ins>
      <w:r w:rsidR="001508D2">
        <w:rPr>
          <w:lang w:val="en-US"/>
        </w:rPr>
      </w:r>
      <w:ins w:id="14931" w:author="Oscar Herman Kise" w:date="2017-11-30T19:56:00Z">
        <w:r w:rsidR="001508D2">
          <w:rPr>
            <w:lang w:val="en-US"/>
          </w:rPr>
          <w:fldChar w:fldCharType="end"/>
        </w:r>
        <w:r w:rsidR="001508D2">
          <w:rPr>
            <w:lang w:val="en-US"/>
          </w:rPr>
          <w:t xml:space="preserve"> </w:t>
        </w:r>
      </w:ins>
      <w:ins w:id="14932" w:author="Morten Lerstad Solli" w:date="2017-11-29T13:39:00Z">
        <w:del w:id="14933" w:author="Oscar Herman Kise" w:date="2017-11-30T19:56:00Z">
          <w:r w:rsidR="003A2848" w:rsidDel="001508D2">
            <w:rPr>
              <w:lang w:val="en-US"/>
            </w:rPr>
            <w:delText xml:space="preserve">figure </w:delText>
          </w:r>
        </w:del>
      </w:ins>
      <w:ins w:id="14934" w:author="Morten Lerstad Solli" w:date="2017-11-29T13:40:00Z">
        <w:del w:id="14935" w:author="Oscar Herman Kise" w:date="2017-11-30T17:41:00Z">
          <w:r w:rsidR="003A2848" w:rsidDel="00713851">
            <w:rPr>
              <w:lang w:val="en-US"/>
            </w:rPr>
            <w:delText>27</w:delText>
          </w:r>
        </w:del>
      </w:ins>
      <w:ins w:id="14936" w:author="Morten Lerstad Solli" w:date="2017-11-29T13:39:00Z">
        <w:del w:id="14937" w:author="Oscar Herman Kise" w:date="2017-11-30T19:56:00Z">
          <w:r w:rsidR="003A2848" w:rsidDel="001508D2">
            <w:rPr>
              <w:lang w:val="en-US"/>
            </w:rPr>
            <w:delText xml:space="preserve"> </w:delText>
          </w:r>
        </w:del>
        <w:r w:rsidR="003A2848">
          <w:rPr>
            <w:lang w:val="en-US"/>
          </w:rPr>
          <w:t>below</w:t>
        </w:r>
      </w:ins>
      <w:ins w:id="14938" w:author="Morten Lerstad Solli" w:date="2017-11-29T13:41:00Z">
        <w:r w:rsidR="00E14E11">
          <w:rPr>
            <w:lang w:val="en-US"/>
          </w:rPr>
          <w:t>.</w:t>
        </w:r>
      </w:ins>
    </w:p>
    <w:p w14:paraId="31537D95" w14:textId="77777777" w:rsidR="00A5285A" w:rsidRPr="00374B5B" w:rsidRDefault="00A5285A" w:rsidP="00374B5B">
      <w:pPr>
        <w:pStyle w:val="Brdtekst"/>
        <w:jc w:val="both"/>
        <w:rPr>
          <w:ins w:id="14939" w:author="Morten Lerstad Solli" w:date="2017-11-29T13:37:00Z"/>
          <w:lang w:val="en-US"/>
        </w:rPr>
      </w:pPr>
    </w:p>
    <w:p w14:paraId="0DC57EFF" w14:textId="77777777" w:rsidR="0085123D" w:rsidRDefault="003A2848" w:rsidP="00305687">
      <w:pPr>
        <w:pStyle w:val="Brdtekst"/>
        <w:keepNext/>
        <w:jc w:val="both"/>
        <w:rPr>
          <w:ins w:id="14940" w:author="Oscar Herman Kise" w:date="2017-11-29T15:23:00Z"/>
        </w:rPr>
      </w:pPr>
      <w:ins w:id="14941" w:author="Morten Lerstad Solli" w:date="2017-11-29T13:39:00Z">
        <w:r w:rsidRPr="007C4EA0">
          <w:rPr>
            <w:noProof/>
            <w:lang w:val="en-US"/>
          </w:rPr>
          <w:drawing>
            <wp:inline distT="0" distB="0" distL="0" distR="0" wp14:anchorId="462F9035" wp14:editId="03700999">
              <wp:extent cx="5731510" cy="471805"/>
              <wp:effectExtent l="0" t="0" r="2540" b="4445"/>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ventReset.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471805"/>
                      </a:xfrm>
                      <a:prstGeom prst="rect">
                        <a:avLst/>
                      </a:prstGeom>
                    </pic:spPr>
                  </pic:pic>
                </a:graphicData>
              </a:graphic>
            </wp:inline>
          </w:drawing>
        </w:r>
      </w:ins>
    </w:p>
    <w:p w14:paraId="4DC256F2" w14:textId="2A08D201" w:rsidR="003A2848" w:rsidRDefault="0085123D" w:rsidP="00140C6A">
      <w:pPr>
        <w:pStyle w:val="Bildetekst"/>
        <w:jc w:val="both"/>
        <w:rPr>
          <w:ins w:id="14942" w:author="Oscar Herman Kise" w:date="2017-11-30T19:54:00Z"/>
          <w:lang w:val="en-US"/>
        </w:rPr>
      </w:pPr>
      <w:bookmarkStart w:id="14943" w:name="_Ref499835295"/>
      <w:ins w:id="14944" w:author="Oscar Herman Kise" w:date="2017-11-29T15:23:00Z">
        <w:r w:rsidRPr="0085123D">
          <w:rPr>
            <w:lang w:val="en-US"/>
            <w:rPrChange w:id="14945" w:author="Oscar Herman Kise" w:date="2017-11-29T15:24:00Z">
              <w:rPr/>
            </w:rPrChange>
          </w:rPr>
          <w:t xml:space="preserve">Figure </w:t>
        </w:r>
        <w:r>
          <w:fldChar w:fldCharType="begin"/>
        </w:r>
        <w:r w:rsidRPr="0085123D">
          <w:rPr>
            <w:lang w:val="en-US"/>
            <w:rPrChange w:id="14946" w:author="Oscar Herman Kise" w:date="2017-11-29T15:24:00Z">
              <w:rPr/>
            </w:rPrChange>
          </w:rPr>
          <w:instrText xml:space="preserve"> SEQ Figure \* ARABIC </w:instrText>
        </w:r>
      </w:ins>
      <w:r>
        <w:fldChar w:fldCharType="separate"/>
      </w:r>
      <w:r w:rsidR="00710D49">
        <w:rPr>
          <w:noProof/>
          <w:lang w:val="en-US"/>
        </w:rPr>
        <w:t>32</w:t>
      </w:r>
      <w:ins w:id="14947" w:author="Oscar Herman Kise" w:date="2017-11-29T15:23:00Z">
        <w:r>
          <w:fldChar w:fldCharType="end"/>
        </w:r>
      </w:ins>
      <w:bookmarkEnd w:id="14943"/>
      <w:ins w:id="14948" w:author="Oscar Herman Kise" w:date="2017-11-29T15:24:00Z">
        <w:r w:rsidRPr="00515CB8">
          <w:rPr>
            <w:lang w:val="en-US"/>
          </w:rPr>
          <w:t>:</w:t>
        </w:r>
        <w:r>
          <w:rPr>
            <w:lang w:val="en-US"/>
          </w:rPr>
          <w:t xml:space="preserve"> From </w:t>
        </w:r>
        <w:r w:rsidRPr="00054C39">
          <w:rPr>
            <w:lang w:val="en-US"/>
          </w:rPr>
          <w:t>InputHandler</w:t>
        </w:r>
        <w:r>
          <w:rPr>
            <w:lang w:val="en-US"/>
          </w:rPr>
          <w:t>, showing</w:t>
        </w:r>
        <w:r w:rsidRPr="00054C39">
          <w:rPr>
            <w:lang w:val="en-US"/>
          </w:rPr>
          <w:t xml:space="preserve"> await and reset</w:t>
        </w:r>
        <w:r>
          <w:rPr>
            <w:lang w:val="en-US"/>
          </w:rPr>
          <w:t>.</w:t>
        </w:r>
      </w:ins>
    </w:p>
    <w:p w14:paraId="759792FA" w14:textId="77777777" w:rsidR="00A5285A" w:rsidRPr="00C64D6C" w:rsidRDefault="00A5285A">
      <w:pPr>
        <w:rPr>
          <w:ins w:id="14949" w:author="Morten Lerstad Solli" w:date="2017-11-29T13:39:00Z"/>
          <w:lang w:val="en-US"/>
        </w:rPr>
        <w:pPrChange w:id="14950" w:author="Oscar Herman Kise" w:date="2017-11-30T19:54:00Z">
          <w:pPr>
            <w:pStyle w:val="Bildetekst"/>
            <w:jc w:val="both"/>
          </w:pPr>
        </w:pPrChange>
      </w:pPr>
    </w:p>
    <w:p w14:paraId="053A7EF8" w14:textId="00A90354" w:rsidR="00374B5B" w:rsidRPr="00CD6AE6" w:rsidDel="0085123D" w:rsidRDefault="003A2848" w:rsidP="00374B5B">
      <w:pPr>
        <w:pStyle w:val="Brdtekst"/>
        <w:jc w:val="both"/>
        <w:rPr>
          <w:ins w:id="14951" w:author="Morten Lerstad Solli" w:date="2017-11-29T13:41:00Z"/>
          <w:del w:id="14952" w:author="Oscar Herman Kise" w:date="2017-11-29T15:24:00Z"/>
          <w:lang w:val="en-US"/>
        </w:rPr>
      </w:pPr>
      <w:ins w:id="14953" w:author="Morten Lerstad Solli" w:date="2017-11-29T13:39:00Z">
        <w:del w:id="14954" w:author="Oscar Herman Kise" w:date="2017-11-29T15:24:00Z">
          <w:r w:rsidRPr="003A2848" w:rsidDel="0085123D">
            <w:rPr>
              <w:lang w:val="en-US"/>
              <w:rPrChange w:id="14955" w:author="Morten Lerstad Solli" w:date="2017-11-29T13:39:00Z">
                <w:rPr/>
              </w:rPrChange>
            </w:rPr>
            <w:delText xml:space="preserve">Figure </w:delText>
          </w:r>
          <w:r w:rsidDel="0085123D">
            <w:rPr>
              <w:lang w:val="en-US"/>
            </w:rPr>
            <w:fldChar w:fldCharType="begin"/>
          </w:r>
        </w:del>
      </w:ins>
      <w:ins w:id="14956" w:author="Morten Lerstad Solli" w:date="2017-11-26T15:41:00Z">
        <w:r w:rsidRPr="003A2848" w:rsidDel="0085123D">
          <w:rPr>
            <w:lang w:val="en-US"/>
            <w:rPrChange w:id="14957" w:author="Morten Lerstad Solli" w:date="2017-11-29T13:39:00Z">
              <w:rPr/>
            </w:rPrChange>
          </w:rPr>
          <w:instrText xml:space="preserve"> SEQ Figure \* ARABIC </w:instrText>
        </w:r>
      </w:ins>
      <w:del w:id="14958" w:author="Oscar Herman Kise" w:date="2017-11-29T15:24:00Z">
        <w:r w:rsidDel="0085123D">
          <w:rPr>
            <w:lang w:val="en-US"/>
          </w:rPr>
          <w:fldChar w:fldCharType="separate"/>
        </w:r>
      </w:del>
      <w:r w:rsidR="009C5FF2" w:rsidDel="0085123D">
        <w:rPr>
          <w:noProof/>
          <w:lang w:val="en-US"/>
        </w:rPr>
        <w:t>30</w:t>
      </w:r>
      <w:ins w:id="14959" w:author="Morten Lerstad Solli" w:date="2017-11-29T13:39:00Z">
        <w:del w:id="14960" w:author="Oscar Herman Kise" w:date="2017-11-29T15:24:00Z">
          <w:r w:rsidDel="0085123D">
            <w:rPr>
              <w:lang w:val="en-US"/>
            </w:rPr>
            <w:fldChar w:fldCharType="end"/>
          </w:r>
          <w:r w:rsidRPr="003A2848" w:rsidDel="0085123D">
            <w:rPr>
              <w:lang w:val="en-US"/>
              <w:rPrChange w:id="14961" w:author="Morten Lerstad Solli" w:date="2017-11-29T13:39:00Z">
                <w:rPr/>
              </w:rPrChange>
            </w:rPr>
            <w:delText>:</w:delText>
          </w:r>
        </w:del>
      </w:ins>
      <w:ins w:id="14962" w:author="Morten Lerstad Solli" w:date="2017-11-29T13:40:00Z">
        <w:del w:id="14963" w:author="Oscar Herman Kise" w:date="2017-11-29T15:24:00Z">
          <w:r w:rsidDel="0085123D">
            <w:rPr>
              <w:lang w:val="en-US"/>
            </w:rPr>
            <w:delText xml:space="preserve"> F</w:delText>
          </w:r>
        </w:del>
      </w:ins>
      <w:ins w:id="14964" w:author="Morten Lerstad Solli" w:date="2017-11-29T13:39:00Z">
        <w:del w:id="14965" w:author="Oscar Herman Kise" w:date="2017-11-29T15:24:00Z">
          <w:r w:rsidDel="0085123D">
            <w:rPr>
              <w:lang w:val="en-US"/>
            </w:rPr>
            <w:delText xml:space="preserve">rom </w:delText>
          </w:r>
          <w:r w:rsidRPr="00054C39" w:rsidDel="0085123D">
            <w:rPr>
              <w:lang w:val="en-US"/>
            </w:rPr>
            <w:delText>InputHandler</w:delText>
          </w:r>
        </w:del>
      </w:ins>
      <w:ins w:id="14966" w:author="Morten Lerstad Solli" w:date="2017-11-29T13:40:00Z">
        <w:del w:id="14967" w:author="Oscar Herman Kise" w:date="2017-11-29T15:24:00Z">
          <w:r w:rsidDel="0085123D">
            <w:rPr>
              <w:lang w:val="en-US"/>
            </w:rPr>
            <w:delText>,</w:delText>
          </w:r>
        </w:del>
      </w:ins>
      <w:ins w:id="14968" w:author="Morten Lerstad Solli" w:date="2017-11-29T13:39:00Z">
        <w:del w:id="14969" w:author="Oscar Herman Kise" w:date="2017-11-29T15:24:00Z">
          <w:r w:rsidDel="0085123D">
            <w:rPr>
              <w:lang w:val="en-US"/>
            </w:rPr>
            <w:delText xml:space="preserve"> showing</w:delText>
          </w:r>
          <w:r w:rsidRPr="00054C39" w:rsidDel="0085123D">
            <w:rPr>
              <w:lang w:val="en-US"/>
            </w:rPr>
            <w:delText xml:space="preserve"> await and reset</w:delText>
          </w:r>
          <w:r w:rsidDel="0085123D">
            <w:rPr>
              <w:lang w:val="en-US"/>
            </w:rPr>
            <w:delText>.</w:delText>
          </w:r>
        </w:del>
      </w:ins>
    </w:p>
    <w:p w14:paraId="392285C2" w14:textId="131D0316" w:rsidR="00B75906" w:rsidRPr="00CD6AE6" w:rsidRDefault="00E14E11" w:rsidP="00B75906">
      <w:pPr>
        <w:rPr>
          <w:ins w:id="14970" w:author="Morten Lerstad Solli" w:date="2017-11-29T13:43:00Z"/>
          <w:lang w:val="en-US"/>
        </w:rPr>
      </w:pPr>
      <w:ins w:id="14971" w:author="Morten Lerstad Solli" w:date="2017-11-29T13:41:00Z">
        <w:r>
          <w:rPr>
            <w:lang w:val="en-US"/>
          </w:rPr>
          <w:t xml:space="preserve">The </w:t>
        </w:r>
        <w:r>
          <w:rPr>
            <w:i/>
            <w:lang w:val="en-US"/>
          </w:rPr>
          <w:t>Event</w:t>
        </w:r>
        <w:r>
          <w:rPr>
            <w:lang w:val="en-US"/>
          </w:rPr>
          <w:t xml:space="preserve"> class has methods </w:t>
        </w:r>
        <w:r w:rsidR="00A363A6">
          <w:rPr>
            <w:lang w:val="en-US"/>
          </w:rPr>
          <w:t>for setting an event to “UP”</w:t>
        </w:r>
      </w:ins>
      <w:ins w:id="14972" w:author="Morten Lerstad Solli" w:date="2017-11-29T13:42:00Z">
        <w:r w:rsidR="004E3004">
          <w:rPr>
            <w:lang w:val="en-US"/>
          </w:rPr>
          <w:t xml:space="preserve">, reset the event to “DOWN”, or to toggle between the two states. </w:t>
        </w:r>
      </w:ins>
      <w:ins w:id="14973" w:author="Morten Lerstad Solli" w:date="2017-11-29T13:43:00Z">
        <w:r w:rsidR="004E3004">
          <w:rPr>
            <w:lang w:val="en-US"/>
          </w:rPr>
          <w:t xml:space="preserve">It got a method named </w:t>
        </w:r>
        <w:r w:rsidR="00B25D15">
          <w:rPr>
            <w:lang w:val="en-US"/>
          </w:rPr>
          <w:t>“</w:t>
        </w:r>
        <w:r w:rsidR="00B25D15" w:rsidRPr="00B25D15">
          <w:rPr>
            <w:i/>
            <w:lang w:val="en-US"/>
            <w:rPrChange w:id="14974" w:author="Morten Lerstad Solli" w:date="2017-11-29T13:43:00Z">
              <w:rPr>
                <w:lang w:val="en-US"/>
              </w:rPr>
            </w:rPrChange>
          </w:rPr>
          <w:t>await()”</w:t>
        </w:r>
      </w:ins>
      <w:ins w:id="14975" w:author="Morten Lerstad Solli" w:date="2017-11-29T13:44:00Z">
        <w:r w:rsidR="00B25D15">
          <w:rPr>
            <w:i/>
            <w:lang w:val="en-US"/>
          </w:rPr>
          <w:t xml:space="preserve">, </w:t>
        </w:r>
        <w:r w:rsidR="00DD79CC">
          <w:rPr>
            <w:lang w:val="en-US"/>
          </w:rPr>
          <w:t xml:space="preserve">which </w:t>
        </w:r>
      </w:ins>
      <w:ins w:id="14976" w:author="Morten Lerstad Solli" w:date="2017-11-29T13:45:00Z">
        <w:r w:rsidR="00DD79CC">
          <w:rPr>
            <w:lang w:val="en-US"/>
          </w:rPr>
          <w:t xml:space="preserve">will put a thread into a waiting state. </w:t>
        </w:r>
        <w:r w:rsidR="006F6136">
          <w:rPr>
            <w:lang w:val="en-US"/>
          </w:rPr>
          <w:t>Then the “</w:t>
        </w:r>
        <w:r w:rsidR="006F6136" w:rsidRPr="006F6136">
          <w:rPr>
            <w:i/>
            <w:lang w:val="en-US"/>
            <w:rPrChange w:id="14977" w:author="Morten Lerstad Solli" w:date="2017-11-29T13:46:00Z">
              <w:rPr>
                <w:lang w:val="en-US"/>
              </w:rPr>
            </w:rPrChange>
          </w:rPr>
          <w:t>notifyAll</w:t>
        </w:r>
      </w:ins>
      <w:ins w:id="14978" w:author="Morten Lerstad Solli" w:date="2017-11-29T13:46:00Z">
        <w:r w:rsidR="006F6136">
          <w:rPr>
            <w:i/>
            <w:lang w:val="en-US"/>
          </w:rPr>
          <w:t>()</w:t>
        </w:r>
        <w:r w:rsidR="006F6136">
          <w:rPr>
            <w:lang w:val="en-US"/>
          </w:rPr>
          <w:t xml:space="preserve">” will awaken </w:t>
        </w:r>
        <w:r w:rsidR="00F8556C">
          <w:rPr>
            <w:lang w:val="en-US"/>
          </w:rPr>
          <w:t>the</w:t>
        </w:r>
        <w:r w:rsidR="006F6136">
          <w:rPr>
            <w:lang w:val="en-US"/>
          </w:rPr>
          <w:t xml:space="preserve"> sleeping </w:t>
        </w:r>
        <w:r w:rsidR="00F8556C">
          <w:rPr>
            <w:lang w:val="en-US"/>
          </w:rPr>
          <w:t>threads.</w:t>
        </w:r>
      </w:ins>
    </w:p>
    <w:p w14:paraId="3F1B1C64" w14:textId="0FD30B03" w:rsidR="004E3004" w:rsidRDefault="00F8556C">
      <w:pPr>
        <w:rPr>
          <w:ins w:id="14979" w:author="Oscar Herman Kise" w:date="2017-11-30T20:03:00Z"/>
          <w:lang w:val="en-US"/>
        </w:rPr>
        <w:pPrChange w:id="14980" w:author="Morten Lerstad Solli" w:date="2017-11-29T13:41:00Z">
          <w:pPr>
            <w:pStyle w:val="Overskrift3"/>
          </w:pPr>
        </w:pPrChange>
      </w:pPr>
      <w:ins w:id="14981" w:author="Morten Lerstad Solli" w:date="2017-11-29T13:47:00Z">
        <w:r>
          <w:rPr>
            <w:lang w:val="en-US"/>
          </w:rPr>
          <w:t xml:space="preserve">It is a god </w:t>
        </w:r>
        <w:r w:rsidR="00334C73">
          <w:rPr>
            <w:lang w:val="en-US"/>
          </w:rPr>
          <w:t>method for securing thread safety where one or</w:t>
        </w:r>
        <w:del w:id="14982" w:author="Ole-Martin Hanstveit" w:date="2017-11-29T15:16:00Z">
          <w:r w:rsidR="00334C73">
            <w:rPr>
              <w:lang w:val="en-US"/>
            </w:rPr>
            <w:delText>e</w:delText>
          </w:r>
        </w:del>
        <w:r w:rsidR="00334C73">
          <w:rPr>
            <w:lang w:val="en-US"/>
          </w:rPr>
          <w:t xml:space="preserve"> more tasks are dependent on each other</w:t>
        </w:r>
        <w:r w:rsidR="001779CB">
          <w:rPr>
            <w:lang w:val="en-US"/>
          </w:rPr>
          <w:t xml:space="preserve">, and can be used </w:t>
        </w:r>
      </w:ins>
      <w:ins w:id="14983" w:author="Morten Lerstad Solli" w:date="2017-11-29T13:48:00Z">
        <w:r w:rsidR="001779CB">
          <w:rPr>
            <w:lang w:val="en-US"/>
          </w:rPr>
          <w:t>everywhere a change of state should trigger something.</w:t>
        </w:r>
      </w:ins>
    </w:p>
    <w:p w14:paraId="340B9375" w14:textId="77777777" w:rsidR="000147D9" w:rsidRPr="005A3108" w:rsidRDefault="000147D9">
      <w:pPr>
        <w:rPr>
          <w:lang w:val="en-US"/>
        </w:rPr>
        <w:pPrChange w:id="14984" w:author="Morten Lerstad Solli" w:date="2017-11-29T13:41:00Z">
          <w:pPr>
            <w:pStyle w:val="Overskrift3"/>
          </w:pPr>
        </w:pPrChange>
      </w:pPr>
    </w:p>
    <w:p w14:paraId="0D75A589" w14:textId="083D1D4D" w:rsidR="000C3C93" w:rsidRPr="001869AE" w:rsidDel="008F138B" w:rsidRDefault="00997E1A">
      <w:pPr>
        <w:pStyle w:val="Bildetekst"/>
        <w:jc w:val="both"/>
        <w:rPr>
          <w:del w:id="14985" w:author="Oscar Herman Kise" w:date="2017-11-29T13:50:00Z"/>
          <w:rFonts w:ascii="Arial" w:hAnsi="Arial" w:cs="Arial"/>
          <w:b/>
          <w:i w:val="0"/>
          <w:sz w:val="26"/>
          <w:szCs w:val="26"/>
          <w:lang w:val="en-US"/>
          <w:rPrChange w:id="14986" w:author="Oscar Herman Kise" w:date="2017-11-30T20:47:00Z">
            <w:rPr>
              <w:del w:id="14987" w:author="Oscar Herman Kise" w:date="2017-11-29T13:50:00Z"/>
              <w:lang w:val="en-US"/>
            </w:rPr>
          </w:rPrChange>
        </w:rPr>
        <w:pPrChange w:id="14988" w:author="Morten Lerstad Solli" w:date="2017-11-29T13:54:00Z">
          <w:pPr>
            <w:pStyle w:val="Bildetekst"/>
          </w:pPr>
        </w:pPrChange>
      </w:pPr>
      <w:ins w:id="14989" w:author="Oscar Herman Kise" w:date="2017-11-29T11:24:00Z">
        <w:del w:id="14990" w:author="Morten Lerstad Solli" w:date="2017-11-29T13:46:00Z">
          <w:r w:rsidRPr="001869AE" w:rsidDel="00F8556C">
            <w:rPr>
              <w:rFonts w:ascii="Arial" w:hAnsi="Arial" w:cs="Arial"/>
              <w:b/>
              <w:i w:val="0"/>
              <w:sz w:val="26"/>
              <w:szCs w:val="26"/>
              <w:lang w:val="en-US"/>
              <w:rPrChange w:id="14991" w:author="Oscar Herman Kise" w:date="2017-11-30T20:47:00Z">
                <w:rPr>
                  <w:lang w:val="en-US"/>
                </w:rPr>
              </w:rPrChange>
            </w:rPr>
            <w:delText xml:space="preserve"> </w:delText>
          </w:r>
          <w:r w:rsidR="00C4763D" w:rsidRPr="001869AE" w:rsidDel="00F8556C">
            <w:rPr>
              <w:rFonts w:ascii="Arial" w:hAnsi="Arial" w:cs="Arial"/>
              <w:b/>
              <w:i w:val="0"/>
              <w:sz w:val="26"/>
              <w:szCs w:val="26"/>
              <w:lang w:val="en-US"/>
              <w:rPrChange w:id="14992" w:author="Oscar Herman Kise" w:date="2017-11-30T20:47:00Z">
                <w:rPr>
                  <w:lang w:val="en-US"/>
                </w:rPr>
              </w:rPrChange>
            </w:rPr>
            <w:delText>are there</w:delText>
          </w:r>
        </w:del>
      </w:ins>
      <w:ins w:id="14993" w:author="Oscar Herman Kise" w:date="2017-11-29T11:25:00Z">
        <w:del w:id="14994" w:author="Morten Lerstad Solli" w:date="2017-11-29T13:46:00Z">
          <w:r w:rsidR="00CB61D7" w:rsidRPr="001869AE" w:rsidDel="00F8556C">
            <w:rPr>
              <w:rFonts w:ascii="Arial" w:hAnsi="Arial" w:cs="Arial"/>
              <w:b/>
              <w:i w:val="0"/>
              <w:sz w:val="26"/>
              <w:szCs w:val="26"/>
              <w:lang w:val="en-US"/>
              <w:rPrChange w:id="14995" w:author="Oscar Herman Kise" w:date="2017-11-30T20:47:00Z">
                <w:rPr>
                  <w:lang w:val="en-US"/>
                </w:rPr>
              </w:rPrChange>
            </w:rPr>
            <w:delText>“</w:delText>
          </w:r>
          <w:r w:rsidR="00CB61D7" w:rsidRPr="001869AE" w:rsidDel="00F8556C">
            <w:rPr>
              <w:rFonts w:ascii="Arial" w:hAnsi="Arial" w:cs="Arial"/>
              <w:b/>
              <w:i w:val="0"/>
              <w:sz w:val="26"/>
              <w:szCs w:val="26"/>
              <w:lang w:val="en-US"/>
              <w:rPrChange w:id="14996" w:author="Oscar Herman Kise" w:date="2017-11-30T20:47:00Z">
                <w:rPr>
                  <w:i w:val="0"/>
                  <w:lang w:val="en-US"/>
                </w:rPr>
              </w:rPrChange>
            </w:rPr>
            <w:delText>”“”</w:delText>
          </w:r>
        </w:del>
      </w:ins>
      <w:del w:id="14997" w:author="Unknown">
        <w:r w:rsidR="00E373A8" w:rsidRPr="001869AE" w:rsidDel="00F8556C">
          <w:rPr>
            <w:rStyle w:val="Merknadsreferanse"/>
            <w:rFonts w:ascii="Arial" w:hAnsi="Arial" w:cs="Arial"/>
            <w:b/>
            <w:i w:val="0"/>
            <w:sz w:val="26"/>
            <w:szCs w:val="26"/>
            <w:lang w:val="en-US"/>
            <w:rPrChange w:id="14998" w:author="Oscar Herman Kise" w:date="2017-11-30T20:47:00Z">
              <w:rPr>
                <w:rStyle w:val="Merknadsreferanse"/>
              </w:rPr>
            </w:rPrChange>
          </w:rPr>
          <w:commentReference w:id="14999"/>
        </w:r>
      </w:del>
      <w:ins w:id="15000" w:author="Oscar Herman Kise" w:date="2017-11-29T11:26:00Z">
        <w:del w:id="15001" w:author="Morten Lerstad Solli" w:date="2017-11-29T13:46:00Z">
          <w:r w:rsidR="00560019" w:rsidRPr="001869AE" w:rsidDel="00F8556C">
            <w:rPr>
              <w:rFonts w:ascii="Arial" w:hAnsi="Arial" w:cs="Arial"/>
              <w:b/>
              <w:i w:val="0"/>
              <w:sz w:val="26"/>
              <w:szCs w:val="26"/>
              <w:lang w:val="en-US"/>
              <w:rPrChange w:id="15002" w:author="Oscar Herman Kise" w:date="2017-11-30T20:47:00Z">
                <w:rPr>
                  <w:lang w:val="en-US"/>
                </w:rPr>
              </w:rPrChange>
            </w:rPr>
            <w:delText>ø</w:delText>
          </w:r>
        </w:del>
      </w:ins>
      <w:ins w:id="15003" w:author="Morten Lerstad Solli" w:date="2017-11-26T16:02:00Z">
        <w:r w:rsidR="00C770C4" w:rsidRPr="001869AE">
          <w:rPr>
            <w:rFonts w:ascii="Arial" w:hAnsi="Arial" w:cs="Arial"/>
            <w:b/>
            <w:i w:val="0"/>
            <w:sz w:val="26"/>
            <w:szCs w:val="26"/>
            <w:lang w:val="en-US"/>
            <w:rPrChange w:id="15004" w:author="Oscar Herman Kise" w:date="2017-11-30T20:47:00Z">
              <w:rPr>
                <w:lang w:val="en-US"/>
              </w:rPr>
            </w:rPrChange>
          </w:rPr>
          <w:t xml:space="preserve"> </w:t>
        </w:r>
      </w:ins>
    </w:p>
    <w:p w14:paraId="71D507D4" w14:textId="77777777" w:rsidR="002D4393" w:rsidRPr="001869AE" w:rsidRDefault="002D4393">
      <w:pPr>
        <w:jc w:val="both"/>
        <w:rPr>
          <w:ins w:id="15005" w:author="Morten Lerstad Solli" w:date="2017-11-26T17:04:00Z"/>
          <w:rFonts w:ascii="Arial" w:hAnsi="Arial" w:cs="Arial"/>
          <w:b/>
          <w:color w:val="FF0000"/>
          <w:sz w:val="26"/>
          <w:szCs w:val="26"/>
          <w:lang w:val="en-US"/>
          <w:rPrChange w:id="15006" w:author="Oscar Herman Kise" w:date="2017-11-30T20:47:00Z">
            <w:rPr>
              <w:ins w:id="15007" w:author="Morten Lerstad Solli" w:date="2017-11-26T17:04:00Z"/>
              <w:color w:val="FF0000"/>
              <w:lang w:val="en-US"/>
            </w:rPr>
          </w:rPrChange>
        </w:rPr>
        <w:pPrChange w:id="15008" w:author="Oscar Herman Kise" w:date="2017-11-29T13:50:00Z">
          <w:pPr/>
        </w:pPrChange>
      </w:pPr>
    </w:p>
    <w:p w14:paraId="4D064BB7" w14:textId="65E3F453" w:rsidR="002D4393" w:rsidRDefault="002D4393" w:rsidP="001869AE">
      <w:pPr>
        <w:rPr>
          <w:ins w:id="15009" w:author="Oscar Herman Kise" w:date="2017-11-30T20:47:00Z"/>
          <w:rFonts w:ascii="Arial" w:hAnsi="Arial" w:cs="Arial"/>
          <w:b/>
          <w:sz w:val="26"/>
          <w:szCs w:val="26"/>
          <w:lang w:val="en-US"/>
        </w:rPr>
        <w:pPrChange w:id="15010" w:author="Oscar Herman Kise" w:date="2017-11-30T20:47:00Z">
          <w:pPr>
            <w:pStyle w:val="Overskrift3"/>
            <w:numPr>
              <w:ilvl w:val="0"/>
              <w:numId w:val="0"/>
            </w:numPr>
            <w:tabs>
              <w:tab w:val="clear" w:pos="720"/>
            </w:tabs>
          </w:pPr>
        </w:pPrChange>
      </w:pPr>
      <w:bookmarkStart w:id="15011" w:name="_Toc499485477"/>
      <w:bookmarkStart w:id="15012" w:name="_Toc499485887"/>
      <w:bookmarkStart w:id="15013" w:name="_Toc499485977"/>
      <w:bookmarkStart w:id="15014" w:name="_Toc499500686"/>
      <w:bookmarkStart w:id="15015" w:name="_Toc499567484"/>
      <w:bookmarkStart w:id="15016" w:name="_Toc499568149"/>
      <w:bookmarkStart w:id="15017" w:name="_Toc499584523"/>
      <w:bookmarkStart w:id="15018" w:name="_Toc499584857"/>
      <w:bookmarkStart w:id="15019" w:name="_Toc499631450"/>
      <w:bookmarkStart w:id="15020" w:name="_Toc499646514"/>
      <w:bookmarkStart w:id="15021" w:name="_Toc499654727"/>
      <w:bookmarkStart w:id="15022" w:name="_Toc499722804"/>
      <w:bookmarkStart w:id="15023" w:name="_Toc499727234"/>
      <w:bookmarkStart w:id="15024" w:name="_Toc499733280"/>
      <w:bookmarkStart w:id="15025" w:name="_Toc499737789"/>
      <w:bookmarkStart w:id="15026" w:name="_Toc499750706"/>
      <w:bookmarkStart w:id="15027" w:name="_Toc499754118"/>
      <w:bookmarkStart w:id="15028" w:name="_Toc499757847"/>
      <w:bookmarkStart w:id="15029" w:name="_Toc499757464"/>
      <w:bookmarkStart w:id="15030" w:name="_Toc499806134"/>
      <w:bookmarkStart w:id="15031" w:name="_Toc499829046"/>
      <w:bookmarkStart w:id="15032" w:name="_Toc499829591"/>
      <w:bookmarkStart w:id="15033" w:name="_Toc499835739"/>
      <w:bookmarkStart w:id="15034" w:name="_Toc499838065"/>
      <w:ins w:id="15035" w:author="Morten Lerstad Solli" w:date="2017-11-26T17:04:00Z">
        <w:r w:rsidRPr="001869AE">
          <w:rPr>
            <w:rFonts w:ascii="Arial" w:hAnsi="Arial" w:cs="Arial"/>
            <w:b/>
            <w:sz w:val="26"/>
            <w:szCs w:val="26"/>
            <w:lang w:val="en-US"/>
            <w:rPrChange w:id="15036" w:author="Oscar Herman Kise" w:date="2017-11-30T20:47:00Z">
              <w:rPr>
                <w:lang w:val="en-US"/>
              </w:rPr>
            </w:rPrChange>
          </w:rPr>
          <w:t>Data</w:t>
        </w:r>
      </w:ins>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ins w:id="15037" w:author="Morten Lerstad Solli" w:date="2017-11-29T13:55:00Z">
        <w:r w:rsidR="00D46860" w:rsidRPr="001869AE">
          <w:rPr>
            <w:rFonts w:ascii="Arial" w:hAnsi="Arial" w:cs="Arial"/>
            <w:b/>
            <w:sz w:val="26"/>
            <w:szCs w:val="26"/>
            <w:lang w:val="en-US"/>
            <w:rPrChange w:id="15038" w:author="Oscar Herman Kise" w:date="2017-11-30T20:47:00Z">
              <w:rPr>
                <w:lang w:val="en-US"/>
              </w:rPr>
            </w:rPrChange>
          </w:rPr>
          <w:t>EventListener</w:t>
        </w:r>
      </w:ins>
      <w:bookmarkEnd w:id="15024"/>
      <w:bookmarkEnd w:id="15025"/>
      <w:bookmarkEnd w:id="15026"/>
      <w:bookmarkEnd w:id="15027"/>
      <w:bookmarkEnd w:id="15028"/>
      <w:bookmarkEnd w:id="15029"/>
      <w:bookmarkEnd w:id="15030"/>
      <w:bookmarkEnd w:id="15031"/>
      <w:bookmarkEnd w:id="15032"/>
      <w:bookmarkEnd w:id="15033"/>
      <w:bookmarkEnd w:id="15034"/>
    </w:p>
    <w:p w14:paraId="752101D8" w14:textId="77777777" w:rsidR="001869AE" w:rsidRPr="001869AE" w:rsidRDefault="001869AE" w:rsidP="001869AE">
      <w:pPr>
        <w:rPr>
          <w:ins w:id="15039" w:author="Morten Lerstad Solli" w:date="2017-11-26T17:04:00Z"/>
          <w:rFonts w:ascii="Arial" w:hAnsi="Arial" w:cs="Arial"/>
          <w:b/>
          <w:sz w:val="26"/>
          <w:szCs w:val="26"/>
          <w:lang w:val="en-US"/>
          <w:rPrChange w:id="15040" w:author="Oscar Herman Kise" w:date="2017-11-30T20:47:00Z">
            <w:rPr>
              <w:ins w:id="15041" w:author="Morten Lerstad Solli" w:date="2017-11-26T17:04:00Z"/>
              <w:lang w:val="en-US"/>
            </w:rPr>
          </w:rPrChange>
        </w:rPr>
        <w:pPrChange w:id="15042" w:author="Oscar Herman Kise" w:date="2017-11-30T20:47:00Z">
          <w:pPr>
            <w:pStyle w:val="Overskrift3"/>
            <w:numPr>
              <w:ilvl w:val="0"/>
              <w:numId w:val="0"/>
            </w:numPr>
            <w:tabs>
              <w:tab w:val="clear" w:pos="720"/>
            </w:tabs>
          </w:pPr>
        </w:pPrChange>
      </w:pPr>
    </w:p>
    <w:p w14:paraId="360CF8D6" w14:textId="795DCDD5" w:rsidR="00962A75" w:rsidRDefault="00FA7CDE">
      <w:pPr>
        <w:pStyle w:val="Brdtekst"/>
        <w:jc w:val="both"/>
        <w:rPr>
          <w:ins w:id="15043" w:author="Oscar Herman Kise" w:date="2017-11-30T20:06:00Z"/>
          <w:rStyle w:val="Merknadsreferanse"/>
          <w:rFonts w:ascii="Arial" w:hAnsi="Arial" w:cs="Arial"/>
          <w:b/>
          <w:bCs/>
          <w:lang w:val="en-US"/>
        </w:rPr>
        <w:pPrChange w:id="15044" w:author="Morten Lerstad Solli" w:date="2017-11-28T10:41:00Z">
          <w:pPr>
            <w:pStyle w:val="Brdtekst"/>
          </w:pPr>
        </w:pPrChange>
      </w:pPr>
      <w:ins w:id="15045" w:author="Morten Lerstad Solli" w:date="2017-11-26T17:07:00Z">
        <w:r w:rsidRPr="00B7686C">
          <w:rPr>
            <w:lang w:val="en-US"/>
          </w:rPr>
          <w:t xml:space="preserve">The </w:t>
        </w:r>
      </w:ins>
      <w:ins w:id="15046" w:author="Morten Lerstad Solli" w:date="2017-11-29T13:56:00Z">
        <w:r w:rsidR="0090081D">
          <w:rPr>
            <w:lang w:val="en-US"/>
          </w:rPr>
          <w:t>“</w:t>
        </w:r>
        <w:r w:rsidR="0090081D">
          <w:rPr>
            <w:i/>
            <w:lang w:val="en-US"/>
          </w:rPr>
          <w:t>e</w:t>
        </w:r>
      </w:ins>
      <w:ins w:id="15047" w:author="Morten Lerstad Solli" w:date="2017-11-29T13:55:00Z">
        <w:r w:rsidR="00D46860" w:rsidRPr="004C2962">
          <w:rPr>
            <w:i/>
            <w:lang w:val="en-US"/>
            <w:rPrChange w:id="15048" w:author="Morten Lerstad Solli" w:date="2017-11-29T13:56:00Z">
              <w:rPr>
                <w:lang w:val="en-US"/>
              </w:rPr>
            </w:rPrChange>
          </w:rPr>
          <w:t>vent</w:t>
        </w:r>
      </w:ins>
      <w:ins w:id="15049" w:author="Morten Lerstad Solli" w:date="2017-11-26T17:08:00Z">
        <w:r w:rsidR="00B93BD5" w:rsidRPr="004C2962">
          <w:rPr>
            <w:i/>
            <w:lang w:val="en-US"/>
            <w:rPrChange w:id="15050" w:author="Morten Lerstad Solli" w:date="2017-11-29T13:56:00Z">
              <w:rPr/>
            </w:rPrChange>
          </w:rPr>
          <w:t>Listener</w:t>
        </w:r>
      </w:ins>
      <w:ins w:id="15051" w:author="Morten Lerstad Solli" w:date="2017-11-29T13:56:00Z">
        <w:r w:rsidR="0090081D">
          <w:rPr>
            <w:i/>
            <w:lang w:val="en-US"/>
          </w:rPr>
          <w:t>()”</w:t>
        </w:r>
      </w:ins>
      <w:ins w:id="15052" w:author="Morten Lerstad Solli" w:date="2017-11-29T13:55:00Z">
        <w:r w:rsidR="00D46860">
          <w:rPr>
            <w:lang w:val="en-US"/>
          </w:rPr>
          <w:t xml:space="preserve"> </w:t>
        </w:r>
        <w:r w:rsidR="004C2962">
          <w:rPr>
            <w:lang w:val="en-US"/>
          </w:rPr>
          <w:t>is a method in the jSerialComm</w:t>
        </w:r>
      </w:ins>
      <w:ins w:id="15053" w:author="Morten Lerstad Solli" w:date="2017-11-29T13:56:00Z">
        <w:r w:rsidR="004C2962">
          <w:rPr>
            <w:lang w:val="en-US"/>
          </w:rPr>
          <w:t xml:space="preserve"> library.</w:t>
        </w:r>
      </w:ins>
      <w:ins w:id="15054" w:author="Morten Lerstad Solli" w:date="2017-11-26T17:09:00Z">
        <w:r w:rsidR="00453B1C">
          <w:rPr>
            <w:lang w:val="en-US"/>
          </w:rPr>
          <w:t xml:space="preserve"> </w:t>
        </w:r>
      </w:ins>
      <w:ins w:id="15055" w:author="Morten Lerstad Solli" w:date="2017-11-29T13:57:00Z">
        <w:r w:rsidR="0090081D">
          <w:rPr>
            <w:lang w:val="en-US"/>
          </w:rPr>
          <w:t xml:space="preserve">It </w:t>
        </w:r>
      </w:ins>
      <w:ins w:id="15056" w:author="Morten Lerstad Solli" w:date="2017-11-26T17:09:00Z">
        <w:r w:rsidR="00453B1C" w:rsidRPr="00B7686C">
          <w:rPr>
            <w:lang w:val="en-US"/>
            <w:rPrChange w:id="15057" w:author="Morten Lerstad Solli" w:date="2017-11-29T12:21:00Z">
              <w:rPr/>
            </w:rPrChange>
          </w:rPr>
          <w:t>listens on</w:t>
        </w:r>
        <w:r w:rsidR="00453B1C" w:rsidRPr="00B7686C">
          <w:rPr>
            <w:lang w:val="en-US"/>
          </w:rPr>
          <w:t xml:space="preserve"> the serial port for incoming data. When incoming </w:t>
        </w:r>
        <w:r w:rsidR="003E7674" w:rsidRPr="00B7686C">
          <w:rPr>
            <w:lang w:val="en-US"/>
          </w:rPr>
          <w:t xml:space="preserve">data is detected </w:t>
        </w:r>
      </w:ins>
      <w:ins w:id="15058" w:author="Morten Lerstad Solli" w:date="2017-11-26T17:12:00Z">
        <w:r w:rsidR="00B12F2B" w:rsidRPr="00B7686C">
          <w:rPr>
            <w:lang w:val="en-US"/>
          </w:rPr>
          <w:t xml:space="preserve">it calls for the </w:t>
        </w:r>
      </w:ins>
      <w:ins w:id="15059" w:author="Oscar Herman Kise" w:date="2017-11-29T12:40:00Z">
        <w:r w:rsidR="002B177B" w:rsidRPr="002B177B">
          <w:rPr>
            <w:i/>
            <w:lang w:val="en-US"/>
            <w:rPrChange w:id="15060" w:author="Oscar Herman Kise" w:date="2017-11-29T12:40:00Z">
              <w:rPr>
                <w:lang w:val="en-US"/>
              </w:rPr>
            </w:rPrChange>
          </w:rPr>
          <w:t>“</w:t>
        </w:r>
      </w:ins>
      <w:ins w:id="15061" w:author="Morten Lerstad Solli" w:date="2017-11-26T17:12:00Z">
        <w:r w:rsidR="00B12F2B" w:rsidRPr="00B7686C">
          <w:rPr>
            <w:lang w:val="en-US"/>
          </w:rPr>
          <w:t>read</w:t>
        </w:r>
        <w:del w:id="15062" w:author="Oscar Herman Kise" w:date="2017-11-29T12:40:00Z">
          <w:r w:rsidR="00B12F2B" w:rsidRPr="00B7686C" w:rsidDel="002B177B">
            <w:rPr>
              <w:lang w:val="en-US"/>
            </w:rPr>
            <w:delText xml:space="preserve"> </w:delText>
          </w:r>
        </w:del>
      </w:ins>
      <w:ins w:id="15063" w:author="Oscar Herman Kise" w:date="2017-11-29T12:40:00Z">
        <w:r w:rsidR="002B177B" w:rsidRPr="002B177B">
          <w:rPr>
            <w:i/>
            <w:lang w:val="en-US"/>
            <w:rPrChange w:id="15064" w:author="Oscar Herman Kise" w:date="2017-11-29T12:40:00Z">
              <w:rPr>
                <w:lang w:val="en-US"/>
              </w:rPr>
            </w:rPrChange>
          </w:rPr>
          <w:t>I</w:t>
        </w:r>
      </w:ins>
      <w:ins w:id="15065" w:author="Morten Lerstad Solli" w:date="2017-11-26T17:12:00Z">
        <w:del w:id="15066" w:author="Oscar Herman Kise" w:date="2017-11-29T12:40:00Z">
          <w:r w:rsidR="00B12F2B" w:rsidRPr="002B177B" w:rsidDel="002B177B">
            <w:rPr>
              <w:i/>
              <w:lang w:val="en-US"/>
              <w:rPrChange w:id="15067" w:author="Oscar Herman Kise" w:date="2017-11-29T12:40:00Z">
                <w:rPr>
                  <w:lang w:val="en-US"/>
                </w:rPr>
              </w:rPrChange>
            </w:rPr>
            <w:delText>i</w:delText>
          </w:r>
        </w:del>
        <w:r w:rsidR="00B12F2B" w:rsidRPr="002B177B">
          <w:rPr>
            <w:i/>
            <w:lang w:val="en-US"/>
            <w:rPrChange w:id="15068" w:author="Oscar Herman Kise" w:date="2017-11-29T12:40:00Z">
              <w:rPr>
                <w:lang w:val="en-US"/>
              </w:rPr>
            </w:rPrChange>
          </w:rPr>
          <w:t>nput</w:t>
        </w:r>
        <w:del w:id="15069" w:author="Oscar Herman Kise" w:date="2017-11-29T12:40:00Z">
          <w:r w:rsidR="00B12F2B" w:rsidRPr="002B177B" w:rsidDel="002B177B">
            <w:rPr>
              <w:i/>
              <w:lang w:val="en-US"/>
              <w:rPrChange w:id="15070" w:author="Oscar Herman Kise" w:date="2017-11-29T12:40:00Z">
                <w:rPr>
                  <w:lang w:val="en-US"/>
                </w:rPr>
              </w:rPrChange>
            </w:rPr>
            <w:delText xml:space="preserve"> </w:delText>
          </w:r>
        </w:del>
      </w:ins>
      <w:ins w:id="15071" w:author="Oscar Herman Kise" w:date="2017-11-29T12:40:00Z">
        <w:r w:rsidR="002B177B" w:rsidRPr="002B177B">
          <w:rPr>
            <w:i/>
            <w:lang w:val="en-US"/>
            <w:rPrChange w:id="15072" w:author="Oscar Herman Kise" w:date="2017-11-29T12:40:00Z">
              <w:rPr>
                <w:lang w:val="en-US"/>
              </w:rPr>
            </w:rPrChange>
          </w:rPr>
          <w:t>S</w:t>
        </w:r>
      </w:ins>
      <w:ins w:id="15073" w:author="Morten Lerstad Solli" w:date="2017-11-26T17:12:00Z">
        <w:del w:id="15074" w:author="Oscar Herman Kise" w:date="2017-11-29T12:40:00Z">
          <w:r w:rsidR="00B12F2B" w:rsidRPr="002B177B" w:rsidDel="002B177B">
            <w:rPr>
              <w:i/>
              <w:lang w:val="en-US"/>
              <w:rPrChange w:id="15075" w:author="Oscar Herman Kise" w:date="2017-11-29T12:40:00Z">
                <w:rPr>
                  <w:lang w:val="en-US"/>
                </w:rPr>
              </w:rPrChange>
            </w:rPr>
            <w:delText>s</w:delText>
          </w:r>
        </w:del>
        <w:r w:rsidR="00B12F2B" w:rsidRPr="002B177B">
          <w:rPr>
            <w:i/>
            <w:lang w:val="en-US"/>
            <w:rPrChange w:id="15076" w:author="Oscar Herman Kise" w:date="2017-11-29T12:40:00Z">
              <w:rPr>
                <w:lang w:val="en-US"/>
              </w:rPr>
            </w:rPrChange>
          </w:rPr>
          <w:t>tream</w:t>
        </w:r>
      </w:ins>
      <w:ins w:id="15077" w:author="Oscar Herman Kise" w:date="2017-11-29T12:40:00Z">
        <w:r w:rsidR="002B177B" w:rsidRPr="00F11BCB">
          <w:rPr>
            <w:i/>
            <w:lang w:val="en-US"/>
            <w:rPrChange w:id="15078" w:author="Morten Lerstad Solli" w:date="2017-11-29T13:21:00Z">
              <w:rPr>
                <w:lang w:val="en-US"/>
              </w:rPr>
            </w:rPrChange>
          </w:rPr>
          <w:t>()”</w:t>
        </w:r>
      </w:ins>
      <w:ins w:id="15079" w:author="Morten Lerstad Solli" w:date="2017-11-29T13:59:00Z">
        <w:r w:rsidR="0013267E">
          <w:rPr>
            <w:i/>
            <w:lang w:val="en-US"/>
          </w:rPr>
          <w:t>.</w:t>
        </w:r>
        <w:r w:rsidR="0013267E">
          <w:rPr>
            <w:lang w:val="en-US"/>
          </w:rPr>
          <w:t xml:space="preserve"> </w:t>
        </w:r>
      </w:ins>
      <w:ins w:id="15080" w:author="Morten Lerstad Solli" w:date="2017-11-29T14:06:00Z">
        <w:r w:rsidR="000810C1">
          <w:rPr>
            <w:lang w:val="en-US"/>
          </w:rPr>
          <w:t xml:space="preserve">The method makes it possible for the class to continuously listen </w:t>
        </w:r>
        <w:r w:rsidR="00271B4A">
          <w:rPr>
            <w:lang w:val="en-US"/>
          </w:rPr>
          <w:t>to the serial port for incoming massages</w:t>
        </w:r>
      </w:ins>
      <w:ins w:id="15081" w:author="Morten Lerstad Solli" w:date="2017-11-29T14:07:00Z">
        <w:r w:rsidR="00271B4A">
          <w:rPr>
            <w:lang w:val="en-US"/>
          </w:rPr>
          <w:t>.</w:t>
        </w:r>
      </w:ins>
      <w:ins w:id="15082" w:author="Oscar Herman Kise" w:date="2017-11-29T12:40:00Z">
        <w:del w:id="15083" w:author="Morten Lerstad Solli" w:date="2017-11-29T13:59:00Z">
          <w:r w:rsidR="002B177B" w:rsidRPr="00F11BCB" w:rsidDel="0013267E">
            <w:rPr>
              <w:i/>
              <w:lang w:val="en-US"/>
            </w:rPr>
            <w:delText>,</w:delText>
          </w:r>
        </w:del>
      </w:ins>
      <w:ins w:id="15084" w:author="Morten Lerstad Solli" w:date="2017-11-26T17:12:00Z">
        <w:r w:rsidR="00EF37FE" w:rsidRPr="00F11BCB">
          <w:rPr>
            <w:lang w:val="en-US"/>
          </w:rPr>
          <w:t xml:space="preserve"> </w:t>
        </w:r>
      </w:ins>
      <w:ins w:id="15085" w:author="Morten Lerstad Solli" w:date="2017-11-29T13:58:00Z">
        <w:r w:rsidR="00EA7398">
          <w:rPr>
            <w:lang w:val="en-US"/>
          </w:rPr>
          <w:t>Th</w:t>
        </w:r>
      </w:ins>
      <w:ins w:id="15086" w:author="Morten Lerstad Solli" w:date="2017-11-29T14:07:00Z">
        <w:r w:rsidR="00271B4A">
          <w:rPr>
            <w:lang w:val="en-US"/>
          </w:rPr>
          <w:t>e</w:t>
        </w:r>
      </w:ins>
      <w:ins w:id="15087" w:author="Morten Lerstad Solli" w:date="2017-11-29T13:58:00Z">
        <w:r w:rsidR="00EA7398">
          <w:rPr>
            <w:lang w:val="en-US"/>
          </w:rPr>
          <w:t xml:space="preserve"> </w:t>
        </w:r>
      </w:ins>
      <w:ins w:id="15088" w:author="Morten Lerstad Solli" w:date="2017-11-29T14:07:00Z">
        <w:r w:rsidR="00271B4A">
          <w:rPr>
            <w:lang w:val="en-US"/>
          </w:rPr>
          <w:t>implementation</w:t>
        </w:r>
      </w:ins>
      <w:ins w:id="15089" w:author="Morten Lerstad Solli" w:date="2017-11-29T13:58:00Z">
        <w:r w:rsidR="00EA7398">
          <w:rPr>
            <w:lang w:val="en-US"/>
          </w:rPr>
          <w:t xml:space="preserve"> is illustrated on</w:t>
        </w:r>
      </w:ins>
      <w:ins w:id="15090" w:author="Oscar Herman Kise" w:date="2017-11-30T20:01:00Z">
        <w:r w:rsidR="001739EA">
          <w:rPr>
            <w:lang w:val="en-US"/>
          </w:rPr>
          <w:t xml:space="preserve"> </w:t>
        </w:r>
        <w:r w:rsidR="001739EA">
          <w:rPr>
            <w:lang w:val="en-US"/>
          </w:rPr>
          <w:fldChar w:fldCharType="begin"/>
        </w:r>
        <w:r w:rsidR="001739EA">
          <w:rPr>
            <w:lang w:val="en-US"/>
          </w:rPr>
          <w:instrText xml:space="preserve"> REF _Ref499836128 \h </w:instrText>
        </w:r>
      </w:ins>
      <w:r w:rsidR="001739EA">
        <w:rPr>
          <w:lang w:val="en-US"/>
        </w:rPr>
      </w:r>
      <w:ins w:id="15091" w:author="Oscar Herman Kise" w:date="2017-11-30T20:01:00Z">
        <w:r w:rsidR="001739EA">
          <w:rPr>
            <w:lang w:val="en-US"/>
          </w:rPr>
          <w:fldChar w:fldCharType="end"/>
        </w:r>
      </w:ins>
      <w:ins w:id="15092" w:author="Morten Lerstad Solli" w:date="2017-11-29T13:58:00Z">
        <w:del w:id="15093" w:author="Oscar Herman Kise" w:date="2017-11-30T19:57:00Z">
          <w:r w:rsidR="00EA7398" w:rsidDel="00F44139">
            <w:rPr>
              <w:lang w:val="en-US"/>
            </w:rPr>
            <w:delText xml:space="preserve"> figur</w:delText>
          </w:r>
        </w:del>
        <w:del w:id="15094" w:author="Oscar Herman Kise" w:date="2017-11-30T19:56:00Z">
          <w:r w:rsidR="00EA7398" w:rsidDel="00F44139">
            <w:rPr>
              <w:lang w:val="en-US"/>
            </w:rPr>
            <w:delText xml:space="preserve">e </w:delText>
          </w:r>
        </w:del>
        <w:del w:id="15095" w:author="Oscar Herman Kise" w:date="2017-11-30T17:04:00Z">
          <w:r w:rsidR="00EA7398">
            <w:rPr>
              <w:lang w:val="en-US"/>
            </w:rPr>
            <w:delText>28</w:delText>
          </w:r>
        </w:del>
        <w:r w:rsidR="00EA7398">
          <w:rPr>
            <w:lang w:val="en-US"/>
          </w:rPr>
          <w:t xml:space="preserve"> </w:t>
        </w:r>
        <w:r w:rsidR="0055459E">
          <w:rPr>
            <w:lang w:val="en-US"/>
          </w:rPr>
          <w:t>below.</w:t>
        </w:r>
      </w:ins>
      <w:del w:id="15096" w:author="Morten Lerstad Solli" w:date="2017-11-29T13:58:00Z">
        <w:r w:rsidR="00732463" w:rsidRPr="00F11BCB">
          <w:rPr>
            <w:rStyle w:val="Merknadsreferanse"/>
            <w:lang w:val="en-US"/>
            <w:rPrChange w:id="15097" w:author="Morten Lerstad Solli" w:date="2017-11-29T13:22:00Z">
              <w:rPr>
                <w:rStyle w:val="Merknadsreferanse"/>
              </w:rPr>
            </w:rPrChange>
          </w:rPr>
          <w:commentReference w:id="15098"/>
        </w:r>
      </w:del>
      <w:ins w:id="15099" w:author="Morten Lerstad Solli" w:date="2017-11-26T17:13:00Z">
        <w:r w:rsidR="00752283" w:rsidRPr="00F11BCB">
          <w:rPr>
            <w:rStyle w:val="Merknadsreferanse"/>
            <w:lang w:val="en-US"/>
          </w:rPr>
          <w:t xml:space="preserve"> </w:t>
        </w:r>
      </w:ins>
      <w:del w:id="15100" w:author="Morten Lerstad Solli" w:date="2017-11-29T13:57:00Z">
        <w:r w:rsidR="00144F91" w:rsidRPr="00F11BCB">
          <w:rPr>
            <w:rStyle w:val="Merknadsreferanse"/>
            <w:lang w:val="en-US"/>
            <w:rPrChange w:id="15101" w:author="Morten Lerstad Solli" w:date="2017-11-29T13:22:00Z">
              <w:rPr>
                <w:rStyle w:val="Merknadsreferanse"/>
              </w:rPr>
            </w:rPrChange>
          </w:rPr>
          <w:commentReference w:id="15102"/>
        </w:r>
      </w:del>
    </w:p>
    <w:p w14:paraId="037402C2" w14:textId="77777777" w:rsidR="00C23617" w:rsidRDefault="00C23617">
      <w:pPr>
        <w:pStyle w:val="Brdtekst"/>
        <w:jc w:val="both"/>
        <w:rPr>
          <w:ins w:id="15103" w:author="Oscar Herman Kise" w:date="2017-11-29T15:17:00Z"/>
          <w:rStyle w:val="Merknadsreferanse"/>
          <w:rFonts w:ascii="Arial" w:hAnsi="Arial" w:cs="Arial"/>
          <w:b/>
          <w:bCs/>
          <w:lang w:val="en-US"/>
        </w:rPr>
        <w:pPrChange w:id="15104" w:author="Morten Lerstad Solli" w:date="2017-11-28T10:41:00Z">
          <w:pPr>
            <w:pStyle w:val="Brdtekst"/>
          </w:pPr>
        </w:pPrChange>
      </w:pPr>
    </w:p>
    <w:p w14:paraId="3FC8F6F7" w14:textId="77777777" w:rsidR="000B331D" w:rsidRPr="00B7686C" w:rsidRDefault="000B331D">
      <w:pPr>
        <w:pStyle w:val="Brdtekst"/>
        <w:jc w:val="both"/>
        <w:rPr>
          <w:ins w:id="15105" w:author="Morten Lerstad Solli" w:date="2017-11-26T17:14:00Z"/>
          <w:lang w:val="en-US"/>
        </w:rPr>
        <w:pPrChange w:id="15106" w:author="Morten Lerstad Solli" w:date="2017-11-28T10:41:00Z">
          <w:pPr>
            <w:pStyle w:val="Brdtekst"/>
          </w:pPr>
        </w:pPrChange>
      </w:pPr>
    </w:p>
    <w:p w14:paraId="7350106E" w14:textId="77777777" w:rsidR="00C23617" w:rsidRDefault="00FA7CDE">
      <w:pPr>
        <w:pStyle w:val="Brdtekst"/>
        <w:keepNext/>
        <w:rPr>
          <w:ins w:id="15107" w:author="Oscar Herman Kise" w:date="2017-11-30T20:06:00Z"/>
        </w:rPr>
      </w:pPr>
      <w:ins w:id="15108" w:author="Morten Lerstad Solli" w:date="2017-11-26T17:06:00Z">
        <w:r w:rsidRPr="005A3108">
          <w:rPr>
            <w:noProof/>
            <w:lang w:val="en-US"/>
          </w:rPr>
          <w:lastRenderedPageBreak/>
          <w:drawing>
            <wp:inline distT="0" distB="0" distL="0" distR="0" wp14:anchorId="795B3E40" wp14:editId="10D2939C">
              <wp:extent cx="4492487" cy="3072469"/>
              <wp:effectExtent l="0" t="0" r="3810" b="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ventListener.PNG"/>
                      <pic:cNvPicPr/>
                    </pic:nvPicPr>
                    <pic:blipFill>
                      <a:blip r:embed="rId54">
                        <a:extLst>
                          <a:ext uri="{28A0092B-C50C-407E-A947-70E740481C1C}">
                            <a14:useLocalDpi xmlns:a14="http://schemas.microsoft.com/office/drawing/2010/main" val="0"/>
                          </a:ext>
                        </a:extLst>
                      </a:blip>
                      <a:stretch>
                        <a:fillRect/>
                      </a:stretch>
                    </pic:blipFill>
                    <pic:spPr>
                      <a:xfrm>
                        <a:off x="0" y="0"/>
                        <a:ext cx="4601426" cy="3146974"/>
                      </a:xfrm>
                      <a:prstGeom prst="rect">
                        <a:avLst/>
                      </a:prstGeom>
                    </pic:spPr>
                  </pic:pic>
                </a:graphicData>
              </a:graphic>
            </wp:inline>
          </w:drawing>
        </w:r>
      </w:ins>
    </w:p>
    <w:p w14:paraId="4C762C18" w14:textId="20012F03" w:rsidR="002D17B8" w:rsidRDefault="00C23617">
      <w:pPr>
        <w:pStyle w:val="Bildetekst"/>
        <w:rPr>
          <w:ins w:id="15109" w:author="Oscar Herman Kise" w:date="2017-11-30T20:00:00Z"/>
        </w:rPr>
        <w:pPrChange w:id="15110" w:author="Oscar Herman Kise" w:date="2017-11-30T20:06:00Z">
          <w:pPr>
            <w:pStyle w:val="Brdtekst"/>
            <w:keepNext/>
          </w:pPr>
        </w:pPrChange>
      </w:pPr>
      <w:ins w:id="15111" w:author="Oscar Herman Kise" w:date="2017-11-30T20:06:00Z">
        <w:r>
          <w:t xml:space="preserve">Figure </w:t>
        </w:r>
        <w:r>
          <w:fldChar w:fldCharType="begin"/>
        </w:r>
        <w:r>
          <w:instrText xml:space="preserve"> SEQ Figure \* ARABIC </w:instrText>
        </w:r>
      </w:ins>
      <w:r>
        <w:fldChar w:fldCharType="separate"/>
      </w:r>
      <w:ins w:id="15112" w:author="Oscar Herman Kise" w:date="2017-11-30T22:19:00Z">
        <w:r w:rsidR="00710D49">
          <w:rPr>
            <w:noProof/>
          </w:rPr>
          <w:t>33</w:t>
        </w:r>
      </w:ins>
      <w:ins w:id="15113" w:author="Oscar Herman Kise" w:date="2017-11-30T20:06:00Z">
        <w:r>
          <w:fldChar w:fldCharType="end"/>
        </w:r>
        <w:r>
          <w:t xml:space="preserve">: </w:t>
        </w:r>
        <w:r>
          <w:rPr>
            <w:i w:val="0"/>
            <w:lang w:val="en-US"/>
          </w:rPr>
          <w:t xml:space="preserve">ReceiveSerial, </w:t>
        </w:r>
        <w:r w:rsidRPr="00515CB8">
          <w:rPr>
            <w:lang w:val="en-US"/>
          </w:rPr>
          <w:t>DataListenerEvent</w:t>
        </w:r>
        <w:r>
          <w:rPr>
            <w:lang w:val="en-US"/>
          </w:rPr>
          <w:t xml:space="preserve"> implementation.</w:t>
        </w:r>
      </w:ins>
    </w:p>
    <w:p w14:paraId="523ECCA6" w14:textId="7E51F49B" w:rsidR="00962A75" w:rsidDel="00F703A8" w:rsidRDefault="00962A75">
      <w:pPr>
        <w:pStyle w:val="Bildetekst"/>
        <w:jc w:val="both"/>
        <w:rPr>
          <w:del w:id="15114" w:author="Oscar Herman Kise" w:date="2017-11-29T15:25:00Z"/>
          <w:lang w:val="en-US"/>
        </w:rPr>
        <w:pPrChange w:id="15115" w:author="Oscar Herman Kise" w:date="2017-11-30T20:05:00Z">
          <w:pPr/>
        </w:pPrChange>
      </w:pPr>
      <w:bookmarkStart w:id="15116" w:name="_Ref499836128"/>
      <w:bookmarkStart w:id="15117" w:name="_Ref499835294"/>
      <w:bookmarkEnd w:id="15116"/>
      <w:bookmarkEnd w:id="15117"/>
    </w:p>
    <w:p w14:paraId="3852B822" w14:textId="77777777" w:rsidR="00F703A8" w:rsidRDefault="00F703A8">
      <w:pPr>
        <w:pStyle w:val="Bildetekst"/>
        <w:jc w:val="both"/>
        <w:rPr>
          <w:ins w:id="15118" w:author="Oscar Herman Kise" w:date="2017-11-30T20:05:00Z"/>
          <w:lang w:val="en-US"/>
        </w:rPr>
        <w:pPrChange w:id="15119" w:author="Oscar Herman Kise" w:date="2017-11-30T20:05:00Z">
          <w:pPr/>
        </w:pPrChange>
      </w:pPr>
    </w:p>
    <w:p w14:paraId="0B31F877" w14:textId="77777777" w:rsidR="00C23617" w:rsidRDefault="00C23617">
      <w:pPr>
        <w:pStyle w:val="Bildetekst"/>
        <w:jc w:val="both"/>
        <w:rPr>
          <w:ins w:id="15120" w:author="Oscar Herman Kise" w:date="2017-11-30T20:06:00Z"/>
          <w:lang w:val="en-US"/>
        </w:rPr>
        <w:pPrChange w:id="15121" w:author="Oscar Herman Kise" w:date="2017-11-30T20:05:00Z">
          <w:pPr/>
        </w:pPrChange>
      </w:pPr>
    </w:p>
    <w:p w14:paraId="5ECFCE89" w14:textId="05578FBD" w:rsidR="00FA7CDE" w:rsidRPr="00B7686C" w:rsidDel="0085123D" w:rsidRDefault="00FA7CDE">
      <w:pPr>
        <w:pStyle w:val="Bildetekst"/>
        <w:jc w:val="both"/>
        <w:rPr>
          <w:ins w:id="15122" w:author="Morten Lerstad Solli" w:date="2017-11-26T17:04:00Z"/>
          <w:del w:id="15123" w:author="Oscar Herman Kise" w:date="2017-11-29T15:25:00Z"/>
          <w:lang w:val="en-US"/>
        </w:rPr>
        <w:pPrChange w:id="15124" w:author="Oscar Herman Kise" w:date="2017-11-30T20:05:00Z">
          <w:pPr>
            <w:pStyle w:val="Bildetekst"/>
          </w:pPr>
        </w:pPrChange>
      </w:pPr>
      <w:ins w:id="15125" w:author="Morten Lerstad Solli" w:date="2017-11-26T17:07:00Z">
        <w:del w:id="15126" w:author="Oscar Herman Kise" w:date="2017-11-29T15:25:00Z">
          <w:r w:rsidRPr="00B7686C" w:rsidDel="0085123D">
            <w:rPr>
              <w:i w:val="0"/>
              <w:iCs w:val="0"/>
              <w:lang w:val="en-US"/>
              <w:rPrChange w:id="15127" w:author="Morten Lerstad Solli" w:date="2017-11-29T12:21:00Z">
                <w:rPr>
                  <w:i w:val="0"/>
                  <w:iCs w:val="0"/>
                </w:rPr>
              </w:rPrChange>
            </w:rPr>
            <w:delText xml:space="preserve">Figure </w:delText>
          </w:r>
          <w:r w:rsidRPr="00B7686C" w:rsidDel="0085123D">
            <w:rPr>
              <w:i w:val="0"/>
              <w:iCs w:val="0"/>
              <w:lang w:val="en-US"/>
              <w:rPrChange w:id="15128" w:author="Morten Lerstad Solli" w:date="2017-11-29T12:21:00Z">
                <w:rPr>
                  <w:i w:val="0"/>
                  <w:iCs w:val="0"/>
                </w:rPr>
              </w:rPrChange>
            </w:rPr>
            <w:fldChar w:fldCharType="begin"/>
          </w:r>
        </w:del>
        <w:r w:rsidRPr="00B7686C" w:rsidDel="0085123D">
          <w:rPr>
            <w:i w:val="0"/>
            <w:iCs w:val="0"/>
            <w:lang w:val="en-US"/>
            <w:rPrChange w:id="15129" w:author="Morten Lerstad Solli" w:date="2017-11-29T12:21:00Z">
              <w:rPr>
                <w:i w:val="0"/>
                <w:iCs w:val="0"/>
              </w:rPr>
            </w:rPrChange>
          </w:rPr>
          <w:instrText xml:space="preserve"> SEQ Figure \* ARABIC </w:instrText>
        </w:r>
      </w:ins>
      <w:del w:id="15130" w:author="Oscar Herman Kise" w:date="2017-11-29T15:25:00Z">
        <w:r w:rsidRPr="00B7686C" w:rsidDel="0085123D">
          <w:rPr>
            <w:i w:val="0"/>
            <w:iCs w:val="0"/>
            <w:lang w:val="en-US"/>
            <w:rPrChange w:id="15131" w:author="Morten Lerstad Solli" w:date="2017-11-29T12:21:00Z">
              <w:rPr>
                <w:i w:val="0"/>
                <w:iCs w:val="0"/>
              </w:rPr>
            </w:rPrChange>
          </w:rPr>
          <w:fldChar w:fldCharType="separate"/>
        </w:r>
      </w:del>
      <w:r w:rsidR="009C5FF2" w:rsidDel="0085123D">
        <w:rPr>
          <w:noProof/>
          <w:lang w:val="en-US"/>
        </w:rPr>
        <w:t>31</w:t>
      </w:r>
      <w:ins w:id="15132" w:author="Morten Lerstad Solli" w:date="2017-11-26T17:07:00Z">
        <w:del w:id="15133" w:author="Oscar Herman Kise" w:date="2017-11-29T15:25:00Z">
          <w:r w:rsidRPr="00B7686C" w:rsidDel="0085123D">
            <w:rPr>
              <w:i w:val="0"/>
              <w:iCs w:val="0"/>
              <w:lang w:val="en-US"/>
              <w:rPrChange w:id="15134" w:author="Morten Lerstad Solli" w:date="2017-11-29T12:21:00Z">
                <w:rPr>
                  <w:i w:val="0"/>
                  <w:iCs w:val="0"/>
                </w:rPr>
              </w:rPrChange>
            </w:rPr>
            <w:fldChar w:fldCharType="end"/>
          </w:r>
          <w:r w:rsidRPr="00B7686C" w:rsidDel="0085123D">
            <w:rPr>
              <w:i w:val="0"/>
              <w:iCs w:val="0"/>
              <w:lang w:val="en-US"/>
              <w:rPrChange w:id="15135" w:author="Morten Lerstad Solli" w:date="2017-11-29T12:21:00Z">
                <w:rPr>
                  <w:i w:val="0"/>
                  <w:iCs w:val="0"/>
                </w:rPr>
              </w:rPrChange>
            </w:rPr>
            <w:delText xml:space="preserve">: </w:delText>
          </w:r>
        </w:del>
      </w:ins>
      <w:ins w:id="15136" w:author="Morten Lerstad Solli" w:date="2017-11-29T13:58:00Z">
        <w:del w:id="15137" w:author="Oscar Herman Kise" w:date="2017-11-29T15:25:00Z">
          <w:r w:rsidR="0055459E" w:rsidDel="0085123D">
            <w:rPr>
              <w:lang w:val="en-US"/>
            </w:rPr>
            <w:delText xml:space="preserve">From </w:delText>
          </w:r>
          <w:r w:rsidR="0055459E" w:rsidDel="0085123D">
            <w:rPr>
              <w:i w:val="0"/>
              <w:lang w:val="en-US"/>
            </w:rPr>
            <w:delText>ReceiveSerial</w:delText>
          </w:r>
        </w:del>
      </w:ins>
      <w:ins w:id="15138" w:author="Morten Lerstad Solli" w:date="2017-11-29T13:59:00Z">
        <w:del w:id="15139" w:author="Oscar Herman Kise" w:date="2017-11-29T15:25:00Z">
          <w:r w:rsidR="0055459E" w:rsidDel="0085123D">
            <w:rPr>
              <w:i w:val="0"/>
              <w:lang w:val="en-US"/>
            </w:rPr>
            <w:delText xml:space="preserve">, </w:delText>
          </w:r>
        </w:del>
      </w:ins>
      <w:ins w:id="15140" w:author="Morten Lerstad Solli" w:date="2017-11-26T17:07:00Z">
        <w:del w:id="15141" w:author="Oscar Herman Kise" w:date="2017-11-29T15:25:00Z">
          <w:r w:rsidRPr="00B7686C" w:rsidDel="0085123D">
            <w:rPr>
              <w:i w:val="0"/>
              <w:iCs w:val="0"/>
              <w:lang w:val="en-US"/>
              <w:rPrChange w:id="15142" w:author="Morten Lerstad Solli" w:date="2017-11-29T12:21:00Z">
                <w:rPr>
                  <w:i w:val="0"/>
                  <w:iCs w:val="0"/>
                </w:rPr>
              </w:rPrChange>
            </w:rPr>
            <w:delText>DataListenerEvent</w:delText>
          </w:r>
        </w:del>
      </w:ins>
      <w:ins w:id="15143" w:author="Morten Lerstad Solli" w:date="2017-11-29T13:59:00Z">
        <w:del w:id="15144" w:author="Oscar Herman Kise" w:date="2017-11-29T15:25:00Z">
          <w:r w:rsidR="0055459E" w:rsidDel="0085123D">
            <w:rPr>
              <w:lang w:val="en-US"/>
            </w:rPr>
            <w:delText xml:space="preserve"> implemetas</w:delText>
          </w:r>
        </w:del>
      </w:ins>
      <w:ins w:id="15145" w:author="Ole-Martin Hanstveit" w:date="2017-11-29T15:14:00Z">
        <w:del w:id="15146" w:author="Oscar Herman Kise" w:date="2017-11-29T15:25:00Z">
          <w:r w:rsidR="002A2D00" w:rsidDel="0085123D">
            <w:rPr>
              <w:lang w:val="en-US"/>
            </w:rPr>
            <w:delText>t</w:delText>
          </w:r>
        </w:del>
      </w:ins>
      <w:ins w:id="15147" w:author="Morten Lerstad Solli" w:date="2017-11-29T13:59:00Z">
        <w:del w:id="15148" w:author="Oscar Herman Kise" w:date="2017-11-29T15:25:00Z">
          <w:r w:rsidR="0055459E" w:rsidDel="0085123D">
            <w:rPr>
              <w:lang w:val="en-US"/>
            </w:rPr>
            <w:delText>ion.</w:delText>
          </w:r>
        </w:del>
      </w:ins>
    </w:p>
    <w:p w14:paraId="51BD827B" w14:textId="20E7A5EC" w:rsidR="00055CAA" w:rsidRPr="00B7686C" w:rsidDel="009E0EE7" w:rsidRDefault="00D42025">
      <w:pPr>
        <w:jc w:val="both"/>
        <w:rPr>
          <w:del w:id="15149" w:author="Morten Lerstad Solli" w:date="2017-11-26T14:32:00Z"/>
          <w:color w:val="FF0000"/>
          <w:lang w:val="en-US"/>
        </w:rPr>
        <w:pPrChange w:id="15150" w:author="Oscar Herman Kise" w:date="2017-11-30T20:05:00Z">
          <w:pPr/>
        </w:pPrChange>
      </w:pPr>
      <w:del w:id="15151" w:author="Morten Lerstad Solli" w:date="2017-11-26T14:32:00Z">
        <w:r w:rsidRPr="00B7686C" w:rsidDel="009E0EE7">
          <w:rPr>
            <w:color w:val="FF0000"/>
            <w:lang w:val="en-US"/>
          </w:rPr>
          <w:delText>Mort</w:delText>
        </w:r>
        <w:r w:rsidR="00D91E46" w:rsidRPr="00B7686C" w:rsidDel="009E0EE7">
          <w:rPr>
            <w:color w:val="FF0000"/>
            <w:lang w:val="en-US"/>
          </w:rPr>
          <w:delText>en</w:delText>
        </w:r>
      </w:del>
    </w:p>
    <w:p w14:paraId="2E9CF1F9" w14:textId="77777777" w:rsidR="00546B56" w:rsidRPr="00B7686C" w:rsidRDefault="00546B56">
      <w:pPr>
        <w:pStyle w:val="Bildetekst"/>
        <w:jc w:val="both"/>
        <w:rPr>
          <w:lang w:val="en-US"/>
        </w:rPr>
        <w:pPrChange w:id="15152" w:author="Oscar Herman Kise" w:date="2017-11-30T20:05:00Z">
          <w:pPr/>
        </w:pPrChange>
      </w:pPr>
    </w:p>
    <w:p w14:paraId="4BC4FFC6" w14:textId="6FF4928E" w:rsidR="77F9EE56" w:rsidRPr="00B7686C" w:rsidRDefault="53BA8898">
      <w:pPr>
        <w:pStyle w:val="Overskrift3"/>
        <w:jc w:val="both"/>
        <w:rPr>
          <w:moveFrom w:id="15153" w:author="Morten Lerstad Solli" w:date="2017-11-23T10:46:00Z"/>
          <w:lang w:val="en-US"/>
        </w:rPr>
        <w:pPrChange w:id="15154" w:author="Oscar Herman Kise" w:date="2017-11-30T20:05:00Z">
          <w:pPr>
            <w:pStyle w:val="Overskrift3"/>
          </w:pPr>
        </w:pPrChange>
      </w:pPr>
      <w:bookmarkStart w:id="15155" w:name="_Toc498948274"/>
      <w:bookmarkStart w:id="15156" w:name="_Toc498963150"/>
      <w:bookmarkStart w:id="15157" w:name="_Toc499034272"/>
      <w:bookmarkStart w:id="15158" w:name="_Toc499047109"/>
      <w:bookmarkStart w:id="15159" w:name="_Toc499129478"/>
      <w:bookmarkStart w:id="15160" w:name="_Toc499731628"/>
      <w:moveFromRangeStart w:id="15161" w:author="Morten Lerstad Solli" w:date="2017-11-23T10:46:00Z" w:name="move499197310"/>
      <w:moveFrom w:id="15162" w:author="Morten Lerstad Solli" w:date="2017-11-23T10:46:00Z">
        <w:r w:rsidRPr="00F11BCB">
          <w:rPr>
            <w:b w:val="0"/>
            <w:lang w:val="en-US"/>
          </w:rPr>
          <w:t>Arduino</w:t>
        </w:r>
        <w:bookmarkStart w:id="15163" w:name="_Toc499732676"/>
        <w:bookmarkStart w:id="15164" w:name="_Toc499731969"/>
        <w:bookmarkStart w:id="15165" w:name="_Toc499732833"/>
        <w:bookmarkStart w:id="15166" w:name="_Toc499732147"/>
        <w:bookmarkStart w:id="15167" w:name="_Toc499732322"/>
        <w:bookmarkStart w:id="15168" w:name="_Toc499732502"/>
        <w:bookmarkStart w:id="15169" w:name="_Toc499732740"/>
        <w:bookmarkStart w:id="15170" w:name="_Toc499732967"/>
        <w:bookmarkStart w:id="15171" w:name="_Toc499733124"/>
        <w:bookmarkStart w:id="15172" w:name="_Toc499733281"/>
        <w:bookmarkStart w:id="15173" w:name="_Toc499733438"/>
        <w:bookmarkStart w:id="15174" w:name="_Toc499733098"/>
        <w:bookmarkStart w:id="15175" w:name="_Toc499733630"/>
        <w:bookmarkStart w:id="15176" w:name="_Toc499733787"/>
        <w:bookmarkStart w:id="15177" w:name="_Toc499733944"/>
        <w:bookmarkStart w:id="15178" w:name="_Toc499737790"/>
        <w:bookmarkStart w:id="15179" w:name="_Toc499738088"/>
        <w:bookmarkStart w:id="15180" w:name="_Toc499739476"/>
        <w:bookmarkStart w:id="15181" w:name="_Toc499743804"/>
        <w:bookmarkStart w:id="15182" w:name="_Toc499748390"/>
        <w:bookmarkStart w:id="15183" w:name="_Toc499749104"/>
        <w:bookmarkStart w:id="15184" w:name="_Toc499749262"/>
        <w:bookmarkStart w:id="15185" w:name="_Toc499749420"/>
        <w:bookmarkStart w:id="15186" w:name="_Toc499749578"/>
        <w:bookmarkStart w:id="15187" w:name="_Toc499750139"/>
        <w:bookmarkStart w:id="15188" w:name="_Toc499750563"/>
        <w:bookmarkStart w:id="15189" w:name="_Toc499748550"/>
        <w:bookmarkStart w:id="15190" w:name="_Toc499750020"/>
        <w:bookmarkStart w:id="15191" w:name="_Toc499750707"/>
        <w:bookmarkStart w:id="15192" w:name="_Toc499750866"/>
        <w:bookmarkStart w:id="15193" w:name="_Toc499751025"/>
        <w:bookmarkStart w:id="15194" w:name="_Toc499751184"/>
        <w:bookmarkStart w:id="15195" w:name="_Toc499751343"/>
        <w:bookmarkStart w:id="15196" w:name="_Toc499751502"/>
        <w:bookmarkStart w:id="15197" w:name="_Toc499751661"/>
        <w:bookmarkStart w:id="15198" w:name="_Toc499751820"/>
        <w:bookmarkStart w:id="15199" w:name="_Toc499751979"/>
        <w:bookmarkStart w:id="15200" w:name="_Toc499752133"/>
        <w:bookmarkStart w:id="15201" w:name="_Toc499752236"/>
        <w:bookmarkStart w:id="15202" w:name="_Toc499752395"/>
        <w:bookmarkStart w:id="15203" w:name="_Toc499752554"/>
        <w:bookmarkStart w:id="15204" w:name="_Toc499752713"/>
        <w:bookmarkStart w:id="15205" w:name="_Toc499752867"/>
        <w:bookmarkStart w:id="15206" w:name="_Toc499752970"/>
        <w:bookmarkStart w:id="15207" w:name="_Toc499753129"/>
        <w:bookmarkStart w:id="15208" w:name="_Toc499753288"/>
        <w:bookmarkStart w:id="15209" w:name="_Toc499753447"/>
        <w:bookmarkStart w:id="15210" w:name="_Toc499753601"/>
        <w:bookmarkStart w:id="15211" w:name="_Toc499753699"/>
        <w:bookmarkStart w:id="15212" w:name="_Toc499753797"/>
        <w:bookmarkStart w:id="15213" w:name="_Toc499753900"/>
        <w:bookmarkStart w:id="15214" w:name="_Toc499754059"/>
        <w:bookmarkStart w:id="15215" w:name="_Toc499754213"/>
        <w:bookmarkStart w:id="15216" w:name="_Toc499754311"/>
        <w:bookmarkStart w:id="15217" w:name="_Toc499754409"/>
        <w:bookmarkStart w:id="15218" w:name="_Toc499754507"/>
        <w:bookmarkStart w:id="15219" w:name="_Toc499754605"/>
        <w:bookmarkStart w:id="15220" w:name="_Toc499754703"/>
        <w:bookmarkStart w:id="15221" w:name="_Toc499754801"/>
        <w:bookmarkStart w:id="15222" w:name="_Toc499754904"/>
        <w:bookmarkStart w:id="15223" w:name="_Toc499755063"/>
        <w:bookmarkStart w:id="15224" w:name="_Toc499755222"/>
        <w:bookmarkStart w:id="15225" w:name="_Toc499755381"/>
        <w:bookmarkStart w:id="15226" w:name="_Toc499755535"/>
        <w:bookmarkStart w:id="15227" w:name="_Toc499755633"/>
        <w:bookmarkStart w:id="15228" w:name="_Toc499755736"/>
        <w:bookmarkStart w:id="15229" w:name="_Toc499754119"/>
        <w:bookmarkStart w:id="15230" w:name="_Toc499755895"/>
        <w:bookmarkStart w:id="15231" w:name="_Toc499756053"/>
        <w:bookmarkStart w:id="15232" w:name="_Toc499756211"/>
        <w:bookmarkStart w:id="15233" w:name="_Toc499756369"/>
        <w:bookmarkStart w:id="15234" w:name="_Toc499756527"/>
        <w:bookmarkStart w:id="15235" w:name="_Toc499755195"/>
        <w:bookmarkStart w:id="15236" w:name="_Toc499755486"/>
        <w:bookmarkStart w:id="15237" w:name="_Toc499755664"/>
        <w:bookmarkStart w:id="15238" w:name="_Toc499756680"/>
        <w:bookmarkStart w:id="15239" w:name="_Toc499756782"/>
        <w:bookmarkStart w:id="15240" w:name="_Toc499756935"/>
        <w:bookmarkStart w:id="15241" w:name="_Toc499755964"/>
        <w:bookmarkStart w:id="15242" w:name="_Toc499756206"/>
        <w:bookmarkStart w:id="15243" w:name="_Toc499756502"/>
        <w:bookmarkStart w:id="15244" w:name="_Toc499756735"/>
        <w:bookmarkStart w:id="15245" w:name="_Toc499757058"/>
        <w:bookmarkStart w:id="15246" w:name="_Toc499757216"/>
        <w:bookmarkStart w:id="15247" w:name="_Toc499757374"/>
        <w:bookmarkStart w:id="15248" w:name="_Toc499757532"/>
        <w:bookmarkStart w:id="15249" w:name="_Toc499757690"/>
        <w:bookmarkStart w:id="15250" w:name="_Toc499757848"/>
        <w:bookmarkStart w:id="15251" w:name="_Toc499757761"/>
        <w:bookmarkStart w:id="15252" w:name="_Toc499758077"/>
        <w:bookmarkStart w:id="15253" w:name="_Toc499756469"/>
        <w:bookmarkStart w:id="15254" w:name="_Toc499758235"/>
        <w:bookmarkStart w:id="15255" w:name="_Toc499758393"/>
        <w:bookmarkStart w:id="15256" w:name="_Toc499758551"/>
        <w:bookmarkStart w:id="15257" w:name="_Toc499758709"/>
        <w:bookmarkStart w:id="15258" w:name="_Toc499758867"/>
        <w:bookmarkStart w:id="15259" w:name="_Toc499759025"/>
        <w:bookmarkStart w:id="15260" w:name="_Toc499759183"/>
        <w:bookmarkStart w:id="15261" w:name="_Toc499759341"/>
        <w:bookmarkStart w:id="15262" w:name="_Toc499759499"/>
        <w:bookmarkStart w:id="15263" w:name="_Toc499759657"/>
        <w:bookmarkStart w:id="15264" w:name="_Toc499759815"/>
        <w:bookmarkStart w:id="15265" w:name="_Toc499759973"/>
        <w:bookmarkStart w:id="15266" w:name="_Toc499760131"/>
        <w:bookmarkStart w:id="15267" w:name="_Toc499756934"/>
        <w:bookmarkStart w:id="15268" w:name="_Toc499757168"/>
        <w:bookmarkStart w:id="15269" w:name="_Toc499760289"/>
        <w:bookmarkStart w:id="15270" w:name="_Toc499757465"/>
        <w:bookmarkStart w:id="15271" w:name="_Toc499760447"/>
        <w:bookmarkStart w:id="15272" w:name="_Toc499760605"/>
        <w:bookmarkStart w:id="15273" w:name="_Toc499760758"/>
        <w:bookmarkStart w:id="15274" w:name="_Toc499760860"/>
        <w:bookmarkStart w:id="15275" w:name="_Toc499761018"/>
        <w:bookmarkStart w:id="15276" w:name="_Toc499761176"/>
        <w:bookmarkStart w:id="15277" w:name="_Toc499761334"/>
        <w:bookmarkStart w:id="15278" w:name="_Toc499801761"/>
        <w:bookmarkStart w:id="15279" w:name="_Toc499801883"/>
        <w:bookmarkStart w:id="15280" w:name="_Toc499802042"/>
        <w:bookmarkStart w:id="15281" w:name="_Toc499802201"/>
        <w:bookmarkStart w:id="15282" w:name="_Toc499802360"/>
        <w:bookmarkStart w:id="15283" w:name="_Toc499802175"/>
        <w:bookmarkStart w:id="15284" w:name="_Toc499802556"/>
        <w:bookmarkStart w:id="15285" w:name="_Toc499802715"/>
        <w:bookmarkStart w:id="15286" w:name="_Toc499802874"/>
        <w:bookmarkStart w:id="15287" w:name="_Toc499802628"/>
        <w:bookmarkStart w:id="15288" w:name="_Toc499803033"/>
        <w:bookmarkStart w:id="15289" w:name="_Toc499803192"/>
        <w:bookmarkStart w:id="15290" w:name="_Toc499803351"/>
        <w:bookmarkStart w:id="15291" w:name="_Toc499803510"/>
        <w:bookmarkStart w:id="15292" w:name="_Toc499803670"/>
        <w:bookmarkStart w:id="15293" w:name="_Toc499803830"/>
        <w:bookmarkStart w:id="15294" w:name="_Toc499803990"/>
        <w:bookmarkStart w:id="15295" w:name="_Toc499804150"/>
        <w:bookmarkStart w:id="15296" w:name="_Toc499804310"/>
        <w:bookmarkStart w:id="15297" w:name="_Toc499804470"/>
        <w:bookmarkStart w:id="15298" w:name="_Toc499803102"/>
        <w:bookmarkStart w:id="15299" w:name="_Toc499804631"/>
        <w:bookmarkStart w:id="15300" w:name="_Toc499803349"/>
        <w:bookmarkStart w:id="15301" w:name="_Toc499803649"/>
        <w:bookmarkStart w:id="15302" w:name="_Toc499803954"/>
        <w:bookmarkStart w:id="15303" w:name="_Toc499804792"/>
        <w:bookmarkStart w:id="15304" w:name="_Toc499804251"/>
        <w:bookmarkStart w:id="15305" w:name="_Toc499804952"/>
        <w:bookmarkStart w:id="15306" w:name="_Toc499805112"/>
        <w:bookmarkStart w:id="15307" w:name="_Toc499804553"/>
        <w:bookmarkStart w:id="15308" w:name="_Toc499805272"/>
        <w:bookmarkStart w:id="15309" w:name="_Toc499803951"/>
        <w:bookmarkStart w:id="15310" w:name="_Toc499804755"/>
        <w:bookmarkStart w:id="15311" w:name="_Toc499804931"/>
        <w:bookmarkStart w:id="15312" w:name="_Toc499805386"/>
        <w:bookmarkStart w:id="15313" w:name="_Toc499805546"/>
        <w:bookmarkStart w:id="15314" w:name="_Toc499805655"/>
        <w:bookmarkStart w:id="15315" w:name="_Toc499805815"/>
        <w:bookmarkStart w:id="15316" w:name="_Toc499805975"/>
        <w:bookmarkStart w:id="15317" w:name="_Toc499806135"/>
        <w:bookmarkStart w:id="15318" w:name="_Toc499806289"/>
        <w:bookmarkStart w:id="15319" w:name="_Toc499806681"/>
        <w:bookmarkStart w:id="15320" w:name="_Toc499822151"/>
        <w:bookmarkStart w:id="15321" w:name="_Toc499822312"/>
        <w:bookmarkStart w:id="15322" w:name="_Toc499804857"/>
        <w:bookmarkStart w:id="15323" w:name="_Toc499805102"/>
        <w:bookmarkStart w:id="15324" w:name="_Toc499806281"/>
        <w:bookmarkStart w:id="15325" w:name="_Toc499806441"/>
        <w:bookmarkStart w:id="15326" w:name="_Toc499806601"/>
        <w:bookmarkStart w:id="15327" w:name="_Toc499806921"/>
        <w:bookmarkStart w:id="15328" w:name="_Toc499807081"/>
        <w:bookmarkStart w:id="15329" w:name="_Toc499807241"/>
        <w:bookmarkStart w:id="15330" w:name="_Toc499807401"/>
        <w:bookmarkStart w:id="15331" w:name="_Toc499807561"/>
        <w:bookmarkStart w:id="15332" w:name="_Toc499807721"/>
        <w:bookmarkStart w:id="15333" w:name="_Toc499807881"/>
        <w:bookmarkStart w:id="15334" w:name="_Toc499808041"/>
        <w:bookmarkStart w:id="15335" w:name="_Toc499808201"/>
        <w:bookmarkStart w:id="15336" w:name="_Toc499808361"/>
        <w:bookmarkStart w:id="15337" w:name="_Toc499808521"/>
        <w:bookmarkStart w:id="15338" w:name="_Toc499808681"/>
        <w:bookmarkStart w:id="15339" w:name="_Toc499808841"/>
        <w:bookmarkStart w:id="15340" w:name="_Toc499809001"/>
        <w:bookmarkStart w:id="15341" w:name="_Toc499809161"/>
        <w:bookmarkStart w:id="15342" w:name="_Toc499809321"/>
        <w:bookmarkStart w:id="15343" w:name="_Toc499809481"/>
        <w:bookmarkStart w:id="15344" w:name="_Toc499809641"/>
        <w:bookmarkStart w:id="15345" w:name="_Toc499809801"/>
        <w:bookmarkStart w:id="15346" w:name="_Toc499809961"/>
        <w:bookmarkStart w:id="15347" w:name="_Toc499810121"/>
        <w:bookmarkStart w:id="15348" w:name="_Toc499810281"/>
        <w:bookmarkStart w:id="15349" w:name="_Toc499810441"/>
        <w:bookmarkStart w:id="15350" w:name="_Toc499810601"/>
        <w:bookmarkStart w:id="15351" w:name="_Toc499810761"/>
        <w:bookmarkStart w:id="15352" w:name="_Toc499810921"/>
        <w:bookmarkStart w:id="15353" w:name="_Toc499811081"/>
        <w:bookmarkStart w:id="15354" w:name="_Toc499811241"/>
        <w:bookmarkStart w:id="15355" w:name="_Toc499811401"/>
        <w:bookmarkStart w:id="15356" w:name="_Toc499811561"/>
        <w:bookmarkStart w:id="15357" w:name="_Toc499811715"/>
        <w:bookmarkStart w:id="15358" w:name="_Toc499811819"/>
        <w:bookmarkStart w:id="15359" w:name="_Toc499811979"/>
        <w:bookmarkStart w:id="15360" w:name="_Toc499812133"/>
        <w:bookmarkStart w:id="15361" w:name="_Toc499812231"/>
        <w:bookmarkStart w:id="15362" w:name="_Toc499812329"/>
        <w:bookmarkStart w:id="15363" w:name="_Toc499812427"/>
        <w:bookmarkStart w:id="15364" w:name="_Toc499812525"/>
        <w:bookmarkStart w:id="15365" w:name="_Toc499812629"/>
        <w:bookmarkStart w:id="15366" w:name="_Toc499812789"/>
        <w:bookmarkStart w:id="15367" w:name="_Toc499812949"/>
        <w:bookmarkStart w:id="15368" w:name="_Toc499813109"/>
        <w:bookmarkStart w:id="15369" w:name="_Toc499813269"/>
        <w:bookmarkStart w:id="15370" w:name="_Toc499813429"/>
        <w:bookmarkStart w:id="15371" w:name="_Toc499813589"/>
        <w:bookmarkStart w:id="15372" w:name="_Toc499813749"/>
        <w:bookmarkStart w:id="15373" w:name="_Toc499813909"/>
        <w:bookmarkStart w:id="15374" w:name="_Toc499814069"/>
        <w:bookmarkStart w:id="15375" w:name="_Toc499814229"/>
        <w:bookmarkStart w:id="15376" w:name="_Toc499814389"/>
        <w:bookmarkStart w:id="15377" w:name="_Toc499814549"/>
        <w:bookmarkStart w:id="15378" w:name="_Toc499814709"/>
        <w:bookmarkStart w:id="15379" w:name="_Toc499814869"/>
        <w:bookmarkStart w:id="15380" w:name="_Toc499815029"/>
        <w:bookmarkStart w:id="15381" w:name="_Toc499815189"/>
        <w:bookmarkStart w:id="15382" w:name="_Toc499815349"/>
        <w:bookmarkStart w:id="15383" w:name="_Toc499815509"/>
        <w:bookmarkStart w:id="15384" w:name="_Toc499815663"/>
        <w:bookmarkStart w:id="15385" w:name="_Toc499815767"/>
        <w:bookmarkStart w:id="15386" w:name="_Toc499815921"/>
        <w:bookmarkStart w:id="15387" w:name="_Toc499816019"/>
        <w:bookmarkStart w:id="15388" w:name="_Toc499816117"/>
        <w:bookmarkStart w:id="15389" w:name="_Toc499816221"/>
        <w:bookmarkStart w:id="15390" w:name="_Toc499816375"/>
        <w:bookmarkStart w:id="15391" w:name="_Toc499816473"/>
        <w:bookmarkStart w:id="15392" w:name="_Toc499816571"/>
        <w:bookmarkStart w:id="15393" w:name="_Toc499816675"/>
        <w:bookmarkStart w:id="15394" w:name="_Toc499816829"/>
        <w:bookmarkStart w:id="15395" w:name="_Toc499816927"/>
        <w:bookmarkStart w:id="15396" w:name="_Toc499817025"/>
        <w:bookmarkStart w:id="15397" w:name="_Toc499817123"/>
        <w:bookmarkStart w:id="15398" w:name="_Toc499817221"/>
        <w:bookmarkStart w:id="15399" w:name="_Toc499817319"/>
        <w:bookmarkStart w:id="15400" w:name="_Toc499817417"/>
        <w:bookmarkStart w:id="15401" w:name="_Toc499817515"/>
        <w:bookmarkStart w:id="15402" w:name="_Toc499817613"/>
        <w:bookmarkStart w:id="15403" w:name="_Toc499817711"/>
        <w:bookmarkStart w:id="15404" w:name="_Toc499817809"/>
        <w:bookmarkStart w:id="15405" w:name="_Toc499817913"/>
        <w:bookmarkStart w:id="15406" w:name="_Toc499818067"/>
        <w:bookmarkStart w:id="15407" w:name="_Toc499818171"/>
        <w:bookmarkStart w:id="15408" w:name="_Toc499818331"/>
        <w:bookmarkStart w:id="15409" w:name="_Toc499818491"/>
        <w:bookmarkStart w:id="15410" w:name="_Toc499818651"/>
        <w:bookmarkStart w:id="15411" w:name="_Toc499818811"/>
        <w:bookmarkStart w:id="15412" w:name="_Toc499818971"/>
        <w:bookmarkStart w:id="15413" w:name="_Toc499819131"/>
        <w:bookmarkStart w:id="15414" w:name="_Toc499819291"/>
        <w:bookmarkStart w:id="15415" w:name="_Toc499819451"/>
        <w:bookmarkStart w:id="15416" w:name="_Toc499819611"/>
        <w:bookmarkStart w:id="15417" w:name="_Toc499819771"/>
        <w:bookmarkStart w:id="15418" w:name="_Toc499819931"/>
        <w:bookmarkStart w:id="15419" w:name="_Toc499820091"/>
        <w:bookmarkStart w:id="15420" w:name="_Toc499820251"/>
        <w:bookmarkStart w:id="15421" w:name="_Toc499820411"/>
        <w:bookmarkStart w:id="15422" w:name="_Toc499820571"/>
        <w:bookmarkStart w:id="15423" w:name="_Toc499820731"/>
        <w:bookmarkStart w:id="15424" w:name="_Toc499820891"/>
        <w:bookmarkStart w:id="15425" w:name="_Toc499821045"/>
        <w:bookmarkStart w:id="15426" w:name="_Toc499821149"/>
        <w:bookmarkStart w:id="15427" w:name="_Toc499821309"/>
        <w:bookmarkStart w:id="15428" w:name="_Toc499821469"/>
        <w:bookmarkStart w:id="15429" w:name="_Toc499821629"/>
        <w:bookmarkStart w:id="15430" w:name="_Toc499821789"/>
        <w:bookmarkStart w:id="15431" w:name="_Toc499821949"/>
        <w:bookmarkStart w:id="15432" w:name="_Toc499822429"/>
        <w:bookmarkStart w:id="15433" w:name="_Toc499822589"/>
        <w:bookmarkStart w:id="15434" w:name="_Toc499822749"/>
        <w:bookmarkStart w:id="15435" w:name="_Toc499822909"/>
        <w:bookmarkStart w:id="15436" w:name="_Toc499823069"/>
        <w:bookmarkStart w:id="15437" w:name="_Toc499823229"/>
        <w:bookmarkStart w:id="15438" w:name="_Toc499823389"/>
        <w:bookmarkStart w:id="15439" w:name="_Toc499823549"/>
        <w:bookmarkStart w:id="15440" w:name="_Toc499823709"/>
        <w:bookmarkStart w:id="15441" w:name="_Toc499823869"/>
        <w:bookmarkStart w:id="15442" w:name="_Toc499824029"/>
        <w:bookmarkStart w:id="15443" w:name="_Toc499824189"/>
        <w:bookmarkStart w:id="15444" w:name="_Toc499824349"/>
        <w:bookmarkStart w:id="15445" w:name="_Toc499824509"/>
        <w:bookmarkStart w:id="15446" w:name="_Toc499824669"/>
        <w:bookmarkStart w:id="15447" w:name="_Toc499824829"/>
        <w:bookmarkStart w:id="15448" w:name="_Toc499824989"/>
        <w:bookmarkStart w:id="15449" w:name="_Toc499825149"/>
        <w:bookmarkStart w:id="15450" w:name="_Toc499825303"/>
        <w:bookmarkStart w:id="15451" w:name="_Toc499825407"/>
        <w:bookmarkStart w:id="15452" w:name="_Toc499825567"/>
        <w:bookmarkStart w:id="15453" w:name="_Toc499825721"/>
        <w:bookmarkStart w:id="15454" w:name="_Toc499825825"/>
        <w:bookmarkStart w:id="15455" w:name="_Toc499825985"/>
        <w:bookmarkStart w:id="15456" w:name="_Toc499826145"/>
        <w:bookmarkStart w:id="15457" w:name="_Toc499826299"/>
        <w:bookmarkStart w:id="15458" w:name="_Toc499826403"/>
        <w:bookmarkStart w:id="15459" w:name="_Toc499826563"/>
        <w:bookmarkStart w:id="15460" w:name="_Toc499826717"/>
        <w:bookmarkStart w:id="15461" w:name="_Toc499826815"/>
        <w:bookmarkStart w:id="15462" w:name="_Toc499826913"/>
        <w:bookmarkStart w:id="15463" w:name="_Toc499827011"/>
        <w:bookmarkStart w:id="15464" w:name="_Toc499827109"/>
        <w:bookmarkStart w:id="15465" w:name="_Toc499827207"/>
        <w:bookmarkStart w:id="15466" w:name="_Toc499827305"/>
        <w:bookmarkStart w:id="15467" w:name="_Toc499827403"/>
        <w:bookmarkStart w:id="15468" w:name="_Toc499827501"/>
        <w:bookmarkStart w:id="15469" w:name="_Toc499827605"/>
        <w:bookmarkStart w:id="15470" w:name="_Toc499827759"/>
        <w:bookmarkStart w:id="15471" w:name="_Toc499827857"/>
        <w:bookmarkStart w:id="15472" w:name="_Toc499827961"/>
        <w:bookmarkStart w:id="15473" w:name="_Toc499828121"/>
        <w:bookmarkStart w:id="15474" w:name="_Toc499828275"/>
        <w:bookmarkStart w:id="15475" w:name="_Toc499828373"/>
        <w:bookmarkStart w:id="15476" w:name="_Toc499828477"/>
        <w:bookmarkStart w:id="15477" w:name="_Toc499828637"/>
        <w:bookmarkStart w:id="15478" w:name="_Toc499828797"/>
        <w:bookmarkStart w:id="15479" w:name="_Toc499828957"/>
        <w:bookmarkStart w:id="15480" w:name="_Toc499829117"/>
        <w:bookmarkStart w:id="15481" w:name="_Toc499829277"/>
        <w:bookmarkStart w:id="15482" w:name="_Toc499829437"/>
        <w:bookmarkStart w:id="15483" w:name="_Toc499829597"/>
        <w:bookmarkStart w:id="15484" w:name="_Toc499829757"/>
        <w:bookmarkStart w:id="15485" w:name="_Toc499829917"/>
        <w:bookmarkStart w:id="15486" w:name="_Toc499830077"/>
        <w:bookmarkStart w:id="15487" w:name="_Toc499830237"/>
        <w:bookmarkStart w:id="15488" w:name="_Toc499830397"/>
        <w:bookmarkStart w:id="15489" w:name="_Toc499830557"/>
        <w:bookmarkStart w:id="15490" w:name="_Toc499830717"/>
        <w:bookmarkStart w:id="15491" w:name="_Toc499830877"/>
        <w:bookmarkStart w:id="15492" w:name="_Toc499831037"/>
        <w:bookmarkStart w:id="15493" w:name="_Toc499831197"/>
        <w:bookmarkStart w:id="15494" w:name="_Toc499831357"/>
        <w:bookmarkStart w:id="15495" w:name="_Toc499831517"/>
        <w:bookmarkStart w:id="15496" w:name="_Toc499831677"/>
        <w:bookmarkStart w:id="15497" w:name="_Toc499831837"/>
        <w:bookmarkStart w:id="15498" w:name="_Toc499831997"/>
        <w:bookmarkStart w:id="15499" w:name="_Toc499832157"/>
        <w:bookmarkStart w:id="15500" w:name="_Toc499832317"/>
        <w:bookmarkStart w:id="15501" w:name="_Toc499832477"/>
        <w:bookmarkStart w:id="15502" w:name="_Toc499832637"/>
        <w:bookmarkStart w:id="15503" w:name="_Toc499832797"/>
        <w:bookmarkStart w:id="15504" w:name="_Toc499832957"/>
        <w:bookmarkStart w:id="15505" w:name="_Toc499833117"/>
        <w:bookmarkStart w:id="15506" w:name="_Toc499833277"/>
        <w:bookmarkStart w:id="15507" w:name="_Toc499833437"/>
        <w:bookmarkStart w:id="15508" w:name="_Toc499833597"/>
        <w:bookmarkStart w:id="15509" w:name="_Toc499833757"/>
        <w:bookmarkStart w:id="15510" w:name="_Toc499833917"/>
        <w:bookmarkStart w:id="15511" w:name="_Toc499834077"/>
        <w:bookmarkStart w:id="15512" w:name="_Toc499834237"/>
        <w:bookmarkStart w:id="15513" w:name="_Toc499834397"/>
        <w:bookmarkStart w:id="15514" w:name="_Toc499834557"/>
        <w:bookmarkStart w:id="15515" w:name="_Toc499834717"/>
        <w:bookmarkStart w:id="15516" w:name="_Toc499834877"/>
        <w:bookmarkStart w:id="15517" w:name="_Toc499835037"/>
        <w:bookmarkStart w:id="15518" w:name="_Toc499835197"/>
        <w:bookmarkStart w:id="15519" w:name="_Toc499835357"/>
        <w:bookmarkStart w:id="15520" w:name="_Toc499835517"/>
        <w:bookmarkStart w:id="15521" w:name="_Toc499835677"/>
        <w:bookmarkStart w:id="15522" w:name="_Toc499835837"/>
        <w:bookmarkStart w:id="15523" w:name="_Toc499835997"/>
        <w:bookmarkStart w:id="15524" w:name="_Toc499836157"/>
        <w:bookmarkStart w:id="15525" w:name="_Toc499836317"/>
        <w:bookmarkStart w:id="15526" w:name="_Toc499836478"/>
        <w:bookmarkStart w:id="15527" w:name="_Toc499836639"/>
        <w:bookmarkStart w:id="15528" w:name="_Toc499836800"/>
        <w:bookmarkStart w:id="15529" w:name="_Toc499836961"/>
        <w:bookmarkStart w:id="15530" w:name="_Toc499837122"/>
        <w:bookmarkStart w:id="15531" w:name="_Toc499837283"/>
        <w:bookmarkStart w:id="15532" w:name="_Toc499822539"/>
        <w:bookmarkStart w:id="15533" w:name="_Toc499822841"/>
        <w:bookmarkStart w:id="15534" w:name="_Toc499823203"/>
        <w:bookmarkStart w:id="15535" w:name="_Toc499837444"/>
        <w:bookmarkStart w:id="15536" w:name="_Toc499837605"/>
        <w:bookmarkStart w:id="15537" w:name="_Toc499837766"/>
        <w:bookmarkStart w:id="15538" w:name="_Toc499837927"/>
        <w:bookmarkStart w:id="15539" w:name="_Toc499838088"/>
        <w:bookmarkStart w:id="15540" w:name="_Toc499838249"/>
        <w:bookmarkStart w:id="15541" w:name="_Toc499838410"/>
        <w:bookmarkStart w:id="15542" w:name="_Toc499838571"/>
        <w:bookmarkStart w:id="15543" w:name="_Toc499838732"/>
        <w:bookmarkStart w:id="15544" w:name="_Toc499838893"/>
        <w:bookmarkStart w:id="15545" w:name="_Toc499839054"/>
        <w:bookmarkStart w:id="15546" w:name="_Toc499839215"/>
        <w:bookmarkStart w:id="15547" w:name="_Toc499839376"/>
        <w:bookmarkStart w:id="15548" w:name="_Toc499839531"/>
        <w:bookmarkStart w:id="15549" w:name="_Toc499839636"/>
        <w:bookmarkStart w:id="15550" w:name="_Toc499823809"/>
        <w:bookmarkStart w:id="15551" w:name="_Toc499839797"/>
        <w:bookmarkStart w:id="15552" w:name="_Toc499824112"/>
        <w:bookmarkStart w:id="15553" w:name="_Toc499824664"/>
        <w:bookmarkStart w:id="15554" w:name="_Toc499824964"/>
        <w:bookmarkStart w:id="15555" w:name="_Toc499839958"/>
        <w:bookmarkStart w:id="15556" w:name="_Toc499840119"/>
        <w:bookmarkStart w:id="15557" w:name="_Toc499825261"/>
        <w:bookmarkStart w:id="15558" w:name="_Toc499840280"/>
        <w:bookmarkStart w:id="15559" w:name="_Toc499825503"/>
        <w:bookmarkStart w:id="15560" w:name="_Toc499840441"/>
        <w:bookmarkStart w:id="15561" w:name="_Toc499840602"/>
        <w:bookmarkStart w:id="15562" w:name="_Toc499840763"/>
        <w:bookmarkStart w:id="15563" w:name="_Toc499840924"/>
        <w:bookmarkStart w:id="15564" w:name="_Toc499825746"/>
        <w:bookmarkStart w:id="15565" w:name="_Toc499826051"/>
        <w:bookmarkStart w:id="15566" w:name="_Toc499826292"/>
        <w:bookmarkStart w:id="15567" w:name="_Toc499826536"/>
        <w:bookmarkStart w:id="15568" w:name="_Toc499826771"/>
        <w:bookmarkStart w:id="15569" w:name="_Toc499841085"/>
        <w:bookmarkStart w:id="15570" w:name="_Toc499826951"/>
        <w:bookmarkStart w:id="15571" w:name="_Toc499825235"/>
        <w:bookmarkStart w:id="15572" w:name="_Toc499827132"/>
        <w:bookmarkStart w:id="15573" w:name="_Toc499825695"/>
        <w:bookmarkStart w:id="15574" w:name="_Toc499826216"/>
        <w:bookmarkStart w:id="15575" w:name="_Toc499826682"/>
        <w:bookmarkStart w:id="15576" w:name="_Toc499827313"/>
        <w:bookmarkStart w:id="15577" w:name="_Toc499827492"/>
        <w:bookmarkStart w:id="15578" w:name="_Toc499827020"/>
        <w:bookmarkStart w:id="15579" w:name="_Toc499827289"/>
        <w:bookmarkStart w:id="15580" w:name="_Toc499827779"/>
        <w:bookmarkStart w:id="15581" w:name="_Toc499828022"/>
        <w:bookmarkStart w:id="15582" w:name="_Toc499828264"/>
        <w:bookmarkStart w:id="15583" w:name="_Toc499828446"/>
        <w:bookmarkStart w:id="15584" w:name="_Toc499828744"/>
        <w:bookmarkStart w:id="15585" w:name="_Toc499829047"/>
        <w:bookmarkStart w:id="15586" w:name="_Toc499828107"/>
        <w:bookmarkStart w:id="15587" w:name="_Toc499826472"/>
        <w:bookmarkStart w:id="15588" w:name="_Toc499827125"/>
        <w:bookmarkStart w:id="15589" w:name="_Toc499827672"/>
        <w:bookmarkStart w:id="15590" w:name="_Toc499826861"/>
        <w:bookmarkStart w:id="15591" w:name="_Toc499828443"/>
        <w:bookmarkStart w:id="15592" w:name="_Toc499829256"/>
        <w:bookmarkStart w:id="15593" w:name="_Toc499828020"/>
        <w:bookmarkStart w:id="15594" w:name="_Toc499828908"/>
        <w:bookmarkStart w:id="15595" w:name="_Toc499829592"/>
        <w:bookmarkStart w:id="15596" w:name="_Toc499829892"/>
        <w:bookmarkStart w:id="15597" w:name="_Toc499828390"/>
        <w:bookmarkStart w:id="15598" w:name="_Toc499829711"/>
        <w:bookmarkStart w:id="15599" w:name="_Toc499830318"/>
        <w:bookmarkStart w:id="15600" w:name="_Toc499830623"/>
        <w:bookmarkStart w:id="15601" w:name="_Toc499830823"/>
        <w:bookmarkStart w:id="15602" w:name="_Toc499831126"/>
        <w:bookmarkStart w:id="15603" w:name="_Toc499831425"/>
        <w:bookmarkStart w:id="15604" w:name="_Toc499831602"/>
        <w:bookmarkStart w:id="15605" w:name="_Toc499831901"/>
        <w:bookmarkStart w:id="15606" w:name="_Toc499832078"/>
        <w:bookmarkStart w:id="15607" w:name="_Toc499832952"/>
        <w:bookmarkStart w:id="15608" w:name="_Toc499833247"/>
        <w:bookmarkStart w:id="15609" w:name="_Toc499833389"/>
        <w:bookmarkStart w:id="15610" w:name="_Toc499833699"/>
        <w:bookmarkStart w:id="15611" w:name="_Toc499834008"/>
        <w:bookmarkStart w:id="15612" w:name="_Toc499834342"/>
        <w:bookmarkStart w:id="15613" w:name="_Toc499834681"/>
        <w:bookmarkStart w:id="15614" w:name="_Toc499835013"/>
        <w:bookmarkStart w:id="15615" w:name="_Toc499834168"/>
        <w:bookmarkStart w:id="15616" w:name="_Toc499835350"/>
        <w:bookmarkStart w:id="15617" w:name="_Toc499835740"/>
        <w:bookmarkStart w:id="15618" w:name="_Toc499834852"/>
        <w:bookmarkStart w:id="15619" w:name="_Toc499835933"/>
        <w:bookmarkStart w:id="15620" w:name="_Toc499837056"/>
        <w:bookmarkStart w:id="15621" w:name="_Toc499837391"/>
        <w:bookmarkStart w:id="15622" w:name="_Toc499837732"/>
        <w:bookmarkStart w:id="15623" w:name="_Toc499838066"/>
        <w:bookmarkStart w:id="15624" w:name="_Toc499842706"/>
        <w:bookmarkStart w:id="15625" w:name="_Toc499843371"/>
        <w:bookmarkEnd w:id="15155"/>
        <w:bookmarkEnd w:id="15156"/>
        <w:bookmarkEnd w:id="15157"/>
        <w:bookmarkEnd w:id="15158"/>
        <w:bookmarkEnd w:id="15159"/>
        <w:bookmarkEnd w:id="15160"/>
        <w:bookmarkEnd w:id="15163"/>
        <w:bookmarkEnd w:id="15164"/>
        <w:bookmarkEnd w:id="15165"/>
        <w:bookmarkEnd w:id="15166"/>
        <w:bookmarkEnd w:id="15167"/>
        <w:bookmarkEnd w:id="15168"/>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bookmarkEnd w:id="15356"/>
        <w:bookmarkEnd w:id="15357"/>
        <w:bookmarkEnd w:id="15358"/>
        <w:bookmarkEnd w:id="15359"/>
        <w:bookmarkEnd w:id="15360"/>
        <w:bookmarkEnd w:id="15361"/>
        <w:bookmarkEnd w:id="15362"/>
        <w:bookmarkEnd w:id="15363"/>
        <w:bookmarkEnd w:id="15364"/>
        <w:bookmarkEnd w:id="15365"/>
        <w:bookmarkEnd w:id="15366"/>
        <w:bookmarkEnd w:id="15367"/>
        <w:bookmarkEnd w:id="15368"/>
        <w:bookmarkEnd w:id="15369"/>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1"/>
        <w:bookmarkEnd w:id="15432"/>
        <w:bookmarkEnd w:id="15433"/>
        <w:bookmarkEnd w:id="15434"/>
        <w:bookmarkEnd w:id="15435"/>
        <w:bookmarkEnd w:id="15436"/>
        <w:bookmarkEnd w:id="15437"/>
        <w:bookmarkEnd w:id="15438"/>
        <w:bookmarkEnd w:id="15439"/>
        <w:bookmarkEnd w:id="15440"/>
        <w:bookmarkEnd w:id="15441"/>
        <w:bookmarkEnd w:id="15442"/>
        <w:bookmarkEnd w:id="15443"/>
        <w:bookmarkEnd w:id="15444"/>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bookmarkEnd w:id="15460"/>
        <w:bookmarkEnd w:id="15461"/>
        <w:bookmarkEnd w:id="15462"/>
        <w:bookmarkEnd w:id="15463"/>
        <w:bookmarkEnd w:id="15464"/>
        <w:bookmarkEnd w:id="15465"/>
        <w:bookmarkEnd w:id="15466"/>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bookmarkEnd w:id="15485"/>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bookmarkEnd w:id="15518"/>
        <w:bookmarkEnd w:id="15519"/>
        <w:bookmarkEnd w:id="15520"/>
        <w:bookmarkEnd w:id="15521"/>
        <w:bookmarkEnd w:id="15522"/>
        <w:bookmarkEnd w:id="15523"/>
        <w:bookmarkEnd w:id="15524"/>
        <w:bookmarkEnd w:id="15525"/>
        <w:bookmarkEnd w:id="15526"/>
        <w:bookmarkEnd w:id="15527"/>
        <w:bookmarkEnd w:id="15528"/>
        <w:bookmarkEnd w:id="15529"/>
        <w:bookmarkEnd w:id="15530"/>
        <w:bookmarkEnd w:id="15531"/>
        <w:bookmarkEnd w:id="15532"/>
        <w:bookmarkEnd w:id="15533"/>
        <w:bookmarkEnd w:id="15534"/>
        <w:bookmarkEnd w:id="15535"/>
        <w:bookmarkEnd w:id="15536"/>
        <w:bookmarkEnd w:id="15537"/>
        <w:bookmarkEnd w:id="15538"/>
        <w:bookmarkEnd w:id="15539"/>
        <w:bookmarkEnd w:id="15540"/>
        <w:bookmarkEnd w:id="15541"/>
        <w:bookmarkEnd w:id="15542"/>
        <w:bookmarkEnd w:id="15543"/>
        <w:bookmarkEnd w:id="15544"/>
        <w:bookmarkEnd w:id="15545"/>
        <w:bookmarkEnd w:id="15546"/>
        <w:bookmarkEnd w:id="15547"/>
        <w:bookmarkEnd w:id="15548"/>
        <w:bookmarkEnd w:id="15549"/>
        <w:bookmarkEnd w:id="15550"/>
        <w:bookmarkEnd w:id="15551"/>
        <w:bookmarkEnd w:id="15552"/>
        <w:bookmarkEnd w:id="15553"/>
        <w:bookmarkEnd w:id="15554"/>
        <w:bookmarkEnd w:id="15555"/>
        <w:bookmarkEnd w:id="15556"/>
        <w:bookmarkEnd w:id="15557"/>
        <w:bookmarkEnd w:id="15558"/>
        <w:bookmarkEnd w:id="15559"/>
        <w:bookmarkEnd w:id="15560"/>
        <w:bookmarkEnd w:id="15561"/>
        <w:bookmarkEnd w:id="15562"/>
        <w:bookmarkEnd w:id="15563"/>
        <w:bookmarkEnd w:id="15564"/>
        <w:bookmarkEnd w:id="15565"/>
        <w:bookmarkEnd w:id="15566"/>
        <w:bookmarkEnd w:id="15567"/>
        <w:bookmarkEnd w:id="15568"/>
        <w:bookmarkEnd w:id="15569"/>
        <w:bookmarkEnd w:id="15570"/>
        <w:bookmarkEnd w:id="15571"/>
        <w:bookmarkEnd w:id="15572"/>
        <w:bookmarkEnd w:id="15573"/>
        <w:bookmarkEnd w:id="15574"/>
        <w:bookmarkEnd w:id="15575"/>
        <w:bookmarkEnd w:id="15576"/>
        <w:bookmarkEnd w:id="15577"/>
        <w:bookmarkEnd w:id="15578"/>
        <w:bookmarkEnd w:id="15579"/>
        <w:bookmarkEnd w:id="15580"/>
        <w:bookmarkEnd w:id="15581"/>
        <w:bookmarkEnd w:id="15582"/>
        <w:bookmarkEnd w:id="15583"/>
        <w:bookmarkEnd w:id="15584"/>
        <w:bookmarkEnd w:id="15585"/>
        <w:bookmarkEnd w:id="15586"/>
        <w:bookmarkEnd w:id="15587"/>
        <w:bookmarkEnd w:id="15588"/>
        <w:bookmarkEnd w:id="15589"/>
        <w:bookmarkEnd w:id="15590"/>
        <w:bookmarkEnd w:id="15591"/>
        <w:bookmarkEnd w:id="15592"/>
        <w:bookmarkEnd w:id="15593"/>
        <w:bookmarkEnd w:id="15594"/>
        <w:bookmarkEnd w:id="15595"/>
        <w:bookmarkEnd w:id="15596"/>
        <w:bookmarkEnd w:id="15597"/>
        <w:bookmarkEnd w:id="15598"/>
        <w:bookmarkEnd w:id="15599"/>
        <w:bookmarkEnd w:id="15600"/>
        <w:bookmarkEnd w:id="15601"/>
        <w:bookmarkEnd w:id="15602"/>
        <w:bookmarkEnd w:id="15603"/>
        <w:bookmarkEnd w:id="15604"/>
        <w:bookmarkEnd w:id="15605"/>
        <w:bookmarkEnd w:id="15606"/>
        <w:bookmarkEnd w:id="15607"/>
        <w:bookmarkEnd w:id="15608"/>
        <w:bookmarkEnd w:id="15609"/>
        <w:bookmarkEnd w:id="15610"/>
        <w:bookmarkEnd w:id="15611"/>
        <w:bookmarkEnd w:id="15612"/>
        <w:bookmarkEnd w:id="15613"/>
        <w:bookmarkEnd w:id="15614"/>
        <w:bookmarkEnd w:id="15615"/>
        <w:bookmarkEnd w:id="15616"/>
        <w:bookmarkEnd w:id="15617"/>
        <w:bookmarkEnd w:id="15618"/>
        <w:bookmarkEnd w:id="15619"/>
        <w:bookmarkEnd w:id="15620"/>
        <w:bookmarkEnd w:id="15621"/>
        <w:bookmarkEnd w:id="15622"/>
        <w:bookmarkEnd w:id="15623"/>
        <w:bookmarkEnd w:id="15624"/>
        <w:bookmarkEnd w:id="15625"/>
      </w:moveFrom>
    </w:p>
    <w:p w14:paraId="14A733F8" w14:textId="7E28DD5B" w:rsidR="00E01981" w:rsidRPr="00B7686C" w:rsidRDefault="00E01981">
      <w:pPr>
        <w:pStyle w:val="Brdtekst"/>
        <w:jc w:val="both"/>
        <w:rPr>
          <w:moveFrom w:id="15626" w:author="Morten Lerstad Solli" w:date="2017-11-23T10:46:00Z"/>
          <w:lang w:val="en-US"/>
        </w:rPr>
        <w:pPrChange w:id="15627" w:author="Oscar Herman Kise" w:date="2017-11-30T20:05:00Z">
          <w:pPr>
            <w:pStyle w:val="Brdtekst"/>
          </w:pPr>
        </w:pPrChange>
      </w:pPr>
      <w:bookmarkStart w:id="15628" w:name="_Toc499732677"/>
      <w:bookmarkStart w:id="15629" w:name="_Toc499731970"/>
      <w:bookmarkStart w:id="15630" w:name="_Toc499732834"/>
      <w:bookmarkStart w:id="15631" w:name="_Toc499732148"/>
      <w:bookmarkStart w:id="15632" w:name="_Toc499732323"/>
      <w:bookmarkStart w:id="15633" w:name="_Toc499732503"/>
      <w:bookmarkStart w:id="15634" w:name="_Toc499732741"/>
      <w:bookmarkStart w:id="15635" w:name="_Toc499732968"/>
      <w:bookmarkStart w:id="15636" w:name="_Toc499733125"/>
      <w:bookmarkStart w:id="15637" w:name="_Toc499733282"/>
      <w:bookmarkStart w:id="15638" w:name="_Toc499733439"/>
      <w:bookmarkStart w:id="15639" w:name="_Toc499733099"/>
      <w:bookmarkStart w:id="15640" w:name="_Toc499733631"/>
      <w:bookmarkStart w:id="15641" w:name="_Toc499733788"/>
      <w:bookmarkStart w:id="15642" w:name="_Toc499733945"/>
      <w:bookmarkStart w:id="15643" w:name="_Toc499737791"/>
      <w:bookmarkStart w:id="15644" w:name="_Toc499738089"/>
      <w:bookmarkStart w:id="15645" w:name="_Toc499739477"/>
      <w:bookmarkStart w:id="15646" w:name="_Toc499743805"/>
      <w:bookmarkStart w:id="15647" w:name="_Toc499748391"/>
      <w:bookmarkStart w:id="15648" w:name="_Toc499749105"/>
      <w:bookmarkStart w:id="15649" w:name="_Toc499749263"/>
      <w:bookmarkStart w:id="15650" w:name="_Toc499749421"/>
      <w:bookmarkStart w:id="15651" w:name="_Toc499749579"/>
      <w:bookmarkStart w:id="15652" w:name="_Toc499750140"/>
      <w:bookmarkStart w:id="15653" w:name="_Toc499750564"/>
      <w:bookmarkStart w:id="15654" w:name="_Toc499748551"/>
      <w:bookmarkStart w:id="15655" w:name="_Toc499750021"/>
      <w:bookmarkStart w:id="15656" w:name="_Toc499750708"/>
      <w:bookmarkStart w:id="15657" w:name="_Toc499750867"/>
      <w:bookmarkStart w:id="15658" w:name="_Toc499751026"/>
      <w:bookmarkStart w:id="15659" w:name="_Toc499751185"/>
      <w:bookmarkStart w:id="15660" w:name="_Toc499751344"/>
      <w:bookmarkStart w:id="15661" w:name="_Toc499751503"/>
      <w:bookmarkStart w:id="15662" w:name="_Toc499751662"/>
      <w:bookmarkStart w:id="15663" w:name="_Toc499751821"/>
      <w:bookmarkStart w:id="15664" w:name="_Toc499751980"/>
      <w:bookmarkStart w:id="15665" w:name="_Toc499752237"/>
      <w:bookmarkStart w:id="15666" w:name="_Toc499752396"/>
      <w:bookmarkStart w:id="15667" w:name="_Toc499752555"/>
      <w:bookmarkStart w:id="15668" w:name="_Toc499752714"/>
      <w:bookmarkStart w:id="15669" w:name="_Toc499752971"/>
      <w:bookmarkStart w:id="15670" w:name="_Toc499753130"/>
      <w:bookmarkStart w:id="15671" w:name="_Toc499753289"/>
      <w:bookmarkStart w:id="15672" w:name="_Toc499753448"/>
      <w:bookmarkStart w:id="15673" w:name="_Toc499753901"/>
      <w:bookmarkStart w:id="15674" w:name="_Toc499754060"/>
      <w:bookmarkStart w:id="15675" w:name="_Toc499754905"/>
      <w:bookmarkStart w:id="15676" w:name="_Toc499755064"/>
      <w:bookmarkStart w:id="15677" w:name="_Toc499755223"/>
      <w:bookmarkStart w:id="15678" w:name="_Toc499755382"/>
      <w:bookmarkStart w:id="15679" w:name="_Toc499755737"/>
      <w:bookmarkStart w:id="15680" w:name="_Toc499755896"/>
      <w:bookmarkStart w:id="15681" w:name="_Toc499756054"/>
      <w:bookmarkStart w:id="15682" w:name="_Toc499756212"/>
      <w:bookmarkStart w:id="15683" w:name="_Toc499756370"/>
      <w:bookmarkStart w:id="15684" w:name="_Toc499756528"/>
      <w:bookmarkStart w:id="15685" w:name="_Toc499755196"/>
      <w:bookmarkStart w:id="15686" w:name="_Toc499755487"/>
      <w:bookmarkStart w:id="15687" w:name="_Toc499755665"/>
      <w:bookmarkStart w:id="15688" w:name="_Toc499756783"/>
      <w:bookmarkStart w:id="15689" w:name="_Toc499755965"/>
      <w:bookmarkStart w:id="15690" w:name="_Toc499756207"/>
      <w:bookmarkStart w:id="15691" w:name="_Toc499756503"/>
      <w:bookmarkStart w:id="15692" w:name="_Toc499756736"/>
      <w:bookmarkStart w:id="15693" w:name="_Toc499757059"/>
      <w:bookmarkStart w:id="15694" w:name="_Toc499757217"/>
      <w:bookmarkStart w:id="15695" w:name="_Toc499757375"/>
      <w:bookmarkStart w:id="15696" w:name="_Toc499757533"/>
      <w:bookmarkStart w:id="15697" w:name="_Toc499757691"/>
      <w:bookmarkStart w:id="15698" w:name="_Toc499757849"/>
      <w:bookmarkStart w:id="15699" w:name="_Toc499757762"/>
      <w:bookmarkStart w:id="15700" w:name="_Toc499758078"/>
      <w:bookmarkStart w:id="15701" w:name="_Toc499756470"/>
      <w:bookmarkStart w:id="15702" w:name="_Toc499758236"/>
      <w:bookmarkStart w:id="15703" w:name="_Toc499758394"/>
      <w:bookmarkStart w:id="15704" w:name="_Toc499758552"/>
      <w:bookmarkStart w:id="15705" w:name="_Toc499758710"/>
      <w:bookmarkStart w:id="15706" w:name="_Toc499758868"/>
      <w:bookmarkStart w:id="15707" w:name="_Toc499759026"/>
      <w:bookmarkStart w:id="15708" w:name="_Toc499759184"/>
      <w:bookmarkStart w:id="15709" w:name="_Toc499759342"/>
      <w:bookmarkStart w:id="15710" w:name="_Toc499759500"/>
      <w:bookmarkStart w:id="15711" w:name="_Toc499759658"/>
      <w:bookmarkStart w:id="15712" w:name="_Toc499759816"/>
      <w:bookmarkStart w:id="15713" w:name="_Toc499759974"/>
      <w:bookmarkStart w:id="15714" w:name="_Toc499760132"/>
      <w:bookmarkStart w:id="15715" w:name="_Toc499756937"/>
      <w:bookmarkStart w:id="15716" w:name="_Toc499757169"/>
      <w:bookmarkStart w:id="15717" w:name="_Toc499760290"/>
      <w:bookmarkStart w:id="15718" w:name="_Toc499757466"/>
      <w:bookmarkStart w:id="15719" w:name="_Toc499760448"/>
      <w:bookmarkStart w:id="15720" w:name="_Toc499760606"/>
      <w:bookmarkStart w:id="15721" w:name="_Toc499760861"/>
      <w:bookmarkStart w:id="15722" w:name="_Toc499761019"/>
      <w:bookmarkStart w:id="15723" w:name="_Toc499761177"/>
      <w:bookmarkStart w:id="15724" w:name="_Toc499761335"/>
      <w:bookmarkStart w:id="15725" w:name="_Toc499801884"/>
      <w:bookmarkStart w:id="15726" w:name="_Toc499802043"/>
      <w:bookmarkStart w:id="15727" w:name="_Toc499802202"/>
      <w:bookmarkStart w:id="15728" w:name="_Toc499802361"/>
      <w:bookmarkStart w:id="15729" w:name="_Toc499802176"/>
      <w:bookmarkStart w:id="15730" w:name="_Toc499802557"/>
      <w:bookmarkStart w:id="15731" w:name="_Toc499802716"/>
      <w:bookmarkStart w:id="15732" w:name="_Toc499802875"/>
      <w:bookmarkStart w:id="15733" w:name="_Toc499802629"/>
      <w:bookmarkStart w:id="15734" w:name="_Toc499803034"/>
      <w:bookmarkStart w:id="15735" w:name="_Toc499803193"/>
      <w:bookmarkStart w:id="15736" w:name="_Toc499803352"/>
      <w:bookmarkStart w:id="15737" w:name="_Toc499803511"/>
      <w:bookmarkStart w:id="15738" w:name="_Toc499803671"/>
      <w:bookmarkStart w:id="15739" w:name="_Toc499803831"/>
      <w:bookmarkStart w:id="15740" w:name="_Toc499803991"/>
      <w:bookmarkStart w:id="15741" w:name="_Toc499804151"/>
      <w:bookmarkStart w:id="15742" w:name="_Toc499804311"/>
      <w:bookmarkStart w:id="15743" w:name="_Toc499804471"/>
      <w:bookmarkStart w:id="15744" w:name="_Toc499803103"/>
      <w:bookmarkStart w:id="15745" w:name="_Toc499804632"/>
      <w:bookmarkStart w:id="15746" w:name="_Toc499803350"/>
      <w:bookmarkStart w:id="15747" w:name="_Toc499803650"/>
      <w:bookmarkStart w:id="15748" w:name="_Toc499803955"/>
      <w:bookmarkStart w:id="15749" w:name="_Toc499804793"/>
      <w:bookmarkStart w:id="15750" w:name="_Toc499804252"/>
      <w:bookmarkStart w:id="15751" w:name="_Toc499804953"/>
      <w:bookmarkStart w:id="15752" w:name="_Toc499805113"/>
      <w:bookmarkStart w:id="15753" w:name="_Toc499804554"/>
      <w:bookmarkStart w:id="15754" w:name="_Toc499805273"/>
      <w:bookmarkStart w:id="15755" w:name="_Toc499803952"/>
      <w:bookmarkStart w:id="15756" w:name="_Toc499804932"/>
      <w:bookmarkStart w:id="15757" w:name="_Toc499805387"/>
      <w:bookmarkStart w:id="15758" w:name="_Toc499805547"/>
      <w:bookmarkStart w:id="15759" w:name="_Toc499805656"/>
      <w:bookmarkStart w:id="15760" w:name="_Toc499805816"/>
      <w:bookmarkStart w:id="15761" w:name="_Toc499805976"/>
      <w:bookmarkStart w:id="15762" w:name="_Toc499806136"/>
      <w:bookmarkStart w:id="15763" w:name="_Toc499806682"/>
      <w:bookmarkStart w:id="15764" w:name="_Toc499822152"/>
      <w:bookmarkStart w:id="15765" w:name="_Toc499822313"/>
      <w:bookmarkStart w:id="15766" w:name="_Toc499804858"/>
      <w:bookmarkStart w:id="15767" w:name="_Toc499805104"/>
      <w:bookmarkStart w:id="15768" w:name="_Toc499806282"/>
      <w:bookmarkStart w:id="15769" w:name="_Toc499806442"/>
      <w:bookmarkStart w:id="15770" w:name="_Toc499806602"/>
      <w:bookmarkStart w:id="15771" w:name="_Toc499806922"/>
      <w:bookmarkStart w:id="15772" w:name="_Toc499807082"/>
      <w:bookmarkStart w:id="15773" w:name="_Toc499807242"/>
      <w:bookmarkStart w:id="15774" w:name="_Toc499807402"/>
      <w:bookmarkStart w:id="15775" w:name="_Toc499807562"/>
      <w:bookmarkStart w:id="15776" w:name="_Toc499807722"/>
      <w:bookmarkStart w:id="15777" w:name="_Toc499807882"/>
      <w:bookmarkStart w:id="15778" w:name="_Toc499808042"/>
      <w:bookmarkStart w:id="15779" w:name="_Toc499808202"/>
      <w:bookmarkStart w:id="15780" w:name="_Toc499808362"/>
      <w:bookmarkStart w:id="15781" w:name="_Toc499808522"/>
      <w:bookmarkStart w:id="15782" w:name="_Toc499808682"/>
      <w:bookmarkStart w:id="15783" w:name="_Toc499808842"/>
      <w:bookmarkStart w:id="15784" w:name="_Toc499809002"/>
      <w:bookmarkStart w:id="15785" w:name="_Toc499809162"/>
      <w:bookmarkStart w:id="15786" w:name="_Toc499809322"/>
      <w:bookmarkStart w:id="15787" w:name="_Toc499809482"/>
      <w:bookmarkStart w:id="15788" w:name="_Toc499809642"/>
      <w:bookmarkStart w:id="15789" w:name="_Toc499809802"/>
      <w:bookmarkStart w:id="15790" w:name="_Toc499809962"/>
      <w:bookmarkStart w:id="15791" w:name="_Toc499810122"/>
      <w:bookmarkStart w:id="15792" w:name="_Toc499810282"/>
      <w:bookmarkStart w:id="15793" w:name="_Toc499810442"/>
      <w:bookmarkStart w:id="15794" w:name="_Toc499810602"/>
      <w:bookmarkStart w:id="15795" w:name="_Toc499810762"/>
      <w:bookmarkStart w:id="15796" w:name="_Toc499810922"/>
      <w:bookmarkStart w:id="15797" w:name="_Toc499811082"/>
      <w:bookmarkStart w:id="15798" w:name="_Toc499811242"/>
      <w:bookmarkStart w:id="15799" w:name="_Toc499811402"/>
      <w:bookmarkStart w:id="15800" w:name="_Toc499811562"/>
      <w:bookmarkStart w:id="15801" w:name="_Toc499811820"/>
      <w:bookmarkStart w:id="15802" w:name="_Toc499811980"/>
      <w:bookmarkStart w:id="15803" w:name="_Toc499812630"/>
      <w:bookmarkStart w:id="15804" w:name="_Toc499812790"/>
      <w:bookmarkStart w:id="15805" w:name="_Toc499812950"/>
      <w:bookmarkStart w:id="15806" w:name="_Toc499813110"/>
      <w:bookmarkStart w:id="15807" w:name="_Toc499813270"/>
      <w:bookmarkStart w:id="15808" w:name="_Toc499813430"/>
      <w:bookmarkStart w:id="15809" w:name="_Toc499813590"/>
      <w:bookmarkStart w:id="15810" w:name="_Toc499813750"/>
      <w:bookmarkStart w:id="15811" w:name="_Toc499813910"/>
      <w:bookmarkStart w:id="15812" w:name="_Toc499814070"/>
      <w:bookmarkStart w:id="15813" w:name="_Toc499814230"/>
      <w:bookmarkStart w:id="15814" w:name="_Toc499814390"/>
      <w:bookmarkStart w:id="15815" w:name="_Toc499814550"/>
      <w:bookmarkStart w:id="15816" w:name="_Toc499814710"/>
      <w:bookmarkStart w:id="15817" w:name="_Toc499814870"/>
      <w:bookmarkStart w:id="15818" w:name="_Toc499815030"/>
      <w:bookmarkStart w:id="15819" w:name="_Toc499815190"/>
      <w:bookmarkStart w:id="15820" w:name="_Toc499815350"/>
      <w:bookmarkStart w:id="15821" w:name="_Toc499815510"/>
      <w:bookmarkStart w:id="15822" w:name="_Toc499815768"/>
      <w:bookmarkStart w:id="15823" w:name="_Toc499816222"/>
      <w:bookmarkStart w:id="15824" w:name="_Toc499816676"/>
      <w:bookmarkStart w:id="15825" w:name="_Toc499817914"/>
      <w:bookmarkStart w:id="15826" w:name="_Toc499818172"/>
      <w:bookmarkStart w:id="15827" w:name="_Toc499818332"/>
      <w:bookmarkStart w:id="15828" w:name="_Toc499818492"/>
      <w:bookmarkStart w:id="15829" w:name="_Toc499818652"/>
      <w:bookmarkStart w:id="15830" w:name="_Toc499818812"/>
      <w:bookmarkStart w:id="15831" w:name="_Toc499818972"/>
      <w:bookmarkStart w:id="15832" w:name="_Toc499819132"/>
      <w:bookmarkStart w:id="15833" w:name="_Toc499819292"/>
      <w:bookmarkStart w:id="15834" w:name="_Toc499819452"/>
      <w:bookmarkStart w:id="15835" w:name="_Toc499819612"/>
      <w:bookmarkStart w:id="15836" w:name="_Toc499819772"/>
      <w:bookmarkStart w:id="15837" w:name="_Toc499819932"/>
      <w:bookmarkStart w:id="15838" w:name="_Toc499820092"/>
      <w:bookmarkStart w:id="15839" w:name="_Toc499820252"/>
      <w:bookmarkStart w:id="15840" w:name="_Toc499820412"/>
      <w:bookmarkStart w:id="15841" w:name="_Toc499820572"/>
      <w:bookmarkStart w:id="15842" w:name="_Toc499820732"/>
      <w:bookmarkStart w:id="15843" w:name="_Toc499820892"/>
      <w:bookmarkStart w:id="15844" w:name="_Toc499821150"/>
      <w:bookmarkStart w:id="15845" w:name="_Toc499821310"/>
      <w:bookmarkStart w:id="15846" w:name="_Toc499821470"/>
      <w:bookmarkStart w:id="15847" w:name="_Toc499821630"/>
      <w:bookmarkStart w:id="15848" w:name="_Toc499821790"/>
      <w:bookmarkStart w:id="15849" w:name="_Toc499821950"/>
      <w:bookmarkStart w:id="15850" w:name="_Toc499822430"/>
      <w:bookmarkStart w:id="15851" w:name="_Toc499822590"/>
      <w:bookmarkStart w:id="15852" w:name="_Toc499822750"/>
      <w:bookmarkStart w:id="15853" w:name="_Toc499822910"/>
      <w:bookmarkStart w:id="15854" w:name="_Toc499823070"/>
      <w:bookmarkStart w:id="15855" w:name="_Toc499823230"/>
      <w:bookmarkStart w:id="15856" w:name="_Toc499823390"/>
      <w:bookmarkStart w:id="15857" w:name="_Toc499823550"/>
      <w:bookmarkStart w:id="15858" w:name="_Toc499823710"/>
      <w:bookmarkStart w:id="15859" w:name="_Toc499823870"/>
      <w:bookmarkStart w:id="15860" w:name="_Toc499824030"/>
      <w:bookmarkStart w:id="15861" w:name="_Toc499824190"/>
      <w:bookmarkStart w:id="15862" w:name="_Toc499824350"/>
      <w:bookmarkStart w:id="15863" w:name="_Toc499824510"/>
      <w:bookmarkStart w:id="15864" w:name="_Toc499824670"/>
      <w:bookmarkStart w:id="15865" w:name="_Toc499824830"/>
      <w:bookmarkStart w:id="15866" w:name="_Toc499824990"/>
      <w:bookmarkStart w:id="15867" w:name="_Toc499825150"/>
      <w:bookmarkStart w:id="15868" w:name="_Toc499825408"/>
      <w:bookmarkStart w:id="15869" w:name="_Toc499825568"/>
      <w:bookmarkStart w:id="15870" w:name="_Toc499825826"/>
      <w:bookmarkStart w:id="15871" w:name="_Toc499825986"/>
      <w:bookmarkStart w:id="15872" w:name="_Toc499826146"/>
      <w:bookmarkStart w:id="15873" w:name="_Toc499826404"/>
      <w:bookmarkStart w:id="15874" w:name="_Toc499826564"/>
      <w:bookmarkStart w:id="15875" w:name="_Toc499827606"/>
      <w:bookmarkStart w:id="15876" w:name="_Toc499827962"/>
      <w:bookmarkStart w:id="15877" w:name="_Toc499828122"/>
      <w:bookmarkStart w:id="15878" w:name="_Toc499828478"/>
      <w:bookmarkStart w:id="15879" w:name="_Toc499828638"/>
      <w:bookmarkStart w:id="15880" w:name="_Toc499828798"/>
      <w:bookmarkStart w:id="15881" w:name="_Toc499828958"/>
      <w:bookmarkStart w:id="15882" w:name="_Toc499829118"/>
      <w:bookmarkStart w:id="15883" w:name="_Toc499829278"/>
      <w:bookmarkStart w:id="15884" w:name="_Toc499829438"/>
      <w:bookmarkStart w:id="15885" w:name="_Toc499829598"/>
      <w:bookmarkStart w:id="15886" w:name="_Toc499829758"/>
      <w:bookmarkStart w:id="15887" w:name="_Toc499829918"/>
      <w:bookmarkStart w:id="15888" w:name="_Toc499830078"/>
      <w:bookmarkStart w:id="15889" w:name="_Toc499830238"/>
      <w:bookmarkStart w:id="15890" w:name="_Toc499830398"/>
      <w:bookmarkStart w:id="15891" w:name="_Toc499830558"/>
      <w:bookmarkStart w:id="15892" w:name="_Toc499830718"/>
      <w:bookmarkStart w:id="15893" w:name="_Toc499830878"/>
      <w:bookmarkStart w:id="15894" w:name="_Toc499831038"/>
      <w:bookmarkStart w:id="15895" w:name="_Toc499831198"/>
      <w:bookmarkStart w:id="15896" w:name="_Toc499831358"/>
      <w:bookmarkStart w:id="15897" w:name="_Toc499831518"/>
      <w:bookmarkStart w:id="15898" w:name="_Toc499831678"/>
      <w:bookmarkStart w:id="15899" w:name="_Toc499831838"/>
      <w:bookmarkStart w:id="15900" w:name="_Toc499831998"/>
      <w:bookmarkStart w:id="15901" w:name="_Toc499832158"/>
      <w:bookmarkStart w:id="15902" w:name="_Toc499832318"/>
      <w:bookmarkStart w:id="15903" w:name="_Toc499832478"/>
      <w:bookmarkStart w:id="15904" w:name="_Toc499832638"/>
      <w:bookmarkStart w:id="15905" w:name="_Toc499832798"/>
      <w:bookmarkStart w:id="15906" w:name="_Toc499832958"/>
      <w:bookmarkStart w:id="15907" w:name="_Toc499833118"/>
      <w:bookmarkStart w:id="15908" w:name="_Toc499833278"/>
      <w:bookmarkStart w:id="15909" w:name="_Toc499833438"/>
      <w:bookmarkStart w:id="15910" w:name="_Toc499833598"/>
      <w:bookmarkStart w:id="15911" w:name="_Toc499833758"/>
      <w:bookmarkStart w:id="15912" w:name="_Toc499833918"/>
      <w:bookmarkStart w:id="15913" w:name="_Toc499834078"/>
      <w:bookmarkStart w:id="15914" w:name="_Toc499834238"/>
      <w:bookmarkStart w:id="15915" w:name="_Toc499834398"/>
      <w:bookmarkStart w:id="15916" w:name="_Toc499834558"/>
      <w:bookmarkStart w:id="15917" w:name="_Toc499834718"/>
      <w:bookmarkStart w:id="15918" w:name="_Toc499834878"/>
      <w:bookmarkStart w:id="15919" w:name="_Toc499835038"/>
      <w:bookmarkStart w:id="15920" w:name="_Toc499835198"/>
      <w:bookmarkStart w:id="15921" w:name="_Toc499835358"/>
      <w:bookmarkStart w:id="15922" w:name="_Toc499835518"/>
      <w:bookmarkStart w:id="15923" w:name="_Toc499835678"/>
      <w:bookmarkStart w:id="15924" w:name="_Toc499835838"/>
      <w:bookmarkStart w:id="15925" w:name="_Toc499835998"/>
      <w:bookmarkStart w:id="15926" w:name="_Toc499836158"/>
      <w:bookmarkStart w:id="15927" w:name="_Toc499836318"/>
      <w:bookmarkStart w:id="15928" w:name="_Toc499836479"/>
      <w:bookmarkStart w:id="15929" w:name="_Toc499836640"/>
      <w:bookmarkStart w:id="15930" w:name="_Toc499836801"/>
      <w:bookmarkStart w:id="15931" w:name="_Toc499836962"/>
      <w:bookmarkStart w:id="15932" w:name="_Toc499837123"/>
      <w:bookmarkStart w:id="15933" w:name="_Toc499837284"/>
      <w:bookmarkStart w:id="15934" w:name="_Toc499822540"/>
      <w:bookmarkStart w:id="15935" w:name="_Toc499822842"/>
      <w:bookmarkStart w:id="15936" w:name="_Toc499823204"/>
      <w:bookmarkStart w:id="15937" w:name="_Toc499837445"/>
      <w:bookmarkStart w:id="15938" w:name="_Toc499837606"/>
      <w:bookmarkStart w:id="15939" w:name="_Toc499837767"/>
      <w:bookmarkStart w:id="15940" w:name="_Toc499837928"/>
      <w:bookmarkStart w:id="15941" w:name="_Toc499838089"/>
      <w:bookmarkStart w:id="15942" w:name="_Toc499838250"/>
      <w:bookmarkStart w:id="15943" w:name="_Toc499838411"/>
      <w:bookmarkStart w:id="15944" w:name="_Toc499838572"/>
      <w:bookmarkStart w:id="15945" w:name="_Toc499838733"/>
      <w:bookmarkStart w:id="15946" w:name="_Toc499838894"/>
      <w:bookmarkStart w:id="15947" w:name="_Toc499839055"/>
      <w:bookmarkStart w:id="15948" w:name="_Toc499839216"/>
      <w:bookmarkStart w:id="15949" w:name="_Toc499839377"/>
      <w:bookmarkStart w:id="15950" w:name="_Toc499839637"/>
      <w:bookmarkStart w:id="15951" w:name="_Toc499823810"/>
      <w:bookmarkStart w:id="15952" w:name="_Toc499839798"/>
      <w:bookmarkStart w:id="15953" w:name="_Toc499824113"/>
      <w:bookmarkStart w:id="15954" w:name="_Toc499824665"/>
      <w:bookmarkStart w:id="15955" w:name="_Toc499824484"/>
      <w:bookmarkStart w:id="15956" w:name="_Toc499824965"/>
      <w:bookmarkStart w:id="15957" w:name="_Toc499839959"/>
      <w:bookmarkStart w:id="15958" w:name="_Toc499840120"/>
      <w:bookmarkStart w:id="15959" w:name="_Toc499825268"/>
      <w:bookmarkStart w:id="15960" w:name="_Toc499840281"/>
      <w:bookmarkStart w:id="15961" w:name="_Toc499825504"/>
      <w:bookmarkStart w:id="15962" w:name="_Toc499840442"/>
      <w:bookmarkStart w:id="15963" w:name="_Toc499840603"/>
      <w:bookmarkStart w:id="15964" w:name="_Toc499840764"/>
      <w:bookmarkStart w:id="15965" w:name="_Toc499840925"/>
      <w:bookmarkStart w:id="15966" w:name="_Toc499825747"/>
      <w:bookmarkStart w:id="15967" w:name="_Toc499826052"/>
      <w:bookmarkStart w:id="15968" w:name="_Toc499826293"/>
      <w:bookmarkStart w:id="15969" w:name="_Toc499826537"/>
      <w:bookmarkStart w:id="15970" w:name="_Toc499826772"/>
      <w:bookmarkStart w:id="15971" w:name="_Toc499841086"/>
      <w:bookmarkStart w:id="15972" w:name="_Toc499826952"/>
      <w:bookmarkStart w:id="15973" w:name="_Toc499825236"/>
      <w:bookmarkStart w:id="15974" w:name="_Toc499827133"/>
      <w:bookmarkStart w:id="15975" w:name="_Toc499825696"/>
      <w:bookmarkStart w:id="15976" w:name="_Toc499826217"/>
      <w:bookmarkStart w:id="15977" w:name="_Toc499826683"/>
      <w:bookmarkStart w:id="15978" w:name="_Toc499827314"/>
      <w:bookmarkStart w:id="15979" w:name="_Toc499827493"/>
      <w:bookmarkStart w:id="15980" w:name="_Toc499827021"/>
      <w:bookmarkStart w:id="15981" w:name="_Toc499827291"/>
      <w:bookmarkStart w:id="15982" w:name="_Toc499827780"/>
      <w:bookmarkStart w:id="15983" w:name="_Toc499828023"/>
      <w:bookmarkStart w:id="15984" w:name="_Toc499828265"/>
      <w:bookmarkStart w:id="15985" w:name="_Toc499828447"/>
      <w:bookmarkStart w:id="15986" w:name="_Toc499828745"/>
      <w:bookmarkStart w:id="15987" w:name="_Toc499829048"/>
      <w:bookmarkStart w:id="15988" w:name="_Toc499828108"/>
      <w:bookmarkStart w:id="15989" w:name="_Toc499826473"/>
      <w:bookmarkStart w:id="15990" w:name="_Toc499827126"/>
      <w:bookmarkStart w:id="15991" w:name="_Toc499827673"/>
      <w:bookmarkStart w:id="15992" w:name="_Toc499826862"/>
      <w:bookmarkStart w:id="15993" w:name="_Toc499828444"/>
      <w:bookmarkStart w:id="15994" w:name="_Toc499829257"/>
      <w:bookmarkStart w:id="15995" w:name="_Toc499828089"/>
      <w:bookmarkStart w:id="15996" w:name="_Toc499828909"/>
      <w:bookmarkStart w:id="15997" w:name="_Toc499829593"/>
      <w:bookmarkStart w:id="15998" w:name="_Toc499829893"/>
      <w:bookmarkStart w:id="15999" w:name="_Toc499828397"/>
      <w:bookmarkStart w:id="16000" w:name="_Toc499829718"/>
      <w:bookmarkStart w:id="16001" w:name="_Toc499830319"/>
      <w:bookmarkStart w:id="16002" w:name="_Toc499830624"/>
      <w:bookmarkStart w:id="16003" w:name="_Toc499830824"/>
      <w:bookmarkStart w:id="16004" w:name="_Toc499831127"/>
      <w:bookmarkStart w:id="16005" w:name="_Toc499831603"/>
      <w:bookmarkStart w:id="16006" w:name="_Toc499832079"/>
      <w:bookmarkStart w:id="16007" w:name="_Toc499832953"/>
      <w:bookmarkStart w:id="16008" w:name="_Toc499833390"/>
      <w:bookmarkStart w:id="16009" w:name="_Toc499833700"/>
      <w:bookmarkStart w:id="16010" w:name="_Toc499834009"/>
      <w:bookmarkStart w:id="16011" w:name="_Toc499834343"/>
      <w:bookmarkStart w:id="16012" w:name="_Toc499834682"/>
      <w:bookmarkStart w:id="16013" w:name="_Toc499835014"/>
      <w:bookmarkStart w:id="16014" w:name="_Toc499834169"/>
      <w:bookmarkStart w:id="16015" w:name="_Toc499835351"/>
      <w:bookmarkStart w:id="16016" w:name="_Toc499835741"/>
      <w:bookmarkStart w:id="16017" w:name="_Toc499834865"/>
      <w:bookmarkStart w:id="16018" w:name="_Toc499835934"/>
      <w:bookmarkStart w:id="16019" w:name="_Toc499837057"/>
      <w:bookmarkStart w:id="16020" w:name="_Toc499837393"/>
      <w:bookmarkStart w:id="16021" w:name="_Toc499837733"/>
      <w:bookmarkStart w:id="16022" w:name="_Toc499838067"/>
      <w:bookmarkStart w:id="16023" w:name="_Toc499842707"/>
      <w:bookmarkStart w:id="16024" w:name="_Toc499843372"/>
      <w:bookmarkEnd w:id="15628"/>
      <w:bookmarkEnd w:id="15629"/>
      <w:bookmarkEnd w:id="15630"/>
      <w:bookmarkEnd w:id="15631"/>
      <w:bookmarkEnd w:id="15632"/>
      <w:bookmarkEnd w:id="15633"/>
      <w:bookmarkEnd w:id="15634"/>
      <w:bookmarkEnd w:id="15635"/>
      <w:bookmarkEnd w:id="15636"/>
      <w:bookmarkEnd w:id="15637"/>
      <w:bookmarkEnd w:id="15638"/>
      <w:bookmarkEnd w:id="15639"/>
      <w:bookmarkEnd w:id="15640"/>
      <w:bookmarkEnd w:id="15641"/>
      <w:bookmarkEnd w:id="15642"/>
      <w:bookmarkEnd w:id="15643"/>
      <w:bookmarkEnd w:id="15644"/>
      <w:bookmarkEnd w:id="15645"/>
      <w:bookmarkEnd w:id="15646"/>
      <w:bookmarkEnd w:id="15647"/>
      <w:bookmarkEnd w:id="15648"/>
      <w:bookmarkEnd w:id="15649"/>
      <w:bookmarkEnd w:id="15650"/>
      <w:bookmarkEnd w:id="15651"/>
      <w:bookmarkEnd w:id="15652"/>
      <w:bookmarkEnd w:id="15653"/>
      <w:bookmarkEnd w:id="15654"/>
      <w:bookmarkEnd w:id="15655"/>
      <w:bookmarkEnd w:id="15656"/>
      <w:bookmarkEnd w:id="15657"/>
      <w:bookmarkEnd w:id="15658"/>
      <w:bookmarkEnd w:id="15659"/>
      <w:bookmarkEnd w:id="15660"/>
      <w:bookmarkEnd w:id="15661"/>
      <w:bookmarkEnd w:id="15662"/>
      <w:bookmarkEnd w:id="15663"/>
      <w:bookmarkEnd w:id="15664"/>
      <w:bookmarkEnd w:id="15665"/>
      <w:bookmarkEnd w:id="15666"/>
      <w:bookmarkEnd w:id="15667"/>
      <w:bookmarkEnd w:id="15668"/>
      <w:bookmarkEnd w:id="15669"/>
      <w:bookmarkEnd w:id="15670"/>
      <w:bookmarkEnd w:id="15671"/>
      <w:bookmarkEnd w:id="15672"/>
      <w:bookmarkEnd w:id="15673"/>
      <w:bookmarkEnd w:id="15674"/>
      <w:bookmarkEnd w:id="15675"/>
      <w:bookmarkEnd w:id="15676"/>
      <w:bookmarkEnd w:id="15677"/>
      <w:bookmarkEnd w:id="15678"/>
      <w:bookmarkEnd w:id="15679"/>
      <w:bookmarkEnd w:id="15680"/>
      <w:bookmarkEnd w:id="15681"/>
      <w:bookmarkEnd w:id="15682"/>
      <w:bookmarkEnd w:id="15683"/>
      <w:bookmarkEnd w:id="15684"/>
      <w:bookmarkEnd w:id="15685"/>
      <w:bookmarkEnd w:id="15686"/>
      <w:bookmarkEnd w:id="15687"/>
      <w:bookmarkEnd w:id="15688"/>
      <w:bookmarkEnd w:id="15689"/>
      <w:bookmarkEnd w:id="15690"/>
      <w:bookmarkEnd w:id="15691"/>
      <w:bookmarkEnd w:id="15692"/>
      <w:bookmarkEnd w:id="15693"/>
      <w:bookmarkEnd w:id="15694"/>
      <w:bookmarkEnd w:id="15695"/>
      <w:bookmarkEnd w:id="15696"/>
      <w:bookmarkEnd w:id="15697"/>
      <w:bookmarkEnd w:id="15698"/>
      <w:bookmarkEnd w:id="15699"/>
      <w:bookmarkEnd w:id="15700"/>
      <w:bookmarkEnd w:id="15701"/>
      <w:bookmarkEnd w:id="15702"/>
      <w:bookmarkEnd w:id="15703"/>
      <w:bookmarkEnd w:id="15704"/>
      <w:bookmarkEnd w:id="15705"/>
      <w:bookmarkEnd w:id="15706"/>
      <w:bookmarkEnd w:id="15707"/>
      <w:bookmarkEnd w:id="15708"/>
      <w:bookmarkEnd w:id="15709"/>
      <w:bookmarkEnd w:id="15710"/>
      <w:bookmarkEnd w:id="15711"/>
      <w:bookmarkEnd w:id="15712"/>
      <w:bookmarkEnd w:id="15713"/>
      <w:bookmarkEnd w:id="15714"/>
      <w:bookmarkEnd w:id="15715"/>
      <w:bookmarkEnd w:id="15716"/>
      <w:bookmarkEnd w:id="15717"/>
      <w:bookmarkEnd w:id="15718"/>
      <w:bookmarkEnd w:id="15719"/>
      <w:bookmarkEnd w:id="15720"/>
      <w:bookmarkEnd w:id="15721"/>
      <w:bookmarkEnd w:id="15722"/>
      <w:bookmarkEnd w:id="15723"/>
      <w:bookmarkEnd w:id="15724"/>
      <w:bookmarkEnd w:id="15725"/>
      <w:bookmarkEnd w:id="15726"/>
      <w:bookmarkEnd w:id="15727"/>
      <w:bookmarkEnd w:id="15728"/>
      <w:bookmarkEnd w:id="15729"/>
      <w:bookmarkEnd w:id="15730"/>
      <w:bookmarkEnd w:id="15731"/>
      <w:bookmarkEnd w:id="15732"/>
      <w:bookmarkEnd w:id="15733"/>
      <w:bookmarkEnd w:id="15734"/>
      <w:bookmarkEnd w:id="15735"/>
      <w:bookmarkEnd w:id="15736"/>
      <w:bookmarkEnd w:id="15737"/>
      <w:bookmarkEnd w:id="15738"/>
      <w:bookmarkEnd w:id="15739"/>
      <w:bookmarkEnd w:id="15740"/>
      <w:bookmarkEnd w:id="15741"/>
      <w:bookmarkEnd w:id="15742"/>
      <w:bookmarkEnd w:id="15743"/>
      <w:bookmarkEnd w:id="15744"/>
      <w:bookmarkEnd w:id="15745"/>
      <w:bookmarkEnd w:id="15746"/>
      <w:bookmarkEnd w:id="15747"/>
      <w:bookmarkEnd w:id="15748"/>
      <w:bookmarkEnd w:id="15749"/>
      <w:bookmarkEnd w:id="15750"/>
      <w:bookmarkEnd w:id="15751"/>
      <w:bookmarkEnd w:id="15752"/>
      <w:bookmarkEnd w:id="15753"/>
      <w:bookmarkEnd w:id="15754"/>
      <w:bookmarkEnd w:id="15755"/>
      <w:bookmarkEnd w:id="15756"/>
      <w:bookmarkEnd w:id="15757"/>
      <w:bookmarkEnd w:id="15758"/>
      <w:bookmarkEnd w:id="15759"/>
      <w:bookmarkEnd w:id="15760"/>
      <w:bookmarkEnd w:id="15761"/>
      <w:bookmarkEnd w:id="15762"/>
      <w:bookmarkEnd w:id="15763"/>
      <w:bookmarkEnd w:id="15764"/>
      <w:bookmarkEnd w:id="15765"/>
      <w:bookmarkEnd w:id="15766"/>
      <w:bookmarkEnd w:id="15767"/>
      <w:bookmarkEnd w:id="15768"/>
      <w:bookmarkEnd w:id="15769"/>
      <w:bookmarkEnd w:id="15770"/>
      <w:bookmarkEnd w:id="15771"/>
      <w:bookmarkEnd w:id="15772"/>
      <w:bookmarkEnd w:id="15773"/>
      <w:bookmarkEnd w:id="15774"/>
      <w:bookmarkEnd w:id="15775"/>
      <w:bookmarkEnd w:id="15776"/>
      <w:bookmarkEnd w:id="15777"/>
      <w:bookmarkEnd w:id="15778"/>
      <w:bookmarkEnd w:id="15779"/>
      <w:bookmarkEnd w:id="15780"/>
      <w:bookmarkEnd w:id="15781"/>
      <w:bookmarkEnd w:id="15782"/>
      <w:bookmarkEnd w:id="15783"/>
      <w:bookmarkEnd w:id="15784"/>
      <w:bookmarkEnd w:id="15785"/>
      <w:bookmarkEnd w:id="15786"/>
      <w:bookmarkEnd w:id="15787"/>
      <w:bookmarkEnd w:id="15788"/>
      <w:bookmarkEnd w:id="15789"/>
      <w:bookmarkEnd w:id="15790"/>
      <w:bookmarkEnd w:id="15791"/>
      <w:bookmarkEnd w:id="15792"/>
      <w:bookmarkEnd w:id="15793"/>
      <w:bookmarkEnd w:id="15794"/>
      <w:bookmarkEnd w:id="15795"/>
      <w:bookmarkEnd w:id="15796"/>
      <w:bookmarkEnd w:id="15797"/>
      <w:bookmarkEnd w:id="15798"/>
      <w:bookmarkEnd w:id="15799"/>
      <w:bookmarkEnd w:id="15800"/>
      <w:bookmarkEnd w:id="15801"/>
      <w:bookmarkEnd w:id="15802"/>
      <w:bookmarkEnd w:id="15803"/>
      <w:bookmarkEnd w:id="15804"/>
      <w:bookmarkEnd w:id="15805"/>
      <w:bookmarkEnd w:id="15806"/>
      <w:bookmarkEnd w:id="15807"/>
      <w:bookmarkEnd w:id="15808"/>
      <w:bookmarkEnd w:id="15809"/>
      <w:bookmarkEnd w:id="15810"/>
      <w:bookmarkEnd w:id="15811"/>
      <w:bookmarkEnd w:id="15812"/>
      <w:bookmarkEnd w:id="15813"/>
      <w:bookmarkEnd w:id="15814"/>
      <w:bookmarkEnd w:id="15815"/>
      <w:bookmarkEnd w:id="15816"/>
      <w:bookmarkEnd w:id="15817"/>
      <w:bookmarkEnd w:id="15818"/>
      <w:bookmarkEnd w:id="15819"/>
      <w:bookmarkEnd w:id="15820"/>
      <w:bookmarkEnd w:id="15821"/>
      <w:bookmarkEnd w:id="15822"/>
      <w:bookmarkEnd w:id="15823"/>
      <w:bookmarkEnd w:id="15824"/>
      <w:bookmarkEnd w:id="15825"/>
      <w:bookmarkEnd w:id="15826"/>
      <w:bookmarkEnd w:id="15827"/>
      <w:bookmarkEnd w:id="15828"/>
      <w:bookmarkEnd w:id="15829"/>
      <w:bookmarkEnd w:id="15830"/>
      <w:bookmarkEnd w:id="15831"/>
      <w:bookmarkEnd w:id="15832"/>
      <w:bookmarkEnd w:id="15833"/>
      <w:bookmarkEnd w:id="15834"/>
      <w:bookmarkEnd w:id="15835"/>
      <w:bookmarkEnd w:id="15836"/>
      <w:bookmarkEnd w:id="15837"/>
      <w:bookmarkEnd w:id="15838"/>
      <w:bookmarkEnd w:id="15839"/>
      <w:bookmarkEnd w:id="15840"/>
      <w:bookmarkEnd w:id="15841"/>
      <w:bookmarkEnd w:id="15842"/>
      <w:bookmarkEnd w:id="15843"/>
      <w:bookmarkEnd w:id="15844"/>
      <w:bookmarkEnd w:id="15845"/>
      <w:bookmarkEnd w:id="15846"/>
      <w:bookmarkEnd w:id="15847"/>
      <w:bookmarkEnd w:id="15848"/>
      <w:bookmarkEnd w:id="15849"/>
      <w:bookmarkEnd w:id="15850"/>
      <w:bookmarkEnd w:id="15851"/>
      <w:bookmarkEnd w:id="15852"/>
      <w:bookmarkEnd w:id="15853"/>
      <w:bookmarkEnd w:id="15854"/>
      <w:bookmarkEnd w:id="15855"/>
      <w:bookmarkEnd w:id="15856"/>
      <w:bookmarkEnd w:id="15857"/>
      <w:bookmarkEnd w:id="15858"/>
      <w:bookmarkEnd w:id="15859"/>
      <w:bookmarkEnd w:id="15860"/>
      <w:bookmarkEnd w:id="15861"/>
      <w:bookmarkEnd w:id="15862"/>
      <w:bookmarkEnd w:id="15863"/>
      <w:bookmarkEnd w:id="15864"/>
      <w:bookmarkEnd w:id="15865"/>
      <w:bookmarkEnd w:id="15866"/>
      <w:bookmarkEnd w:id="15867"/>
      <w:bookmarkEnd w:id="15868"/>
      <w:bookmarkEnd w:id="15869"/>
      <w:bookmarkEnd w:id="15870"/>
      <w:bookmarkEnd w:id="15871"/>
      <w:bookmarkEnd w:id="15872"/>
      <w:bookmarkEnd w:id="15873"/>
      <w:bookmarkEnd w:id="15874"/>
      <w:bookmarkEnd w:id="15875"/>
      <w:bookmarkEnd w:id="15876"/>
      <w:bookmarkEnd w:id="15877"/>
      <w:bookmarkEnd w:id="15878"/>
      <w:bookmarkEnd w:id="15879"/>
      <w:bookmarkEnd w:id="15880"/>
      <w:bookmarkEnd w:id="15881"/>
      <w:bookmarkEnd w:id="15882"/>
      <w:bookmarkEnd w:id="15883"/>
      <w:bookmarkEnd w:id="15884"/>
      <w:bookmarkEnd w:id="15885"/>
      <w:bookmarkEnd w:id="15886"/>
      <w:bookmarkEnd w:id="15887"/>
      <w:bookmarkEnd w:id="15888"/>
      <w:bookmarkEnd w:id="15889"/>
      <w:bookmarkEnd w:id="15890"/>
      <w:bookmarkEnd w:id="15891"/>
      <w:bookmarkEnd w:id="15892"/>
      <w:bookmarkEnd w:id="15893"/>
      <w:bookmarkEnd w:id="15894"/>
      <w:bookmarkEnd w:id="15895"/>
      <w:bookmarkEnd w:id="15896"/>
      <w:bookmarkEnd w:id="15897"/>
      <w:bookmarkEnd w:id="15898"/>
      <w:bookmarkEnd w:id="15899"/>
      <w:bookmarkEnd w:id="15900"/>
      <w:bookmarkEnd w:id="15901"/>
      <w:bookmarkEnd w:id="15902"/>
      <w:bookmarkEnd w:id="15903"/>
      <w:bookmarkEnd w:id="15904"/>
      <w:bookmarkEnd w:id="15905"/>
      <w:bookmarkEnd w:id="15906"/>
      <w:bookmarkEnd w:id="15907"/>
      <w:bookmarkEnd w:id="15908"/>
      <w:bookmarkEnd w:id="15909"/>
      <w:bookmarkEnd w:id="15910"/>
      <w:bookmarkEnd w:id="15911"/>
      <w:bookmarkEnd w:id="15912"/>
      <w:bookmarkEnd w:id="15913"/>
      <w:bookmarkEnd w:id="15914"/>
      <w:bookmarkEnd w:id="15915"/>
      <w:bookmarkEnd w:id="15916"/>
      <w:bookmarkEnd w:id="15917"/>
      <w:bookmarkEnd w:id="15918"/>
      <w:bookmarkEnd w:id="15919"/>
      <w:bookmarkEnd w:id="15920"/>
      <w:bookmarkEnd w:id="15921"/>
      <w:bookmarkEnd w:id="15922"/>
      <w:bookmarkEnd w:id="15923"/>
      <w:bookmarkEnd w:id="15924"/>
      <w:bookmarkEnd w:id="15925"/>
      <w:bookmarkEnd w:id="15926"/>
      <w:bookmarkEnd w:id="15927"/>
      <w:bookmarkEnd w:id="15928"/>
      <w:bookmarkEnd w:id="15929"/>
      <w:bookmarkEnd w:id="15930"/>
      <w:bookmarkEnd w:id="15931"/>
      <w:bookmarkEnd w:id="15932"/>
      <w:bookmarkEnd w:id="15933"/>
      <w:bookmarkEnd w:id="15934"/>
      <w:bookmarkEnd w:id="15935"/>
      <w:bookmarkEnd w:id="15936"/>
      <w:bookmarkEnd w:id="15937"/>
      <w:bookmarkEnd w:id="15938"/>
      <w:bookmarkEnd w:id="15939"/>
      <w:bookmarkEnd w:id="15940"/>
      <w:bookmarkEnd w:id="15941"/>
      <w:bookmarkEnd w:id="15942"/>
      <w:bookmarkEnd w:id="15943"/>
      <w:bookmarkEnd w:id="15944"/>
      <w:bookmarkEnd w:id="15945"/>
      <w:bookmarkEnd w:id="15946"/>
      <w:bookmarkEnd w:id="15947"/>
      <w:bookmarkEnd w:id="15948"/>
      <w:bookmarkEnd w:id="15949"/>
      <w:bookmarkEnd w:id="15950"/>
      <w:bookmarkEnd w:id="15951"/>
      <w:bookmarkEnd w:id="15952"/>
      <w:bookmarkEnd w:id="15953"/>
      <w:bookmarkEnd w:id="15954"/>
      <w:bookmarkEnd w:id="15955"/>
      <w:bookmarkEnd w:id="15956"/>
      <w:bookmarkEnd w:id="15957"/>
      <w:bookmarkEnd w:id="15958"/>
      <w:bookmarkEnd w:id="15959"/>
      <w:bookmarkEnd w:id="15960"/>
      <w:bookmarkEnd w:id="15961"/>
      <w:bookmarkEnd w:id="15962"/>
      <w:bookmarkEnd w:id="15963"/>
      <w:bookmarkEnd w:id="15964"/>
      <w:bookmarkEnd w:id="15965"/>
      <w:bookmarkEnd w:id="15966"/>
      <w:bookmarkEnd w:id="15967"/>
      <w:bookmarkEnd w:id="15968"/>
      <w:bookmarkEnd w:id="15969"/>
      <w:bookmarkEnd w:id="15970"/>
      <w:bookmarkEnd w:id="15971"/>
      <w:bookmarkEnd w:id="15972"/>
      <w:bookmarkEnd w:id="15973"/>
      <w:bookmarkEnd w:id="15974"/>
      <w:bookmarkEnd w:id="15975"/>
      <w:bookmarkEnd w:id="15976"/>
      <w:bookmarkEnd w:id="15977"/>
      <w:bookmarkEnd w:id="15978"/>
      <w:bookmarkEnd w:id="15979"/>
      <w:bookmarkEnd w:id="15980"/>
      <w:bookmarkEnd w:id="15981"/>
      <w:bookmarkEnd w:id="15982"/>
      <w:bookmarkEnd w:id="15983"/>
      <w:bookmarkEnd w:id="15984"/>
      <w:bookmarkEnd w:id="15985"/>
      <w:bookmarkEnd w:id="15986"/>
      <w:bookmarkEnd w:id="15987"/>
      <w:bookmarkEnd w:id="15988"/>
      <w:bookmarkEnd w:id="15989"/>
      <w:bookmarkEnd w:id="15990"/>
      <w:bookmarkEnd w:id="15991"/>
      <w:bookmarkEnd w:id="15992"/>
      <w:bookmarkEnd w:id="15993"/>
      <w:bookmarkEnd w:id="15994"/>
      <w:bookmarkEnd w:id="15995"/>
      <w:bookmarkEnd w:id="15996"/>
      <w:bookmarkEnd w:id="15997"/>
      <w:bookmarkEnd w:id="15998"/>
      <w:bookmarkEnd w:id="15999"/>
      <w:bookmarkEnd w:id="16000"/>
      <w:bookmarkEnd w:id="16001"/>
      <w:bookmarkEnd w:id="16002"/>
      <w:bookmarkEnd w:id="16003"/>
      <w:bookmarkEnd w:id="16004"/>
      <w:bookmarkEnd w:id="16005"/>
      <w:bookmarkEnd w:id="16006"/>
      <w:bookmarkEnd w:id="16007"/>
      <w:bookmarkEnd w:id="16008"/>
      <w:bookmarkEnd w:id="16009"/>
      <w:bookmarkEnd w:id="16010"/>
      <w:bookmarkEnd w:id="16011"/>
      <w:bookmarkEnd w:id="16012"/>
      <w:bookmarkEnd w:id="16013"/>
      <w:bookmarkEnd w:id="16014"/>
      <w:bookmarkEnd w:id="16015"/>
      <w:bookmarkEnd w:id="16016"/>
      <w:bookmarkEnd w:id="16017"/>
      <w:bookmarkEnd w:id="16018"/>
      <w:bookmarkEnd w:id="16019"/>
      <w:bookmarkEnd w:id="16020"/>
      <w:bookmarkEnd w:id="16021"/>
      <w:bookmarkEnd w:id="16022"/>
      <w:bookmarkEnd w:id="16023"/>
      <w:bookmarkEnd w:id="16024"/>
    </w:p>
    <w:p w14:paraId="47422204" w14:textId="726AA254" w:rsidR="00D91E46" w:rsidRPr="00B7686C" w:rsidRDefault="00D91E46">
      <w:pPr>
        <w:pStyle w:val="Brdtekst"/>
        <w:jc w:val="both"/>
        <w:rPr>
          <w:moveFrom w:id="16025" w:author="Morten Lerstad Solli" w:date="2017-11-23T10:46:00Z"/>
          <w:color w:val="FF0000"/>
          <w:lang w:val="en-US"/>
        </w:rPr>
        <w:pPrChange w:id="16026" w:author="Oscar Herman Kise" w:date="2017-11-30T20:05:00Z">
          <w:pPr>
            <w:pStyle w:val="Brdtekst"/>
          </w:pPr>
        </w:pPrChange>
      </w:pPr>
      <w:moveFrom w:id="16027" w:author="Morten Lerstad Solli" w:date="2017-11-23T10:46:00Z">
        <w:r w:rsidRPr="00B7686C">
          <w:rPr>
            <w:color w:val="FF0000"/>
            <w:lang w:val="en-US"/>
          </w:rPr>
          <w:t>Morten</w:t>
        </w:r>
        <w:bookmarkStart w:id="16028" w:name="_Toc499732678"/>
        <w:bookmarkStart w:id="16029" w:name="_Toc499731971"/>
        <w:bookmarkStart w:id="16030" w:name="_Toc499732835"/>
        <w:bookmarkStart w:id="16031" w:name="_Toc499732149"/>
        <w:bookmarkStart w:id="16032" w:name="_Toc499732324"/>
        <w:bookmarkStart w:id="16033" w:name="_Toc499732504"/>
        <w:bookmarkStart w:id="16034" w:name="_Toc499732742"/>
        <w:bookmarkStart w:id="16035" w:name="_Toc499732969"/>
        <w:bookmarkStart w:id="16036" w:name="_Toc499733126"/>
        <w:bookmarkStart w:id="16037" w:name="_Toc499733283"/>
        <w:bookmarkStart w:id="16038" w:name="_Toc499733440"/>
        <w:bookmarkStart w:id="16039" w:name="_Toc499733100"/>
        <w:bookmarkStart w:id="16040" w:name="_Toc499733632"/>
        <w:bookmarkStart w:id="16041" w:name="_Toc499733789"/>
        <w:bookmarkStart w:id="16042" w:name="_Toc499733946"/>
        <w:bookmarkStart w:id="16043" w:name="_Toc499737792"/>
        <w:bookmarkStart w:id="16044" w:name="_Toc499738090"/>
        <w:bookmarkStart w:id="16045" w:name="_Toc499739478"/>
        <w:bookmarkStart w:id="16046" w:name="_Toc499743806"/>
        <w:bookmarkStart w:id="16047" w:name="_Toc499748392"/>
        <w:bookmarkStart w:id="16048" w:name="_Toc499749106"/>
        <w:bookmarkStart w:id="16049" w:name="_Toc499749264"/>
        <w:bookmarkStart w:id="16050" w:name="_Toc499749422"/>
        <w:bookmarkStart w:id="16051" w:name="_Toc499749580"/>
        <w:bookmarkStart w:id="16052" w:name="_Toc499750141"/>
        <w:bookmarkStart w:id="16053" w:name="_Toc499750565"/>
        <w:bookmarkStart w:id="16054" w:name="_Toc499748552"/>
        <w:bookmarkStart w:id="16055" w:name="_Toc499750022"/>
        <w:bookmarkStart w:id="16056" w:name="_Toc499750709"/>
        <w:bookmarkStart w:id="16057" w:name="_Toc499750868"/>
        <w:bookmarkStart w:id="16058" w:name="_Toc499751027"/>
        <w:bookmarkStart w:id="16059" w:name="_Toc499751186"/>
        <w:bookmarkStart w:id="16060" w:name="_Toc499751345"/>
        <w:bookmarkStart w:id="16061" w:name="_Toc499751504"/>
        <w:bookmarkStart w:id="16062" w:name="_Toc499751663"/>
        <w:bookmarkStart w:id="16063" w:name="_Toc499751822"/>
        <w:bookmarkStart w:id="16064" w:name="_Toc499751981"/>
        <w:bookmarkStart w:id="16065" w:name="_Toc499752238"/>
        <w:bookmarkStart w:id="16066" w:name="_Toc499752397"/>
        <w:bookmarkStart w:id="16067" w:name="_Toc499752556"/>
        <w:bookmarkStart w:id="16068" w:name="_Toc499752715"/>
        <w:bookmarkStart w:id="16069" w:name="_Toc499752972"/>
        <w:bookmarkStart w:id="16070" w:name="_Toc499753131"/>
        <w:bookmarkStart w:id="16071" w:name="_Toc499753290"/>
        <w:bookmarkStart w:id="16072" w:name="_Toc499753449"/>
        <w:bookmarkStart w:id="16073" w:name="_Toc499753902"/>
        <w:bookmarkStart w:id="16074" w:name="_Toc499754061"/>
        <w:bookmarkStart w:id="16075" w:name="_Toc499754906"/>
        <w:bookmarkStart w:id="16076" w:name="_Toc499755065"/>
        <w:bookmarkStart w:id="16077" w:name="_Toc499755224"/>
        <w:bookmarkStart w:id="16078" w:name="_Toc499755383"/>
        <w:bookmarkStart w:id="16079" w:name="_Toc499755738"/>
        <w:bookmarkStart w:id="16080" w:name="_Toc499755897"/>
        <w:bookmarkStart w:id="16081" w:name="_Toc499756055"/>
        <w:bookmarkStart w:id="16082" w:name="_Toc499756213"/>
        <w:bookmarkStart w:id="16083" w:name="_Toc499756371"/>
        <w:bookmarkStart w:id="16084" w:name="_Toc499756529"/>
        <w:bookmarkStart w:id="16085" w:name="_Toc499755197"/>
        <w:bookmarkStart w:id="16086" w:name="_Toc499755489"/>
        <w:bookmarkStart w:id="16087" w:name="_Toc499755666"/>
        <w:bookmarkStart w:id="16088" w:name="_Toc499756784"/>
        <w:bookmarkStart w:id="16089" w:name="_Toc499755966"/>
        <w:bookmarkStart w:id="16090" w:name="_Toc499756208"/>
        <w:bookmarkStart w:id="16091" w:name="_Toc499756504"/>
        <w:bookmarkStart w:id="16092" w:name="_Toc499756737"/>
        <w:bookmarkStart w:id="16093" w:name="_Toc499757060"/>
        <w:bookmarkStart w:id="16094" w:name="_Toc499757218"/>
        <w:bookmarkStart w:id="16095" w:name="_Toc499757376"/>
        <w:bookmarkStart w:id="16096" w:name="_Toc499757534"/>
        <w:bookmarkStart w:id="16097" w:name="_Toc499757692"/>
        <w:bookmarkStart w:id="16098" w:name="_Toc499757850"/>
        <w:bookmarkStart w:id="16099" w:name="_Toc499757763"/>
        <w:bookmarkStart w:id="16100" w:name="_Toc499758079"/>
        <w:bookmarkStart w:id="16101" w:name="_Toc499756471"/>
        <w:bookmarkStart w:id="16102" w:name="_Toc499758237"/>
        <w:bookmarkStart w:id="16103" w:name="_Toc499758395"/>
        <w:bookmarkStart w:id="16104" w:name="_Toc499758553"/>
        <w:bookmarkStart w:id="16105" w:name="_Toc499758711"/>
        <w:bookmarkStart w:id="16106" w:name="_Toc499758869"/>
        <w:bookmarkStart w:id="16107" w:name="_Toc499759027"/>
        <w:bookmarkStart w:id="16108" w:name="_Toc499759185"/>
        <w:bookmarkStart w:id="16109" w:name="_Toc499759343"/>
        <w:bookmarkStart w:id="16110" w:name="_Toc499759501"/>
        <w:bookmarkStart w:id="16111" w:name="_Toc499759659"/>
        <w:bookmarkStart w:id="16112" w:name="_Toc499759817"/>
        <w:bookmarkStart w:id="16113" w:name="_Toc499759975"/>
        <w:bookmarkStart w:id="16114" w:name="_Toc499760133"/>
        <w:bookmarkStart w:id="16115" w:name="_Toc499756938"/>
        <w:bookmarkStart w:id="16116" w:name="_Toc499757170"/>
        <w:bookmarkStart w:id="16117" w:name="_Toc499760291"/>
        <w:bookmarkStart w:id="16118" w:name="_Toc499757467"/>
        <w:bookmarkStart w:id="16119" w:name="_Toc499760449"/>
        <w:bookmarkStart w:id="16120" w:name="_Toc499760607"/>
        <w:bookmarkStart w:id="16121" w:name="_Toc499760862"/>
        <w:bookmarkStart w:id="16122" w:name="_Toc499761020"/>
        <w:bookmarkStart w:id="16123" w:name="_Toc499761178"/>
        <w:bookmarkStart w:id="16124" w:name="_Toc499761336"/>
        <w:bookmarkStart w:id="16125" w:name="_Toc499801885"/>
        <w:bookmarkStart w:id="16126" w:name="_Toc499802044"/>
        <w:bookmarkStart w:id="16127" w:name="_Toc499802203"/>
        <w:bookmarkStart w:id="16128" w:name="_Toc499802362"/>
        <w:bookmarkStart w:id="16129" w:name="_Toc499802177"/>
        <w:bookmarkStart w:id="16130" w:name="_Toc499802558"/>
        <w:bookmarkStart w:id="16131" w:name="_Toc499802717"/>
        <w:bookmarkStart w:id="16132" w:name="_Toc499802876"/>
        <w:bookmarkStart w:id="16133" w:name="_Toc499802630"/>
        <w:bookmarkStart w:id="16134" w:name="_Toc499803035"/>
        <w:bookmarkStart w:id="16135" w:name="_Toc499803194"/>
        <w:bookmarkStart w:id="16136" w:name="_Toc499803353"/>
        <w:bookmarkStart w:id="16137" w:name="_Toc499803512"/>
        <w:bookmarkStart w:id="16138" w:name="_Toc499803672"/>
        <w:bookmarkStart w:id="16139" w:name="_Toc499803832"/>
        <w:bookmarkStart w:id="16140" w:name="_Toc499803992"/>
        <w:bookmarkStart w:id="16141" w:name="_Toc499804152"/>
        <w:bookmarkStart w:id="16142" w:name="_Toc499804312"/>
        <w:bookmarkStart w:id="16143" w:name="_Toc499804472"/>
        <w:bookmarkStart w:id="16144" w:name="_Toc499803104"/>
        <w:bookmarkStart w:id="16145" w:name="_Toc499804633"/>
        <w:bookmarkStart w:id="16146" w:name="_Toc499803409"/>
        <w:bookmarkStart w:id="16147" w:name="_Toc499803654"/>
        <w:bookmarkStart w:id="16148" w:name="_Toc499803956"/>
        <w:bookmarkStart w:id="16149" w:name="_Toc499804794"/>
        <w:bookmarkStart w:id="16150" w:name="_Toc499804253"/>
        <w:bookmarkStart w:id="16151" w:name="_Toc499804954"/>
        <w:bookmarkStart w:id="16152" w:name="_Toc499805114"/>
        <w:bookmarkStart w:id="16153" w:name="_Toc499804555"/>
        <w:bookmarkStart w:id="16154" w:name="_Toc499805274"/>
        <w:bookmarkStart w:id="16155" w:name="_Toc499803953"/>
        <w:bookmarkStart w:id="16156" w:name="_Toc499804936"/>
        <w:bookmarkStart w:id="16157" w:name="_Toc499805388"/>
        <w:bookmarkStart w:id="16158" w:name="_Toc499805548"/>
        <w:bookmarkStart w:id="16159" w:name="_Toc499805657"/>
        <w:bookmarkStart w:id="16160" w:name="_Toc499805817"/>
        <w:bookmarkStart w:id="16161" w:name="_Toc499805977"/>
        <w:bookmarkStart w:id="16162" w:name="_Toc499806137"/>
        <w:bookmarkStart w:id="16163" w:name="_Toc499806683"/>
        <w:bookmarkStart w:id="16164" w:name="_Toc499822153"/>
        <w:bookmarkStart w:id="16165" w:name="_Toc499822314"/>
        <w:bookmarkStart w:id="16166" w:name="_Toc499804859"/>
        <w:bookmarkStart w:id="16167" w:name="_Toc499805105"/>
        <w:bookmarkStart w:id="16168" w:name="_Toc499806283"/>
        <w:bookmarkStart w:id="16169" w:name="_Toc499806443"/>
        <w:bookmarkStart w:id="16170" w:name="_Toc499806603"/>
        <w:bookmarkStart w:id="16171" w:name="_Toc499806923"/>
        <w:bookmarkStart w:id="16172" w:name="_Toc499807083"/>
        <w:bookmarkStart w:id="16173" w:name="_Toc499807243"/>
        <w:bookmarkStart w:id="16174" w:name="_Toc499807403"/>
        <w:bookmarkStart w:id="16175" w:name="_Toc499807563"/>
        <w:bookmarkStart w:id="16176" w:name="_Toc499807723"/>
        <w:bookmarkStart w:id="16177" w:name="_Toc499807883"/>
        <w:bookmarkStart w:id="16178" w:name="_Toc499808043"/>
        <w:bookmarkStart w:id="16179" w:name="_Toc499808203"/>
        <w:bookmarkStart w:id="16180" w:name="_Toc499808363"/>
        <w:bookmarkStart w:id="16181" w:name="_Toc499808523"/>
        <w:bookmarkStart w:id="16182" w:name="_Toc499808683"/>
        <w:bookmarkStart w:id="16183" w:name="_Toc499808843"/>
        <w:bookmarkStart w:id="16184" w:name="_Toc499809003"/>
        <w:bookmarkStart w:id="16185" w:name="_Toc499809163"/>
        <w:bookmarkStart w:id="16186" w:name="_Toc499809323"/>
        <w:bookmarkStart w:id="16187" w:name="_Toc499809483"/>
        <w:bookmarkStart w:id="16188" w:name="_Toc499809643"/>
        <w:bookmarkStart w:id="16189" w:name="_Toc499809803"/>
        <w:bookmarkStart w:id="16190" w:name="_Toc499809963"/>
        <w:bookmarkStart w:id="16191" w:name="_Toc499810123"/>
        <w:bookmarkStart w:id="16192" w:name="_Toc499810283"/>
        <w:bookmarkStart w:id="16193" w:name="_Toc499810443"/>
        <w:bookmarkStart w:id="16194" w:name="_Toc499810603"/>
        <w:bookmarkStart w:id="16195" w:name="_Toc499810763"/>
        <w:bookmarkStart w:id="16196" w:name="_Toc499810923"/>
        <w:bookmarkStart w:id="16197" w:name="_Toc499811083"/>
        <w:bookmarkStart w:id="16198" w:name="_Toc499811243"/>
        <w:bookmarkStart w:id="16199" w:name="_Toc499811403"/>
        <w:bookmarkStart w:id="16200" w:name="_Toc499811563"/>
        <w:bookmarkStart w:id="16201" w:name="_Toc499811821"/>
        <w:bookmarkStart w:id="16202" w:name="_Toc499811981"/>
        <w:bookmarkStart w:id="16203" w:name="_Toc499812631"/>
        <w:bookmarkStart w:id="16204" w:name="_Toc499812791"/>
        <w:bookmarkStart w:id="16205" w:name="_Toc499812951"/>
        <w:bookmarkStart w:id="16206" w:name="_Toc499813111"/>
        <w:bookmarkStart w:id="16207" w:name="_Toc499813271"/>
        <w:bookmarkStart w:id="16208" w:name="_Toc499813431"/>
        <w:bookmarkStart w:id="16209" w:name="_Toc499813591"/>
        <w:bookmarkStart w:id="16210" w:name="_Toc499813751"/>
        <w:bookmarkStart w:id="16211" w:name="_Toc499813911"/>
        <w:bookmarkStart w:id="16212" w:name="_Toc499814071"/>
        <w:bookmarkStart w:id="16213" w:name="_Toc499814231"/>
        <w:bookmarkStart w:id="16214" w:name="_Toc499814391"/>
        <w:bookmarkStart w:id="16215" w:name="_Toc499814551"/>
        <w:bookmarkStart w:id="16216" w:name="_Toc499814711"/>
        <w:bookmarkStart w:id="16217" w:name="_Toc499814871"/>
        <w:bookmarkStart w:id="16218" w:name="_Toc499815031"/>
        <w:bookmarkStart w:id="16219" w:name="_Toc499815191"/>
        <w:bookmarkStart w:id="16220" w:name="_Toc499815351"/>
        <w:bookmarkStart w:id="16221" w:name="_Toc499815511"/>
        <w:bookmarkStart w:id="16222" w:name="_Toc499815769"/>
        <w:bookmarkStart w:id="16223" w:name="_Toc499816223"/>
        <w:bookmarkStart w:id="16224" w:name="_Toc499816677"/>
        <w:bookmarkStart w:id="16225" w:name="_Toc499817915"/>
        <w:bookmarkStart w:id="16226" w:name="_Toc499818173"/>
        <w:bookmarkStart w:id="16227" w:name="_Toc499818333"/>
        <w:bookmarkStart w:id="16228" w:name="_Toc499818493"/>
        <w:bookmarkStart w:id="16229" w:name="_Toc499818653"/>
        <w:bookmarkStart w:id="16230" w:name="_Toc499818813"/>
        <w:bookmarkStart w:id="16231" w:name="_Toc499818973"/>
        <w:bookmarkStart w:id="16232" w:name="_Toc499819133"/>
        <w:bookmarkStart w:id="16233" w:name="_Toc499819293"/>
        <w:bookmarkStart w:id="16234" w:name="_Toc499819453"/>
        <w:bookmarkStart w:id="16235" w:name="_Toc499819613"/>
        <w:bookmarkStart w:id="16236" w:name="_Toc499819773"/>
        <w:bookmarkStart w:id="16237" w:name="_Toc499819933"/>
        <w:bookmarkStart w:id="16238" w:name="_Toc499820093"/>
        <w:bookmarkStart w:id="16239" w:name="_Toc499820253"/>
        <w:bookmarkStart w:id="16240" w:name="_Toc499820413"/>
        <w:bookmarkStart w:id="16241" w:name="_Toc499820573"/>
        <w:bookmarkStart w:id="16242" w:name="_Toc499820733"/>
        <w:bookmarkStart w:id="16243" w:name="_Toc499820893"/>
        <w:bookmarkStart w:id="16244" w:name="_Toc499821151"/>
        <w:bookmarkStart w:id="16245" w:name="_Toc499821311"/>
        <w:bookmarkStart w:id="16246" w:name="_Toc499821471"/>
        <w:bookmarkStart w:id="16247" w:name="_Toc499821631"/>
        <w:bookmarkStart w:id="16248" w:name="_Toc499821791"/>
        <w:bookmarkStart w:id="16249" w:name="_Toc499821951"/>
        <w:bookmarkStart w:id="16250" w:name="_Toc499822431"/>
        <w:bookmarkStart w:id="16251" w:name="_Toc499822591"/>
        <w:bookmarkStart w:id="16252" w:name="_Toc499822751"/>
        <w:bookmarkStart w:id="16253" w:name="_Toc499822911"/>
        <w:bookmarkStart w:id="16254" w:name="_Toc499823071"/>
        <w:bookmarkStart w:id="16255" w:name="_Toc499823231"/>
        <w:bookmarkStart w:id="16256" w:name="_Toc499823391"/>
        <w:bookmarkStart w:id="16257" w:name="_Toc499823551"/>
        <w:bookmarkStart w:id="16258" w:name="_Toc499823711"/>
        <w:bookmarkStart w:id="16259" w:name="_Toc499823871"/>
        <w:bookmarkStart w:id="16260" w:name="_Toc499824031"/>
        <w:bookmarkStart w:id="16261" w:name="_Toc499824191"/>
        <w:bookmarkStart w:id="16262" w:name="_Toc499824351"/>
        <w:bookmarkStart w:id="16263" w:name="_Toc499824511"/>
        <w:bookmarkStart w:id="16264" w:name="_Toc499824671"/>
        <w:bookmarkStart w:id="16265" w:name="_Toc499824831"/>
        <w:bookmarkStart w:id="16266" w:name="_Toc499824991"/>
        <w:bookmarkStart w:id="16267" w:name="_Toc499825151"/>
        <w:bookmarkStart w:id="16268" w:name="_Toc499825409"/>
        <w:bookmarkStart w:id="16269" w:name="_Toc499825569"/>
        <w:bookmarkStart w:id="16270" w:name="_Toc499825827"/>
        <w:bookmarkStart w:id="16271" w:name="_Toc499825987"/>
        <w:bookmarkStart w:id="16272" w:name="_Toc499826147"/>
        <w:bookmarkStart w:id="16273" w:name="_Toc499826405"/>
        <w:bookmarkStart w:id="16274" w:name="_Toc499826565"/>
        <w:bookmarkStart w:id="16275" w:name="_Toc499827607"/>
        <w:bookmarkStart w:id="16276" w:name="_Toc499827963"/>
        <w:bookmarkStart w:id="16277" w:name="_Toc499828123"/>
        <w:bookmarkStart w:id="16278" w:name="_Toc499828479"/>
        <w:bookmarkStart w:id="16279" w:name="_Toc499828639"/>
        <w:bookmarkStart w:id="16280" w:name="_Toc499828799"/>
        <w:bookmarkStart w:id="16281" w:name="_Toc499828959"/>
        <w:bookmarkStart w:id="16282" w:name="_Toc499829119"/>
        <w:bookmarkStart w:id="16283" w:name="_Toc499829279"/>
        <w:bookmarkStart w:id="16284" w:name="_Toc499829439"/>
        <w:bookmarkStart w:id="16285" w:name="_Toc499829599"/>
        <w:bookmarkStart w:id="16286" w:name="_Toc499829759"/>
        <w:bookmarkStart w:id="16287" w:name="_Toc499829919"/>
        <w:bookmarkStart w:id="16288" w:name="_Toc499830079"/>
        <w:bookmarkStart w:id="16289" w:name="_Toc499830239"/>
        <w:bookmarkStart w:id="16290" w:name="_Toc499830399"/>
        <w:bookmarkStart w:id="16291" w:name="_Toc499830559"/>
        <w:bookmarkStart w:id="16292" w:name="_Toc499830719"/>
        <w:bookmarkStart w:id="16293" w:name="_Toc499830879"/>
        <w:bookmarkStart w:id="16294" w:name="_Toc499831039"/>
        <w:bookmarkStart w:id="16295" w:name="_Toc499831199"/>
        <w:bookmarkStart w:id="16296" w:name="_Toc499831359"/>
        <w:bookmarkStart w:id="16297" w:name="_Toc499831519"/>
        <w:bookmarkStart w:id="16298" w:name="_Toc499831679"/>
        <w:bookmarkStart w:id="16299" w:name="_Toc499831839"/>
        <w:bookmarkStart w:id="16300" w:name="_Toc499831999"/>
        <w:bookmarkStart w:id="16301" w:name="_Toc499832159"/>
        <w:bookmarkStart w:id="16302" w:name="_Toc499832319"/>
        <w:bookmarkStart w:id="16303" w:name="_Toc499832479"/>
        <w:bookmarkStart w:id="16304" w:name="_Toc499832639"/>
        <w:bookmarkStart w:id="16305" w:name="_Toc499832799"/>
        <w:bookmarkStart w:id="16306" w:name="_Toc499832959"/>
        <w:bookmarkStart w:id="16307" w:name="_Toc499833119"/>
        <w:bookmarkStart w:id="16308" w:name="_Toc499833279"/>
        <w:bookmarkStart w:id="16309" w:name="_Toc499833439"/>
        <w:bookmarkStart w:id="16310" w:name="_Toc499833599"/>
        <w:bookmarkStart w:id="16311" w:name="_Toc499833759"/>
        <w:bookmarkStart w:id="16312" w:name="_Toc499833919"/>
        <w:bookmarkStart w:id="16313" w:name="_Toc499834079"/>
        <w:bookmarkStart w:id="16314" w:name="_Toc499834239"/>
        <w:bookmarkStart w:id="16315" w:name="_Toc499834399"/>
        <w:bookmarkStart w:id="16316" w:name="_Toc499834559"/>
        <w:bookmarkStart w:id="16317" w:name="_Toc499834719"/>
        <w:bookmarkStart w:id="16318" w:name="_Toc499834879"/>
        <w:bookmarkStart w:id="16319" w:name="_Toc499835039"/>
        <w:bookmarkStart w:id="16320" w:name="_Toc499835199"/>
        <w:bookmarkStart w:id="16321" w:name="_Toc499835359"/>
        <w:bookmarkStart w:id="16322" w:name="_Toc499835519"/>
        <w:bookmarkStart w:id="16323" w:name="_Toc499835679"/>
        <w:bookmarkStart w:id="16324" w:name="_Toc499835839"/>
        <w:bookmarkStart w:id="16325" w:name="_Toc499835999"/>
        <w:bookmarkStart w:id="16326" w:name="_Toc499836159"/>
        <w:bookmarkStart w:id="16327" w:name="_Toc499836319"/>
        <w:bookmarkStart w:id="16328" w:name="_Toc499836480"/>
        <w:bookmarkStart w:id="16329" w:name="_Toc499836641"/>
        <w:bookmarkStart w:id="16330" w:name="_Toc499836802"/>
        <w:bookmarkStart w:id="16331" w:name="_Toc499836963"/>
        <w:bookmarkStart w:id="16332" w:name="_Toc499837124"/>
        <w:bookmarkStart w:id="16333" w:name="_Toc499837285"/>
        <w:bookmarkStart w:id="16334" w:name="_Toc499822541"/>
        <w:bookmarkStart w:id="16335" w:name="_Toc499822843"/>
        <w:bookmarkStart w:id="16336" w:name="_Toc499823205"/>
        <w:bookmarkStart w:id="16337" w:name="_Toc499837446"/>
        <w:bookmarkStart w:id="16338" w:name="_Toc499837607"/>
        <w:bookmarkStart w:id="16339" w:name="_Toc499837768"/>
        <w:bookmarkStart w:id="16340" w:name="_Toc499837929"/>
        <w:bookmarkStart w:id="16341" w:name="_Toc499838090"/>
        <w:bookmarkStart w:id="16342" w:name="_Toc499838251"/>
        <w:bookmarkStart w:id="16343" w:name="_Toc499838412"/>
        <w:bookmarkStart w:id="16344" w:name="_Toc499838573"/>
        <w:bookmarkStart w:id="16345" w:name="_Toc499838734"/>
        <w:bookmarkStart w:id="16346" w:name="_Toc499838895"/>
        <w:bookmarkStart w:id="16347" w:name="_Toc499839056"/>
        <w:bookmarkStart w:id="16348" w:name="_Toc499839217"/>
        <w:bookmarkStart w:id="16349" w:name="_Toc499839378"/>
        <w:bookmarkStart w:id="16350" w:name="_Toc499839638"/>
        <w:bookmarkStart w:id="16351" w:name="_Toc499823811"/>
        <w:bookmarkStart w:id="16352" w:name="_Toc499839799"/>
        <w:bookmarkStart w:id="16353" w:name="_Toc499824114"/>
        <w:bookmarkStart w:id="16354" w:name="_Toc499824666"/>
        <w:bookmarkStart w:id="16355" w:name="_Toc499824485"/>
        <w:bookmarkStart w:id="16356" w:name="_Toc499824966"/>
        <w:bookmarkStart w:id="16357" w:name="_Toc499839960"/>
        <w:bookmarkStart w:id="16358" w:name="_Toc499840121"/>
        <w:bookmarkStart w:id="16359" w:name="_Toc499825269"/>
        <w:bookmarkStart w:id="16360" w:name="_Toc499840282"/>
        <w:bookmarkStart w:id="16361" w:name="_Toc499825507"/>
        <w:bookmarkStart w:id="16362" w:name="_Toc499840443"/>
        <w:bookmarkStart w:id="16363" w:name="_Toc499840604"/>
        <w:bookmarkStart w:id="16364" w:name="_Toc499840765"/>
        <w:bookmarkStart w:id="16365" w:name="_Toc499840926"/>
        <w:bookmarkStart w:id="16366" w:name="_Toc499825748"/>
        <w:bookmarkStart w:id="16367" w:name="_Toc499826053"/>
        <w:bookmarkStart w:id="16368" w:name="_Toc499826294"/>
        <w:bookmarkStart w:id="16369" w:name="_Toc499826538"/>
        <w:bookmarkStart w:id="16370" w:name="_Toc499826773"/>
        <w:bookmarkStart w:id="16371" w:name="_Toc499841087"/>
        <w:bookmarkStart w:id="16372" w:name="_Toc499826953"/>
        <w:bookmarkStart w:id="16373" w:name="_Toc499825237"/>
        <w:bookmarkStart w:id="16374" w:name="_Toc499827134"/>
        <w:bookmarkStart w:id="16375" w:name="_Toc499825703"/>
        <w:bookmarkStart w:id="16376" w:name="_Toc499826218"/>
        <w:bookmarkStart w:id="16377" w:name="_Toc499826684"/>
        <w:bookmarkStart w:id="16378" w:name="_Toc499827315"/>
        <w:bookmarkStart w:id="16379" w:name="_Toc499827494"/>
        <w:bookmarkStart w:id="16380" w:name="_Toc499827022"/>
        <w:bookmarkStart w:id="16381" w:name="_Toc499827295"/>
        <w:bookmarkStart w:id="16382" w:name="_Toc499827781"/>
        <w:bookmarkStart w:id="16383" w:name="_Toc499828024"/>
        <w:bookmarkStart w:id="16384" w:name="_Toc499828266"/>
        <w:bookmarkStart w:id="16385" w:name="_Toc499828448"/>
        <w:bookmarkStart w:id="16386" w:name="_Toc499828747"/>
        <w:bookmarkStart w:id="16387" w:name="_Toc499829049"/>
        <w:bookmarkStart w:id="16388" w:name="_Toc499828109"/>
        <w:bookmarkStart w:id="16389" w:name="_Toc499826474"/>
        <w:bookmarkStart w:id="16390" w:name="_Toc499827127"/>
        <w:bookmarkStart w:id="16391" w:name="_Toc499827674"/>
        <w:bookmarkStart w:id="16392" w:name="_Toc499826863"/>
        <w:bookmarkStart w:id="16393" w:name="_Toc499828445"/>
        <w:bookmarkStart w:id="16394" w:name="_Toc499829261"/>
        <w:bookmarkStart w:id="16395" w:name="_Toc499828090"/>
        <w:bookmarkStart w:id="16396" w:name="_Toc499828910"/>
        <w:bookmarkStart w:id="16397" w:name="_Toc499829594"/>
        <w:bookmarkStart w:id="16398" w:name="_Toc499829894"/>
        <w:bookmarkStart w:id="16399" w:name="_Toc499828398"/>
        <w:bookmarkStart w:id="16400" w:name="_Toc499829719"/>
        <w:bookmarkStart w:id="16401" w:name="_Toc499830320"/>
        <w:bookmarkStart w:id="16402" w:name="_Toc499830625"/>
        <w:bookmarkStart w:id="16403" w:name="_Toc499830825"/>
        <w:bookmarkStart w:id="16404" w:name="_Toc499831128"/>
        <w:bookmarkStart w:id="16405" w:name="_Toc499831604"/>
        <w:bookmarkStart w:id="16406" w:name="_Toc499832080"/>
        <w:bookmarkStart w:id="16407" w:name="_Toc499832954"/>
        <w:bookmarkStart w:id="16408" w:name="_Toc499833391"/>
        <w:bookmarkStart w:id="16409" w:name="_Toc499833701"/>
        <w:bookmarkStart w:id="16410" w:name="_Toc499834010"/>
        <w:bookmarkStart w:id="16411" w:name="_Toc499834344"/>
        <w:bookmarkStart w:id="16412" w:name="_Toc499834683"/>
        <w:bookmarkStart w:id="16413" w:name="_Toc499835015"/>
        <w:bookmarkStart w:id="16414" w:name="_Toc499834170"/>
        <w:bookmarkStart w:id="16415" w:name="_Toc499835352"/>
        <w:bookmarkStart w:id="16416" w:name="_Toc499835742"/>
        <w:bookmarkStart w:id="16417" w:name="_Toc499834871"/>
        <w:bookmarkStart w:id="16418" w:name="_Toc499835937"/>
        <w:bookmarkStart w:id="16419" w:name="_Toc499837058"/>
        <w:bookmarkStart w:id="16420" w:name="_Toc499837394"/>
        <w:bookmarkStart w:id="16421" w:name="_Toc499837734"/>
        <w:bookmarkStart w:id="16422" w:name="_Toc499838068"/>
        <w:bookmarkStart w:id="16423" w:name="_Toc499842708"/>
        <w:bookmarkStart w:id="16424" w:name="_Toc499843373"/>
        <w:bookmarkEnd w:id="16028"/>
        <w:bookmarkEnd w:id="16029"/>
        <w:bookmarkEnd w:id="16030"/>
        <w:bookmarkEnd w:id="16031"/>
        <w:bookmarkEnd w:id="16032"/>
        <w:bookmarkEnd w:id="16033"/>
        <w:bookmarkEnd w:id="16034"/>
        <w:bookmarkEnd w:id="16035"/>
        <w:bookmarkEnd w:id="16036"/>
        <w:bookmarkEnd w:id="16037"/>
        <w:bookmarkEnd w:id="16038"/>
        <w:bookmarkEnd w:id="16039"/>
        <w:bookmarkEnd w:id="16040"/>
        <w:bookmarkEnd w:id="16041"/>
        <w:bookmarkEnd w:id="16042"/>
        <w:bookmarkEnd w:id="16043"/>
        <w:bookmarkEnd w:id="16044"/>
        <w:bookmarkEnd w:id="16045"/>
        <w:bookmarkEnd w:id="16046"/>
        <w:bookmarkEnd w:id="16047"/>
        <w:bookmarkEnd w:id="16048"/>
        <w:bookmarkEnd w:id="16049"/>
        <w:bookmarkEnd w:id="16050"/>
        <w:bookmarkEnd w:id="16051"/>
        <w:bookmarkEnd w:id="16052"/>
        <w:bookmarkEnd w:id="16053"/>
        <w:bookmarkEnd w:id="16054"/>
        <w:bookmarkEnd w:id="16055"/>
        <w:bookmarkEnd w:id="16056"/>
        <w:bookmarkEnd w:id="16057"/>
        <w:bookmarkEnd w:id="16058"/>
        <w:bookmarkEnd w:id="16059"/>
        <w:bookmarkEnd w:id="16060"/>
        <w:bookmarkEnd w:id="16061"/>
        <w:bookmarkEnd w:id="16062"/>
        <w:bookmarkEnd w:id="16063"/>
        <w:bookmarkEnd w:id="16064"/>
        <w:bookmarkEnd w:id="16065"/>
        <w:bookmarkEnd w:id="16066"/>
        <w:bookmarkEnd w:id="16067"/>
        <w:bookmarkEnd w:id="16068"/>
        <w:bookmarkEnd w:id="16069"/>
        <w:bookmarkEnd w:id="16070"/>
        <w:bookmarkEnd w:id="16071"/>
        <w:bookmarkEnd w:id="16072"/>
        <w:bookmarkEnd w:id="16073"/>
        <w:bookmarkEnd w:id="16074"/>
        <w:bookmarkEnd w:id="16075"/>
        <w:bookmarkEnd w:id="16076"/>
        <w:bookmarkEnd w:id="16077"/>
        <w:bookmarkEnd w:id="16078"/>
        <w:bookmarkEnd w:id="16079"/>
        <w:bookmarkEnd w:id="16080"/>
        <w:bookmarkEnd w:id="16081"/>
        <w:bookmarkEnd w:id="16082"/>
        <w:bookmarkEnd w:id="16083"/>
        <w:bookmarkEnd w:id="16084"/>
        <w:bookmarkEnd w:id="16085"/>
        <w:bookmarkEnd w:id="16086"/>
        <w:bookmarkEnd w:id="16087"/>
        <w:bookmarkEnd w:id="16088"/>
        <w:bookmarkEnd w:id="16089"/>
        <w:bookmarkEnd w:id="16090"/>
        <w:bookmarkEnd w:id="16091"/>
        <w:bookmarkEnd w:id="16092"/>
        <w:bookmarkEnd w:id="16093"/>
        <w:bookmarkEnd w:id="16094"/>
        <w:bookmarkEnd w:id="16095"/>
        <w:bookmarkEnd w:id="16096"/>
        <w:bookmarkEnd w:id="16097"/>
        <w:bookmarkEnd w:id="16098"/>
        <w:bookmarkEnd w:id="16099"/>
        <w:bookmarkEnd w:id="16100"/>
        <w:bookmarkEnd w:id="16101"/>
        <w:bookmarkEnd w:id="16102"/>
        <w:bookmarkEnd w:id="16103"/>
        <w:bookmarkEnd w:id="16104"/>
        <w:bookmarkEnd w:id="16105"/>
        <w:bookmarkEnd w:id="16106"/>
        <w:bookmarkEnd w:id="16107"/>
        <w:bookmarkEnd w:id="16108"/>
        <w:bookmarkEnd w:id="16109"/>
        <w:bookmarkEnd w:id="16110"/>
        <w:bookmarkEnd w:id="16111"/>
        <w:bookmarkEnd w:id="16112"/>
        <w:bookmarkEnd w:id="16113"/>
        <w:bookmarkEnd w:id="16114"/>
        <w:bookmarkEnd w:id="16115"/>
        <w:bookmarkEnd w:id="16116"/>
        <w:bookmarkEnd w:id="16117"/>
        <w:bookmarkEnd w:id="16118"/>
        <w:bookmarkEnd w:id="16119"/>
        <w:bookmarkEnd w:id="16120"/>
        <w:bookmarkEnd w:id="16121"/>
        <w:bookmarkEnd w:id="16122"/>
        <w:bookmarkEnd w:id="16123"/>
        <w:bookmarkEnd w:id="16124"/>
        <w:bookmarkEnd w:id="16125"/>
        <w:bookmarkEnd w:id="16126"/>
        <w:bookmarkEnd w:id="16127"/>
        <w:bookmarkEnd w:id="16128"/>
        <w:bookmarkEnd w:id="16129"/>
        <w:bookmarkEnd w:id="16130"/>
        <w:bookmarkEnd w:id="16131"/>
        <w:bookmarkEnd w:id="16132"/>
        <w:bookmarkEnd w:id="16133"/>
        <w:bookmarkEnd w:id="16134"/>
        <w:bookmarkEnd w:id="16135"/>
        <w:bookmarkEnd w:id="16136"/>
        <w:bookmarkEnd w:id="16137"/>
        <w:bookmarkEnd w:id="16138"/>
        <w:bookmarkEnd w:id="16139"/>
        <w:bookmarkEnd w:id="16140"/>
        <w:bookmarkEnd w:id="16141"/>
        <w:bookmarkEnd w:id="16142"/>
        <w:bookmarkEnd w:id="16143"/>
        <w:bookmarkEnd w:id="16144"/>
        <w:bookmarkEnd w:id="16145"/>
        <w:bookmarkEnd w:id="16146"/>
        <w:bookmarkEnd w:id="16147"/>
        <w:bookmarkEnd w:id="16148"/>
        <w:bookmarkEnd w:id="16149"/>
        <w:bookmarkEnd w:id="16150"/>
        <w:bookmarkEnd w:id="16151"/>
        <w:bookmarkEnd w:id="16152"/>
        <w:bookmarkEnd w:id="16153"/>
        <w:bookmarkEnd w:id="16154"/>
        <w:bookmarkEnd w:id="16155"/>
        <w:bookmarkEnd w:id="16156"/>
        <w:bookmarkEnd w:id="16157"/>
        <w:bookmarkEnd w:id="16158"/>
        <w:bookmarkEnd w:id="16159"/>
        <w:bookmarkEnd w:id="16160"/>
        <w:bookmarkEnd w:id="16161"/>
        <w:bookmarkEnd w:id="16162"/>
        <w:bookmarkEnd w:id="16163"/>
        <w:bookmarkEnd w:id="16164"/>
        <w:bookmarkEnd w:id="16165"/>
        <w:bookmarkEnd w:id="16166"/>
        <w:bookmarkEnd w:id="16167"/>
        <w:bookmarkEnd w:id="16168"/>
        <w:bookmarkEnd w:id="16169"/>
        <w:bookmarkEnd w:id="16170"/>
        <w:bookmarkEnd w:id="16171"/>
        <w:bookmarkEnd w:id="16172"/>
        <w:bookmarkEnd w:id="16173"/>
        <w:bookmarkEnd w:id="16174"/>
        <w:bookmarkEnd w:id="16175"/>
        <w:bookmarkEnd w:id="16176"/>
        <w:bookmarkEnd w:id="16177"/>
        <w:bookmarkEnd w:id="16178"/>
        <w:bookmarkEnd w:id="16179"/>
        <w:bookmarkEnd w:id="16180"/>
        <w:bookmarkEnd w:id="16181"/>
        <w:bookmarkEnd w:id="16182"/>
        <w:bookmarkEnd w:id="16183"/>
        <w:bookmarkEnd w:id="16184"/>
        <w:bookmarkEnd w:id="16185"/>
        <w:bookmarkEnd w:id="16186"/>
        <w:bookmarkEnd w:id="16187"/>
        <w:bookmarkEnd w:id="16188"/>
        <w:bookmarkEnd w:id="16189"/>
        <w:bookmarkEnd w:id="16190"/>
        <w:bookmarkEnd w:id="16191"/>
        <w:bookmarkEnd w:id="16192"/>
        <w:bookmarkEnd w:id="16193"/>
        <w:bookmarkEnd w:id="16194"/>
        <w:bookmarkEnd w:id="16195"/>
        <w:bookmarkEnd w:id="16196"/>
        <w:bookmarkEnd w:id="16197"/>
        <w:bookmarkEnd w:id="16198"/>
        <w:bookmarkEnd w:id="16199"/>
        <w:bookmarkEnd w:id="16200"/>
        <w:bookmarkEnd w:id="16201"/>
        <w:bookmarkEnd w:id="16202"/>
        <w:bookmarkEnd w:id="16203"/>
        <w:bookmarkEnd w:id="16204"/>
        <w:bookmarkEnd w:id="16205"/>
        <w:bookmarkEnd w:id="16206"/>
        <w:bookmarkEnd w:id="16207"/>
        <w:bookmarkEnd w:id="16208"/>
        <w:bookmarkEnd w:id="16209"/>
        <w:bookmarkEnd w:id="16210"/>
        <w:bookmarkEnd w:id="16211"/>
        <w:bookmarkEnd w:id="16212"/>
        <w:bookmarkEnd w:id="16213"/>
        <w:bookmarkEnd w:id="16214"/>
        <w:bookmarkEnd w:id="16215"/>
        <w:bookmarkEnd w:id="16216"/>
        <w:bookmarkEnd w:id="16217"/>
        <w:bookmarkEnd w:id="16218"/>
        <w:bookmarkEnd w:id="16219"/>
        <w:bookmarkEnd w:id="16220"/>
        <w:bookmarkEnd w:id="16221"/>
        <w:bookmarkEnd w:id="16222"/>
        <w:bookmarkEnd w:id="16223"/>
        <w:bookmarkEnd w:id="16224"/>
        <w:bookmarkEnd w:id="16225"/>
        <w:bookmarkEnd w:id="16226"/>
        <w:bookmarkEnd w:id="16227"/>
        <w:bookmarkEnd w:id="16228"/>
        <w:bookmarkEnd w:id="16229"/>
        <w:bookmarkEnd w:id="16230"/>
        <w:bookmarkEnd w:id="16231"/>
        <w:bookmarkEnd w:id="16232"/>
        <w:bookmarkEnd w:id="16233"/>
        <w:bookmarkEnd w:id="16234"/>
        <w:bookmarkEnd w:id="16235"/>
        <w:bookmarkEnd w:id="16236"/>
        <w:bookmarkEnd w:id="16237"/>
        <w:bookmarkEnd w:id="16238"/>
        <w:bookmarkEnd w:id="16239"/>
        <w:bookmarkEnd w:id="16240"/>
        <w:bookmarkEnd w:id="16241"/>
        <w:bookmarkEnd w:id="16242"/>
        <w:bookmarkEnd w:id="16243"/>
        <w:bookmarkEnd w:id="16244"/>
        <w:bookmarkEnd w:id="16245"/>
        <w:bookmarkEnd w:id="16246"/>
        <w:bookmarkEnd w:id="16247"/>
        <w:bookmarkEnd w:id="16248"/>
        <w:bookmarkEnd w:id="16249"/>
        <w:bookmarkEnd w:id="16250"/>
        <w:bookmarkEnd w:id="16251"/>
        <w:bookmarkEnd w:id="16252"/>
        <w:bookmarkEnd w:id="16253"/>
        <w:bookmarkEnd w:id="16254"/>
        <w:bookmarkEnd w:id="16255"/>
        <w:bookmarkEnd w:id="16256"/>
        <w:bookmarkEnd w:id="16257"/>
        <w:bookmarkEnd w:id="16258"/>
        <w:bookmarkEnd w:id="16259"/>
        <w:bookmarkEnd w:id="16260"/>
        <w:bookmarkEnd w:id="16261"/>
        <w:bookmarkEnd w:id="16262"/>
        <w:bookmarkEnd w:id="16263"/>
        <w:bookmarkEnd w:id="16264"/>
        <w:bookmarkEnd w:id="16265"/>
        <w:bookmarkEnd w:id="16266"/>
        <w:bookmarkEnd w:id="16267"/>
        <w:bookmarkEnd w:id="16268"/>
        <w:bookmarkEnd w:id="16269"/>
        <w:bookmarkEnd w:id="16270"/>
        <w:bookmarkEnd w:id="16271"/>
        <w:bookmarkEnd w:id="16272"/>
        <w:bookmarkEnd w:id="16273"/>
        <w:bookmarkEnd w:id="16274"/>
        <w:bookmarkEnd w:id="16275"/>
        <w:bookmarkEnd w:id="16276"/>
        <w:bookmarkEnd w:id="16277"/>
        <w:bookmarkEnd w:id="16278"/>
        <w:bookmarkEnd w:id="16279"/>
        <w:bookmarkEnd w:id="16280"/>
        <w:bookmarkEnd w:id="16281"/>
        <w:bookmarkEnd w:id="16282"/>
        <w:bookmarkEnd w:id="16283"/>
        <w:bookmarkEnd w:id="16284"/>
        <w:bookmarkEnd w:id="16285"/>
        <w:bookmarkEnd w:id="16286"/>
        <w:bookmarkEnd w:id="16287"/>
        <w:bookmarkEnd w:id="16288"/>
        <w:bookmarkEnd w:id="16289"/>
        <w:bookmarkEnd w:id="16290"/>
        <w:bookmarkEnd w:id="16291"/>
        <w:bookmarkEnd w:id="16292"/>
        <w:bookmarkEnd w:id="16293"/>
        <w:bookmarkEnd w:id="16294"/>
        <w:bookmarkEnd w:id="16295"/>
        <w:bookmarkEnd w:id="16296"/>
        <w:bookmarkEnd w:id="16297"/>
        <w:bookmarkEnd w:id="16298"/>
        <w:bookmarkEnd w:id="16299"/>
        <w:bookmarkEnd w:id="16300"/>
        <w:bookmarkEnd w:id="16301"/>
        <w:bookmarkEnd w:id="16302"/>
        <w:bookmarkEnd w:id="16303"/>
        <w:bookmarkEnd w:id="16304"/>
        <w:bookmarkEnd w:id="16305"/>
        <w:bookmarkEnd w:id="16306"/>
        <w:bookmarkEnd w:id="16307"/>
        <w:bookmarkEnd w:id="16308"/>
        <w:bookmarkEnd w:id="16309"/>
        <w:bookmarkEnd w:id="16310"/>
        <w:bookmarkEnd w:id="16311"/>
        <w:bookmarkEnd w:id="16312"/>
        <w:bookmarkEnd w:id="16313"/>
        <w:bookmarkEnd w:id="16314"/>
        <w:bookmarkEnd w:id="16315"/>
        <w:bookmarkEnd w:id="16316"/>
        <w:bookmarkEnd w:id="16317"/>
        <w:bookmarkEnd w:id="16318"/>
        <w:bookmarkEnd w:id="16319"/>
        <w:bookmarkEnd w:id="16320"/>
        <w:bookmarkEnd w:id="16321"/>
        <w:bookmarkEnd w:id="16322"/>
        <w:bookmarkEnd w:id="16323"/>
        <w:bookmarkEnd w:id="16324"/>
        <w:bookmarkEnd w:id="16325"/>
        <w:bookmarkEnd w:id="16326"/>
        <w:bookmarkEnd w:id="16327"/>
        <w:bookmarkEnd w:id="16328"/>
        <w:bookmarkEnd w:id="16329"/>
        <w:bookmarkEnd w:id="16330"/>
        <w:bookmarkEnd w:id="16331"/>
        <w:bookmarkEnd w:id="16332"/>
        <w:bookmarkEnd w:id="16333"/>
        <w:bookmarkEnd w:id="16334"/>
        <w:bookmarkEnd w:id="16335"/>
        <w:bookmarkEnd w:id="16336"/>
        <w:bookmarkEnd w:id="16337"/>
        <w:bookmarkEnd w:id="16338"/>
        <w:bookmarkEnd w:id="16339"/>
        <w:bookmarkEnd w:id="16340"/>
        <w:bookmarkEnd w:id="16341"/>
        <w:bookmarkEnd w:id="16342"/>
        <w:bookmarkEnd w:id="16343"/>
        <w:bookmarkEnd w:id="16344"/>
        <w:bookmarkEnd w:id="16345"/>
        <w:bookmarkEnd w:id="16346"/>
        <w:bookmarkEnd w:id="16347"/>
        <w:bookmarkEnd w:id="16348"/>
        <w:bookmarkEnd w:id="16349"/>
        <w:bookmarkEnd w:id="16350"/>
        <w:bookmarkEnd w:id="16351"/>
        <w:bookmarkEnd w:id="16352"/>
        <w:bookmarkEnd w:id="16353"/>
        <w:bookmarkEnd w:id="16354"/>
        <w:bookmarkEnd w:id="16355"/>
        <w:bookmarkEnd w:id="16356"/>
        <w:bookmarkEnd w:id="16357"/>
        <w:bookmarkEnd w:id="16358"/>
        <w:bookmarkEnd w:id="16359"/>
        <w:bookmarkEnd w:id="16360"/>
        <w:bookmarkEnd w:id="16361"/>
        <w:bookmarkEnd w:id="16362"/>
        <w:bookmarkEnd w:id="16363"/>
        <w:bookmarkEnd w:id="16364"/>
        <w:bookmarkEnd w:id="16365"/>
        <w:bookmarkEnd w:id="16366"/>
        <w:bookmarkEnd w:id="16367"/>
        <w:bookmarkEnd w:id="16368"/>
        <w:bookmarkEnd w:id="16369"/>
        <w:bookmarkEnd w:id="16370"/>
        <w:bookmarkEnd w:id="16371"/>
        <w:bookmarkEnd w:id="16372"/>
        <w:bookmarkEnd w:id="16373"/>
        <w:bookmarkEnd w:id="16374"/>
        <w:bookmarkEnd w:id="16375"/>
        <w:bookmarkEnd w:id="16376"/>
        <w:bookmarkEnd w:id="16377"/>
        <w:bookmarkEnd w:id="16378"/>
        <w:bookmarkEnd w:id="16379"/>
        <w:bookmarkEnd w:id="16380"/>
        <w:bookmarkEnd w:id="16381"/>
        <w:bookmarkEnd w:id="16382"/>
        <w:bookmarkEnd w:id="16383"/>
        <w:bookmarkEnd w:id="16384"/>
        <w:bookmarkEnd w:id="16385"/>
        <w:bookmarkEnd w:id="16386"/>
        <w:bookmarkEnd w:id="16387"/>
        <w:bookmarkEnd w:id="16388"/>
        <w:bookmarkEnd w:id="16389"/>
        <w:bookmarkEnd w:id="16390"/>
        <w:bookmarkEnd w:id="16391"/>
        <w:bookmarkEnd w:id="16392"/>
        <w:bookmarkEnd w:id="16393"/>
        <w:bookmarkEnd w:id="16394"/>
        <w:bookmarkEnd w:id="16395"/>
        <w:bookmarkEnd w:id="16396"/>
        <w:bookmarkEnd w:id="16397"/>
        <w:bookmarkEnd w:id="16398"/>
        <w:bookmarkEnd w:id="16399"/>
        <w:bookmarkEnd w:id="16400"/>
        <w:bookmarkEnd w:id="16401"/>
        <w:bookmarkEnd w:id="16402"/>
        <w:bookmarkEnd w:id="16403"/>
        <w:bookmarkEnd w:id="16404"/>
        <w:bookmarkEnd w:id="16405"/>
        <w:bookmarkEnd w:id="16406"/>
        <w:bookmarkEnd w:id="16407"/>
        <w:bookmarkEnd w:id="16408"/>
        <w:bookmarkEnd w:id="16409"/>
        <w:bookmarkEnd w:id="16410"/>
        <w:bookmarkEnd w:id="16411"/>
        <w:bookmarkEnd w:id="16412"/>
        <w:bookmarkEnd w:id="16413"/>
        <w:bookmarkEnd w:id="16414"/>
        <w:bookmarkEnd w:id="16415"/>
        <w:bookmarkEnd w:id="16416"/>
        <w:bookmarkEnd w:id="16417"/>
        <w:bookmarkEnd w:id="16418"/>
        <w:bookmarkEnd w:id="16419"/>
        <w:bookmarkEnd w:id="16420"/>
        <w:bookmarkEnd w:id="16421"/>
        <w:bookmarkEnd w:id="16422"/>
        <w:bookmarkEnd w:id="16423"/>
        <w:bookmarkEnd w:id="16424"/>
      </w:moveFrom>
    </w:p>
    <w:p w14:paraId="00C0E047" w14:textId="09FDB802" w:rsidR="00E01981" w:rsidRPr="00B7686C" w:rsidRDefault="00E01981">
      <w:pPr>
        <w:pStyle w:val="Brdtekst"/>
        <w:jc w:val="both"/>
        <w:rPr>
          <w:del w:id="16425" w:author="Morten Lerstad Solli" w:date="2017-11-29T15:13:00Z"/>
          <w:lang w:val="en-US"/>
        </w:rPr>
        <w:pPrChange w:id="16426" w:author="Oscar Herman Kise" w:date="2017-11-30T20:05:00Z">
          <w:pPr>
            <w:pStyle w:val="Brdtekst"/>
          </w:pPr>
        </w:pPrChange>
      </w:pPr>
      <w:bookmarkStart w:id="16427" w:name="_Toc499732679"/>
      <w:bookmarkStart w:id="16428" w:name="_Toc499731972"/>
      <w:bookmarkStart w:id="16429" w:name="_Toc499732836"/>
      <w:bookmarkStart w:id="16430" w:name="_Toc499732150"/>
      <w:bookmarkStart w:id="16431" w:name="_Toc499732325"/>
      <w:bookmarkStart w:id="16432" w:name="_Toc499732505"/>
      <w:bookmarkStart w:id="16433" w:name="_Toc499732743"/>
      <w:bookmarkStart w:id="16434" w:name="_Toc499732970"/>
      <w:bookmarkStart w:id="16435" w:name="_Toc499733127"/>
      <w:bookmarkStart w:id="16436" w:name="_Toc499733284"/>
      <w:bookmarkStart w:id="16437" w:name="_Toc499733441"/>
      <w:bookmarkStart w:id="16438" w:name="_Toc499733101"/>
      <w:bookmarkStart w:id="16439" w:name="_Toc499733633"/>
      <w:bookmarkStart w:id="16440" w:name="_Toc499733790"/>
      <w:bookmarkStart w:id="16441" w:name="_Toc499733947"/>
      <w:bookmarkStart w:id="16442" w:name="_Toc499737793"/>
      <w:bookmarkStart w:id="16443" w:name="_Toc499738091"/>
      <w:bookmarkStart w:id="16444" w:name="_Toc499739479"/>
      <w:bookmarkStart w:id="16445" w:name="_Toc499743807"/>
      <w:bookmarkStart w:id="16446" w:name="_Toc499748393"/>
      <w:bookmarkStart w:id="16447" w:name="_Toc499749107"/>
      <w:bookmarkStart w:id="16448" w:name="_Toc499749265"/>
      <w:bookmarkStart w:id="16449" w:name="_Toc499749423"/>
      <w:bookmarkStart w:id="16450" w:name="_Toc499749581"/>
      <w:bookmarkStart w:id="16451" w:name="_Toc499750142"/>
      <w:bookmarkStart w:id="16452" w:name="_Toc499750566"/>
      <w:bookmarkStart w:id="16453" w:name="_Toc499748553"/>
      <w:bookmarkStart w:id="16454" w:name="_Toc499750023"/>
      <w:bookmarkStart w:id="16455" w:name="_Toc499750710"/>
      <w:bookmarkStart w:id="16456" w:name="_Toc499750869"/>
      <w:bookmarkStart w:id="16457" w:name="_Toc499751028"/>
      <w:bookmarkStart w:id="16458" w:name="_Toc499751187"/>
      <w:bookmarkStart w:id="16459" w:name="_Toc499751346"/>
      <w:bookmarkStart w:id="16460" w:name="_Toc499751505"/>
      <w:bookmarkStart w:id="16461" w:name="_Toc499751664"/>
      <w:bookmarkStart w:id="16462" w:name="_Toc499751823"/>
      <w:bookmarkStart w:id="16463" w:name="_Toc499751982"/>
      <w:bookmarkStart w:id="16464" w:name="_Toc499752239"/>
      <w:bookmarkStart w:id="16465" w:name="_Toc499752398"/>
      <w:bookmarkStart w:id="16466" w:name="_Toc499752557"/>
      <w:bookmarkStart w:id="16467" w:name="_Toc499752716"/>
      <w:bookmarkStart w:id="16468" w:name="_Toc499752973"/>
      <w:bookmarkStart w:id="16469" w:name="_Toc499753132"/>
      <w:bookmarkStart w:id="16470" w:name="_Toc499753291"/>
      <w:bookmarkStart w:id="16471" w:name="_Toc499753450"/>
      <w:bookmarkStart w:id="16472" w:name="_Toc499753903"/>
      <w:bookmarkStart w:id="16473" w:name="_Toc499754062"/>
      <w:bookmarkStart w:id="16474" w:name="_Toc499754907"/>
      <w:bookmarkStart w:id="16475" w:name="_Toc499755066"/>
      <w:bookmarkStart w:id="16476" w:name="_Toc499755225"/>
      <w:bookmarkStart w:id="16477" w:name="_Toc499755384"/>
      <w:bookmarkStart w:id="16478" w:name="_Toc499755739"/>
      <w:bookmarkStart w:id="16479" w:name="_Toc499755898"/>
      <w:bookmarkStart w:id="16480" w:name="_Toc499756056"/>
      <w:bookmarkStart w:id="16481" w:name="_Toc499756214"/>
      <w:bookmarkStart w:id="16482" w:name="_Toc499756372"/>
      <w:bookmarkStart w:id="16483" w:name="_Toc499756530"/>
      <w:bookmarkStart w:id="16484" w:name="_Toc499755198"/>
      <w:bookmarkStart w:id="16485" w:name="_Toc499755490"/>
      <w:bookmarkStart w:id="16486" w:name="_Toc499755667"/>
      <w:bookmarkStart w:id="16487" w:name="_Toc499756785"/>
      <w:bookmarkStart w:id="16488" w:name="_Toc499755967"/>
      <w:bookmarkStart w:id="16489" w:name="_Toc499756209"/>
      <w:bookmarkStart w:id="16490" w:name="_Toc499756505"/>
      <w:bookmarkStart w:id="16491" w:name="_Toc499756744"/>
      <w:bookmarkStart w:id="16492" w:name="_Toc499757061"/>
      <w:bookmarkStart w:id="16493" w:name="_Toc499757219"/>
      <w:bookmarkStart w:id="16494" w:name="_Toc499757377"/>
      <w:bookmarkStart w:id="16495" w:name="_Toc499757535"/>
      <w:bookmarkStart w:id="16496" w:name="_Toc499757693"/>
      <w:bookmarkStart w:id="16497" w:name="_Toc499757851"/>
      <w:bookmarkStart w:id="16498" w:name="_Toc499757764"/>
      <w:bookmarkStart w:id="16499" w:name="_Toc499758080"/>
      <w:bookmarkStart w:id="16500" w:name="_Toc499756472"/>
      <w:bookmarkStart w:id="16501" w:name="_Toc499758238"/>
      <w:bookmarkStart w:id="16502" w:name="_Toc499758396"/>
      <w:bookmarkStart w:id="16503" w:name="_Toc499758554"/>
      <w:bookmarkStart w:id="16504" w:name="_Toc499758712"/>
      <w:bookmarkStart w:id="16505" w:name="_Toc499758870"/>
      <w:bookmarkStart w:id="16506" w:name="_Toc499759028"/>
      <w:bookmarkStart w:id="16507" w:name="_Toc499759186"/>
      <w:bookmarkStart w:id="16508" w:name="_Toc499759344"/>
      <w:bookmarkStart w:id="16509" w:name="_Toc499759502"/>
      <w:bookmarkStart w:id="16510" w:name="_Toc499759660"/>
      <w:bookmarkStart w:id="16511" w:name="_Toc499759818"/>
      <w:bookmarkStart w:id="16512" w:name="_Toc499759976"/>
      <w:bookmarkStart w:id="16513" w:name="_Toc499760134"/>
      <w:bookmarkStart w:id="16514" w:name="_Toc499756939"/>
      <w:bookmarkStart w:id="16515" w:name="_Toc499757171"/>
      <w:bookmarkStart w:id="16516" w:name="_Toc499760292"/>
      <w:bookmarkStart w:id="16517" w:name="_Toc499757468"/>
      <w:bookmarkStart w:id="16518" w:name="_Toc499760450"/>
      <w:bookmarkStart w:id="16519" w:name="_Toc499760608"/>
      <w:bookmarkStart w:id="16520" w:name="_Toc499760863"/>
      <w:bookmarkStart w:id="16521" w:name="_Toc499761021"/>
      <w:bookmarkStart w:id="16522" w:name="_Toc499761179"/>
      <w:bookmarkStart w:id="16523" w:name="_Toc499761337"/>
      <w:bookmarkStart w:id="16524" w:name="_Toc499801886"/>
      <w:bookmarkStart w:id="16525" w:name="_Toc499802045"/>
      <w:bookmarkStart w:id="16526" w:name="_Toc499802204"/>
      <w:bookmarkStart w:id="16527" w:name="_Toc499802363"/>
      <w:bookmarkStart w:id="16528" w:name="_Toc499802178"/>
      <w:bookmarkStart w:id="16529" w:name="_Toc499802559"/>
      <w:bookmarkStart w:id="16530" w:name="_Toc499802718"/>
      <w:bookmarkStart w:id="16531" w:name="_Toc499802877"/>
      <w:bookmarkStart w:id="16532" w:name="_Toc499802631"/>
      <w:bookmarkStart w:id="16533" w:name="_Toc499803036"/>
      <w:bookmarkStart w:id="16534" w:name="_Toc499803195"/>
      <w:bookmarkStart w:id="16535" w:name="_Toc499803354"/>
      <w:bookmarkStart w:id="16536" w:name="_Toc499803513"/>
      <w:bookmarkStart w:id="16537" w:name="_Toc499803673"/>
      <w:bookmarkStart w:id="16538" w:name="_Toc499803833"/>
      <w:bookmarkStart w:id="16539" w:name="_Toc499803993"/>
      <w:bookmarkStart w:id="16540" w:name="_Toc499804153"/>
      <w:bookmarkStart w:id="16541" w:name="_Toc499804313"/>
      <w:bookmarkStart w:id="16542" w:name="_Toc499804473"/>
      <w:bookmarkStart w:id="16543" w:name="_Toc499803105"/>
      <w:bookmarkStart w:id="16544" w:name="_Toc499804634"/>
      <w:bookmarkStart w:id="16545" w:name="_Toc499803410"/>
      <w:bookmarkStart w:id="16546" w:name="_Toc499803656"/>
      <w:bookmarkStart w:id="16547" w:name="_Toc499803957"/>
      <w:bookmarkStart w:id="16548" w:name="_Toc499804795"/>
      <w:bookmarkStart w:id="16549" w:name="_Toc499804254"/>
      <w:bookmarkStart w:id="16550" w:name="_Toc499804955"/>
      <w:bookmarkStart w:id="16551" w:name="_Toc499805115"/>
      <w:bookmarkStart w:id="16552" w:name="_Toc499804556"/>
      <w:bookmarkStart w:id="16553" w:name="_Toc499805275"/>
      <w:bookmarkStart w:id="16554" w:name="_Toc499804075"/>
      <w:bookmarkStart w:id="16555" w:name="_Toc499804938"/>
      <w:bookmarkStart w:id="16556" w:name="_Toc499805389"/>
      <w:bookmarkStart w:id="16557" w:name="_Toc499805549"/>
      <w:bookmarkStart w:id="16558" w:name="_Toc499805658"/>
      <w:bookmarkStart w:id="16559" w:name="_Toc499805818"/>
      <w:bookmarkStart w:id="16560" w:name="_Toc499805978"/>
      <w:bookmarkStart w:id="16561" w:name="_Toc499806138"/>
      <w:bookmarkStart w:id="16562" w:name="_Toc499806684"/>
      <w:bookmarkStart w:id="16563" w:name="_Toc499822154"/>
      <w:bookmarkStart w:id="16564" w:name="_Toc499822315"/>
      <w:bookmarkStart w:id="16565" w:name="_Toc499806284"/>
      <w:bookmarkStart w:id="16566" w:name="_Toc499806444"/>
      <w:bookmarkStart w:id="16567" w:name="_Toc499806604"/>
      <w:bookmarkStart w:id="16568" w:name="_Toc499806924"/>
      <w:bookmarkStart w:id="16569" w:name="_Toc499807084"/>
      <w:bookmarkStart w:id="16570" w:name="_Toc499807244"/>
      <w:bookmarkStart w:id="16571" w:name="_Toc499807404"/>
      <w:bookmarkStart w:id="16572" w:name="_Toc499807564"/>
      <w:bookmarkStart w:id="16573" w:name="_Toc499807724"/>
      <w:bookmarkStart w:id="16574" w:name="_Toc499807884"/>
      <w:bookmarkStart w:id="16575" w:name="_Toc499808044"/>
      <w:bookmarkStart w:id="16576" w:name="_Toc499808204"/>
      <w:bookmarkStart w:id="16577" w:name="_Toc499808364"/>
      <w:bookmarkStart w:id="16578" w:name="_Toc499808524"/>
      <w:bookmarkStart w:id="16579" w:name="_Toc499808684"/>
      <w:bookmarkStart w:id="16580" w:name="_Toc499808844"/>
      <w:bookmarkStart w:id="16581" w:name="_Toc499809004"/>
      <w:bookmarkStart w:id="16582" w:name="_Toc499809164"/>
      <w:bookmarkStart w:id="16583" w:name="_Toc499809324"/>
      <w:bookmarkStart w:id="16584" w:name="_Toc499809484"/>
      <w:bookmarkStart w:id="16585" w:name="_Toc499809644"/>
      <w:bookmarkStart w:id="16586" w:name="_Toc499809804"/>
      <w:bookmarkStart w:id="16587" w:name="_Toc499809964"/>
      <w:bookmarkStart w:id="16588" w:name="_Toc499810124"/>
      <w:bookmarkStart w:id="16589" w:name="_Toc499810284"/>
      <w:bookmarkStart w:id="16590" w:name="_Toc499810444"/>
      <w:bookmarkStart w:id="16591" w:name="_Toc499810604"/>
      <w:bookmarkStart w:id="16592" w:name="_Toc499810764"/>
      <w:bookmarkStart w:id="16593" w:name="_Toc499810924"/>
      <w:bookmarkStart w:id="16594" w:name="_Toc499811084"/>
      <w:bookmarkStart w:id="16595" w:name="_Toc499811244"/>
      <w:bookmarkStart w:id="16596" w:name="_Toc499811404"/>
      <w:bookmarkStart w:id="16597" w:name="_Toc499811564"/>
      <w:bookmarkStart w:id="16598" w:name="_Toc499811822"/>
      <w:bookmarkStart w:id="16599" w:name="_Toc499811982"/>
      <w:bookmarkStart w:id="16600" w:name="_Toc499812632"/>
      <w:bookmarkStart w:id="16601" w:name="_Toc499812792"/>
      <w:bookmarkStart w:id="16602" w:name="_Toc499812952"/>
      <w:bookmarkStart w:id="16603" w:name="_Toc499813112"/>
      <w:bookmarkStart w:id="16604" w:name="_Toc499813272"/>
      <w:bookmarkStart w:id="16605" w:name="_Toc499813432"/>
      <w:bookmarkStart w:id="16606" w:name="_Toc499813592"/>
      <w:bookmarkStart w:id="16607" w:name="_Toc499813752"/>
      <w:bookmarkStart w:id="16608" w:name="_Toc499813912"/>
      <w:bookmarkStart w:id="16609" w:name="_Toc499814072"/>
      <w:bookmarkStart w:id="16610" w:name="_Toc499814232"/>
      <w:bookmarkStart w:id="16611" w:name="_Toc499814392"/>
      <w:bookmarkStart w:id="16612" w:name="_Toc499814552"/>
      <w:bookmarkStart w:id="16613" w:name="_Toc499814712"/>
      <w:bookmarkStart w:id="16614" w:name="_Toc499814872"/>
      <w:bookmarkStart w:id="16615" w:name="_Toc499815032"/>
      <w:bookmarkStart w:id="16616" w:name="_Toc499815192"/>
      <w:bookmarkStart w:id="16617" w:name="_Toc499815352"/>
      <w:bookmarkStart w:id="16618" w:name="_Toc499815512"/>
      <w:bookmarkStart w:id="16619" w:name="_Toc499815770"/>
      <w:bookmarkStart w:id="16620" w:name="_Toc499816224"/>
      <w:bookmarkStart w:id="16621" w:name="_Toc499816678"/>
      <w:bookmarkStart w:id="16622" w:name="_Toc499817916"/>
      <w:bookmarkStart w:id="16623" w:name="_Toc499818174"/>
      <w:bookmarkStart w:id="16624" w:name="_Toc499818334"/>
      <w:bookmarkStart w:id="16625" w:name="_Toc499818494"/>
      <w:bookmarkStart w:id="16626" w:name="_Toc499818654"/>
      <w:bookmarkStart w:id="16627" w:name="_Toc499818814"/>
      <w:bookmarkStart w:id="16628" w:name="_Toc499818974"/>
      <w:bookmarkStart w:id="16629" w:name="_Toc499819134"/>
      <w:bookmarkStart w:id="16630" w:name="_Toc499819294"/>
      <w:bookmarkStart w:id="16631" w:name="_Toc499819454"/>
      <w:bookmarkStart w:id="16632" w:name="_Toc499819614"/>
      <w:bookmarkStart w:id="16633" w:name="_Toc499819774"/>
      <w:bookmarkStart w:id="16634" w:name="_Toc499819934"/>
      <w:bookmarkStart w:id="16635" w:name="_Toc499820094"/>
      <w:bookmarkStart w:id="16636" w:name="_Toc499820254"/>
      <w:bookmarkStart w:id="16637" w:name="_Toc499820414"/>
      <w:bookmarkStart w:id="16638" w:name="_Toc499820574"/>
      <w:bookmarkStart w:id="16639" w:name="_Toc499820734"/>
      <w:bookmarkStart w:id="16640" w:name="_Toc499820894"/>
      <w:bookmarkStart w:id="16641" w:name="_Toc499821152"/>
      <w:bookmarkStart w:id="16642" w:name="_Toc499821312"/>
      <w:bookmarkStart w:id="16643" w:name="_Toc499821472"/>
      <w:bookmarkStart w:id="16644" w:name="_Toc499821632"/>
      <w:bookmarkStart w:id="16645" w:name="_Toc499821792"/>
      <w:bookmarkStart w:id="16646" w:name="_Toc499821952"/>
      <w:bookmarkStart w:id="16647" w:name="_Toc499822432"/>
      <w:bookmarkStart w:id="16648" w:name="_Toc499822592"/>
      <w:bookmarkStart w:id="16649" w:name="_Toc499822752"/>
      <w:bookmarkStart w:id="16650" w:name="_Toc499822912"/>
      <w:bookmarkStart w:id="16651" w:name="_Toc499823072"/>
      <w:bookmarkStart w:id="16652" w:name="_Toc499823232"/>
      <w:bookmarkStart w:id="16653" w:name="_Toc499823392"/>
      <w:bookmarkStart w:id="16654" w:name="_Toc499823552"/>
      <w:bookmarkStart w:id="16655" w:name="_Toc499823712"/>
      <w:bookmarkStart w:id="16656" w:name="_Toc499823872"/>
      <w:bookmarkStart w:id="16657" w:name="_Toc499824032"/>
      <w:bookmarkStart w:id="16658" w:name="_Toc499824192"/>
      <w:bookmarkStart w:id="16659" w:name="_Toc499824352"/>
      <w:bookmarkStart w:id="16660" w:name="_Toc499824512"/>
      <w:bookmarkStart w:id="16661" w:name="_Toc499824672"/>
      <w:bookmarkStart w:id="16662" w:name="_Toc499824832"/>
      <w:bookmarkStart w:id="16663" w:name="_Toc499824992"/>
      <w:bookmarkStart w:id="16664" w:name="_Toc499825152"/>
      <w:bookmarkStart w:id="16665" w:name="_Toc499825410"/>
      <w:bookmarkStart w:id="16666" w:name="_Toc499825570"/>
      <w:bookmarkStart w:id="16667" w:name="_Toc499825828"/>
      <w:bookmarkStart w:id="16668" w:name="_Toc499825988"/>
      <w:bookmarkStart w:id="16669" w:name="_Toc499826148"/>
      <w:bookmarkStart w:id="16670" w:name="_Toc499826406"/>
      <w:bookmarkStart w:id="16671" w:name="_Toc499826566"/>
      <w:bookmarkStart w:id="16672" w:name="_Toc499827608"/>
      <w:bookmarkStart w:id="16673" w:name="_Toc499827964"/>
      <w:bookmarkStart w:id="16674" w:name="_Toc499828124"/>
      <w:bookmarkStart w:id="16675" w:name="_Toc499828480"/>
      <w:bookmarkStart w:id="16676" w:name="_Toc499828640"/>
      <w:bookmarkStart w:id="16677" w:name="_Toc499828800"/>
      <w:bookmarkStart w:id="16678" w:name="_Toc499828960"/>
      <w:bookmarkStart w:id="16679" w:name="_Toc499829120"/>
      <w:bookmarkStart w:id="16680" w:name="_Toc499829280"/>
      <w:bookmarkStart w:id="16681" w:name="_Toc499829440"/>
      <w:bookmarkStart w:id="16682" w:name="_Toc499829600"/>
      <w:bookmarkStart w:id="16683" w:name="_Toc499829760"/>
      <w:bookmarkStart w:id="16684" w:name="_Toc499829920"/>
      <w:bookmarkStart w:id="16685" w:name="_Toc499830080"/>
      <w:bookmarkStart w:id="16686" w:name="_Toc499830240"/>
      <w:bookmarkStart w:id="16687" w:name="_Toc499830400"/>
      <w:bookmarkStart w:id="16688" w:name="_Toc499830560"/>
      <w:bookmarkStart w:id="16689" w:name="_Toc499830720"/>
      <w:bookmarkStart w:id="16690" w:name="_Toc499830880"/>
      <w:bookmarkStart w:id="16691" w:name="_Toc499831040"/>
      <w:bookmarkStart w:id="16692" w:name="_Toc499831200"/>
      <w:bookmarkStart w:id="16693" w:name="_Toc499831360"/>
      <w:bookmarkStart w:id="16694" w:name="_Toc499831520"/>
      <w:bookmarkStart w:id="16695" w:name="_Toc499831680"/>
      <w:bookmarkStart w:id="16696" w:name="_Toc499831840"/>
      <w:bookmarkStart w:id="16697" w:name="_Toc499832000"/>
      <w:bookmarkStart w:id="16698" w:name="_Toc499832160"/>
      <w:bookmarkStart w:id="16699" w:name="_Toc499832320"/>
      <w:bookmarkStart w:id="16700" w:name="_Toc499832480"/>
      <w:bookmarkStart w:id="16701" w:name="_Toc499832640"/>
      <w:bookmarkStart w:id="16702" w:name="_Toc499832800"/>
      <w:bookmarkStart w:id="16703" w:name="_Toc499832960"/>
      <w:bookmarkStart w:id="16704" w:name="_Toc499833120"/>
      <w:bookmarkStart w:id="16705" w:name="_Toc499833280"/>
      <w:bookmarkStart w:id="16706" w:name="_Toc499833440"/>
      <w:bookmarkStart w:id="16707" w:name="_Toc499833600"/>
      <w:bookmarkStart w:id="16708" w:name="_Toc499833760"/>
      <w:bookmarkStart w:id="16709" w:name="_Toc499833920"/>
      <w:bookmarkStart w:id="16710" w:name="_Toc499834080"/>
      <w:bookmarkStart w:id="16711" w:name="_Toc499834240"/>
      <w:bookmarkStart w:id="16712" w:name="_Toc499834400"/>
      <w:bookmarkStart w:id="16713" w:name="_Toc499834560"/>
      <w:bookmarkStart w:id="16714" w:name="_Toc499834720"/>
      <w:bookmarkStart w:id="16715" w:name="_Toc499834880"/>
      <w:bookmarkStart w:id="16716" w:name="_Toc499835040"/>
      <w:bookmarkStart w:id="16717" w:name="_Toc499835200"/>
      <w:bookmarkStart w:id="16718" w:name="_Toc499835360"/>
      <w:bookmarkStart w:id="16719" w:name="_Toc499835520"/>
      <w:bookmarkStart w:id="16720" w:name="_Toc499835680"/>
      <w:bookmarkStart w:id="16721" w:name="_Toc499835840"/>
      <w:bookmarkStart w:id="16722" w:name="_Toc499836000"/>
      <w:bookmarkStart w:id="16723" w:name="_Toc499836160"/>
      <w:bookmarkStart w:id="16724" w:name="_Toc499836320"/>
      <w:bookmarkStart w:id="16725" w:name="_Toc499836481"/>
      <w:bookmarkStart w:id="16726" w:name="_Toc499836642"/>
      <w:bookmarkStart w:id="16727" w:name="_Toc499836803"/>
      <w:bookmarkStart w:id="16728" w:name="_Toc499836964"/>
      <w:bookmarkStart w:id="16729" w:name="_Toc499837125"/>
      <w:bookmarkStart w:id="16730" w:name="_Toc499837286"/>
      <w:bookmarkStart w:id="16731" w:name="_Toc499822542"/>
      <w:bookmarkStart w:id="16732" w:name="_Toc499822844"/>
      <w:bookmarkStart w:id="16733" w:name="_Toc499823206"/>
      <w:bookmarkStart w:id="16734" w:name="_Toc499837447"/>
      <w:bookmarkStart w:id="16735" w:name="_Toc499837608"/>
      <w:bookmarkStart w:id="16736" w:name="_Toc499837769"/>
      <w:bookmarkStart w:id="16737" w:name="_Toc499837930"/>
      <w:bookmarkStart w:id="16738" w:name="_Toc499838091"/>
      <w:bookmarkStart w:id="16739" w:name="_Toc499838252"/>
      <w:bookmarkStart w:id="16740" w:name="_Toc499838413"/>
      <w:bookmarkStart w:id="16741" w:name="_Toc499838574"/>
      <w:bookmarkStart w:id="16742" w:name="_Toc499838735"/>
      <w:bookmarkStart w:id="16743" w:name="_Toc499838896"/>
      <w:bookmarkStart w:id="16744" w:name="_Toc499839057"/>
      <w:bookmarkStart w:id="16745" w:name="_Toc499839218"/>
      <w:bookmarkStart w:id="16746" w:name="_Toc499839379"/>
      <w:bookmarkStart w:id="16747" w:name="_Toc499839639"/>
      <w:bookmarkStart w:id="16748" w:name="_Toc499823511"/>
      <w:bookmarkStart w:id="16749" w:name="_Toc499823812"/>
      <w:bookmarkStart w:id="16750" w:name="_Toc499839800"/>
      <w:bookmarkStart w:id="16751" w:name="_Toc499824115"/>
      <w:bookmarkStart w:id="16752" w:name="_Toc499824667"/>
      <w:bookmarkStart w:id="16753" w:name="_Toc499824486"/>
      <w:bookmarkStart w:id="16754" w:name="_Toc499824967"/>
      <w:bookmarkStart w:id="16755" w:name="_Toc499839961"/>
      <w:bookmarkStart w:id="16756" w:name="_Toc499840122"/>
      <w:bookmarkStart w:id="16757" w:name="_Toc499825270"/>
      <w:bookmarkStart w:id="16758" w:name="_Toc499840283"/>
      <w:bookmarkStart w:id="16759" w:name="_Toc499825508"/>
      <w:bookmarkStart w:id="16760" w:name="_Toc499840444"/>
      <w:bookmarkStart w:id="16761" w:name="_Toc499840605"/>
      <w:bookmarkStart w:id="16762" w:name="_Toc499840766"/>
      <w:bookmarkStart w:id="16763" w:name="_Toc499840927"/>
      <w:bookmarkStart w:id="16764" w:name="_Toc499825749"/>
      <w:bookmarkStart w:id="16765" w:name="_Toc499826054"/>
      <w:bookmarkStart w:id="16766" w:name="_Toc499826295"/>
      <w:bookmarkStart w:id="16767" w:name="_Toc499826539"/>
      <w:bookmarkStart w:id="16768" w:name="_Toc499826780"/>
      <w:bookmarkStart w:id="16769" w:name="_Toc499841088"/>
      <w:bookmarkStart w:id="16770" w:name="_Toc499826954"/>
      <w:bookmarkStart w:id="16771" w:name="_Toc499825238"/>
      <w:bookmarkStart w:id="16772" w:name="_Toc499827135"/>
      <w:bookmarkStart w:id="16773" w:name="_Toc499825704"/>
      <w:bookmarkStart w:id="16774" w:name="_Toc499826219"/>
      <w:bookmarkStart w:id="16775" w:name="_Toc499826685"/>
      <w:bookmarkStart w:id="16776" w:name="_Toc499827316"/>
      <w:bookmarkStart w:id="16777" w:name="_Toc499827495"/>
      <w:bookmarkStart w:id="16778" w:name="_Toc499827023"/>
      <w:bookmarkStart w:id="16779" w:name="_Toc499827297"/>
      <w:bookmarkStart w:id="16780" w:name="_Toc499827782"/>
      <w:bookmarkStart w:id="16781" w:name="_Toc499828025"/>
      <w:bookmarkStart w:id="16782" w:name="_Toc499828267"/>
      <w:bookmarkStart w:id="16783" w:name="_Toc499828449"/>
      <w:bookmarkStart w:id="16784" w:name="_Toc499828748"/>
      <w:bookmarkStart w:id="16785" w:name="_Toc499829050"/>
      <w:bookmarkStart w:id="16786" w:name="_Toc499828110"/>
      <w:bookmarkStart w:id="16787" w:name="_Toc499826476"/>
      <w:bookmarkStart w:id="16788" w:name="_Toc499827128"/>
      <w:bookmarkStart w:id="16789" w:name="_Toc499827675"/>
      <w:bookmarkStart w:id="16790" w:name="_Toc499826864"/>
      <w:bookmarkStart w:id="16791" w:name="_Toc499828567"/>
      <w:bookmarkStart w:id="16792" w:name="_Toc499829263"/>
      <w:bookmarkStart w:id="16793" w:name="_Toc499828091"/>
      <w:bookmarkStart w:id="16794" w:name="_Toc499829213"/>
      <w:bookmarkStart w:id="16795" w:name="_Toc499829595"/>
      <w:bookmarkStart w:id="16796" w:name="_Toc499829895"/>
      <w:bookmarkStart w:id="16797" w:name="_Toc499828399"/>
      <w:bookmarkStart w:id="16798" w:name="_Toc499829720"/>
      <w:bookmarkStart w:id="16799" w:name="_Toc499830321"/>
      <w:bookmarkStart w:id="16800" w:name="_Toc499830626"/>
      <w:bookmarkStart w:id="16801" w:name="_Toc499830827"/>
      <w:bookmarkStart w:id="16802" w:name="_Toc499831129"/>
      <w:bookmarkStart w:id="16803" w:name="_Toc499831605"/>
      <w:bookmarkStart w:id="16804" w:name="_Toc499832081"/>
      <w:bookmarkStart w:id="16805" w:name="_Toc499832955"/>
      <w:bookmarkStart w:id="16806" w:name="_Toc499833398"/>
      <w:bookmarkStart w:id="16807" w:name="_Toc499833702"/>
      <w:bookmarkStart w:id="16808" w:name="_Toc499834011"/>
      <w:bookmarkStart w:id="16809" w:name="_Toc499834345"/>
      <w:bookmarkStart w:id="16810" w:name="_Toc499834684"/>
      <w:bookmarkStart w:id="16811" w:name="_Toc499835016"/>
      <w:bookmarkStart w:id="16812" w:name="_Toc499834171"/>
      <w:bookmarkStart w:id="16813" w:name="_Toc499835353"/>
      <w:bookmarkStart w:id="16814" w:name="_Toc499835743"/>
      <w:bookmarkStart w:id="16815" w:name="_Toc499834872"/>
      <w:bookmarkStart w:id="16816" w:name="_Toc499835938"/>
      <w:bookmarkStart w:id="16817" w:name="_Toc499837061"/>
      <w:bookmarkStart w:id="16818" w:name="_Toc499837395"/>
      <w:bookmarkStart w:id="16819" w:name="_Toc499837735"/>
      <w:bookmarkStart w:id="16820" w:name="_Toc499838072"/>
      <w:bookmarkStart w:id="16821" w:name="_Toc499842709"/>
      <w:bookmarkStart w:id="16822" w:name="_Toc499843374"/>
      <w:bookmarkEnd w:id="16427"/>
      <w:bookmarkEnd w:id="16428"/>
      <w:bookmarkEnd w:id="16429"/>
      <w:bookmarkEnd w:id="16430"/>
      <w:bookmarkEnd w:id="16431"/>
      <w:bookmarkEnd w:id="16432"/>
      <w:bookmarkEnd w:id="16433"/>
      <w:bookmarkEnd w:id="16434"/>
      <w:bookmarkEnd w:id="16435"/>
      <w:bookmarkEnd w:id="16436"/>
      <w:bookmarkEnd w:id="16437"/>
      <w:bookmarkEnd w:id="16438"/>
      <w:bookmarkEnd w:id="16439"/>
      <w:bookmarkEnd w:id="16440"/>
      <w:bookmarkEnd w:id="16441"/>
      <w:bookmarkEnd w:id="16442"/>
      <w:bookmarkEnd w:id="16443"/>
      <w:bookmarkEnd w:id="16444"/>
      <w:bookmarkEnd w:id="16445"/>
      <w:bookmarkEnd w:id="16446"/>
      <w:bookmarkEnd w:id="16447"/>
      <w:bookmarkEnd w:id="16448"/>
      <w:bookmarkEnd w:id="16449"/>
      <w:bookmarkEnd w:id="16450"/>
      <w:bookmarkEnd w:id="16451"/>
      <w:bookmarkEnd w:id="16452"/>
      <w:bookmarkEnd w:id="16453"/>
      <w:bookmarkEnd w:id="16454"/>
      <w:bookmarkEnd w:id="16455"/>
      <w:bookmarkEnd w:id="16456"/>
      <w:bookmarkEnd w:id="16457"/>
      <w:bookmarkEnd w:id="16458"/>
      <w:bookmarkEnd w:id="16459"/>
      <w:bookmarkEnd w:id="16460"/>
      <w:bookmarkEnd w:id="16461"/>
      <w:bookmarkEnd w:id="16462"/>
      <w:bookmarkEnd w:id="16463"/>
      <w:bookmarkEnd w:id="16464"/>
      <w:bookmarkEnd w:id="16465"/>
      <w:bookmarkEnd w:id="16466"/>
      <w:bookmarkEnd w:id="16467"/>
      <w:bookmarkEnd w:id="16468"/>
      <w:bookmarkEnd w:id="16469"/>
      <w:bookmarkEnd w:id="16470"/>
      <w:bookmarkEnd w:id="16471"/>
      <w:bookmarkEnd w:id="16472"/>
      <w:bookmarkEnd w:id="16473"/>
      <w:bookmarkEnd w:id="16474"/>
      <w:bookmarkEnd w:id="16475"/>
      <w:bookmarkEnd w:id="16476"/>
      <w:bookmarkEnd w:id="16477"/>
      <w:bookmarkEnd w:id="16478"/>
      <w:bookmarkEnd w:id="16479"/>
      <w:bookmarkEnd w:id="16480"/>
      <w:bookmarkEnd w:id="16481"/>
      <w:bookmarkEnd w:id="16482"/>
      <w:bookmarkEnd w:id="16483"/>
      <w:bookmarkEnd w:id="16484"/>
      <w:bookmarkEnd w:id="16485"/>
      <w:bookmarkEnd w:id="16486"/>
      <w:bookmarkEnd w:id="16487"/>
      <w:bookmarkEnd w:id="16488"/>
      <w:bookmarkEnd w:id="16489"/>
      <w:bookmarkEnd w:id="16490"/>
      <w:bookmarkEnd w:id="16491"/>
      <w:bookmarkEnd w:id="16492"/>
      <w:bookmarkEnd w:id="16493"/>
      <w:bookmarkEnd w:id="16494"/>
      <w:bookmarkEnd w:id="16495"/>
      <w:bookmarkEnd w:id="16496"/>
      <w:bookmarkEnd w:id="16497"/>
      <w:bookmarkEnd w:id="16498"/>
      <w:bookmarkEnd w:id="16499"/>
      <w:bookmarkEnd w:id="16500"/>
      <w:bookmarkEnd w:id="16501"/>
      <w:bookmarkEnd w:id="16502"/>
      <w:bookmarkEnd w:id="16503"/>
      <w:bookmarkEnd w:id="16504"/>
      <w:bookmarkEnd w:id="16505"/>
      <w:bookmarkEnd w:id="16506"/>
      <w:bookmarkEnd w:id="16507"/>
      <w:bookmarkEnd w:id="16508"/>
      <w:bookmarkEnd w:id="16509"/>
      <w:bookmarkEnd w:id="16510"/>
      <w:bookmarkEnd w:id="16511"/>
      <w:bookmarkEnd w:id="16512"/>
      <w:bookmarkEnd w:id="16513"/>
      <w:bookmarkEnd w:id="16514"/>
      <w:bookmarkEnd w:id="16515"/>
      <w:bookmarkEnd w:id="16516"/>
      <w:bookmarkEnd w:id="16517"/>
      <w:bookmarkEnd w:id="16518"/>
      <w:bookmarkEnd w:id="16519"/>
      <w:bookmarkEnd w:id="16520"/>
      <w:bookmarkEnd w:id="16521"/>
      <w:bookmarkEnd w:id="16522"/>
      <w:bookmarkEnd w:id="16523"/>
      <w:bookmarkEnd w:id="16524"/>
      <w:bookmarkEnd w:id="16525"/>
      <w:bookmarkEnd w:id="16526"/>
      <w:bookmarkEnd w:id="16527"/>
      <w:bookmarkEnd w:id="16528"/>
      <w:bookmarkEnd w:id="16529"/>
      <w:bookmarkEnd w:id="16530"/>
      <w:bookmarkEnd w:id="16531"/>
      <w:bookmarkEnd w:id="16532"/>
      <w:bookmarkEnd w:id="16533"/>
      <w:bookmarkEnd w:id="16534"/>
      <w:bookmarkEnd w:id="16535"/>
      <w:bookmarkEnd w:id="16536"/>
      <w:bookmarkEnd w:id="16537"/>
      <w:bookmarkEnd w:id="16538"/>
      <w:bookmarkEnd w:id="16539"/>
      <w:bookmarkEnd w:id="16540"/>
      <w:bookmarkEnd w:id="16541"/>
      <w:bookmarkEnd w:id="16542"/>
      <w:bookmarkEnd w:id="16543"/>
      <w:bookmarkEnd w:id="16544"/>
      <w:bookmarkEnd w:id="16545"/>
      <w:bookmarkEnd w:id="16546"/>
      <w:bookmarkEnd w:id="16547"/>
      <w:bookmarkEnd w:id="16548"/>
      <w:bookmarkEnd w:id="16549"/>
      <w:bookmarkEnd w:id="16550"/>
      <w:bookmarkEnd w:id="16551"/>
      <w:bookmarkEnd w:id="16552"/>
      <w:bookmarkEnd w:id="16553"/>
      <w:bookmarkEnd w:id="16554"/>
      <w:bookmarkEnd w:id="16555"/>
      <w:bookmarkEnd w:id="16556"/>
      <w:bookmarkEnd w:id="16557"/>
      <w:bookmarkEnd w:id="16558"/>
      <w:bookmarkEnd w:id="16559"/>
      <w:bookmarkEnd w:id="16560"/>
      <w:bookmarkEnd w:id="16561"/>
      <w:bookmarkEnd w:id="16562"/>
      <w:bookmarkEnd w:id="16563"/>
      <w:bookmarkEnd w:id="16564"/>
      <w:bookmarkEnd w:id="16565"/>
      <w:bookmarkEnd w:id="16566"/>
      <w:bookmarkEnd w:id="16567"/>
      <w:bookmarkEnd w:id="16568"/>
      <w:bookmarkEnd w:id="16569"/>
      <w:bookmarkEnd w:id="16570"/>
      <w:bookmarkEnd w:id="16571"/>
      <w:bookmarkEnd w:id="16572"/>
      <w:bookmarkEnd w:id="16573"/>
      <w:bookmarkEnd w:id="16574"/>
      <w:bookmarkEnd w:id="16575"/>
      <w:bookmarkEnd w:id="16576"/>
      <w:bookmarkEnd w:id="16577"/>
      <w:bookmarkEnd w:id="16578"/>
      <w:bookmarkEnd w:id="16579"/>
      <w:bookmarkEnd w:id="16580"/>
      <w:bookmarkEnd w:id="16581"/>
      <w:bookmarkEnd w:id="16582"/>
      <w:bookmarkEnd w:id="16583"/>
      <w:bookmarkEnd w:id="16584"/>
      <w:bookmarkEnd w:id="16585"/>
      <w:bookmarkEnd w:id="16586"/>
      <w:bookmarkEnd w:id="16587"/>
      <w:bookmarkEnd w:id="16588"/>
      <w:bookmarkEnd w:id="16589"/>
      <w:bookmarkEnd w:id="16590"/>
      <w:bookmarkEnd w:id="16591"/>
      <w:bookmarkEnd w:id="16592"/>
      <w:bookmarkEnd w:id="16593"/>
      <w:bookmarkEnd w:id="16594"/>
      <w:bookmarkEnd w:id="16595"/>
      <w:bookmarkEnd w:id="16596"/>
      <w:bookmarkEnd w:id="16597"/>
      <w:bookmarkEnd w:id="16598"/>
      <w:bookmarkEnd w:id="16599"/>
      <w:bookmarkEnd w:id="16600"/>
      <w:bookmarkEnd w:id="16601"/>
      <w:bookmarkEnd w:id="16602"/>
      <w:bookmarkEnd w:id="16603"/>
      <w:bookmarkEnd w:id="16604"/>
      <w:bookmarkEnd w:id="16605"/>
      <w:bookmarkEnd w:id="16606"/>
      <w:bookmarkEnd w:id="16607"/>
      <w:bookmarkEnd w:id="16608"/>
      <w:bookmarkEnd w:id="16609"/>
      <w:bookmarkEnd w:id="16610"/>
      <w:bookmarkEnd w:id="16611"/>
      <w:bookmarkEnd w:id="16612"/>
      <w:bookmarkEnd w:id="16613"/>
      <w:bookmarkEnd w:id="16614"/>
      <w:bookmarkEnd w:id="16615"/>
      <w:bookmarkEnd w:id="16616"/>
      <w:bookmarkEnd w:id="16617"/>
      <w:bookmarkEnd w:id="16618"/>
      <w:bookmarkEnd w:id="16619"/>
      <w:bookmarkEnd w:id="16620"/>
      <w:bookmarkEnd w:id="16621"/>
      <w:bookmarkEnd w:id="16622"/>
      <w:bookmarkEnd w:id="16623"/>
      <w:bookmarkEnd w:id="16624"/>
      <w:bookmarkEnd w:id="16625"/>
      <w:bookmarkEnd w:id="16626"/>
      <w:bookmarkEnd w:id="16627"/>
      <w:bookmarkEnd w:id="16628"/>
      <w:bookmarkEnd w:id="16629"/>
      <w:bookmarkEnd w:id="16630"/>
      <w:bookmarkEnd w:id="16631"/>
      <w:bookmarkEnd w:id="16632"/>
      <w:bookmarkEnd w:id="16633"/>
      <w:bookmarkEnd w:id="16634"/>
      <w:bookmarkEnd w:id="16635"/>
      <w:bookmarkEnd w:id="16636"/>
      <w:bookmarkEnd w:id="16637"/>
      <w:bookmarkEnd w:id="16638"/>
      <w:bookmarkEnd w:id="16639"/>
      <w:bookmarkEnd w:id="16640"/>
      <w:bookmarkEnd w:id="16641"/>
      <w:bookmarkEnd w:id="16642"/>
      <w:bookmarkEnd w:id="16643"/>
      <w:bookmarkEnd w:id="16644"/>
      <w:bookmarkEnd w:id="16645"/>
      <w:bookmarkEnd w:id="16646"/>
      <w:bookmarkEnd w:id="16647"/>
      <w:bookmarkEnd w:id="16648"/>
      <w:bookmarkEnd w:id="16649"/>
      <w:bookmarkEnd w:id="16650"/>
      <w:bookmarkEnd w:id="16651"/>
      <w:bookmarkEnd w:id="16652"/>
      <w:bookmarkEnd w:id="16653"/>
      <w:bookmarkEnd w:id="16654"/>
      <w:bookmarkEnd w:id="16655"/>
      <w:bookmarkEnd w:id="16656"/>
      <w:bookmarkEnd w:id="16657"/>
      <w:bookmarkEnd w:id="16658"/>
      <w:bookmarkEnd w:id="16659"/>
      <w:bookmarkEnd w:id="16660"/>
      <w:bookmarkEnd w:id="16661"/>
      <w:bookmarkEnd w:id="16662"/>
      <w:bookmarkEnd w:id="16663"/>
      <w:bookmarkEnd w:id="16664"/>
      <w:bookmarkEnd w:id="16665"/>
      <w:bookmarkEnd w:id="16666"/>
      <w:bookmarkEnd w:id="16667"/>
      <w:bookmarkEnd w:id="16668"/>
      <w:bookmarkEnd w:id="16669"/>
      <w:bookmarkEnd w:id="16670"/>
      <w:bookmarkEnd w:id="16671"/>
      <w:bookmarkEnd w:id="16672"/>
      <w:bookmarkEnd w:id="16673"/>
      <w:bookmarkEnd w:id="16674"/>
      <w:bookmarkEnd w:id="16675"/>
      <w:bookmarkEnd w:id="16676"/>
      <w:bookmarkEnd w:id="16677"/>
      <w:bookmarkEnd w:id="16678"/>
      <w:bookmarkEnd w:id="16679"/>
      <w:bookmarkEnd w:id="16680"/>
      <w:bookmarkEnd w:id="16681"/>
      <w:bookmarkEnd w:id="16682"/>
      <w:bookmarkEnd w:id="16683"/>
      <w:bookmarkEnd w:id="16684"/>
      <w:bookmarkEnd w:id="16685"/>
      <w:bookmarkEnd w:id="16686"/>
      <w:bookmarkEnd w:id="16687"/>
      <w:bookmarkEnd w:id="16688"/>
      <w:bookmarkEnd w:id="16689"/>
      <w:bookmarkEnd w:id="16690"/>
      <w:bookmarkEnd w:id="16691"/>
      <w:bookmarkEnd w:id="16692"/>
      <w:bookmarkEnd w:id="16693"/>
      <w:bookmarkEnd w:id="16694"/>
      <w:bookmarkEnd w:id="16695"/>
      <w:bookmarkEnd w:id="16696"/>
      <w:bookmarkEnd w:id="16697"/>
      <w:bookmarkEnd w:id="16698"/>
      <w:bookmarkEnd w:id="16699"/>
      <w:bookmarkEnd w:id="16700"/>
      <w:bookmarkEnd w:id="16701"/>
      <w:bookmarkEnd w:id="16702"/>
      <w:bookmarkEnd w:id="16703"/>
      <w:bookmarkEnd w:id="16704"/>
      <w:bookmarkEnd w:id="16705"/>
      <w:bookmarkEnd w:id="16706"/>
      <w:bookmarkEnd w:id="16707"/>
      <w:bookmarkEnd w:id="16708"/>
      <w:bookmarkEnd w:id="16709"/>
      <w:bookmarkEnd w:id="16710"/>
      <w:bookmarkEnd w:id="16711"/>
      <w:bookmarkEnd w:id="16712"/>
      <w:bookmarkEnd w:id="16713"/>
      <w:bookmarkEnd w:id="16714"/>
      <w:bookmarkEnd w:id="16715"/>
      <w:bookmarkEnd w:id="16716"/>
      <w:bookmarkEnd w:id="16717"/>
      <w:bookmarkEnd w:id="16718"/>
      <w:bookmarkEnd w:id="16719"/>
      <w:bookmarkEnd w:id="16720"/>
      <w:bookmarkEnd w:id="16721"/>
      <w:bookmarkEnd w:id="16722"/>
      <w:bookmarkEnd w:id="16723"/>
      <w:bookmarkEnd w:id="16724"/>
      <w:bookmarkEnd w:id="16725"/>
      <w:bookmarkEnd w:id="16726"/>
      <w:bookmarkEnd w:id="16727"/>
      <w:bookmarkEnd w:id="16728"/>
      <w:bookmarkEnd w:id="16729"/>
      <w:bookmarkEnd w:id="16730"/>
      <w:bookmarkEnd w:id="16731"/>
      <w:bookmarkEnd w:id="16732"/>
      <w:bookmarkEnd w:id="16733"/>
      <w:bookmarkEnd w:id="16734"/>
      <w:bookmarkEnd w:id="16735"/>
      <w:bookmarkEnd w:id="16736"/>
      <w:bookmarkEnd w:id="16737"/>
      <w:bookmarkEnd w:id="16738"/>
      <w:bookmarkEnd w:id="16739"/>
      <w:bookmarkEnd w:id="16740"/>
      <w:bookmarkEnd w:id="16741"/>
      <w:bookmarkEnd w:id="16742"/>
      <w:bookmarkEnd w:id="16743"/>
      <w:bookmarkEnd w:id="16744"/>
      <w:bookmarkEnd w:id="16745"/>
      <w:bookmarkEnd w:id="16746"/>
      <w:bookmarkEnd w:id="16747"/>
      <w:bookmarkEnd w:id="16748"/>
      <w:bookmarkEnd w:id="16749"/>
      <w:bookmarkEnd w:id="16750"/>
      <w:bookmarkEnd w:id="16751"/>
      <w:bookmarkEnd w:id="16752"/>
      <w:bookmarkEnd w:id="16753"/>
      <w:bookmarkEnd w:id="16754"/>
      <w:bookmarkEnd w:id="16755"/>
      <w:bookmarkEnd w:id="16756"/>
      <w:bookmarkEnd w:id="16757"/>
      <w:bookmarkEnd w:id="16758"/>
      <w:bookmarkEnd w:id="16759"/>
      <w:bookmarkEnd w:id="16760"/>
      <w:bookmarkEnd w:id="16761"/>
      <w:bookmarkEnd w:id="16762"/>
      <w:bookmarkEnd w:id="16763"/>
      <w:bookmarkEnd w:id="16764"/>
      <w:bookmarkEnd w:id="16765"/>
      <w:bookmarkEnd w:id="16766"/>
      <w:bookmarkEnd w:id="16767"/>
      <w:bookmarkEnd w:id="16768"/>
      <w:bookmarkEnd w:id="16769"/>
      <w:bookmarkEnd w:id="16770"/>
      <w:bookmarkEnd w:id="16771"/>
      <w:bookmarkEnd w:id="16772"/>
      <w:bookmarkEnd w:id="16773"/>
      <w:bookmarkEnd w:id="16774"/>
      <w:bookmarkEnd w:id="16775"/>
      <w:bookmarkEnd w:id="16776"/>
      <w:bookmarkEnd w:id="16777"/>
      <w:bookmarkEnd w:id="16778"/>
      <w:bookmarkEnd w:id="16779"/>
      <w:bookmarkEnd w:id="16780"/>
      <w:bookmarkEnd w:id="16781"/>
      <w:bookmarkEnd w:id="16782"/>
      <w:bookmarkEnd w:id="16783"/>
      <w:bookmarkEnd w:id="16784"/>
      <w:bookmarkEnd w:id="16785"/>
      <w:bookmarkEnd w:id="16786"/>
      <w:bookmarkEnd w:id="16787"/>
      <w:bookmarkEnd w:id="16788"/>
      <w:bookmarkEnd w:id="16789"/>
      <w:bookmarkEnd w:id="16790"/>
      <w:bookmarkEnd w:id="16791"/>
      <w:bookmarkEnd w:id="16792"/>
      <w:bookmarkEnd w:id="16793"/>
      <w:bookmarkEnd w:id="16794"/>
      <w:bookmarkEnd w:id="16795"/>
      <w:bookmarkEnd w:id="16796"/>
      <w:bookmarkEnd w:id="16797"/>
      <w:bookmarkEnd w:id="16798"/>
      <w:bookmarkEnd w:id="16799"/>
      <w:bookmarkEnd w:id="16800"/>
      <w:bookmarkEnd w:id="16801"/>
      <w:bookmarkEnd w:id="16802"/>
      <w:bookmarkEnd w:id="16803"/>
      <w:bookmarkEnd w:id="16804"/>
      <w:bookmarkEnd w:id="16805"/>
      <w:bookmarkEnd w:id="16806"/>
      <w:bookmarkEnd w:id="16807"/>
      <w:bookmarkEnd w:id="16808"/>
      <w:bookmarkEnd w:id="16809"/>
      <w:bookmarkEnd w:id="16810"/>
      <w:bookmarkEnd w:id="16811"/>
      <w:bookmarkEnd w:id="16812"/>
      <w:bookmarkEnd w:id="16813"/>
      <w:bookmarkEnd w:id="16814"/>
      <w:bookmarkEnd w:id="16815"/>
      <w:bookmarkEnd w:id="16816"/>
      <w:bookmarkEnd w:id="16817"/>
      <w:bookmarkEnd w:id="16818"/>
      <w:bookmarkEnd w:id="16819"/>
      <w:bookmarkEnd w:id="16820"/>
      <w:bookmarkEnd w:id="16821"/>
      <w:bookmarkEnd w:id="16822"/>
      <w:moveFromRangeEnd w:id="15161"/>
    </w:p>
    <w:p w14:paraId="3F8D7A2E" w14:textId="2F09F3DF" w:rsidR="00E01981" w:rsidRPr="00B7686C" w:rsidRDefault="00E01981">
      <w:pPr>
        <w:pStyle w:val="Overskrift3"/>
        <w:jc w:val="both"/>
        <w:rPr>
          <w:del w:id="16823" w:author="Morten Lerstad Solli" w:date="2017-11-29T15:13:00Z"/>
          <w:lang w:val="en-US"/>
        </w:rPr>
        <w:pPrChange w:id="16824" w:author="Oscar Herman Kise" w:date="2017-11-30T20:05:00Z">
          <w:pPr>
            <w:pStyle w:val="Overskrift3"/>
          </w:pPr>
        </w:pPrChange>
      </w:pPr>
      <w:bookmarkStart w:id="16825" w:name="_Toc499129479"/>
      <w:bookmarkStart w:id="16826" w:name="_Toc499197483"/>
      <w:bookmarkStart w:id="16827" w:name="_Toc499231073"/>
      <w:bookmarkStart w:id="16828" w:name="_Toc499394318"/>
      <w:bookmarkStart w:id="16829" w:name="_Toc499485478"/>
      <w:bookmarkStart w:id="16830" w:name="_Toc499485888"/>
      <w:bookmarkStart w:id="16831" w:name="_Toc499485978"/>
      <w:bookmarkStart w:id="16832" w:name="_Toc499500687"/>
      <w:bookmarkStart w:id="16833" w:name="_Toc499567485"/>
      <w:bookmarkStart w:id="16834" w:name="_Toc499568150"/>
      <w:bookmarkStart w:id="16835" w:name="_Ref499568594"/>
      <w:bookmarkStart w:id="16836" w:name="_Toc499584524"/>
      <w:bookmarkStart w:id="16837" w:name="_Toc499584858"/>
      <w:bookmarkStart w:id="16838" w:name="_Toc499631451"/>
      <w:bookmarkStart w:id="16839" w:name="_Toc499646515"/>
      <w:bookmarkStart w:id="16840" w:name="_Toc499654728"/>
      <w:bookmarkStart w:id="16841" w:name="_Toc499722805"/>
      <w:commentRangeStart w:id="16842"/>
      <w:commentRangeStart w:id="16843"/>
      <w:del w:id="16844" w:author="Morten Lerstad Solli" w:date="2017-11-29T15:13:00Z">
        <w:r w:rsidRPr="00F11BCB">
          <w:rPr>
            <w:b w:val="0"/>
            <w:lang w:val="en-US"/>
          </w:rPr>
          <w:delText>Image Processing</w:delText>
        </w:r>
        <w:bookmarkEnd w:id="16825"/>
        <w:bookmarkEnd w:id="16826"/>
        <w:bookmarkEnd w:id="16827"/>
        <w:bookmarkEnd w:id="16828"/>
        <w:commentRangeEnd w:id="16842"/>
        <w:r w:rsidR="00BE65D4" w:rsidRPr="00F11BCB">
          <w:rPr>
            <w:rStyle w:val="Merknadsreferanse"/>
            <w:b w:val="0"/>
            <w:bCs w:val="0"/>
            <w:lang w:val="en-US"/>
            <w:rPrChange w:id="16845" w:author="Morten Lerstad Solli" w:date="2017-11-29T12:21:00Z">
              <w:rPr>
                <w:rStyle w:val="Merknadsreferanse"/>
                <w:b w:val="0"/>
                <w:bCs w:val="0"/>
              </w:rPr>
            </w:rPrChange>
          </w:rPr>
          <w:commentReference w:id="16842"/>
        </w:r>
        <w:commentRangeEnd w:id="16843"/>
        <w:r w:rsidR="004C46C0" w:rsidRPr="00F11BCB">
          <w:rPr>
            <w:rStyle w:val="Merknadsreferanse"/>
            <w:b w:val="0"/>
            <w:bCs w:val="0"/>
            <w:lang w:val="en-US"/>
            <w:rPrChange w:id="16846" w:author="Morten Lerstad Solli" w:date="2017-11-29T12:21:00Z">
              <w:rPr>
                <w:rStyle w:val="Merknadsreferanse"/>
                <w:b w:val="0"/>
                <w:bCs w:val="0"/>
              </w:rPr>
            </w:rPrChange>
          </w:rPr>
          <w:commentReference w:id="16843"/>
        </w:r>
        <w:bookmarkStart w:id="16847" w:name="_Toc499732680"/>
        <w:bookmarkStart w:id="16848" w:name="_Toc499731973"/>
        <w:bookmarkStart w:id="16849" w:name="_Toc499732837"/>
        <w:bookmarkStart w:id="16850" w:name="_Toc499732151"/>
        <w:bookmarkStart w:id="16851" w:name="_Toc499732326"/>
        <w:bookmarkStart w:id="16852" w:name="_Toc499732506"/>
        <w:bookmarkStart w:id="16853" w:name="_Toc499732744"/>
        <w:bookmarkStart w:id="16854" w:name="_Toc499732971"/>
        <w:bookmarkStart w:id="16855" w:name="_Toc499733128"/>
        <w:bookmarkStart w:id="16856" w:name="_Toc499733285"/>
        <w:bookmarkStart w:id="16857" w:name="_Toc499733442"/>
        <w:bookmarkStart w:id="16858" w:name="_Toc499733102"/>
        <w:bookmarkStart w:id="16859" w:name="_Toc499733634"/>
        <w:bookmarkStart w:id="16860" w:name="_Toc499733791"/>
        <w:bookmarkStart w:id="16861" w:name="_Toc499733948"/>
        <w:bookmarkStart w:id="16862" w:name="_Toc499737794"/>
        <w:bookmarkStart w:id="16863" w:name="_Toc499738092"/>
        <w:bookmarkStart w:id="16864" w:name="_Toc499739480"/>
        <w:bookmarkStart w:id="16865" w:name="_Toc499743808"/>
        <w:bookmarkStart w:id="16866" w:name="_Toc499748394"/>
        <w:bookmarkStart w:id="16867" w:name="_Toc499749108"/>
        <w:bookmarkStart w:id="16868" w:name="_Toc499749266"/>
        <w:bookmarkStart w:id="16869" w:name="_Toc499749424"/>
        <w:bookmarkStart w:id="16870" w:name="_Toc499749582"/>
        <w:bookmarkStart w:id="16871" w:name="_Toc499750143"/>
        <w:bookmarkStart w:id="16872" w:name="_Toc499750567"/>
        <w:bookmarkStart w:id="16873" w:name="_Toc499748554"/>
        <w:bookmarkStart w:id="16874" w:name="_Toc499750024"/>
        <w:bookmarkStart w:id="16875" w:name="_Toc499750711"/>
        <w:bookmarkStart w:id="16876" w:name="_Toc499750870"/>
        <w:bookmarkStart w:id="16877" w:name="_Toc499751029"/>
        <w:bookmarkStart w:id="16878" w:name="_Toc499751188"/>
        <w:bookmarkStart w:id="16879" w:name="_Toc499751347"/>
        <w:bookmarkStart w:id="16880" w:name="_Toc499751506"/>
        <w:bookmarkStart w:id="16881" w:name="_Toc499751665"/>
        <w:bookmarkStart w:id="16882" w:name="_Toc499751824"/>
        <w:bookmarkStart w:id="16883" w:name="_Toc499751983"/>
        <w:bookmarkStart w:id="16884" w:name="_Toc499752134"/>
        <w:bookmarkStart w:id="16885" w:name="_Toc499752240"/>
        <w:bookmarkStart w:id="16886" w:name="_Toc499752399"/>
        <w:bookmarkStart w:id="16887" w:name="_Toc499752558"/>
        <w:bookmarkStart w:id="16888" w:name="_Toc499752717"/>
        <w:bookmarkStart w:id="16889" w:name="_Toc499752868"/>
        <w:bookmarkStart w:id="16890" w:name="_Toc499752974"/>
        <w:bookmarkStart w:id="16891" w:name="_Toc499753133"/>
        <w:bookmarkStart w:id="16892" w:name="_Toc499753292"/>
        <w:bookmarkStart w:id="16893" w:name="_Toc499753451"/>
        <w:bookmarkStart w:id="16894" w:name="_Toc499753602"/>
        <w:bookmarkStart w:id="16895" w:name="_Toc499753700"/>
        <w:bookmarkStart w:id="16896" w:name="_Toc499753798"/>
        <w:bookmarkStart w:id="16897" w:name="_Toc499753904"/>
        <w:bookmarkStart w:id="16898" w:name="_Toc499754063"/>
        <w:bookmarkStart w:id="16899" w:name="_Toc499754214"/>
        <w:bookmarkStart w:id="16900" w:name="_Toc499754312"/>
        <w:bookmarkStart w:id="16901" w:name="_Toc499754410"/>
        <w:bookmarkStart w:id="16902" w:name="_Toc499754508"/>
        <w:bookmarkStart w:id="16903" w:name="_Toc499754606"/>
        <w:bookmarkStart w:id="16904" w:name="_Toc499754704"/>
        <w:bookmarkStart w:id="16905" w:name="_Toc499754802"/>
        <w:bookmarkStart w:id="16906" w:name="_Toc499754908"/>
        <w:bookmarkStart w:id="16907" w:name="_Toc499755067"/>
        <w:bookmarkStart w:id="16908" w:name="_Toc499755226"/>
        <w:bookmarkStart w:id="16909" w:name="_Toc499755385"/>
        <w:bookmarkStart w:id="16910" w:name="_Toc499755536"/>
        <w:bookmarkStart w:id="16911" w:name="_Toc499755634"/>
        <w:bookmarkStart w:id="16912" w:name="_Toc499755740"/>
        <w:bookmarkStart w:id="16913" w:name="_Toc499754120"/>
        <w:bookmarkStart w:id="16914" w:name="_Toc499755899"/>
        <w:bookmarkStart w:id="16915" w:name="_Toc499756057"/>
        <w:bookmarkStart w:id="16916" w:name="_Toc499756215"/>
        <w:bookmarkStart w:id="16917" w:name="_Toc499756373"/>
        <w:bookmarkStart w:id="16918" w:name="_Toc499756531"/>
        <w:bookmarkStart w:id="16919" w:name="_Toc499755199"/>
        <w:bookmarkStart w:id="16920" w:name="_Toc499755491"/>
        <w:bookmarkStart w:id="16921" w:name="_Toc499755668"/>
        <w:bookmarkStart w:id="16922" w:name="_Toc499756681"/>
        <w:bookmarkStart w:id="16923" w:name="_Toc499756786"/>
        <w:bookmarkStart w:id="16924" w:name="_Toc499756936"/>
        <w:bookmarkStart w:id="16925" w:name="_Toc499755968"/>
        <w:bookmarkStart w:id="16926" w:name="_Toc499756210"/>
        <w:bookmarkStart w:id="16927" w:name="_Toc499756506"/>
        <w:bookmarkStart w:id="16928" w:name="_Toc499756745"/>
        <w:bookmarkStart w:id="16929" w:name="_Toc499757062"/>
        <w:bookmarkStart w:id="16930" w:name="_Toc499757220"/>
        <w:bookmarkStart w:id="16931" w:name="_Toc499757378"/>
        <w:bookmarkStart w:id="16932" w:name="_Toc499757536"/>
        <w:bookmarkStart w:id="16933" w:name="_Toc499757694"/>
        <w:bookmarkStart w:id="16934" w:name="_Toc499757852"/>
        <w:bookmarkStart w:id="16935" w:name="_Toc499757765"/>
        <w:bookmarkStart w:id="16936" w:name="_Toc499758081"/>
        <w:bookmarkStart w:id="16937" w:name="_Toc499756473"/>
        <w:bookmarkStart w:id="16938" w:name="_Toc499758239"/>
        <w:bookmarkStart w:id="16939" w:name="_Toc499758397"/>
        <w:bookmarkStart w:id="16940" w:name="_Toc499758555"/>
        <w:bookmarkStart w:id="16941" w:name="_Toc499758713"/>
        <w:bookmarkStart w:id="16942" w:name="_Toc499758871"/>
        <w:bookmarkStart w:id="16943" w:name="_Toc499759029"/>
        <w:bookmarkStart w:id="16944" w:name="_Toc499759187"/>
        <w:bookmarkStart w:id="16945" w:name="_Toc499759345"/>
        <w:bookmarkStart w:id="16946" w:name="_Toc499759503"/>
        <w:bookmarkStart w:id="16947" w:name="_Toc499759661"/>
        <w:bookmarkStart w:id="16948" w:name="_Toc499759819"/>
        <w:bookmarkStart w:id="16949" w:name="_Toc499759977"/>
        <w:bookmarkStart w:id="16950" w:name="_Toc499760135"/>
        <w:bookmarkStart w:id="16951" w:name="_Toc499756940"/>
        <w:bookmarkStart w:id="16952" w:name="_Toc499757178"/>
        <w:bookmarkStart w:id="16953" w:name="_Toc499760293"/>
        <w:bookmarkStart w:id="16954" w:name="_Toc499757469"/>
        <w:bookmarkStart w:id="16955" w:name="_Toc499760451"/>
        <w:bookmarkStart w:id="16956" w:name="_Toc499760609"/>
        <w:bookmarkStart w:id="16957" w:name="_Toc499760759"/>
        <w:bookmarkStart w:id="16958" w:name="_Toc499760864"/>
        <w:bookmarkStart w:id="16959" w:name="_Toc499761022"/>
        <w:bookmarkStart w:id="16960" w:name="_Toc499761180"/>
        <w:bookmarkStart w:id="16961" w:name="_Toc499761338"/>
        <w:bookmarkStart w:id="16962" w:name="_Toc499801762"/>
        <w:bookmarkStart w:id="16963" w:name="_Toc499801887"/>
        <w:bookmarkStart w:id="16964" w:name="_Toc499802046"/>
        <w:bookmarkStart w:id="16965" w:name="_Toc499802205"/>
        <w:bookmarkStart w:id="16966" w:name="_Toc499802364"/>
        <w:bookmarkStart w:id="16967" w:name="_Toc499802179"/>
        <w:bookmarkStart w:id="16968" w:name="_Toc499802560"/>
        <w:bookmarkStart w:id="16969" w:name="_Toc499802719"/>
        <w:bookmarkStart w:id="16970" w:name="_Toc499802878"/>
        <w:bookmarkStart w:id="16971" w:name="_Toc499802632"/>
        <w:bookmarkStart w:id="16972" w:name="_Toc499803037"/>
        <w:bookmarkStart w:id="16973" w:name="_Toc499803196"/>
        <w:bookmarkStart w:id="16974" w:name="_Toc499803355"/>
        <w:bookmarkStart w:id="16975" w:name="_Toc499803514"/>
        <w:bookmarkStart w:id="16976" w:name="_Toc499803674"/>
        <w:bookmarkStart w:id="16977" w:name="_Toc499803834"/>
        <w:bookmarkStart w:id="16978" w:name="_Toc499803994"/>
        <w:bookmarkStart w:id="16979" w:name="_Toc499804154"/>
        <w:bookmarkStart w:id="16980" w:name="_Toc499804314"/>
        <w:bookmarkStart w:id="16981" w:name="_Toc499804474"/>
        <w:bookmarkStart w:id="16982" w:name="_Toc499803106"/>
        <w:bookmarkStart w:id="16983" w:name="_Toc499804635"/>
        <w:bookmarkStart w:id="16984" w:name="_Toc499803411"/>
        <w:bookmarkStart w:id="16985" w:name="_Toc499803657"/>
        <w:bookmarkStart w:id="16986" w:name="_Toc499803958"/>
        <w:bookmarkStart w:id="16987" w:name="_Toc499804796"/>
        <w:bookmarkStart w:id="16988" w:name="_Toc499804255"/>
        <w:bookmarkStart w:id="16989" w:name="_Toc499804956"/>
        <w:bookmarkStart w:id="16990" w:name="_Toc499805116"/>
        <w:bookmarkStart w:id="16991" w:name="_Toc499804557"/>
        <w:bookmarkStart w:id="16992" w:name="_Toc499805276"/>
        <w:bookmarkStart w:id="16993" w:name="_Toc499804076"/>
        <w:bookmarkStart w:id="16994" w:name="_Toc499804756"/>
        <w:bookmarkStart w:id="16995" w:name="_Toc499804939"/>
        <w:bookmarkStart w:id="16996" w:name="_Toc499805390"/>
        <w:bookmarkStart w:id="16997" w:name="_Toc499805550"/>
        <w:bookmarkStart w:id="16998" w:name="_Toc499805659"/>
        <w:bookmarkStart w:id="16999" w:name="_Toc499805819"/>
        <w:bookmarkStart w:id="17000" w:name="_Toc499805979"/>
        <w:bookmarkStart w:id="17001" w:name="_Toc499806139"/>
        <w:bookmarkStart w:id="17002" w:name="_Toc499806290"/>
        <w:bookmarkStart w:id="17003" w:name="_Toc499806685"/>
        <w:bookmarkStart w:id="17004" w:name="_Toc499822155"/>
        <w:bookmarkStart w:id="17005" w:name="_Toc499822316"/>
        <w:bookmarkStart w:id="17006" w:name="_Toc499806285"/>
        <w:bookmarkStart w:id="17007" w:name="_Toc499806445"/>
        <w:bookmarkStart w:id="17008" w:name="_Toc499806605"/>
        <w:bookmarkStart w:id="17009" w:name="_Toc499806925"/>
        <w:bookmarkStart w:id="17010" w:name="_Toc499807085"/>
        <w:bookmarkStart w:id="17011" w:name="_Toc499807245"/>
        <w:bookmarkStart w:id="17012" w:name="_Toc499807405"/>
        <w:bookmarkStart w:id="17013" w:name="_Toc499807565"/>
        <w:bookmarkStart w:id="17014" w:name="_Toc499807725"/>
        <w:bookmarkStart w:id="17015" w:name="_Toc499807885"/>
        <w:bookmarkStart w:id="17016" w:name="_Toc499808045"/>
        <w:bookmarkStart w:id="17017" w:name="_Toc499808205"/>
        <w:bookmarkStart w:id="17018" w:name="_Toc499808365"/>
        <w:bookmarkStart w:id="17019" w:name="_Toc499808525"/>
        <w:bookmarkStart w:id="17020" w:name="_Toc499808685"/>
        <w:bookmarkStart w:id="17021" w:name="_Toc499808845"/>
        <w:bookmarkStart w:id="17022" w:name="_Toc499809005"/>
        <w:bookmarkStart w:id="17023" w:name="_Toc499809165"/>
        <w:bookmarkStart w:id="17024" w:name="_Toc499809325"/>
        <w:bookmarkStart w:id="17025" w:name="_Toc499809485"/>
        <w:bookmarkStart w:id="17026" w:name="_Toc499809645"/>
        <w:bookmarkStart w:id="17027" w:name="_Toc499809805"/>
        <w:bookmarkStart w:id="17028" w:name="_Toc499809965"/>
        <w:bookmarkStart w:id="17029" w:name="_Toc499810125"/>
        <w:bookmarkStart w:id="17030" w:name="_Toc499810285"/>
        <w:bookmarkStart w:id="17031" w:name="_Toc499810445"/>
        <w:bookmarkStart w:id="17032" w:name="_Toc499810605"/>
        <w:bookmarkStart w:id="17033" w:name="_Toc499810765"/>
        <w:bookmarkStart w:id="17034" w:name="_Toc499810925"/>
        <w:bookmarkStart w:id="17035" w:name="_Toc499811085"/>
        <w:bookmarkStart w:id="17036" w:name="_Toc499811245"/>
        <w:bookmarkStart w:id="17037" w:name="_Toc499811405"/>
        <w:bookmarkStart w:id="17038" w:name="_Toc499811565"/>
        <w:bookmarkStart w:id="17039" w:name="_Toc499811716"/>
        <w:bookmarkStart w:id="17040" w:name="_Toc499811823"/>
        <w:bookmarkStart w:id="17041" w:name="_Toc499811983"/>
        <w:bookmarkStart w:id="17042" w:name="_Toc499812134"/>
        <w:bookmarkStart w:id="17043" w:name="_Toc499812232"/>
        <w:bookmarkStart w:id="17044" w:name="_Toc499812330"/>
        <w:bookmarkStart w:id="17045" w:name="_Toc499812428"/>
        <w:bookmarkStart w:id="17046" w:name="_Toc499812526"/>
        <w:bookmarkStart w:id="17047" w:name="_Toc499812633"/>
        <w:bookmarkStart w:id="17048" w:name="_Toc499812793"/>
        <w:bookmarkStart w:id="17049" w:name="_Toc499812953"/>
        <w:bookmarkStart w:id="17050" w:name="_Toc499813113"/>
        <w:bookmarkStart w:id="17051" w:name="_Toc499813273"/>
        <w:bookmarkStart w:id="17052" w:name="_Toc499813433"/>
        <w:bookmarkStart w:id="17053" w:name="_Toc499813593"/>
        <w:bookmarkStart w:id="17054" w:name="_Toc499813753"/>
        <w:bookmarkStart w:id="17055" w:name="_Toc499813913"/>
        <w:bookmarkStart w:id="17056" w:name="_Toc499814073"/>
        <w:bookmarkStart w:id="17057" w:name="_Toc499814233"/>
        <w:bookmarkStart w:id="17058" w:name="_Toc499814393"/>
        <w:bookmarkStart w:id="17059" w:name="_Toc499814553"/>
        <w:bookmarkStart w:id="17060" w:name="_Toc499814713"/>
        <w:bookmarkStart w:id="17061" w:name="_Toc499814873"/>
        <w:bookmarkStart w:id="17062" w:name="_Toc499815033"/>
        <w:bookmarkStart w:id="17063" w:name="_Toc499815193"/>
        <w:bookmarkStart w:id="17064" w:name="_Toc499815353"/>
        <w:bookmarkStart w:id="17065" w:name="_Toc499815513"/>
        <w:bookmarkStart w:id="17066" w:name="_Toc499815664"/>
        <w:bookmarkStart w:id="17067" w:name="_Toc499815771"/>
        <w:bookmarkStart w:id="17068" w:name="_Toc499815922"/>
        <w:bookmarkStart w:id="17069" w:name="_Toc499816020"/>
        <w:bookmarkStart w:id="17070" w:name="_Toc499816118"/>
        <w:bookmarkStart w:id="17071" w:name="_Toc499816225"/>
        <w:bookmarkStart w:id="17072" w:name="_Toc499816376"/>
        <w:bookmarkStart w:id="17073" w:name="_Toc499816474"/>
        <w:bookmarkStart w:id="17074" w:name="_Toc499816572"/>
        <w:bookmarkStart w:id="17075" w:name="_Toc499816679"/>
        <w:bookmarkStart w:id="17076" w:name="_Toc499816830"/>
        <w:bookmarkStart w:id="17077" w:name="_Toc499816928"/>
        <w:bookmarkStart w:id="17078" w:name="_Toc499817026"/>
        <w:bookmarkStart w:id="17079" w:name="_Toc499817124"/>
        <w:bookmarkStart w:id="17080" w:name="_Toc499817222"/>
        <w:bookmarkStart w:id="17081" w:name="_Toc499817320"/>
        <w:bookmarkStart w:id="17082" w:name="_Toc499817418"/>
        <w:bookmarkStart w:id="17083" w:name="_Toc499817516"/>
        <w:bookmarkStart w:id="17084" w:name="_Toc499817614"/>
        <w:bookmarkStart w:id="17085" w:name="_Toc499817712"/>
        <w:bookmarkStart w:id="17086" w:name="_Toc499817810"/>
        <w:bookmarkStart w:id="17087" w:name="_Toc499817917"/>
        <w:bookmarkStart w:id="17088" w:name="_Toc499818068"/>
        <w:bookmarkStart w:id="17089" w:name="_Toc499818175"/>
        <w:bookmarkStart w:id="17090" w:name="_Toc499818335"/>
        <w:bookmarkStart w:id="17091" w:name="_Toc499818495"/>
        <w:bookmarkStart w:id="17092" w:name="_Toc499818655"/>
        <w:bookmarkStart w:id="17093" w:name="_Toc499818815"/>
        <w:bookmarkStart w:id="17094" w:name="_Toc499818975"/>
        <w:bookmarkStart w:id="17095" w:name="_Toc499819135"/>
        <w:bookmarkStart w:id="17096" w:name="_Toc499819295"/>
        <w:bookmarkStart w:id="17097" w:name="_Toc499819455"/>
        <w:bookmarkStart w:id="17098" w:name="_Toc499819615"/>
        <w:bookmarkStart w:id="17099" w:name="_Toc499819775"/>
        <w:bookmarkStart w:id="17100" w:name="_Toc499819935"/>
        <w:bookmarkStart w:id="17101" w:name="_Toc499820095"/>
        <w:bookmarkStart w:id="17102" w:name="_Toc499820255"/>
        <w:bookmarkStart w:id="17103" w:name="_Toc499820415"/>
        <w:bookmarkStart w:id="17104" w:name="_Toc499820575"/>
        <w:bookmarkStart w:id="17105" w:name="_Toc499820735"/>
        <w:bookmarkStart w:id="17106" w:name="_Toc499820895"/>
        <w:bookmarkStart w:id="17107" w:name="_Toc499821046"/>
        <w:bookmarkStart w:id="17108" w:name="_Toc499821153"/>
        <w:bookmarkStart w:id="17109" w:name="_Toc499821313"/>
        <w:bookmarkStart w:id="17110" w:name="_Toc499821473"/>
        <w:bookmarkStart w:id="17111" w:name="_Toc499821633"/>
        <w:bookmarkStart w:id="17112" w:name="_Toc499821793"/>
        <w:bookmarkStart w:id="17113" w:name="_Toc499821953"/>
        <w:bookmarkStart w:id="17114" w:name="_Toc499822433"/>
        <w:bookmarkStart w:id="17115" w:name="_Toc499822593"/>
        <w:bookmarkStart w:id="17116" w:name="_Toc499822753"/>
        <w:bookmarkStart w:id="17117" w:name="_Toc499822913"/>
        <w:bookmarkStart w:id="17118" w:name="_Toc499823073"/>
        <w:bookmarkStart w:id="17119" w:name="_Toc499823233"/>
        <w:bookmarkStart w:id="17120" w:name="_Toc499823393"/>
        <w:bookmarkStart w:id="17121" w:name="_Toc499823553"/>
        <w:bookmarkStart w:id="17122" w:name="_Toc499823713"/>
        <w:bookmarkStart w:id="17123" w:name="_Toc499823873"/>
        <w:bookmarkStart w:id="17124" w:name="_Toc499824033"/>
        <w:bookmarkStart w:id="17125" w:name="_Toc499824193"/>
        <w:bookmarkStart w:id="17126" w:name="_Toc499824353"/>
        <w:bookmarkStart w:id="17127" w:name="_Toc499824513"/>
        <w:bookmarkStart w:id="17128" w:name="_Toc499824673"/>
        <w:bookmarkStart w:id="17129" w:name="_Toc499824833"/>
        <w:bookmarkStart w:id="17130" w:name="_Toc499824993"/>
        <w:bookmarkStart w:id="17131" w:name="_Toc499825153"/>
        <w:bookmarkStart w:id="17132" w:name="_Toc499825304"/>
        <w:bookmarkStart w:id="17133" w:name="_Toc499825411"/>
        <w:bookmarkStart w:id="17134" w:name="_Toc499825571"/>
        <w:bookmarkStart w:id="17135" w:name="_Toc499825722"/>
        <w:bookmarkStart w:id="17136" w:name="_Toc499825829"/>
        <w:bookmarkStart w:id="17137" w:name="_Toc499825989"/>
        <w:bookmarkStart w:id="17138" w:name="_Toc499826149"/>
        <w:bookmarkStart w:id="17139" w:name="_Toc499826300"/>
        <w:bookmarkStart w:id="17140" w:name="_Toc499826407"/>
        <w:bookmarkStart w:id="17141" w:name="_Toc499826567"/>
        <w:bookmarkStart w:id="17142" w:name="_Toc499826718"/>
        <w:bookmarkStart w:id="17143" w:name="_Toc499826816"/>
        <w:bookmarkStart w:id="17144" w:name="_Toc499826914"/>
        <w:bookmarkStart w:id="17145" w:name="_Toc499827012"/>
        <w:bookmarkStart w:id="17146" w:name="_Toc499827110"/>
        <w:bookmarkStart w:id="17147" w:name="_Toc499827208"/>
        <w:bookmarkStart w:id="17148" w:name="_Toc499827306"/>
        <w:bookmarkStart w:id="17149" w:name="_Toc499827404"/>
        <w:bookmarkStart w:id="17150" w:name="_Toc499827502"/>
        <w:bookmarkStart w:id="17151" w:name="_Toc499827609"/>
        <w:bookmarkStart w:id="17152" w:name="_Toc499827760"/>
        <w:bookmarkStart w:id="17153" w:name="_Toc499827858"/>
        <w:bookmarkStart w:id="17154" w:name="_Toc499827965"/>
        <w:bookmarkStart w:id="17155" w:name="_Toc499828125"/>
        <w:bookmarkStart w:id="17156" w:name="_Toc499828276"/>
        <w:bookmarkStart w:id="17157" w:name="_Toc499828374"/>
        <w:bookmarkStart w:id="17158" w:name="_Toc499828481"/>
        <w:bookmarkStart w:id="17159" w:name="_Toc499828641"/>
        <w:bookmarkStart w:id="17160" w:name="_Toc499828801"/>
        <w:bookmarkStart w:id="17161" w:name="_Toc499828961"/>
        <w:bookmarkStart w:id="17162" w:name="_Toc499829121"/>
        <w:bookmarkStart w:id="17163" w:name="_Toc499829281"/>
        <w:bookmarkStart w:id="17164" w:name="_Toc499829441"/>
        <w:bookmarkStart w:id="17165" w:name="_Toc499829601"/>
        <w:bookmarkStart w:id="17166" w:name="_Toc499829761"/>
        <w:bookmarkStart w:id="17167" w:name="_Toc499829921"/>
        <w:bookmarkStart w:id="17168" w:name="_Toc499830081"/>
        <w:bookmarkStart w:id="17169" w:name="_Toc499830241"/>
        <w:bookmarkStart w:id="17170" w:name="_Toc499830401"/>
        <w:bookmarkStart w:id="17171" w:name="_Toc499830561"/>
        <w:bookmarkStart w:id="17172" w:name="_Toc499830721"/>
        <w:bookmarkStart w:id="17173" w:name="_Toc499830881"/>
        <w:bookmarkStart w:id="17174" w:name="_Toc499831041"/>
        <w:bookmarkStart w:id="17175" w:name="_Toc499831201"/>
        <w:bookmarkStart w:id="17176" w:name="_Toc499831361"/>
        <w:bookmarkStart w:id="17177" w:name="_Toc499831521"/>
        <w:bookmarkStart w:id="17178" w:name="_Toc499831681"/>
        <w:bookmarkStart w:id="17179" w:name="_Toc499831841"/>
        <w:bookmarkStart w:id="17180" w:name="_Toc499832001"/>
        <w:bookmarkStart w:id="17181" w:name="_Toc499832161"/>
        <w:bookmarkStart w:id="17182" w:name="_Toc499832321"/>
        <w:bookmarkStart w:id="17183" w:name="_Toc499832481"/>
        <w:bookmarkStart w:id="17184" w:name="_Toc499832641"/>
        <w:bookmarkStart w:id="17185" w:name="_Toc499832801"/>
        <w:bookmarkStart w:id="17186" w:name="_Toc499832961"/>
        <w:bookmarkStart w:id="17187" w:name="_Toc499833121"/>
        <w:bookmarkStart w:id="17188" w:name="_Toc499833281"/>
        <w:bookmarkStart w:id="17189" w:name="_Toc499833441"/>
        <w:bookmarkStart w:id="17190" w:name="_Toc499833601"/>
        <w:bookmarkStart w:id="17191" w:name="_Toc499833761"/>
        <w:bookmarkStart w:id="17192" w:name="_Toc499833921"/>
        <w:bookmarkStart w:id="17193" w:name="_Toc499834081"/>
        <w:bookmarkStart w:id="17194" w:name="_Toc499834241"/>
        <w:bookmarkStart w:id="17195" w:name="_Toc499834401"/>
        <w:bookmarkStart w:id="17196" w:name="_Toc499834561"/>
        <w:bookmarkStart w:id="17197" w:name="_Toc499834721"/>
        <w:bookmarkStart w:id="17198" w:name="_Toc499834881"/>
        <w:bookmarkStart w:id="17199" w:name="_Toc499835041"/>
        <w:bookmarkStart w:id="17200" w:name="_Toc499835201"/>
        <w:bookmarkStart w:id="17201" w:name="_Toc499835361"/>
        <w:bookmarkStart w:id="17202" w:name="_Toc499835521"/>
        <w:bookmarkStart w:id="17203" w:name="_Toc499835681"/>
        <w:bookmarkStart w:id="17204" w:name="_Toc499835841"/>
        <w:bookmarkStart w:id="17205" w:name="_Toc499836001"/>
        <w:bookmarkStart w:id="17206" w:name="_Toc499836161"/>
        <w:bookmarkStart w:id="17207" w:name="_Toc499836321"/>
        <w:bookmarkStart w:id="17208" w:name="_Toc499836482"/>
        <w:bookmarkStart w:id="17209" w:name="_Toc499836643"/>
        <w:bookmarkStart w:id="17210" w:name="_Toc499836804"/>
        <w:bookmarkStart w:id="17211" w:name="_Toc499836965"/>
        <w:bookmarkStart w:id="17212" w:name="_Toc499837126"/>
        <w:bookmarkStart w:id="17213" w:name="_Toc499837287"/>
        <w:bookmarkStart w:id="17214" w:name="_Toc499822543"/>
        <w:bookmarkStart w:id="17215" w:name="_Toc499822845"/>
        <w:bookmarkStart w:id="17216" w:name="_Toc499823207"/>
        <w:bookmarkStart w:id="17217" w:name="_Toc499837448"/>
        <w:bookmarkStart w:id="17218" w:name="_Toc499837609"/>
        <w:bookmarkStart w:id="17219" w:name="_Toc499837770"/>
        <w:bookmarkStart w:id="17220" w:name="_Toc499837931"/>
        <w:bookmarkStart w:id="17221" w:name="_Toc499838092"/>
        <w:bookmarkStart w:id="17222" w:name="_Toc499838253"/>
        <w:bookmarkStart w:id="17223" w:name="_Toc499838414"/>
        <w:bookmarkStart w:id="17224" w:name="_Toc499838575"/>
        <w:bookmarkStart w:id="17225" w:name="_Toc499838736"/>
        <w:bookmarkStart w:id="17226" w:name="_Toc499838897"/>
        <w:bookmarkStart w:id="17227" w:name="_Toc499839058"/>
        <w:bookmarkStart w:id="17228" w:name="_Toc499839219"/>
        <w:bookmarkStart w:id="17229" w:name="_Toc499839380"/>
        <w:bookmarkStart w:id="17230" w:name="_Toc499839532"/>
        <w:bookmarkStart w:id="17231" w:name="_Toc499839640"/>
        <w:bookmarkStart w:id="17232" w:name="_Toc499823512"/>
        <w:bookmarkStart w:id="17233" w:name="_Toc499823813"/>
        <w:bookmarkStart w:id="17234" w:name="_Toc499839801"/>
        <w:bookmarkStart w:id="17235" w:name="_Toc499824116"/>
        <w:bookmarkStart w:id="17236" w:name="_Toc499824668"/>
        <w:bookmarkStart w:id="17237" w:name="_Toc499824487"/>
        <w:bookmarkStart w:id="17238" w:name="_Toc499824968"/>
        <w:bookmarkStart w:id="17239" w:name="_Toc499839962"/>
        <w:bookmarkStart w:id="17240" w:name="_Toc499840123"/>
        <w:bookmarkStart w:id="17241" w:name="_Toc499825271"/>
        <w:bookmarkStart w:id="17242" w:name="_Toc499840284"/>
        <w:bookmarkStart w:id="17243" w:name="_Toc499825509"/>
        <w:bookmarkStart w:id="17244" w:name="_Toc499840445"/>
        <w:bookmarkStart w:id="17245" w:name="_Toc499840606"/>
        <w:bookmarkStart w:id="17246" w:name="_Toc499840767"/>
        <w:bookmarkStart w:id="17247" w:name="_Toc499840928"/>
        <w:bookmarkStart w:id="17248" w:name="_Toc499825750"/>
        <w:bookmarkStart w:id="17249" w:name="_Toc499826055"/>
        <w:bookmarkStart w:id="17250" w:name="_Toc499826296"/>
        <w:bookmarkStart w:id="17251" w:name="_Toc499826540"/>
        <w:bookmarkStart w:id="17252" w:name="_Toc499826781"/>
        <w:bookmarkStart w:id="17253" w:name="_Toc499841089"/>
        <w:bookmarkStart w:id="17254" w:name="_Toc499826955"/>
        <w:bookmarkStart w:id="17255" w:name="_Toc499825239"/>
        <w:bookmarkStart w:id="17256" w:name="_Toc499827136"/>
        <w:bookmarkStart w:id="17257" w:name="_Toc499825705"/>
        <w:bookmarkStart w:id="17258" w:name="_Toc499826220"/>
        <w:bookmarkStart w:id="17259" w:name="_Toc499826686"/>
        <w:bookmarkStart w:id="17260" w:name="_Toc499827317"/>
        <w:bookmarkStart w:id="17261" w:name="_Toc499827496"/>
        <w:bookmarkStart w:id="17262" w:name="_Toc499827024"/>
        <w:bookmarkStart w:id="17263" w:name="_Toc499827298"/>
        <w:bookmarkStart w:id="17264" w:name="_Toc499827783"/>
        <w:bookmarkStart w:id="17265" w:name="_Toc499828026"/>
        <w:bookmarkStart w:id="17266" w:name="_Toc499828268"/>
        <w:bookmarkStart w:id="17267" w:name="_Toc499828450"/>
        <w:bookmarkStart w:id="17268" w:name="_Toc499828749"/>
        <w:bookmarkStart w:id="17269" w:name="_Toc499829051"/>
        <w:bookmarkStart w:id="17270" w:name="_Toc499828111"/>
        <w:bookmarkStart w:id="17271" w:name="_Toc499826477"/>
        <w:bookmarkStart w:id="17272" w:name="_Toc499827129"/>
        <w:bookmarkStart w:id="17273" w:name="_Toc499827676"/>
        <w:bookmarkStart w:id="17274" w:name="_Toc499826868"/>
        <w:bookmarkStart w:id="17275" w:name="_Toc499828568"/>
        <w:bookmarkStart w:id="17276" w:name="_Toc499829264"/>
        <w:bookmarkStart w:id="17277" w:name="_Toc499828092"/>
        <w:bookmarkStart w:id="17278" w:name="_Toc499829214"/>
        <w:bookmarkStart w:id="17279" w:name="_Toc499829596"/>
        <w:bookmarkStart w:id="17280" w:name="_Toc499829896"/>
        <w:bookmarkStart w:id="17281" w:name="_Toc499828400"/>
        <w:bookmarkStart w:id="17282" w:name="_Toc499829721"/>
        <w:bookmarkStart w:id="17283" w:name="_Toc499830322"/>
        <w:bookmarkStart w:id="17284" w:name="_Toc499830627"/>
        <w:bookmarkStart w:id="17285" w:name="_Toc499830828"/>
        <w:bookmarkStart w:id="17286" w:name="_Toc499831130"/>
        <w:bookmarkStart w:id="17287" w:name="_Toc499831426"/>
        <w:bookmarkStart w:id="17288" w:name="_Toc499831606"/>
        <w:bookmarkStart w:id="17289" w:name="_Toc499831902"/>
        <w:bookmarkStart w:id="17290" w:name="_Toc499832082"/>
        <w:bookmarkStart w:id="17291" w:name="_Toc499832956"/>
        <w:bookmarkStart w:id="17292" w:name="_Toc499833248"/>
        <w:bookmarkStart w:id="17293" w:name="_Toc499833399"/>
        <w:bookmarkStart w:id="17294" w:name="_Toc499833703"/>
        <w:bookmarkStart w:id="17295" w:name="_Toc499834012"/>
        <w:bookmarkStart w:id="17296" w:name="_Toc499834347"/>
        <w:bookmarkStart w:id="17297" w:name="_Toc499834685"/>
        <w:bookmarkStart w:id="17298" w:name="_Toc499835017"/>
        <w:bookmarkStart w:id="17299" w:name="_Toc499834172"/>
        <w:bookmarkStart w:id="17300" w:name="_Toc499835354"/>
        <w:bookmarkStart w:id="17301" w:name="_Toc499835744"/>
        <w:bookmarkStart w:id="17302" w:name="_Toc499834873"/>
        <w:bookmarkStart w:id="17303" w:name="_Toc499835939"/>
        <w:bookmarkStart w:id="17304" w:name="_Toc499837062"/>
        <w:bookmarkStart w:id="17305" w:name="_Toc499837396"/>
        <w:bookmarkStart w:id="17306" w:name="_Toc499837736"/>
        <w:bookmarkStart w:id="17307" w:name="_Toc499838074"/>
        <w:bookmarkStart w:id="17308" w:name="_Toc499842710"/>
        <w:bookmarkStart w:id="17309" w:name="_Toc499843375"/>
        <w:bookmarkEnd w:id="16829"/>
        <w:bookmarkEnd w:id="16830"/>
        <w:bookmarkEnd w:id="16831"/>
        <w:bookmarkEnd w:id="16832"/>
        <w:bookmarkEnd w:id="16833"/>
        <w:bookmarkEnd w:id="16834"/>
        <w:bookmarkEnd w:id="16835"/>
        <w:bookmarkEnd w:id="16836"/>
        <w:bookmarkEnd w:id="16837"/>
        <w:bookmarkEnd w:id="16838"/>
        <w:bookmarkEnd w:id="16839"/>
        <w:bookmarkEnd w:id="16840"/>
        <w:bookmarkEnd w:id="16841"/>
        <w:bookmarkEnd w:id="16847"/>
        <w:bookmarkEnd w:id="16848"/>
        <w:bookmarkEnd w:id="16849"/>
        <w:bookmarkEnd w:id="16850"/>
        <w:bookmarkEnd w:id="16851"/>
        <w:bookmarkEnd w:id="16852"/>
        <w:bookmarkEnd w:id="16853"/>
        <w:bookmarkEnd w:id="16854"/>
        <w:bookmarkEnd w:id="16855"/>
        <w:bookmarkEnd w:id="16856"/>
        <w:bookmarkEnd w:id="16857"/>
        <w:bookmarkEnd w:id="16858"/>
        <w:bookmarkEnd w:id="16859"/>
        <w:bookmarkEnd w:id="16860"/>
        <w:bookmarkEnd w:id="16861"/>
        <w:bookmarkEnd w:id="16862"/>
        <w:bookmarkEnd w:id="16863"/>
        <w:bookmarkEnd w:id="16864"/>
        <w:bookmarkEnd w:id="16865"/>
        <w:bookmarkEnd w:id="16866"/>
        <w:bookmarkEnd w:id="16867"/>
        <w:bookmarkEnd w:id="16868"/>
        <w:bookmarkEnd w:id="16869"/>
        <w:bookmarkEnd w:id="16870"/>
        <w:bookmarkEnd w:id="16871"/>
        <w:bookmarkEnd w:id="16872"/>
        <w:bookmarkEnd w:id="16873"/>
        <w:bookmarkEnd w:id="16874"/>
        <w:bookmarkEnd w:id="16875"/>
        <w:bookmarkEnd w:id="16876"/>
        <w:bookmarkEnd w:id="16877"/>
        <w:bookmarkEnd w:id="16878"/>
        <w:bookmarkEnd w:id="16879"/>
        <w:bookmarkEnd w:id="16880"/>
        <w:bookmarkEnd w:id="16881"/>
        <w:bookmarkEnd w:id="16882"/>
        <w:bookmarkEnd w:id="16883"/>
        <w:bookmarkEnd w:id="16884"/>
        <w:bookmarkEnd w:id="16885"/>
        <w:bookmarkEnd w:id="16886"/>
        <w:bookmarkEnd w:id="16887"/>
        <w:bookmarkEnd w:id="16888"/>
        <w:bookmarkEnd w:id="16889"/>
        <w:bookmarkEnd w:id="16890"/>
        <w:bookmarkEnd w:id="16891"/>
        <w:bookmarkEnd w:id="16892"/>
        <w:bookmarkEnd w:id="16893"/>
        <w:bookmarkEnd w:id="16894"/>
        <w:bookmarkEnd w:id="16895"/>
        <w:bookmarkEnd w:id="16896"/>
        <w:bookmarkEnd w:id="16897"/>
        <w:bookmarkEnd w:id="16898"/>
        <w:bookmarkEnd w:id="16899"/>
        <w:bookmarkEnd w:id="16900"/>
        <w:bookmarkEnd w:id="16901"/>
        <w:bookmarkEnd w:id="16902"/>
        <w:bookmarkEnd w:id="16903"/>
        <w:bookmarkEnd w:id="16904"/>
        <w:bookmarkEnd w:id="16905"/>
        <w:bookmarkEnd w:id="16906"/>
        <w:bookmarkEnd w:id="16907"/>
        <w:bookmarkEnd w:id="16908"/>
        <w:bookmarkEnd w:id="16909"/>
        <w:bookmarkEnd w:id="16910"/>
        <w:bookmarkEnd w:id="16911"/>
        <w:bookmarkEnd w:id="16912"/>
        <w:bookmarkEnd w:id="16913"/>
        <w:bookmarkEnd w:id="16914"/>
        <w:bookmarkEnd w:id="16915"/>
        <w:bookmarkEnd w:id="16916"/>
        <w:bookmarkEnd w:id="16917"/>
        <w:bookmarkEnd w:id="16918"/>
        <w:bookmarkEnd w:id="16919"/>
        <w:bookmarkEnd w:id="16920"/>
        <w:bookmarkEnd w:id="16921"/>
        <w:bookmarkEnd w:id="16922"/>
        <w:bookmarkEnd w:id="16923"/>
        <w:bookmarkEnd w:id="16924"/>
        <w:bookmarkEnd w:id="16925"/>
        <w:bookmarkEnd w:id="16926"/>
        <w:bookmarkEnd w:id="16927"/>
        <w:bookmarkEnd w:id="16928"/>
        <w:bookmarkEnd w:id="16929"/>
        <w:bookmarkEnd w:id="16930"/>
        <w:bookmarkEnd w:id="16931"/>
        <w:bookmarkEnd w:id="16932"/>
        <w:bookmarkEnd w:id="16933"/>
        <w:bookmarkEnd w:id="16934"/>
        <w:bookmarkEnd w:id="16935"/>
        <w:bookmarkEnd w:id="16936"/>
        <w:bookmarkEnd w:id="16937"/>
        <w:bookmarkEnd w:id="16938"/>
        <w:bookmarkEnd w:id="16939"/>
        <w:bookmarkEnd w:id="16940"/>
        <w:bookmarkEnd w:id="16941"/>
        <w:bookmarkEnd w:id="16942"/>
        <w:bookmarkEnd w:id="16943"/>
        <w:bookmarkEnd w:id="16944"/>
        <w:bookmarkEnd w:id="16945"/>
        <w:bookmarkEnd w:id="16946"/>
        <w:bookmarkEnd w:id="16947"/>
        <w:bookmarkEnd w:id="16948"/>
        <w:bookmarkEnd w:id="16949"/>
        <w:bookmarkEnd w:id="16950"/>
        <w:bookmarkEnd w:id="16951"/>
        <w:bookmarkEnd w:id="16952"/>
        <w:bookmarkEnd w:id="16953"/>
        <w:bookmarkEnd w:id="16954"/>
        <w:bookmarkEnd w:id="16955"/>
        <w:bookmarkEnd w:id="16956"/>
        <w:bookmarkEnd w:id="16957"/>
        <w:bookmarkEnd w:id="16958"/>
        <w:bookmarkEnd w:id="16959"/>
        <w:bookmarkEnd w:id="16960"/>
        <w:bookmarkEnd w:id="16961"/>
        <w:bookmarkEnd w:id="16962"/>
        <w:bookmarkEnd w:id="16963"/>
        <w:bookmarkEnd w:id="16964"/>
        <w:bookmarkEnd w:id="16965"/>
        <w:bookmarkEnd w:id="16966"/>
        <w:bookmarkEnd w:id="16967"/>
        <w:bookmarkEnd w:id="16968"/>
        <w:bookmarkEnd w:id="16969"/>
        <w:bookmarkEnd w:id="16970"/>
        <w:bookmarkEnd w:id="16971"/>
        <w:bookmarkEnd w:id="16972"/>
        <w:bookmarkEnd w:id="16973"/>
        <w:bookmarkEnd w:id="16974"/>
        <w:bookmarkEnd w:id="16975"/>
        <w:bookmarkEnd w:id="16976"/>
        <w:bookmarkEnd w:id="16977"/>
        <w:bookmarkEnd w:id="16978"/>
        <w:bookmarkEnd w:id="16979"/>
        <w:bookmarkEnd w:id="16980"/>
        <w:bookmarkEnd w:id="16981"/>
        <w:bookmarkEnd w:id="16982"/>
        <w:bookmarkEnd w:id="16983"/>
        <w:bookmarkEnd w:id="16984"/>
        <w:bookmarkEnd w:id="16985"/>
        <w:bookmarkEnd w:id="16986"/>
        <w:bookmarkEnd w:id="16987"/>
        <w:bookmarkEnd w:id="16988"/>
        <w:bookmarkEnd w:id="16989"/>
        <w:bookmarkEnd w:id="16990"/>
        <w:bookmarkEnd w:id="16991"/>
        <w:bookmarkEnd w:id="16992"/>
        <w:bookmarkEnd w:id="16993"/>
        <w:bookmarkEnd w:id="16994"/>
        <w:bookmarkEnd w:id="16995"/>
        <w:bookmarkEnd w:id="16996"/>
        <w:bookmarkEnd w:id="16997"/>
        <w:bookmarkEnd w:id="16998"/>
        <w:bookmarkEnd w:id="16999"/>
        <w:bookmarkEnd w:id="17000"/>
        <w:bookmarkEnd w:id="17001"/>
        <w:bookmarkEnd w:id="17002"/>
        <w:bookmarkEnd w:id="17003"/>
        <w:bookmarkEnd w:id="17004"/>
        <w:bookmarkEnd w:id="17005"/>
        <w:bookmarkEnd w:id="17006"/>
        <w:bookmarkEnd w:id="17007"/>
        <w:bookmarkEnd w:id="17008"/>
        <w:bookmarkEnd w:id="17009"/>
        <w:bookmarkEnd w:id="17010"/>
        <w:bookmarkEnd w:id="17011"/>
        <w:bookmarkEnd w:id="17012"/>
        <w:bookmarkEnd w:id="17013"/>
        <w:bookmarkEnd w:id="17014"/>
        <w:bookmarkEnd w:id="17015"/>
        <w:bookmarkEnd w:id="17016"/>
        <w:bookmarkEnd w:id="17017"/>
        <w:bookmarkEnd w:id="17018"/>
        <w:bookmarkEnd w:id="17019"/>
        <w:bookmarkEnd w:id="17020"/>
        <w:bookmarkEnd w:id="17021"/>
        <w:bookmarkEnd w:id="17022"/>
        <w:bookmarkEnd w:id="17023"/>
        <w:bookmarkEnd w:id="17024"/>
        <w:bookmarkEnd w:id="17025"/>
        <w:bookmarkEnd w:id="17026"/>
        <w:bookmarkEnd w:id="17027"/>
        <w:bookmarkEnd w:id="17028"/>
        <w:bookmarkEnd w:id="17029"/>
        <w:bookmarkEnd w:id="17030"/>
        <w:bookmarkEnd w:id="17031"/>
        <w:bookmarkEnd w:id="17032"/>
        <w:bookmarkEnd w:id="17033"/>
        <w:bookmarkEnd w:id="17034"/>
        <w:bookmarkEnd w:id="17035"/>
        <w:bookmarkEnd w:id="17036"/>
        <w:bookmarkEnd w:id="17037"/>
        <w:bookmarkEnd w:id="17038"/>
        <w:bookmarkEnd w:id="17039"/>
        <w:bookmarkEnd w:id="17040"/>
        <w:bookmarkEnd w:id="17041"/>
        <w:bookmarkEnd w:id="17042"/>
        <w:bookmarkEnd w:id="17043"/>
        <w:bookmarkEnd w:id="17044"/>
        <w:bookmarkEnd w:id="17045"/>
        <w:bookmarkEnd w:id="17046"/>
        <w:bookmarkEnd w:id="17047"/>
        <w:bookmarkEnd w:id="17048"/>
        <w:bookmarkEnd w:id="17049"/>
        <w:bookmarkEnd w:id="17050"/>
        <w:bookmarkEnd w:id="17051"/>
        <w:bookmarkEnd w:id="17052"/>
        <w:bookmarkEnd w:id="17053"/>
        <w:bookmarkEnd w:id="17054"/>
        <w:bookmarkEnd w:id="17055"/>
        <w:bookmarkEnd w:id="17056"/>
        <w:bookmarkEnd w:id="17057"/>
        <w:bookmarkEnd w:id="17058"/>
        <w:bookmarkEnd w:id="17059"/>
        <w:bookmarkEnd w:id="17060"/>
        <w:bookmarkEnd w:id="17061"/>
        <w:bookmarkEnd w:id="17062"/>
        <w:bookmarkEnd w:id="17063"/>
        <w:bookmarkEnd w:id="17064"/>
        <w:bookmarkEnd w:id="17065"/>
        <w:bookmarkEnd w:id="17066"/>
        <w:bookmarkEnd w:id="17067"/>
        <w:bookmarkEnd w:id="17068"/>
        <w:bookmarkEnd w:id="17069"/>
        <w:bookmarkEnd w:id="17070"/>
        <w:bookmarkEnd w:id="17071"/>
        <w:bookmarkEnd w:id="17072"/>
        <w:bookmarkEnd w:id="17073"/>
        <w:bookmarkEnd w:id="17074"/>
        <w:bookmarkEnd w:id="17075"/>
        <w:bookmarkEnd w:id="17076"/>
        <w:bookmarkEnd w:id="17077"/>
        <w:bookmarkEnd w:id="17078"/>
        <w:bookmarkEnd w:id="17079"/>
        <w:bookmarkEnd w:id="17080"/>
        <w:bookmarkEnd w:id="17081"/>
        <w:bookmarkEnd w:id="17082"/>
        <w:bookmarkEnd w:id="17083"/>
        <w:bookmarkEnd w:id="17084"/>
        <w:bookmarkEnd w:id="17085"/>
        <w:bookmarkEnd w:id="17086"/>
        <w:bookmarkEnd w:id="17087"/>
        <w:bookmarkEnd w:id="17088"/>
        <w:bookmarkEnd w:id="17089"/>
        <w:bookmarkEnd w:id="17090"/>
        <w:bookmarkEnd w:id="17091"/>
        <w:bookmarkEnd w:id="17092"/>
        <w:bookmarkEnd w:id="17093"/>
        <w:bookmarkEnd w:id="17094"/>
        <w:bookmarkEnd w:id="17095"/>
        <w:bookmarkEnd w:id="17096"/>
        <w:bookmarkEnd w:id="17097"/>
        <w:bookmarkEnd w:id="17098"/>
        <w:bookmarkEnd w:id="17099"/>
        <w:bookmarkEnd w:id="17100"/>
        <w:bookmarkEnd w:id="17101"/>
        <w:bookmarkEnd w:id="17102"/>
        <w:bookmarkEnd w:id="17103"/>
        <w:bookmarkEnd w:id="17104"/>
        <w:bookmarkEnd w:id="17105"/>
        <w:bookmarkEnd w:id="17106"/>
        <w:bookmarkEnd w:id="17107"/>
        <w:bookmarkEnd w:id="17108"/>
        <w:bookmarkEnd w:id="17109"/>
        <w:bookmarkEnd w:id="17110"/>
        <w:bookmarkEnd w:id="17111"/>
        <w:bookmarkEnd w:id="17112"/>
        <w:bookmarkEnd w:id="17113"/>
        <w:bookmarkEnd w:id="17114"/>
        <w:bookmarkEnd w:id="17115"/>
        <w:bookmarkEnd w:id="17116"/>
        <w:bookmarkEnd w:id="17117"/>
        <w:bookmarkEnd w:id="17118"/>
        <w:bookmarkEnd w:id="17119"/>
        <w:bookmarkEnd w:id="17120"/>
        <w:bookmarkEnd w:id="17121"/>
        <w:bookmarkEnd w:id="17122"/>
        <w:bookmarkEnd w:id="17123"/>
        <w:bookmarkEnd w:id="17124"/>
        <w:bookmarkEnd w:id="17125"/>
        <w:bookmarkEnd w:id="17126"/>
        <w:bookmarkEnd w:id="17127"/>
        <w:bookmarkEnd w:id="17128"/>
        <w:bookmarkEnd w:id="17129"/>
        <w:bookmarkEnd w:id="17130"/>
        <w:bookmarkEnd w:id="17131"/>
        <w:bookmarkEnd w:id="17132"/>
        <w:bookmarkEnd w:id="17133"/>
        <w:bookmarkEnd w:id="17134"/>
        <w:bookmarkEnd w:id="17135"/>
        <w:bookmarkEnd w:id="17136"/>
        <w:bookmarkEnd w:id="17137"/>
        <w:bookmarkEnd w:id="17138"/>
        <w:bookmarkEnd w:id="17139"/>
        <w:bookmarkEnd w:id="17140"/>
        <w:bookmarkEnd w:id="17141"/>
        <w:bookmarkEnd w:id="17142"/>
        <w:bookmarkEnd w:id="17143"/>
        <w:bookmarkEnd w:id="17144"/>
        <w:bookmarkEnd w:id="17145"/>
        <w:bookmarkEnd w:id="17146"/>
        <w:bookmarkEnd w:id="17147"/>
        <w:bookmarkEnd w:id="17148"/>
        <w:bookmarkEnd w:id="17149"/>
        <w:bookmarkEnd w:id="17150"/>
        <w:bookmarkEnd w:id="17151"/>
        <w:bookmarkEnd w:id="17152"/>
        <w:bookmarkEnd w:id="17153"/>
        <w:bookmarkEnd w:id="17154"/>
        <w:bookmarkEnd w:id="17155"/>
        <w:bookmarkEnd w:id="17156"/>
        <w:bookmarkEnd w:id="17157"/>
        <w:bookmarkEnd w:id="17158"/>
        <w:bookmarkEnd w:id="17159"/>
        <w:bookmarkEnd w:id="17160"/>
        <w:bookmarkEnd w:id="17161"/>
        <w:bookmarkEnd w:id="17162"/>
        <w:bookmarkEnd w:id="17163"/>
        <w:bookmarkEnd w:id="17164"/>
        <w:bookmarkEnd w:id="17165"/>
        <w:bookmarkEnd w:id="17166"/>
        <w:bookmarkEnd w:id="17167"/>
        <w:bookmarkEnd w:id="17168"/>
        <w:bookmarkEnd w:id="17169"/>
        <w:bookmarkEnd w:id="17170"/>
        <w:bookmarkEnd w:id="17171"/>
        <w:bookmarkEnd w:id="17172"/>
        <w:bookmarkEnd w:id="17173"/>
        <w:bookmarkEnd w:id="17174"/>
        <w:bookmarkEnd w:id="17175"/>
        <w:bookmarkEnd w:id="17176"/>
        <w:bookmarkEnd w:id="17177"/>
        <w:bookmarkEnd w:id="17178"/>
        <w:bookmarkEnd w:id="17179"/>
        <w:bookmarkEnd w:id="17180"/>
        <w:bookmarkEnd w:id="17181"/>
        <w:bookmarkEnd w:id="17182"/>
        <w:bookmarkEnd w:id="17183"/>
        <w:bookmarkEnd w:id="17184"/>
        <w:bookmarkEnd w:id="17185"/>
        <w:bookmarkEnd w:id="17186"/>
        <w:bookmarkEnd w:id="17187"/>
        <w:bookmarkEnd w:id="17188"/>
        <w:bookmarkEnd w:id="17189"/>
        <w:bookmarkEnd w:id="17190"/>
        <w:bookmarkEnd w:id="17191"/>
        <w:bookmarkEnd w:id="17192"/>
        <w:bookmarkEnd w:id="17193"/>
        <w:bookmarkEnd w:id="17194"/>
        <w:bookmarkEnd w:id="17195"/>
        <w:bookmarkEnd w:id="17196"/>
        <w:bookmarkEnd w:id="17197"/>
        <w:bookmarkEnd w:id="17198"/>
        <w:bookmarkEnd w:id="17199"/>
        <w:bookmarkEnd w:id="17200"/>
        <w:bookmarkEnd w:id="17201"/>
        <w:bookmarkEnd w:id="17202"/>
        <w:bookmarkEnd w:id="17203"/>
        <w:bookmarkEnd w:id="17204"/>
        <w:bookmarkEnd w:id="17205"/>
        <w:bookmarkEnd w:id="17206"/>
        <w:bookmarkEnd w:id="17207"/>
        <w:bookmarkEnd w:id="17208"/>
        <w:bookmarkEnd w:id="17209"/>
        <w:bookmarkEnd w:id="17210"/>
        <w:bookmarkEnd w:id="17211"/>
        <w:bookmarkEnd w:id="17212"/>
        <w:bookmarkEnd w:id="17213"/>
        <w:bookmarkEnd w:id="17214"/>
        <w:bookmarkEnd w:id="17215"/>
        <w:bookmarkEnd w:id="17216"/>
        <w:bookmarkEnd w:id="17217"/>
        <w:bookmarkEnd w:id="17218"/>
        <w:bookmarkEnd w:id="17219"/>
        <w:bookmarkEnd w:id="17220"/>
        <w:bookmarkEnd w:id="17221"/>
        <w:bookmarkEnd w:id="17222"/>
        <w:bookmarkEnd w:id="17223"/>
        <w:bookmarkEnd w:id="17224"/>
        <w:bookmarkEnd w:id="17225"/>
        <w:bookmarkEnd w:id="17226"/>
        <w:bookmarkEnd w:id="17227"/>
        <w:bookmarkEnd w:id="17228"/>
        <w:bookmarkEnd w:id="17229"/>
        <w:bookmarkEnd w:id="17230"/>
        <w:bookmarkEnd w:id="17231"/>
        <w:bookmarkEnd w:id="17232"/>
        <w:bookmarkEnd w:id="17233"/>
        <w:bookmarkEnd w:id="17234"/>
        <w:bookmarkEnd w:id="17235"/>
        <w:bookmarkEnd w:id="17236"/>
        <w:bookmarkEnd w:id="17237"/>
        <w:bookmarkEnd w:id="17238"/>
        <w:bookmarkEnd w:id="17239"/>
        <w:bookmarkEnd w:id="17240"/>
        <w:bookmarkEnd w:id="17241"/>
        <w:bookmarkEnd w:id="17242"/>
        <w:bookmarkEnd w:id="17243"/>
        <w:bookmarkEnd w:id="17244"/>
        <w:bookmarkEnd w:id="17245"/>
        <w:bookmarkEnd w:id="17246"/>
        <w:bookmarkEnd w:id="17247"/>
        <w:bookmarkEnd w:id="17248"/>
        <w:bookmarkEnd w:id="17249"/>
        <w:bookmarkEnd w:id="17250"/>
        <w:bookmarkEnd w:id="17251"/>
        <w:bookmarkEnd w:id="17252"/>
        <w:bookmarkEnd w:id="17253"/>
        <w:bookmarkEnd w:id="17254"/>
        <w:bookmarkEnd w:id="17255"/>
        <w:bookmarkEnd w:id="17256"/>
        <w:bookmarkEnd w:id="17257"/>
        <w:bookmarkEnd w:id="17258"/>
        <w:bookmarkEnd w:id="17259"/>
        <w:bookmarkEnd w:id="17260"/>
        <w:bookmarkEnd w:id="17261"/>
        <w:bookmarkEnd w:id="17262"/>
        <w:bookmarkEnd w:id="17263"/>
        <w:bookmarkEnd w:id="17264"/>
        <w:bookmarkEnd w:id="17265"/>
        <w:bookmarkEnd w:id="17266"/>
        <w:bookmarkEnd w:id="17267"/>
        <w:bookmarkEnd w:id="17268"/>
        <w:bookmarkEnd w:id="17269"/>
        <w:bookmarkEnd w:id="17270"/>
        <w:bookmarkEnd w:id="17271"/>
        <w:bookmarkEnd w:id="17272"/>
        <w:bookmarkEnd w:id="17273"/>
        <w:bookmarkEnd w:id="17274"/>
        <w:bookmarkEnd w:id="17275"/>
        <w:bookmarkEnd w:id="17276"/>
        <w:bookmarkEnd w:id="17277"/>
        <w:bookmarkEnd w:id="17278"/>
        <w:bookmarkEnd w:id="17279"/>
        <w:bookmarkEnd w:id="17280"/>
        <w:bookmarkEnd w:id="17281"/>
        <w:bookmarkEnd w:id="17282"/>
        <w:bookmarkEnd w:id="17283"/>
        <w:bookmarkEnd w:id="17284"/>
        <w:bookmarkEnd w:id="17285"/>
        <w:bookmarkEnd w:id="17286"/>
        <w:bookmarkEnd w:id="17287"/>
        <w:bookmarkEnd w:id="17288"/>
        <w:bookmarkEnd w:id="17289"/>
        <w:bookmarkEnd w:id="17290"/>
        <w:bookmarkEnd w:id="17291"/>
        <w:bookmarkEnd w:id="17292"/>
        <w:bookmarkEnd w:id="17293"/>
        <w:bookmarkEnd w:id="17294"/>
        <w:bookmarkEnd w:id="17295"/>
        <w:bookmarkEnd w:id="17296"/>
        <w:bookmarkEnd w:id="17297"/>
        <w:bookmarkEnd w:id="17298"/>
        <w:bookmarkEnd w:id="17299"/>
        <w:bookmarkEnd w:id="17300"/>
        <w:bookmarkEnd w:id="17301"/>
        <w:bookmarkEnd w:id="17302"/>
        <w:bookmarkEnd w:id="17303"/>
        <w:bookmarkEnd w:id="17304"/>
        <w:bookmarkEnd w:id="17305"/>
        <w:bookmarkEnd w:id="17306"/>
        <w:bookmarkEnd w:id="17307"/>
        <w:bookmarkEnd w:id="17308"/>
        <w:bookmarkEnd w:id="17309"/>
      </w:del>
    </w:p>
    <w:p w14:paraId="4442DE76" w14:textId="622E5D9E" w:rsidR="00E01981" w:rsidRPr="00B7686C" w:rsidRDefault="00152BB2">
      <w:pPr>
        <w:pStyle w:val="Brdtekst"/>
        <w:jc w:val="both"/>
        <w:rPr>
          <w:del w:id="17310" w:author="Morten Lerstad Solli" w:date="2017-11-29T15:13:00Z"/>
          <w:lang w:val="en-US"/>
        </w:rPr>
        <w:pPrChange w:id="17311" w:author="Oscar Herman Kise" w:date="2017-11-30T20:05:00Z">
          <w:pPr>
            <w:pStyle w:val="Brdtekst"/>
          </w:pPr>
        </w:pPrChange>
      </w:pPr>
      <w:del w:id="17312" w:author="Morten Lerstad Solli" w:date="2017-11-29T15:13:00Z">
        <w:r w:rsidRPr="00B7686C">
          <w:rPr>
            <w:lang w:val="en-US"/>
          </w:rPr>
          <w:delText>One of the main goals for the car is to make it autonomous.</w:delText>
        </w:r>
      </w:del>
      <w:ins w:id="17313" w:author="Oscar Herman Kise" w:date="2017-11-29T12:48:00Z">
        <w:del w:id="17314" w:author="Morten Lerstad Solli" w:date="2017-11-29T15:13:00Z">
          <w:r w:rsidR="003D3883">
            <w:rPr>
              <w:lang w:val="en-US"/>
            </w:rPr>
            <w:delText xml:space="preserve"> Auto</w:delText>
          </w:r>
          <w:r w:rsidR="00CB5B26">
            <w:rPr>
              <w:lang w:val="en-US"/>
            </w:rPr>
            <w:delText>mo</w:delText>
          </w:r>
        </w:del>
      </w:ins>
      <w:ins w:id="17315" w:author="Oscar Herman Kise" w:date="2017-11-29T12:49:00Z">
        <w:del w:id="17316" w:author="Morten Lerstad Solli" w:date="2017-11-29T15:13:00Z">
          <w:r w:rsidR="00CB5B26">
            <w:rPr>
              <w:lang w:val="en-US"/>
            </w:rPr>
            <w:delText>tive</w:delText>
          </w:r>
        </w:del>
      </w:ins>
      <w:del w:id="17317" w:author="Morten Lerstad Solli" w:date="2017-11-29T15:13:00Z">
        <w:r w:rsidRPr="00B7686C">
          <w:rPr>
            <w:lang w:val="en-US"/>
          </w:rPr>
          <w:delText xml:space="preserve"> </w:delText>
        </w:r>
        <w:r w:rsidRPr="00B7686C" w:rsidDel="008C37CC">
          <w:rPr>
            <w:lang w:val="en-US"/>
          </w:rPr>
          <w:delText xml:space="preserve">To achieve this, there needs to be a way for it to navigate. This is </w:delText>
        </w:r>
        <w:r w:rsidR="007D65A5" w:rsidRPr="00B7686C" w:rsidDel="008C37CC">
          <w:rPr>
            <w:lang w:val="en-US"/>
          </w:rPr>
          <w:delText>done</w:delText>
        </w:r>
      </w:del>
      <w:ins w:id="17318" w:author="Oscar Herman Kise" w:date="2017-11-29T12:48:00Z">
        <w:del w:id="17319" w:author="Morten Lerstad Solli" w:date="2017-11-29T15:13:00Z">
          <w:r w:rsidR="003D3883">
            <w:rPr>
              <w:lang w:val="en-US"/>
            </w:rPr>
            <w:delText>n</w:delText>
          </w:r>
        </w:del>
      </w:ins>
      <w:ins w:id="17320" w:author="Oscar Herman Kise" w:date="2017-11-29T12:45:00Z">
        <w:del w:id="17321" w:author="Morten Lerstad Solli" w:date="2017-11-29T15:13:00Z">
          <w:r w:rsidR="00A677D6">
            <w:rPr>
              <w:lang w:val="en-US"/>
            </w:rPr>
            <w:delText>avigation of the vehicle is accomplished</w:delText>
          </w:r>
        </w:del>
      </w:ins>
      <w:del w:id="17322" w:author="Morten Lerstad Solli" w:date="2017-11-29T15:13:00Z">
        <w:r w:rsidRPr="00B7686C">
          <w:rPr>
            <w:lang w:val="en-US"/>
          </w:rPr>
          <w:delText xml:space="preserve"> by using image processing o</w:delText>
        </w:r>
        <w:r w:rsidR="00335CF4" w:rsidRPr="00B7686C">
          <w:rPr>
            <w:lang w:val="en-US"/>
          </w:rPr>
          <w:delText>n</w:delText>
        </w:r>
        <w:r w:rsidRPr="00B7686C">
          <w:rPr>
            <w:lang w:val="en-US"/>
          </w:rPr>
          <w:delText xml:space="preserve"> raw video from a webcam attached to the car. The image processing is </w:delText>
        </w:r>
        <w:r w:rsidR="007D65A5" w:rsidRPr="00B7686C">
          <w:rPr>
            <w:lang w:val="en-US"/>
          </w:rPr>
          <w:delText>implemented in Java by using</w:delText>
        </w:r>
        <w:r w:rsidR="00335CF4" w:rsidRPr="00B7686C">
          <w:rPr>
            <w:lang w:val="en-US"/>
          </w:rPr>
          <w:delText xml:space="preserve"> the OpenCV library</w:delText>
        </w:r>
        <w:r w:rsidR="007D65A5" w:rsidRPr="00B7686C">
          <w:rPr>
            <w:lang w:val="en-US"/>
          </w:rPr>
          <w:delText>. In this project, version 3.1 of OpenCV was used.</w:delText>
        </w:r>
        <w:bookmarkStart w:id="17323" w:name="_Toc499732681"/>
        <w:bookmarkStart w:id="17324" w:name="_Toc499731974"/>
        <w:bookmarkStart w:id="17325" w:name="_Toc499732838"/>
        <w:bookmarkStart w:id="17326" w:name="_Toc499732152"/>
        <w:bookmarkStart w:id="17327" w:name="_Toc499732327"/>
        <w:bookmarkStart w:id="17328" w:name="_Toc499732507"/>
        <w:bookmarkStart w:id="17329" w:name="_Toc499732745"/>
        <w:bookmarkStart w:id="17330" w:name="_Toc499732972"/>
        <w:bookmarkStart w:id="17331" w:name="_Toc499733129"/>
        <w:bookmarkStart w:id="17332" w:name="_Toc499733286"/>
        <w:bookmarkStart w:id="17333" w:name="_Toc499733443"/>
        <w:bookmarkStart w:id="17334" w:name="_Toc499733103"/>
        <w:bookmarkStart w:id="17335" w:name="_Toc499733635"/>
        <w:bookmarkStart w:id="17336" w:name="_Toc499733792"/>
        <w:bookmarkStart w:id="17337" w:name="_Toc499733949"/>
        <w:bookmarkStart w:id="17338" w:name="_Toc499737795"/>
        <w:bookmarkStart w:id="17339" w:name="_Toc499738093"/>
        <w:bookmarkStart w:id="17340" w:name="_Toc499739481"/>
        <w:bookmarkStart w:id="17341" w:name="_Toc499743809"/>
        <w:bookmarkStart w:id="17342" w:name="_Toc499748395"/>
        <w:bookmarkStart w:id="17343" w:name="_Toc499749109"/>
        <w:bookmarkStart w:id="17344" w:name="_Toc499749267"/>
        <w:bookmarkStart w:id="17345" w:name="_Toc499749425"/>
        <w:bookmarkStart w:id="17346" w:name="_Toc499749583"/>
        <w:bookmarkStart w:id="17347" w:name="_Toc499750144"/>
        <w:bookmarkStart w:id="17348" w:name="_Toc499750568"/>
        <w:bookmarkStart w:id="17349" w:name="_Toc499748555"/>
        <w:bookmarkStart w:id="17350" w:name="_Toc499750025"/>
        <w:bookmarkStart w:id="17351" w:name="_Toc499750712"/>
        <w:bookmarkStart w:id="17352" w:name="_Toc499750871"/>
        <w:bookmarkStart w:id="17353" w:name="_Toc499751030"/>
        <w:bookmarkStart w:id="17354" w:name="_Toc499751189"/>
        <w:bookmarkStart w:id="17355" w:name="_Toc499751348"/>
        <w:bookmarkStart w:id="17356" w:name="_Toc499751507"/>
        <w:bookmarkStart w:id="17357" w:name="_Toc499751666"/>
        <w:bookmarkStart w:id="17358" w:name="_Toc499751825"/>
        <w:bookmarkStart w:id="17359" w:name="_Toc499751984"/>
        <w:bookmarkStart w:id="17360" w:name="_Toc499752241"/>
        <w:bookmarkStart w:id="17361" w:name="_Toc499752400"/>
        <w:bookmarkStart w:id="17362" w:name="_Toc499752559"/>
        <w:bookmarkStart w:id="17363" w:name="_Toc499752718"/>
        <w:bookmarkStart w:id="17364" w:name="_Toc499752975"/>
        <w:bookmarkStart w:id="17365" w:name="_Toc499753134"/>
        <w:bookmarkStart w:id="17366" w:name="_Toc499753293"/>
        <w:bookmarkStart w:id="17367" w:name="_Toc499753452"/>
        <w:bookmarkStart w:id="17368" w:name="_Toc499753905"/>
        <w:bookmarkStart w:id="17369" w:name="_Toc499754064"/>
        <w:bookmarkStart w:id="17370" w:name="_Toc499754909"/>
        <w:bookmarkStart w:id="17371" w:name="_Toc499755068"/>
        <w:bookmarkStart w:id="17372" w:name="_Toc499755227"/>
        <w:bookmarkStart w:id="17373" w:name="_Toc499755386"/>
        <w:bookmarkStart w:id="17374" w:name="_Toc499755741"/>
        <w:bookmarkStart w:id="17375" w:name="_Toc499755900"/>
        <w:bookmarkStart w:id="17376" w:name="_Toc499756058"/>
        <w:bookmarkStart w:id="17377" w:name="_Toc499756216"/>
        <w:bookmarkStart w:id="17378" w:name="_Toc499756374"/>
        <w:bookmarkStart w:id="17379" w:name="_Toc499756532"/>
        <w:bookmarkStart w:id="17380" w:name="_Toc499755200"/>
        <w:bookmarkStart w:id="17381" w:name="_Toc499755492"/>
        <w:bookmarkStart w:id="17382" w:name="_Toc499755669"/>
        <w:bookmarkStart w:id="17383" w:name="_Toc499756787"/>
        <w:bookmarkStart w:id="17384" w:name="_Toc499755969"/>
        <w:bookmarkStart w:id="17385" w:name="_Toc499756269"/>
        <w:bookmarkStart w:id="17386" w:name="_Toc499756507"/>
        <w:bookmarkStart w:id="17387" w:name="_Toc499756746"/>
        <w:bookmarkStart w:id="17388" w:name="_Toc499757063"/>
        <w:bookmarkStart w:id="17389" w:name="_Toc499757221"/>
        <w:bookmarkStart w:id="17390" w:name="_Toc499757379"/>
        <w:bookmarkStart w:id="17391" w:name="_Toc499757537"/>
        <w:bookmarkStart w:id="17392" w:name="_Toc499757695"/>
        <w:bookmarkStart w:id="17393" w:name="_Toc499757853"/>
        <w:bookmarkStart w:id="17394" w:name="_Toc499757766"/>
        <w:bookmarkStart w:id="17395" w:name="_Toc499758082"/>
        <w:bookmarkStart w:id="17396" w:name="_Toc499756474"/>
        <w:bookmarkStart w:id="17397" w:name="_Toc499758240"/>
        <w:bookmarkStart w:id="17398" w:name="_Toc499758398"/>
        <w:bookmarkStart w:id="17399" w:name="_Toc499758556"/>
        <w:bookmarkStart w:id="17400" w:name="_Toc499758714"/>
        <w:bookmarkStart w:id="17401" w:name="_Toc499758872"/>
        <w:bookmarkStart w:id="17402" w:name="_Toc499759030"/>
        <w:bookmarkStart w:id="17403" w:name="_Toc499759188"/>
        <w:bookmarkStart w:id="17404" w:name="_Toc499759346"/>
        <w:bookmarkStart w:id="17405" w:name="_Toc499759504"/>
        <w:bookmarkStart w:id="17406" w:name="_Toc499759662"/>
        <w:bookmarkStart w:id="17407" w:name="_Toc499759820"/>
        <w:bookmarkStart w:id="17408" w:name="_Toc499759978"/>
        <w:bookmarkStart w:id="17409" w:name="_Toc499760136"/>
        <w:bookmarkStart w:id="17410" w:name="_Toc499756941"/>
        <w:bookmarkStart w:id="17411" w:name="_Toc499757179"/>
        <w:bookmarkStart w:id="17412" w:name="_Toc499760294"/>
        <w:bookmarkStart w:id="17413" w:name="_Toc499757470"/>
        <w:bookmarkStart w:id="17414" w:name="_Toc499760452"/>
        <w:bookmarkStart w:id="17415" w:name="_Toc499760610"/>
        <w:bookmarkStart w:id="17416" w:name="_Toc499760865"/>
        <w:bookmarkStart w:id="17417" w:name="_Toc499761023"/>
        <w:bookmarkStart w:id="17418" w:name="_Toc499761181"/>
        <w:bookmarkStart w:id="17419" w:name="_Toc499761339"/>
        <w:bookmarkStart w:id="17420" w:name="_Toc499801888"/>
        <w:bookmarkStart w:id="17421" w:name="_Toc499802047"/>
        <w:bookmarkStart w:id="17422" w:name="_Toc499802206"/>
        <w:bookmarkStart w:id="17423" w:name="_Toc499802365"/>
        <w:bookmarkStart w:id="17424" w:name="_Toc499802180"/>
        <w:bookmarkStart w:id="17425" w:name="_Toc499802561"/>
        <w:bookmarkStart w:id="17426" w:name="_Toc499802720"/>
        <w:bookmarkStart w:id="17427" w:name="_Toc499802879"/>
        <w:bookmarkStart w:id="17428" w:name="_Toc499802633"/>
        <w:bookmarkStart w:id="17429" w:name="_Toc499803038"/>
        <w:bookmarkStart w:id="17430" w:name="_Toc499803197"/>
        <w:bookmarkStart w:id="17431" w:name="_Toc499803356"/>
        <w:bookmarkStart w:id="17432" w:name="_Toc499803515"/>
        <w:bookmarkStart w:id="17433" w:name="_Toc499803675"/>
        <w:bookmarkStart w:id="17434" w:name="_Toc499803835"/>
        <w:bookmarkStart w:id="17435" w:name="_Toc499803995"/>
        <w:bookmarkStart w:id="17436" w:name="_Toc499804155"/>
        <w:bookmarkStart w:id="17437" w:name="_Toc499804315"/>
        <w:bookmarkStart w:id="17438" w:name="_Toc499804475"/>
        <w:bookmarkStart w:id="17439" w:name="_Toc499803107"/>
        <w:bookmarkStart w:id="17440" w:name="_Toc499804636"/>
        <w:bookmarkStart w:id="17441" w:name="_Toc499803412"/>
        <w:bookmarkStart w:id="17442" w:name="_Toc499803658"/>
        <w:bookmarkStart w:id="17443" w:name="_Toc499803959"/>
        <w:bookmarkStart w:id="17444" w:name="_Toc499804797"/>
        <w:bookmarkStart w:id="17445" w:name="_Toc499804256"/>
        <w:bookmarkStart w:id="17446" w:name="_Toc499804957"/>
        <w:bookmarkStart w:id="17447" w:name="_Toc499805117"/>
        <w:bookmarkStart w:id="17448" w:name="_Toc499804558"/>
        <w:bookmarkStart w:id="17449" w:name="_Toc499805277"/>
        <w:bookmarkStart w:id="17450" w:name="_Toc499804077"/>
        <w:bookmarkStart w:id="17451" w:name="_Toc499804940"/>
        <w:bookmarkStart w:id="17452" w:name="_Toc499805391"/>
        <w:bookmarkStart w:id="17453" w:name="_Toc499805551"/>
        <w:bookmarkStart w:id="17454" w:name="_Toc499805660"/>
        <w:bookmarkStart w:id="17455" w:name="_Toc499805820"/>
        <w:bookmarkStart w:id="17456" w:name="_Toc499805980"/>
        <w:bookmarkStart w:id="17457" w:name="_Toc499806140"/>
        <w:bookmarkStart w:id="17458" w:name="_Toc499806686"/>
        <w:bookmarkStart w:id="17459" w:name="_Toc499822156"/>
        <w:bookmarkStart w:id="17460" w:name="_Toc499822317"/>
        <w:bookmarkStart w:id="17461" w:name="_Toc499804862"/>
        <w:bookmarkStart w:id="17462" w:name="_Toc499805108"/>
        <w:bookmarkStart w:id="17463" w:name="_Toc499806286"/>
        <w:bookmarkStart w:id="17464" w:name="_Toc499806446"/>
        <w:bookmarkStart w:id="17465" w:name="_Toc499806606"/>
        <w:bookmarkStart w:id="17466" w:name="_Toc499806926"/>
        <w:bookmarkStart w:id="17467" w:name="_Toc499807086"/>
        <w:bookmarkStart w:id="17468" w:name="_Toc499807246"/>
        <w:bookmarkStart w:id="17469" w:name="_Toc499807406"/>
        <w:bookmarkStart w:id="17470" w:name="_Toc499807566"/>
        <w:bookmarkStart w:id="17471" w:name="_Toc499807726"/>
        <w:bookmarkStart w:id="17472" w:name="_Toc499807886"/>
        <w:bookmarkStart w:id="17473" w:name="_Toc499808046"/>
        <w:bookmarkStart w:id="17474" w:name="_Toc499808206"/>
        <w:bookmarkStart w:id="17475" w:name="_Toc499808366"/>
        <w:bookmarkStart w:id="17476" w:name="_Toc499808526"/>
        <w:bookmarkStart w:id="17477" w:name="_Toc499808686"/>
        <w:bookmarkStart w:id="17478" w:name="_Toc499808846"/>
        <w:bookmarkStart w:id="17479" w:name="_Toc499809006"/>
        <w:bookmarkStart w:id="17480" w:name="_Toc499809166"/>
        <w:bookmarkStart w:id="17481" w:name="_Toc499809326"/>
        <w:bookmarkStart w:id="17482" w:name="_Toc499809486"/>
        <w:bookmarkStart w:id="17483" w:name="_Toc499809646"/>
        <w:bookmarkStart w:id="17484" w:name="_Toc499809806"/>
        <w:bookmarkStart w:id="17485" w:name="_Toc499809966"/>
        <w:bookmarkStart w:id="17486" w:name="_Toc499810126"/>
        <w:bookmarkStart w:id="17487" w:name="_Toc499810286"/>
        <w:bookmarkStart w:id="17488" w:name="_Toc499810446"/>
        <w:bookmarkStart w:id="17489" w:name="_Toc499810606"/>
        <w:bookmarkStart w:id="17490" w:name="_Toc499810766"/>
        <w:bookmarkStart w:id="17491" w:name="_Toc499810926"/>
        <w:bookmarkStart w:id="17492" w:name="_Toc499811086"/>
        <w:bookmarkStart w:id="17493" w:name="_Toc499811246"/>
        <w:bookmarkStart w:id="17494" w:name="_Toc499811406"/>
        <w:bookmarkStart w:id="17495" w:name="_Toc499811566"/>
        <w:bookmarkStart w:id="17496" w:name="_Toc499811824"/>
        <w:bookmarkStart w:id="17497" w:name="_Toc499811984"/>
        <w:bookmarkStart w:id="17498" w:name="_Toc499812634"/>
        <w:bookmarkStart w:id="17499" w:name="_Toc499812794"/>
        <w:bookmarkStart w:id="17500" w:name="_Toc499812954"/>
        <w:bookmarkStart w:id="17501" w:name="_Toc499813114"/>
        <w:bookmarkStart w:id="17502" w:name="_Toc499813274"/>
        <w:bookmarkStart w:id="17503" w:name="_Toc499813434"/>
        <w:bookmarkStart w:id="17504" w:name="_Toc499813594"/>
        <w:bookmarkStart w:id="17505" w:name="_Toc499813754"/>
        <w:bookmarkStart w:id="17506" w:name="_Toc499813914"/>
        <w:bookmarkStart w:id="17507" w:name="_Toc499814074"/>
        <w:bookmarkStart w:id="17508" w:name="_Toc499814234"/>
        <w:bookmarkStart w:id="17509" w:name="_Toc499814394"/>
        <w:bookmarkStart w:id="17510" w:name="_Toc499814554"/>
        <w:bookmarkStart w:id="17511" w:name="_Toc499814714"/>
        <w:bookmarkStart w:id="17512" w:name="_Toc499814874"/>
        <w:bookmarkStart w:id="17513" w:name="_Toc499815034"/>
        <w:bookmarkStart w:id="17514" w:name="_Toc499815194"/>
        <w:bookmarkStart w:id="17515" w:name="_Toc499815354"/>
        <w:bookmarkStart w:id="17516" w:name="_Toc499815514"/>
        <w:bookmarkStart w:id="17517" w:name="_Toc499815772"/>
        <w:bookmarkStart w:id="17518" w:name="_Toc499816226"/>
        <w:bookmarkStart w:id="17519" w:name="_Toc499816680"/>
        <w:bookmarkStart w:id="17520" w:name="_Toc499817918"/>
        <w:bookmarkStart w:id="17521" w:name="_Toc499818176"/>
        <w:bookmarkStart w:id="17522" w:name="_Toc499818336"/>
        <w:bookmarkStart w:id="17523" w:name="_Toc499818496"/>
        <w:bookmarkStart w:id="17524" w:name="_Toc499818656"/>
        <w:bookmarkStart w:id="17525" w:name="_Toc499818816"/>
        <w:bookmarkStart w:id="17526" w:name="_Toc499818976"/>
        <w:bookmarkStart w:id="17527" w:name="_Toc499819136"/>
        <w:bookmarkStart w:id="17528" w:name="_Toc499819296"/>
        <w:bookmarkStart w:id="17529" w:name="_Toc499819456"/>
        <w:bookmarkStart w:id="17530" w:name="_Toc499819616"/>
        <w:bookmarkStart w:id="17531" w:name="_Toc499819776"/>
        <w:bookmarkStart w:id="17532" w:name="_Toc499819936"/>
        <w:bookmarkStart w:id="17533" w:name="_Toc499820096"/>
        <w:bookmarkStart w:id="17534" w:name="_Toc499820256"/>
        <w:bookmarkStart w:id="17535" w:name="_Toc499820416"/>
        <w:bookmarkStart w:id="17536" w:name="_Toc499820576"/>
        <w:bookmarkStart w:id="17537" w:name="_Toc499820736"/>
        <w:bookmarkStart w:id="17538" w:name="_Toc499820896"/>
        <w:bookmarkStart w:id="17539" w:name="_Toc499821154"/>
        <w:bookmarkStart w:id="17540" w:name="_Toc499821314"/>
        <w:bookmarkStart w:id="17541" w:name="_Toc499821474"/>
        <w:bookmarkStart w:id="17542" w:name="_Toc499821634"/>
        <w:bookmarkStart w:id="17543" w:name="_Toc499821794"/>
        <w:bookmarkStart w:id="17544" w:name="_Toc499821954"/>
        <w:bookmarkStart w:id="17545" w:name="_Toc499822434"/>
        <w:bookmarkStart w:id="17546" w:name="_Toc499822594"/>
        <w:bookmarkStart w:id="17547" w:name="_Toc499822754"/>
        <w:bookmarkStart w:id="17548" w:name="_Toc499822914"/>
        <w:bookmarkStart w:id="17549" w:name="_Toc499823074"/>
        <w:bookmarkStart w:id="17550" w:name="_Toc499823234"/>
        <w:bookmarkStart w:id="17551" w:name="_Toc499823394"/>
        <w:bookmarkStart w:id="17552" w:name="_Toc499823554"/>
        <w:bookmarkStart w:id="17553" w:name="_Toc499823714"/>
        <w:bookmarkStart w:id="17554" w:name="_Toc499823874"/>
        <w:bookmarkStart w:id="17555" w:name="_Toc499824034"/>
        <w:bookmarkStart w:id="17556" w:name="_Toc499824194"/>
        <w:bookmarkStart w:id="17557" w:name="_Toc499824354"/>
        <w:bookmarkStart w:id="17558" w:name="_Toc499824514"/>
        <w:bookmarkStart w:id="17559" w:name="_Toc499824674"/>
        <w:bookmarkStart w:id="17560" w:name="_Toc499824834"/>
        <w:bookmarkStart w:id="17561" w:name="_Toc499824994"/>
        <w:bookmarkStart w:id="17562" w:name="_Toc499825154"/>
        <w:bookmarkStart w:id="17563" w:name="_Toc499825412"/>
        <w:bookmarkStart w:id="17564" w:name="_Toc499825572"/>
        <w:bookmarkStart w:id="17565" w:name="_Toc499825830"/>
        <w:bookmarkStart w:id="17566" w:name="_Toc499825990"/>
        <w:bookmarkStart w:id="17567" w:name="_Toc499826150"/>
        <w:bookmarkStart w:id="17568" w:name="_Toc499826408"/>
        <w:bookmarkStart w:id="17569" w:name="_Toc499826568"/>
        <w:bookmarkStart w:id="17570" w:name="_Toc499827610"/>
        <w:bookmarkStart w:id="17571" w:name="_Toc499827966"/>
        <w:bookmarkStart w:id="17572" w:name="_Toc499828126"/>
        <w:bookmarkStart w:id="17573" w:name="_Toc499828482"/>
        <w:bookmarkStart w:id="17574" w:name="_Toc499828642"/>
        <w:bookmarkStart w:id="17575" w:name="_Toc499828802"/>
        <w:bookmarkStart w:id="17576" w:name="_Toc499828962"/>
        <w:bookmarkStart w:id="17577" w:name="_Toc499829122"/>
        <w:bookmarkStart w:id="17578" w:name="_Toc499829282"/>
        <w:bookmarkStart w:id="17579" w:name="_Toc499829442"/>
        <w:bookmarkStart w:id="17580" w:name="_Toc499829602"/>
        <w:bookmarkStart w:id="17581" w:name="_Toc499829762"/>
        <w:bookmarkStart w:id="17582" w:name="_Toc499829922"/>
        <w:bookmarkStart w:id="17583" w:name="_Toc499830082"/>
        <w:bookmarkStart w:id="17584" w:name="_Toc499830242"/>
        <w:bookmarkStart w:id="17585" w:name="_Toc499830402"/>
        <w:bookmarkStart w:id="17586" w:name="_Toc499830562"/>
        <w:bookmarkStart w:id="17587" w:name="_Toc499830722"/>
        <w:bookmarkStart w:id="17588" w:name="_Toc499830882"/>
        <w:bookmarkStart w:id="17589" w:name="_Toc499831042"/>
        <w:bookmarkStart w:id="17590" w:name="_Toc499831202"/>
        <w:bookmarkStart w:id="17591" w:name="_Toc499831362"/>
        <w:bookmarkStart w:id="17592" w:name="_Toc499831522"/>
        <w:bookmarkStart w:id="17593" w:name="_Toc499831682"/>
        <w:bookmarkStart w:id="17594" w:name="_Toc499831842"/>
        <w:bookmarkStart w:id="17595" w:name="_Toc499832002"/>
        <w:bookmarkStart w:id="17596" w:name="_Toc499832162"/>
        <w:bookmarkStart w:id="17597" w:name="_Toc499832322"/>
        <w:bookmarkStart w:id="17598" w:name="_Toc499832482"/>
        <w:bookmarkStart w:id="17599" w:name="_Toc499832642"/>
        <w:bookmarkStart w:id="17600" w:name="_Toc499832802"/>
        <w:bookmarkStart w:id="17601" w:name="_Toc499832962"/>
        <w:bookmarkStart w:id="17602" w:name="_Toc499833122"/>
        <w:bookmarkStart w:id="17603" w:name="_Toc499833282"/>
        <w:bookmarkStart w:id="17604" w:name="_Toc499833442"/>
        <w:bookmarkStart w:id="17605" w:name="_Toc499833602"/>
        <w:bookmarkStart w:id="17606" w:name="_Toc499833762"/>
        <w:bookmarkStart w:id="17607" w:name="_Toc499833922"/>
        <w:bookmarkStart w:id="17608" w:name="_Toc499834082"/>
        <w:bookmarkStart w:id="17609" w:name="_Toc499834242"/>
        <w:bookmarkStart w:id="17610" w:name="_Toc499834402"/>
        <w:bookmarkStart w:id="17611" w:name="_Toc499834562"/>
        <w:bookmarkStart w:id="17612" w:name="_Toc499834722"/>
        <w:bookmarkStart w:id="17613" w:name="_Toc499834882"/>
        <w:bookmarkStart w:id="17614" w:name="_Toc499835042"/>
        <w:bookmarkStart w:id="17615" w:name="_Toc499835202"/>
        <w:bookmarkStart w:id="17616" w:name="_Toc499835362"/>
        <w:bookmarkStart w:id="17617" w:name="_Toc499835522"/>
        <w:bookmarkStart w:id="17618" w:name="_Toc499835682"/>
        <w:bookmarkStart w:id="17619" w:name="_Toc499835842"/>
        <w:bookmarkStart w:id="17620" w:name="_Toc499836002"/>
        <w:bookmarkStart w:id="17621" w:name="_Toc499836162"/>
        <w:bookmarkStart w:id="17622" w:name="_Toc499836322"/>
        <w:bookmarkStart w:id="17623" w:name="_Toc499836483"/>
        <w:bookmarkStart w:id="17624" w:name="_Toc499836644"/>
        <w:bookmarkStart w:id="17625" w:name="_Toc499836805"/>
        <w:bookmarkStart w:id="17626" w:name="_Toc499836966"/>
        <w:bookmarkStart w:id="17627" w:name="_Toc499837127"/>
        <w:bookmarkStart w:id="17628" w:name="_Toc499837288"/>
        <w:bookmarkStart w:id="17629" w:name="_Toc499822550"/>
        <w:bookmarkStart w:id="17630" w:name="_Toc499822846"/>
        <w:bookmarkStart w:id="17631" w:name="_Toc499823208"/>
        <w:bookmarkStart w:id="17632" w:name="_Toc499837449"/>
        <w:bookmarkStart w:id="17633" w:name="_Toc499837610"/>
        <w:bookmarkStart w:id="17634" w:name="_Toc499837771"/>
        <w:bookmarkStart w:id="17635" w:name="_Toc499837932"/>
        <w:bookmarkStart w:id="17636" w:name="_Toc499838093"/>
        <w:bookmarkStart w:id="17637" w:name="_Toc499838254"/>
        <w:bookmarkStart w:id="17638" w:name="_Toc499838415"/>
        <w:bookmarkStart w:id="17639" w:name="_Toc499838576"/>
        <w:bookmarkStart w:id="17640" w:name="_Toc499838737"/>
        <w:bookmarkStart w:id="17641" w:name="_Toc499838898"/>
        <w:bookmarkStart w:id="17642" w:name="_Toc499839059"/>
        <w:bookmarkStart w:id="17643" w:name="_Toc499839220"/>
        <w:bookmarkStart w:id="17644" w:name="_Toc499839381"/>
        <w:bookmarkStart w:id="17645" w:name="_Toc499839641"/>
        <w:bookmarkStart w:id="17646" w:name="_Toc499823513"/>
        <w:bookmarkStart w:id="17647" w:name="_Toc499823814"/>
        <w:bookmarkStart w:id="17648" w:name="_Toc499839802"/>
        <w:bookmarkStart w:id="17649" w:name="_Toc499824117"/>
        <w:bookmarkStart w:id="17650" w:name="_Toc499824422"/>
        <w:bookmarkStart w:id="17651" w:name="_Toc499824727"/>
        <w:bookmarkStart w:id="17652" w:name="_Toc499824488"/>
        <w:bookmarkStart w:id="17653" w:name="_Toc499824969"/>
        <w:bookmarkStart w:id="17654" w:name="_Toc499839963"/>
        <w:bookmarkStart w:id="17655" w:name="_Toc499840124"/>
        <w:bookmarkStart w:id="17656" w:name="_Toc499825272"/>
        <w:bookmarkStart w:id="17657" w:name="_Toc499840285"/>
        <w:bookmarkStart w:id="17658" w:name="_Toc499825510"/>
        <w:bookmarkStart w:id="17659" w:name="_Toc499840446"/>
        <w:bookmarkStart w:id="17660" w:name="_Toc499840607"/>
        <w:bookmarkStart w:id="17661" w:name="_Toc499840768"/>
        <w:bookmarkStart w:id="17662" w:name="_Toc499840929"/>
        <w:bookmarkStart w:id="17663" w:name="_Toc499825751"/>
        <w:bookmarkStart w:id="17664" w:name="_Toc499826056"/>
        <w:bookmarkStart w:id="17665" w:name="_Toc499826297"/>
        <w:bookmarkStart w:id="17666" w:name="_Toc499826541"/>
        <w:bookmarkStart w:id="17667" w:name="_Toc499826782"/>
        <w:bookmarkStart w:id="17668" w:name="_Toc499841090"/>
        <w:bookmarkStart w:id="17669" w:name="_Toc499826956"/>
        <w:bookmarkStart w:id="17670" w:name="_Toc499825240"/>
        <w:bookmarkStart w:id="17671" w:name="_Toc499827137"/>
        <w:bookmarkStart w:id="17672" w:name="_Toc499825707"/>
        <w:bookmarkStart w:id="17673" w:name="_Toc499826223"/>
        <w:bookmarkStart w:id="17674" w:name="_Toc499826687"/>
        <w:bookmarkStart w:id="17675" w:name="_Toc499827318"/>
        <w:bookmarkStart w:id="17676" w:name="_Toc499827497"/>
        <w:bookmarkStart w:id="17677" w:name="_Toc499827025"/>
        <w:bookmarkStart w:id="17678" w:name="_Toc499827299"/>
        <w:bookmarkStart w:id="17679" w:name="_Toc499827784"/>
        <w:bookmarkStart w:id="17680" w:name="_Toc499828027"/>
        <w:bookmarkStart w:id="17681" w:name="_Toc499828269"/>
        <w:bookmarkStart w:id="17682" w:name="_Toc499828451"/>
        <w:bookmarkStart w:id="17683" w:name="_Toc499828750"/>
        <w:bookmarkStart w:id="17684" w:name="_Toc499829052"/>
        <w:bookmarkStart w:id="17685" w:name="_Toc499828113"/>
        <w:bookmarkStart w:id="17686" w:name="_Toc499826478"/>
        <w:bookmarkStart w:id="17687" w:name="_Toc499827130"/>
        <w:bookmarkStart w:id="17688" w:name="_Toc499827677"/>
        <w:bookmarkStart w:id="17689" w:name="_Toc499826869"/>
        <w:bookmarkStart w:id="17690" w:name="_Toc499828569"/>
        <w:bookmarkStart w:id="17691" w:name="_Toc499829265"/>
        <w:bookmarkStart w:id="17692" w:name="_Toc499828093"/>
        <w:bookmarkStart w:id="17693" w:name="_Toc499829217"/>
        <w:bookmarkStart w:id="17694" w:name="_Toc499829655"/>
        <w:bookmarkStart w:id="17695" w:name="_Toc499829897"/>
        <w:bookmarkStart w:id="17696" w:name="_Toc499828401"/>
        <w:bookmarkStart w:id="17697" w:name="_Toc499829722"/>
        <w:bookmarkStart w:id="17698" w:name="_Toc499830323"/>
        <w:bookmarkStart w:id="17699" w:name="_Toc499830628"/>
        <w:bookmarkStart w:id="17700" w:name="_Toc499830829"/>
        <w:bookmarkStart w:id="17701" w:name="_Toc499831131"/>
        <w:bookmarkStart w:id="17702" w:name="_Toc499831607"/>
        <w:bookmarkStart w:id="17703" w:name="_Toc499832083"/>
        <w:bookmarkStart w:id="17704" w:name="_Toc499833015"/>
        <w:bookmarkStart w:id="17705" w:name="_Toc499833400"/>
        <w:bookmarkStart w:id="17706" w:name="_Toc499833704"/>
        <w:bookmarkStart w:id="17707" w:name="_Toc499834013"/>
        <w:bookmarkStart w:id="17708" w:name="_Toc499834348"/>
        <w:bookmarkStart w:id="17709" w:name="_Toc499834686"/>
        <w:bookmarkStart w:id="17710" w:name="_Toc499835021"/>
        <w:bookmarkStart w:id="17711" w:name="_Toc499834173"/>
        <w:bookmarkStart w:id="17712" w:name="_Toc499835355"/>
        <w:bookmarkStart w:id="17713" w:name="_Toc499835745"/>
        <w:bookmarkStart w:id="17714" w:name="_Toc499834874"/>
        <w:bookmarkStart w:id="17715" w:name="_Toc499835940"/>
        <w:bookmarkStart w:id="17716" w:name="_Toc499837063"/>
        <w:bookmarkStart w:id="17717" w:name="_Toc499837397"/>
        <w:bookmarkStart w:id="17718" w:name="_Toc499837737"/>
        <w:bookmarkStart w:id="17719" w:name="_Toc499838075"/>
        <w:bookmarkStart w:id="17720" w:name="_Toc499842711"/>
        <w:bookmarkStart w:id="17721" w:name="_Toc499843376"/>
        <w:bookmarkEnd w:id="17323"/>
        <w:bookmarkEnd w:id="17324"/>
        <w:bookmarkEnd w:id="17325"/>
        <w:bookmarkEnd w:id="17326"/>
        <w:bookmarkEnd w:id="17327"/>
        <w:bookmarkEnd w:id="17328"/>
        <w:bookmarkEnd w:id="17329"/>
        <w:bookmarkEnd w:id="17330"/>
        <w:bookmarkEnd w:id="17331"/>
        <w:bookmarkEnd w:id="17332"/>
        <w:bookmarkEnd w:id="17333"/>
        <w:bookmarkEnd w:id="17334"/>
        <w:bookmarkEnd w:id="17335"/>
        <w:bookmarkEnd w:id="17336"/>
        <w:bookmarkEnd w:id="17337"/>
        <w:bookmarkEnd w:id="17338"/>
        <w:bookmarkEnd w:id="17339"/>
        <w:bookmarkEnd w:id="17340"/>
        <w:bookmarkEnd w:id="17341"/>
        <w:bookmarkEnd w:id="17342"/>
        <w:bookmarkEnd w:id="17343"/>
        <w:bookmarkEnd w:id="17344"/>
        <w:bookmarkEnd w:id="17345"/>
        <w:bookmarkEnd w:id="17346"/>
        <w:bookmarkEnd w:id="17347"/>
        <w:bookmarkEnd w:id="17348"/>
        <w:bookmarkEnd w:id="17349"/>
        <w:bookmarkEnd w:id="17350"/>
        <w:bookmarkEnd w:id="17351"/>
        <w:bookmarkEnd w:id="17352"/>
        <w:bookmarkEnd w:id="17353"/>
        <w:bookmarkEnd w:id="17354"/>
        <w:bookmarkEnd w:id="17355"/>
        <w:bookmarkEnd w:id="17356"/>
        <w:bookmarkEnd w:id="17357"/>
        <w:bookmarkEnd w:id="17358"/>
        <w:bookmarkEnd w:id="17359"/>
        <w:bookmarkEnd w:id="17360"/>
        <w:bookmarkEnd w:id="17361"/>
        <w:bookmarkEnd w:id="17362"/>
        <w:bookmarkEnd w:id="17363"/>
        <w:bookmarkEnd w:id="17364"/>
        <w:bookmarkEnd w:id="17365"/>
        <w:bookmarkEnd w:id="17366"/>
        <w:bookmarkEnd w:id="17367"/>
        <w:bookmarkEnd w:id="17368"/>
        <w:bookmarkEnd w:id="17369"/>
        <w:bookmarkEnd w:id="17370"/>
        <w:bookmarkEnd w:id="17371"/>
        <w:bookmarkEnd w:id="17372"/>
        <w:bookmarkEnd w:id="17373"/>
        <w:bookmarkEnd w:id="17374"/>
        <w:bookmarkEnd w:id="17375"/>
        <w:bookmarkEnd w:id="17376"/>
        <w:bookmarkEnd w:id="17377"/>
        <w:bookmarkEnd w:id="17378"/>
        <w:bookmarkEnd w:id="17379"/>
        <w:bookmarkEnd w:id="17380"/>
        <w:bookmarkEnd w:id="17381"/>
        <w:bookmarkEnd w:id="17382"/>
        <w:bookmarkEnd w:id="17383"/>
        <w:bookmarkEnd w:id="17384"/>
        <w:bookmarkEnd w:id="17385"/>
        <w:bookmarkEnd w:id="17386"/>
        <w:bookmarkEnd w:id="17387"/>
        <w:bookmarkEnd w:id="17388"/>
        <w:bookmarkEnd w:id="17389"/>
        <w:bookmarkEnd w:id="17390"/>
        <w:bookmarkEnd w:id="17391"/>
        <w:bookmarkEnd w:id="17392"/>
        <w:bookmarkEnd w:id="17393"/>
        <w:bookmarkEnd w:id="17394"/>
        <w:bookmarkEnd w:id="17395"/>
        <w:bookmarkEnd w:id="17396"/>
        <w:bookmarkEnd w:id="17397"/>
        <w:bookmarkEnd w:id="17398"/>
        <w:bookmarkEnd w:id="17399"/>
        <w:bookmarkEnd w:id="17400"/>
        <w:bookmarkEnd w:id="17401"/>
        <w:bookmarkEnd w:id="17402"/>
        <w:bookmarkEnd w:id="17403"/>
        <w:bookmarkEnd w:id="17404"/>
        <w:bookmarkEnd w:id="17405"/>
        <w:bookmarkEnd w:id="17406"/>
        <w:bookmarkEnd w:id="17407"/>
        <w:bookmarkEnd w:id="17408"/>
        <w:bookmarkEnd w:id="17409"/>
        <w:bookmarkEnd w:id="17410"/>
        <w:bookmarkEnd w:id="17411"/>
        <w:bookmarkEnd w:id="17412"/>
        <w:bookmarkEnd w:id="17413"/>
        <w:bookmarkEnd w:id="17414"/>
        <w:bookmarkEnd w:id="17415"/>
        <w:bookmarkEnd w:id="17416"/>
        <w:bookmarkEnd w:id="17417"/>
        <w:bookmarkEnd w:id="17418"/>
        <w:bookmarkEnd w:id="17419"/>
        <w:bookmarkEnd w:id="17420"/>
        <w:bookmarkEnd w:id="17421"/>
        <w:bookmarkEnd w:id="17422"/>
        <w:bookmarkEnd w:id="17423"/>
        <w:bookmarkEnd w:id="17424"/>
        <w:bookmarkEnd w:id="17425"/>
        <w:bookmarkEnd w:id="17426"/>
        <w:bookmarkEnd w:id="17427"/>
        <w:bookmarkEnd w:id="17428"/>
        <w:bookmarkEnd w:id="17429"/>
        <w:bookmarkEnd w:id="17430"/>
        <w:bookmarkEnd w:id="17431"/>
        <w:bookmarkEnd w:id="17432"/>
        <w:bookmarkEnd w:id="17433"/>
        <w:bookmarkEnd w:id="17434"/>
        <w:bookmarkEnd w:id="17435"/>
        <w:bookmarkEnd w:id="17436"/>
        <w:bookmarkEnd w:id="17437"/>
        <w:bookmarkEnd w:id="17438"/>
        <w:bookmarkEnd w:id="17439"/>
        <w:bookmarkEnd w:id="17440"/>
        <w:bookmarkEnd w:id="17441"/>
        <w:bookmarkEnd w:id="17442"/>
        <w:bookmarkEnd w:id="17443"/>
        <w:bookmarkEnd w:id="17444"/>
        <w:bookmarkEnd w:id="17445"/>
        <w:bookmarkEnd w:id="17446"/>
        <w:bookmarkEnd w:id="17447"/>
        <w:bookmarkEnd w:id="17448"/>
        <w:bookmarkEnd w:id="17449"/>
        <w:bookmarkEnd w:id="17450"/>
        <w:bookmarkEnd w:id="17451"/>
        <w:bookmarkEnd w:id="17452"/>
        <w:bookmarkEnd w:id="17453"/>
        <w:bookmarkEnd w:id="17454"/>
        <w:bookmarkEnd w:id="17455"/>
        <w:bookmarkEnd w:id="17456"/>
        <w:bookmarkEnd w:id="17457"/>
        <w:bookmarkEnd w:id="17458"/>
        <w:bookmarkEnd w:id="17459"/>
        <w:bookmarkEnd w:id="17460"/>
        <w:bookmarkEnd w:id="17461"/>
        <w:bookmarkEnd w:id="17462"/>
        <w:bookmarkEnd w:id="17463"/>
        <w:bookmarkEnd w:id="17464"/>
        <w:bookmarkEnd w:id="17465"/>
        <w:bookmarkEnd w:id="17466"/>
        <w:bookmarkEnd w:id="17467"/>
        <w:bookmarkEnd w:id="17468"/>
        <w:bookmarkEnd w:id="17469"/>
        <w:bookmarkEnd w:id="17470"/>
        <w:bookmarkEnd w:id="17471"/>
        <w:bookmarkEnd w:id="17472"/>
        <w:bookmarkEnd w:id="17473"/>
        <w:bookmarkEnd w:id="17474"/>
        <w:bookmarkEnd w:id="17475"/>
        <w:bookmarkEnd w:id="17476"/>
        <w:bookmarkEnd w:id="17477"/>
        <w:bookmarkEnd w:id="17478"/>
        <w:bookmarkEnd w:id="17479"/>
        <w:bookmarkEnd w:id="17480"/>
        <w:bookmarkEnd w:id="17481"/>
        <w:bookmarkEnd w:id="17482"/>
        <w:bookmarkEnd w:id="17483"/>
        <w:bookmarkEnd w:id="17484"/>
        <w:bookmarkEnd w:id="17485"/>
        <w:bookmarkEnd w:id="17486"/>
        <w:bookmarkEnd w:id="17487"/>
        <w:bookmarkEnd w:id="17488"/>
        <w:bookmarkEnd w:id="17489"/>
        <w:bookmarkEnd w:id="17490"/>
        <w:bookmarkEnd w:id="17491"/>
        <w:bookmarkEnd w:id="17492"/>
        <w:bookmarkEnd w:id="17493"/>
        <w:bookmarkEnd w:id="17494"/>
        <w:bookmarkEnd w:id="17495"/>
        <w:bookmarkEnd w:id="17496"/>
        <w:bookmarkEnd w:id="17497"/>
        <w:bookmarkEnd w:id="17498"/>
        <w:bookmarkEnd w:id="17499"/>
        <w:bookmarkEnd w:id="17500"/>
        <w:bookmarkEnd w:id="17501"/>
        <w:bookmarkEnd w:id="17502"/>
        <w:bookmarkEnd w:id="17503"/>
        <w:bookmarkEnd w:id="17504"/>
        <w:bookmarkEnd w:id="17505"/>
        <w:bookmarkEnd w:id="17506"/>
        <w:bookmarkEnd w:id="17507"/>
        <w:bookmarkEnd w:id="17508"/>
        <w:bookmarkEnd w:id="17509"/>
        <w:bookmarkEnd w:id="17510"/>
        <w:bookmarkEnd w:id="17511"/>
        <w:bookmarkEnd w:id="17512"/>
        <w:bookmarkEnd w:id="17513"/>
        <w:bookmarkEnd w:id="17514"/>
        <w:bookmarkEnd w:id="17515"/>
        <w:bookmarkEnd w:id="17516"/>
        <w:bookmarkEnd w:id="17517"/>
        <w:bookmarkEnd w:id="17518"/>
        <w:bookmarkEnd w:id="17519"/>
        <w:bookmarkEnd w:id="17520"/>
        <w:bookmarkEnd w:id="17521"/>
        <w:bookmarkEnd w:id="17522"/>
        <w:bookmarkEnd w:id="17523"/>
        <w:bookmarkEnd w:id="17524"/>
        <w:bookmarkEnd w:id="17525"/>
        <w:bookmarkEnd w:id="17526"/>
        <w:bookmarkEnd w:id="17527"/>
        <w:bookmarkEnd w:id="17528"/>
        <w:bookmarkEnd w:id="17529"/>
        <w:bookmarkEnd w:id="17530"/>
        <w:bookmarkEnd w:id="17531"/>
        <w:bookmarkEnd w:id="17532"/>
        <w:bookmarkEnd w:id="17533"/>
        <w:bookmarkEnd w:id="17534"/>
        <w:bookmarkEnd w:id="17535"/>
        <w:bookmarkEnd w:id="17536"/>
        <w:bookmarkEnd w:id="17537"/>
        <w:bookmarkEnd w:id="17538"/>
        <w:bookmarkEnd w:id="17539"/>
        <w:bookmarkEnd w:id="17540"/>
        <w:bookmarkEnd w:id="17541"/>
        <w:bookmarkEnd w:id="17542"/>
        <w:bookmarkEnd w:id="17543"/>
        <w:bookmarkEnd w:id="17544"/>
        <w:bookmarkEnd w:id="17545"/>
        <w:bookmarkEnd w:id="17546"/>
        <w:bookmarkEnd w:id="17547"/>
        <w:bookmarkEnd w:id="17548"/>
        <w:bookmarkEnd w:id="17549"/>
        <w:bookmarkEnd w:id="17550"/>
        <w:bookmarkEnd w:id="17551"/>
        <w:bookmarkEnd w:id="17552"/>
        <w:bookmarkEnd w:id="17553"/>
        <w:bookmarkEnd w:id="17554"/>
        <w:bookmarkEnd w:id="17555"/>
        <w:bookmarkEnd w:id="17556"/>
        <w:bookmarkEnd w:id="17557"/>
        <w:bookmarkEnd w:id="17558"/>
        <w:bookmarkEnd w:id="17559"/>
        <w:bookmarkEnd w:id="17560"/>
        <w:bookmarkEnd w:id="17561"/>
        <w:bookmarkEnd w:id="17562"/>
        <w:bookmarkEnd w:id="17563"/>
        <w:bookmarkEnd w:id="17564"/>
        <w:bookmarkEnd w:id="17565"/>
        <w:bookmarkEnd w:id="17566"/>
        <w:bookmarkEnd w:id="17567"/>
        <w:bookmarkEnd w:id="17568"/>
        <w:bookmarkEnd w:id="17569"/>
        <w:bookmarkEnd w:id="17570"/>
        <w:bookmarkEnd w:id="17571"/>
        <w:bookmarkEnd w:id="17572"/>
        <w:bookmarkEnd w:id="17573"/>
        <w:bookmarkEnd w:id="17574"/>
        <w:bookmarkEnd w:id="17575"/>
        <w:bookmarkEnd w:id="17576"/>
        <w:bookmarkEnd w:id="17577"/>
        <w:bookmarkEnd w:id="17578"/>
        <w:bookmarkEnd w:id="17579"/>
        <w:bookmarkEnd w:id="17580"/>
        <w:bookmarkEnd w:id="17581"/>
        <w:bookmarkEnd w:id="17582"/>
        <w:bookmarkEnd w:id="17583"/>
        <w:bookmarkEnd w:id="17584"/>
        <w:bookmarkEnd w:id="17585"/>
        <w:bookmarkEnd w:id="17586"/>
        <w:bookmarkEnd w:id="17587"/>
        <w:bookmarkEnd w:id="17588"/>
        <w:bookmarkEnd w:id="17589"/>
        <w:bookmarkEnd w:id="17590"/>
        <w:bookmarkEnd w:id="17591"/>
        <w:bookmarkEnd w:id="17592"/>
        <w:bookmarkEnd w:id="17593"/>
        <w:bookmarkEnd w:id="17594"/>
        <w:bookmarkEnd w:id="17595"/>
        <w:bookmarkEnd w:id="17596"/>
        <w:bookmarkEnd w:id="17597"/>
        <w:bookmarkEnd w:id="17598"/>
        <w:bookmarkEnd w:id="17599"/>
        <w:bookmarkEnd w:id="17600"/>
        <w:bookmarkEnd w:id="17601"/>
        <w:bookmarkEnd w:id="17602"/>
        <w:bookmarkEnd w:id="17603"/>
        <w:bookmarkEnd w:id="17604"/>
        <w:bookmarkEnd w:id="17605"/>
        <w:bookmarkEnd w:id="17606"/>
        <w:bookmarkEnd w:id="17607"/>
        <w:bookmarkEnd w:id="17608"/>
        <w:bookmarkEnd w:id="17609"/>
        <w:bookmarkEnd w:id="17610"/>
        <w:bookmarkEnd w:id="17611"/>
        <w:bookmarkEnd w:id="17612"/>
        <w:bookmarkEnd w:id="17613"/>
        <w:bookmarkEnd w:id="17614"/>
        <w:bookmarkEnd w:id="17615"/>
        <w:bookmarkEnd w:id="17616"/>
        <w:bookmarkEnd w:id="17617"/>
        <w:bookmarkEnd w:id="17618"/>
        <w:bookmarkEnd w:id="17619"/>
        <w:bookmarkEnd w:id="17620"/>
        <w:bookmarkEnd w:id="17621"/>
        <w:bookmarkEnd w:id="17622"/>
        <w:bookmarkEnd w:id="17623"/>
        <w:bookmarkEnd w:id="17624"/>
        <w:bookmarkEnd w:id="17625"/>
        <w:bookmarkEnd w:id="17626"/>
        <w:bookmarkEnd w:id="17627"/>
        <w:bookmarkEnd w:id="17628"/>
        <w:bookmarkEnd w:id="17629"/>
        <w:bookmarkEnd w:id="17630"/>
        <w:bookmarkEnd w:id="17631"/>
        <w:bookmarkEnd w:id="17632"/>
        <w:bookmarkEnd w:id="17633"/>
        <w:bookmarkEnd w:id="17634"/>
        <w:bookmarkEnd w:id="17635"/>
        <w:bookmarkEnd w:id="17636"/>
        <w:bookmarkEnd w:id="17637"/>
        <w:bookmarkEnd w:id="17638"/>
        <w:bookmarkEnd w:id="17639"/>
        <w:bookmarkEnd w:id="17640"/>
        <w:bookmarkEnd w:id="17641"/>
        <w:bookmarkEnd w:id="17642"/>
        <w:bookmarkEnd w:id="17643"/>
        <w:bookmarkEnd w:id="17644"/>
        <w:bookmarkEnd w:id="17645"/>
        <w:bookmarkEnd w:id="17646"/>
        <w:bookmarkEnd w:id="17647"/>
        <w:bookmarkEnd w:id="17648"/>
        <w:bookmarkEnd w:id="17649"/>
        <w:bookmarkEnd w:id="17650"/>
        <w:bookmarkEnd w:id="17651"/>
        <w:bookmarkEnd w:id="17652"/>
        <w:bookmarkEnd w:id="17653"/>
        <w:bookmarkEnd w:id="17654"/>
        <w:bookmarkEnd w:id="17655"/>
        <w:bookmarkEnd w:id="17656"/>
        <w:bookmarkEnd w:id="17657"/>
        <w:bookmarkEnd w:id="17658"/>
        <w:bookmarkEnd w:id="17659"/>
        <w:bookmarkEnd w:id="17660"/>
        <w:bookmarkEnd w:id="17661"/>
        <w:bookmarkEnd w:id="17662"/>
        <w:bookmarkEnd w:id="17663"/>
        <w:bookmarkEnd w:id="17664"/>
        <w:bookmarkEnd w:id="17665"/>
        <w:bookmarkEnd w:id="17666"/>
        <w:bookmarkEnd w:id="17667"/>
        <w:bookmarkEnd w:id="17668"/>
        <w:bookmarkEnd w:id="17669"/>
        <w:bookmarkEnd w:id="17670"/>
        <w:bookmarkEnd w:id="17671"/>
        <w:bookmarkEnd w:id="17672"/>
        <w:bookmarkEnd w:id="17673"/>
        <w:bookmarkEnd w:id="17674"/>
        <w:bookmarkEnd w:id="17675"/>
        <w:bookmarkEnd w:id="17676"/>
        <w:bookmarkEnd w:id="17677"/>
        <w:bookmarkEnd w:id="17678"/>
        <w:bookmarkEnd w:id="17679"/>
        <w:bookmarkEnd w:id="17680"/>
        <w:bookmarkEnd w:id="17681"/>
        <w:bookmarkEnd w:id="17682"/>
        <w:bookmarkEnd w:id="17683"/>
        <w:bookmarkEnd w:id="17684"/>
        <w:bookmarkEnd w:id="17685"/>
        <w:bookmarkEnd w:id="17686"/>
        <w:bookmarkEnd w:id="17687"/>
        <w:bookmarkEnd w:id="17688"/>
        <w:bookmarkEnd w:id="17689"/>
        <w:bookmarkEnd w:id="17690"/>
        <w:bookmarkEnd w:id="17691"/>
        <w:bookmarkEnd w:id="17692"/>
        <w:bookmarkEnd w:id="17693"/>
        <w:bookmarkEnd w:id="17694"/>
        <w:bookmarkEnd w:id="17695"/>
        <w:bookmarkEnd w:id="17696"/>
        <w:bookmarkEnd w:id="17697"/>
        <w:bookmarkEnd w:id="17698"/>
        <w:bookmarkEnd w:id="17699"/>
        <w:bookmarkEnd w:id="17700"/>
        <w:bookmarkEnd w:id="17701"/>
        <w:bookmarkEnd w:id="17702"/>
        <w:bookmarkEnd w:id="17703"/>
        <w:bookmarkEnd w:id="17704"/>
        <w:bookmarkEnd w:id="17705"/>
        <w:bookmarkEnd w:id="17706"/>
        <w:bookmarkEnd w:id="17707"/>
        <w:bookmarkEnd w:id="17708"/>
        <w:bookmarkEnd w:id="17709"/>
        <w:bookmarkEnd w:id="17710"/>
        <w:bookmarkEnd w:id="17711"/>
        <w:bookmarkEnd w:id="17712"/>
        <w:bookmarkEnd w:id="17713"/>
        <w:bookmarkEnd w:id="17714"/>
        <w:bookmarkEnd w:id="17715"/>
        <w:bookmarkEnd w:id="17716"/>
        <w:bookmarkEnd w:id="17717"/>
        <w:bookmarkEnd w:id="17718"/>
        <w:bookmarkEnd w:id="17719"/>
        <w:bookmarkEnd w:id="17720"/>
        <w:bookmarkEnd w:id="17721"/>
      </w:del>
    </w:p>
    <w:p w14:paraId="11E0C7C6" w14:textId="27CA61D9" w:rsidR="00FF1D01" w:rsidRPr="00B7686C" w:rsidRDefault="00FF1D01">
      <w:pPr>
        <w:pStyle w:val="Brdtekst"/>
        <w:jc w:val="both"/>
        <w:rPr>
          <w:del w:id="17722" w:author="Morten Lerstad Solli" w:date="2017-11-29T15:13:00Z"/>
          <w:lang w:val="en-US"/>
        </w:rPr>
        <w:pPrChange w:id="17723" w:author="Oscar Herman Kise" w:date="2017-11-30T20:05:00Z">
          <w:pPr>
            <w:pStyle w:val="Brdtekst"/>
          </w:pPr>
        </w:pPrChange>
      </w:pPr>
      <w:bookmarkStart w:id="17724" w:name="_Toc499732682"/>
      <w:bookmarkStart w:id="17725" w:name="_Toc499731975"/>
      <w:bookmarkStart w:id="17726" w:name="_Toc499732839"/>
      <w:bookmarkStart w:id="17727" w:name="_Toc499732153"/>
      <w:bookmarkStart w:id="17728" w:name="_Toc499732328"/>
      <w:bookmarkStart w:id="17729" w:name="_Toc499732508"/>
      <w:bookmarkStart w:id="17730" w:name="_Toc499732746"/>
      <w:bookmarkStart w:id="17731" w:name="_Toc499732973"/>
      <w:bookmarkStart w:id="17732" w:name="_Toc499733130"/>
      <w:bookmarkStart w:id="17733" w:name="_Toc499733287"/>
      <w:bookmarkStart w:id="17734" w:name="_Toc499733444"/>
      <w:bookmarkStart w:id="17735" w:name="_Toc499733104"/>
      <w:bookmarkStart w:id="17736" w:name="_Toc499733636"/>
      <w:bookmarkStart w:id="17737" w:name="_Toc499733793"/>
      <w:bookmarkStart w:id="17738" w:name="_Toc499733950"/>
      <w:bookmarkStart w:id="17739" w:name="_Toc499737796"/>
      <w:bookmarkStart w:id="17740" w:name="_Toc499738094"/>
      <w:bookmarkStart w:id="17741" w:name="_Toc499739482"/>
      <w:bookmarkStart w:id="17742" w:name="_Toc499743810"/>
      <w:bookmarkStart w:id="17743" w:name="_Toc499748396"/>
      <w:bookmarkStart w:id="17744" w:name="_Toc499749110"/>
      <w:bookmarkStart w:id="17745" w:name="_Toc499749268"/>
      <w:bookmarkStart w:id="17746" w:name="_Toc499749426"/>
      <w:bookmarkStart w:id="17747" w:name="_Toc499749584"/>
      <w:bookmarkStart w:id="17748" w:name="_Toc499750145"/>
      <w:bookmarkStart w:id="17749" w:name="_Toc499750569"/>
      <w:bookmarkStart w:id="17750" w:name="_Toc499748556"/>
      <w:bookmarkStart w:id="17751" w:name="_Toc499750026"/>
      <w:bookmarkStart w:id="17752" w:name="_Toc499750713"/>
      <w:bookmarkStart w:id="17753" w:name="_Toc499750872"/>
      <w:bookmarkStart w:id="17754" w:name="_Toc499751031"/>
      <w:bookmarkStart w:id="17755" w:name="_Toc499751190"/>
      <w:bookmarkStart w:id="17756" w:name="_Toc499751349"/>
      <w:bookmarkStart w:id="17757" w:name="_Toc499751508"/>
      <w:bookmarkStart w:id="17758" w:name="_Toc499751667"/>
      <w:bookmarkStart w:id="17759" w:name="_Toc499751826"/>
      <w:bookmarkStart w:id="17760" w:name="_Toc499751985"/>
      <w:bookmarkStart w:id="17761" w:name="_Toc499752242"/>
      <w:bookmarkStart w:id="17762" w:name="_Toc499752401"/>
      <w:bookmarkStart w:id="17763" w:name="_Toc499752560"/>
      <w:bookmarkStart w:id="17764" w:name="_Toc499752719"/>
      <w:bookmarkStart w:id="17765" w:name="_Toc499752976"/>
      <w:bookmarkStart w:id="17766" w:name="_Toc499753135"/>
      <w:bookmarkStart w:id="17767" w:name="_Toc499753294"/>
      <w:bookmarkStart w:id="17768" w:name="_Toc499753453"/>
      <w:bookmarkStart w:id="17769" w:name="_Toc499753906"/>
      <w:bookmarkStart w:id="17770" w:name="_Toc499754065"/>
      <w:bookmarkStart w:id="17771" w:name="_Toc499754910"/>
      <w:bookmarkStart w:id="17772" w:name="_Toc499755069"/>
      <w:bookmarkStart w:id="17773" w:name="_Toc499755228"/>
      <w:bookmarkStart w:id="17774" w:name="_Toc499755387"/>
      <w:bookmarkStart w:id="17775" w:name="_Toc499755742"/>
      <w:bookmarkStart w:id="17776" w:name="_Toc499755901"/>
      <w:bookmarkStart w:id="17777" w:name="_Toc499756059"/>
      <w:bookmarkStart w:id="17778" w:name="_Toc499756217"/>
      <w:bookmarkStart w:id="17779" w:name="_Toc499756375"/>
      <w:bookmarkStart w:id="17780" w:name="_Toc499756533"/>
      <w:bookmarkStart w:id="17781" w:name="_Toc499755201"/>
      <w:bookmarkStart w:id="17782" w:name="_Toc499755493"/>
      <w:bookmarkStart w:id="17783" w:name="_Toc499755670"/>
      <w:bookmarkStart w:id="17784" w:name="_Toc499756788"/>
      <w:bookmarkStart w:id="17785" w:name="_Toc499755970"/>
      <w:bookmarkStart w:id="17786" w:name="_Toc499756270"/>
      <w:bookmarkStart w:id="17787" w:name="_Toc499756508"/>
      <w:bookmarkStart w:id="17788" w:name="_Toc499756747"/>
      <w:bookmarkStart w:id="17789" w:name="_Toc499757064"/>
      <w:bookmarkStart w:id="17790" w:name="_Toc499757222"/>
      <w:bookmarkStart w:id="17791" w:name="_Toc499757380"/>
      <w:bookmarkStart w:id="17792" w:name="_Toc499757538"/>
      <w:bookmarkStart w:id="17793" w:name="_Toc499757696"/>
      <w:bookmarkStart w:id="17794" w:name="_Toc499757854"/>
      <w:bookmarkStart w:id="17795" w:name="_Toc499757767"/>
      <w:bookmarkStart w:id="17796" w:name="_Toc499758083"/>
      <w:bookmarkStart w:id="17797" w:name="_Toc499756475"/>
      <w:bookmarkStart w:id="17798" w:name="_Toc499758241"/>
      <w:bookmarkStart w:id="17799" w:name="_Toc499758399"/>
      <w:bookmarkStart w:id="17800" w:name="_Toc499758557"/>
      <w:bookmarkStart w:id="17801" w:name="_Toc499758715"/>
      <w:bookmarkStart w:id="17802" w:name="_Toc499758873"/>
      <w:bookmarkStart w:id="17803" w:name="_Toc499759031"/>
      <w:bookmarkStart w:id="17804" w:name="_Toc499759189"/>
      <w:bookmarkStart w:id="17805" w:name="_Toc499759347"/>
      <w:bookmarkStart w:id="17806" w:name="_Toc499759505"/>
      <w:bookmarkStart w:id="17807" w:name="_Toc499759663"/>
      <w:bookmarkStart w:id="17808" w:name="_Toc499759821"/>
      <w:bookmarkStart w:id="17809" w:name="_Toc499759979"/>
      <w:bookmarkStart w:id="17810" w:name="_Toc499760137"/>
      <w:bookmarkStart w:id="17811" w:name="_Toc499756942"/>
      <w:bookmarkStart w:id="17812" w:name="_Toc499757180"/>
      <w:bookmarkStart w:id="17813" w:name="_Toc499760295"/>
      <w:bookmarkStart w:id="17814" w:name="_Toc499757473"/>
      <w:bookmarkStart w:id="17815" w:name="_Toc499760453"/>
      <w:bookmarkStart w:id="17816" w:name="_Toc499760611"/>
      <w:bookmarkStart w:id="17817" w:name="_Toc499760866"/>
      <w:bookmarkStart w:id="17818" w:name="_Toc499761024"/>
      <w:bookmarkStart w:id="17819" w:name="_Toc499761182"/>
      <w:bookmarkStart w:id="17820" w:name="_Toc499761340"/>
      <w:bookmarkStart w:id="17821" w:name="_Toc499801889"/>
      <w:bookmarkStart w:id="17822" w:name="_Toc499802048"/>
      <w:bookmarkStart w:id="17823" w:name="_Toc499802207"/>
      <w:bookmarkStart w:id="17824" w:name="_Toc499802366"/>
      <w:bookmarkStart w:id="17825" w:name="_Toc499802181"/>
      <w:bookmarkStart w:id="17826" w:name="_Toc499802562"/>
      <w:bookmarkStart w:id="17827" w:name="_Toc499802721"/>
      <w:bookmarkStart w:id="17828" w:name="_Toc499802880"/>
      <w:bookmarkStart w:id="17829" w:name="_Toc499802634"/>
      <w:bookmarkStart w:id="17830" w:name="_Toc499803039"/>
      <w:bookmarkStart w:id="17831" w:name="_Toc499803198"/>
      <w:bookmarkStart w:id="17832" w:name="_Toc499803357"/>
      <w:bookmarkStart w:id="17833" w:name="_Toc499803516"/>
      <w:bookmarkStart w:id="17834" w:name="_Toc499803676"/>
      <w:bookmarkStart w:id="17835" w:name="_Toc499803836"/>
      <w:bookmarkStart w:id="17836" w:name="_Toc499803996"/>
      <w:bookmarkStart w:id="17837" w:name="_Toc499804156"/>
      <w:bookmarkStart w:id="17838" w:name="_Toc499804316"/>
      <w:bookmarkStart w:id="17839" w:name="_Toc499804476"/>
      <w:bookmarkStart w:id="17840" w:name="_Toc499803108"/>
      <w:bookmarkStart w:id="17841" w:name="_Toc499804637"/>
      <w:bookmarkStart w:id="17842" w:name="_Toc499803413"/>
      <w:bookmarkStart w:id="17843" w:name="_Toc499803659"/>
      <w:bookmarkStart w:id="17844" w:name="_Toc499803960"/>
      <w:bookmarkStart w:id="17845" w:name="_Toc499804798"/>
      <w:bookmarkStart w:id="17846" w:name="_Toc499804257"/>
      <w:bookmarkStart w:id="17847" w:name="_Toc499804958"/>
      <w:bookmarkStart w:id="17848" w:name="_Toc499805118"/>
      <w:bookmarkStart w:id="17849" w:name="_Toc499804559"/>
      <w:bookmarkStart w:id="17850" w:name="_Toc499805278"/>
      <w:bookmarkStart w:id="17851" w:name="_Toc499804078"/>
      <w:bookmarkStart w:id="17852" w:name="_Toc499804941"/>
      <w:bookmarkStart w:id="17853" w:name="_Toc499805392"/>
      <w:bookmarkStart w:id="17854" w:name="_Toc499805552"/>
      <w:bookmarkStart w:id="17855" w:name="_Toc499805661"/>
      <w:bookmarkStart w:id="17856" w:name="_Toc499805821"/>
      <w:bookmarkStart w:id="17857" w:name="_Toc499805981"/>
      <w:bookmarkStart w:id="17858" w:name="_Toc499806141"/>
      <w:bookmarkStart w:id="17859" w:name="_Toc499806687"/>
      <w:bookmarkStart w:id="17860" w:name="_Toc499822157"/>
      <w:bookmarkStart w:id="17861" w:name="_Toc499822318"/>
      <w:bookmarkStart w:id="17862" w:name="_Toc499804863"/>
      <w:bookmarkStart w:id="17863" w:name="_Toc499805109"/>
      <w:bookmarkStart w:id="17864" w:name="_Toc499806287"/>
      <w:bookmarkStart w:id="17865" w:name="_Toc499806447"/>
      <w:bookmarkStart w:id="17866" w:name="_Toc499806607"/>
      <w:bookmarkStart w:id="17867" w:name="_Toc499806927"/>
      <w:bookmarkStart w:id="17868" w:name="_Toc499807087"/>
      <w:bookmarkStart w:id="17869" w:name="_Toc499807247"/>
      <w:bookmarkStart w:id="17870" w:name="_Toc499807407"/>
      <w:bookmarkStart w:id="17871" w:name="_Toc499807567"/>
      <w:bookmarkStart w:id="17872" w:name="_Toc499807727"/>
      <w:bookmarkStart w:id="17873" w:name="_Toc499807887"/>
      <w:bookmarkStart w:id="17874" w:name="_Toc499808047"/>
      <w:bookmarkStart w:id="17875" w:name="_Toc499808207"/>
      <w:bookmarkStart w:id="17876" w:name="_Toc499808367"/>
      <w:bookmarkStart w:id="17877" w:name="_Toc499808527"/>
      <w:bookmarkStart w:id="17878" w:name="_Toc499808687"/>
      <w:bookmarkStart w:id="17879" w:name="_Toc499808847"/>
      <w:bookmarkStart w:id="17880" w:name="_Toc499809007"/>
      <w:bookmarkStart w:id="17881" w:name="_Toc499809167"/>
      <w:bookmarkStart w:id="17882" w:name="_Toc499809327"/>
      <w:bookmarkStart w:id="17883" w:name="_Toc499809487"/>
      <w:bookmarkStart w:id="17884" w:name="_Toc499809647"/>
      <w:bookmarkStart w:id="17885" w:name="_Toc499809807"/>
      <w:bookmarkStart w:id="17886" w:name="_Toc499809967"/>
      <w:bookmarkStart w:id="17887" w:name="_Toc499810127"/>
      <w:bookmarkStart w:id="17888" w:name="_Toc499810287"/>
      <w:bookmarkStart w:id="17889" w:name="_Toc499810447"/>
      <w:bookmarkStart w:id="17890" w:name="_Toc499810607"/>
      <w:bookmarkStart w:id="17891" w:name="_Toc499810767"/>
      <w:bookmarkStart w:id="17892" w:name="_Toc499810927"/>
      <w:bookmarkStart w:id="17893" w:name="_Toc499811087"/>
      <w:bookmarkStart w:id="17894" w:name="_Toc499811247"/>
      <w:bookmarkStart w:id="17895" w:name="_Toc499811407"/>
      <w:bookmarkStart w:id="17896" w:name="_Toc499811567"/>
      <w:bookmarkStart w:id="17897" w:name="_Toc499811825"/>
      <w:bookmarkStart w:id="17898" w:name="_Toc499811985"/>
      <w:bookmarkStart w:id="17899" w:name="_Toc499812635"/>
      <w:bookmarkStart w:id="17900" w:name="_Toc499812795"/>
      <w:bookmarkStart w:id="17901" w:name="_Toc499812955"/>
      <w:bookmarkStart w:id="17902" w:name="_Toc499813115"/>
      <w:bookmarkStart w:id="17903" w:name="_Toc499813275"/>
      <w:bookmarkStart w:id="17904" w:name="_Toc499813435"/>
      <w:bookmarkStart w:id="17905" w:name="_Toc499813595"/>
      <w:bookmarkStart w:id="17906" w:name="_Toc499813755"/>
      <w:bookmarkStart w:id="17907" w:name="_Toc499813915"/>
      <w:bookmarkStart w:id="17908" w:name="_Toc499814075"/>
      <w:bookmarkStart w:id="17909" w:name="_Toc499814235"/>
      <w:bookmarkStart w:id="17910" w:name="_Toc499814395"/>
      <w:bookmarkStart w:id="17911" w:name="_Toc499814555"/>
      <w:bookmarkStart w:id="17912" w:name="_Toc499814715"/>
      <w:bookmarkStart w:id="17913" w:name="_Toc499814875"/>
      <w:bookmarkStart w:id="17914" w:name="_Toc499815035"/>
      <w:bookmarkStart w:id="17915" w:name="_Toc499815195"/>
      <w:bookmarkStart w:id="17916" w:name="_Toc499815355"/>
      <w:bookmarkStart w:id="17917" w:name="_Toc499815515"/>
      <w:bookmarkStart w:id="17918" w:name="_Toc499815773"/>
      <w:bookmarkStart w:id="17919" w:name="_Toc499816227"/>
      <w:bookmarkStart w:id="17920" w:name="_Toc499816681"/>
      <w:bookmarkStart w:id="17921" w:name="_Toc499817919"/>
      <w:bookmarkStart w:id="17922" w:name="_Toc499818177"/>
      <w:bookmarkStart w:id="17923" w:name="_Toc499818337"/>
      <w:bookmarkStart w:id="17924" w:name="_Toc499818497"/>
      <w:bookmarkStart w:id="17925" w:name="_Toc499818657"/>
      <w:bookmarkStart w:id="17926" w:name="_Toc499818817"/>
      <w:bookmarkStart w:id="17927" w:name="_Toc499818977"/>
      <w:bookmarkStart w:id="17928" w:name="_Toc499819137"/>
      <w:bookmarkStart w:id="17929" w:name="_Toc499819297"/>
      <w:bookmarkStart w:id="17930" w:name="_Toc499819457"/>
      <w:bookmarkStart w:id="17931" w:name="_Toc499819617"/>
      <w:bookmarkStart w:id="17932" w:name="_Toc499819777"/>
      <w:bookmarkStart w:id="17933" w:name="_Toc499819937"/>
      <w:bookmarkStart w:id="17934" w:name="_Toc499820097"/>
      <w:bookmarkStart w:id="17935" w:name="_Toc499820257"/>
      <w:bookmarkStart w:id="17936" w:name="_Toc499820417"/>
      <w:bookmarkStart w:id="17937" w:name="_Toc499820577"/>
      <w:bookmarkStart w:id="17938" w:name="_Toc499820737"/>
      <w:bookmarkStart w:id="17939" w:name="_Toc499820897"/>
      <w:bookmarkStart w:id="17940" w:name="_Toc499821155"/>
      <w:bookmarkStart w:id="17941" w:name="_Toc499821315"/>
      <w:bookmarkStart w:id="17942" w:name="_Toc499821475"/>
      <w:bookmarkStart w:id="17943" w:name="_Toc499821635"/>
      <w:bookmarkStart w:id="17944" w:name="_Toc499821795"/>
      <w:bookmarkStart w:id="17945" w:name="_Toc499821955"/>
      <w:bookmarkStart w:id="17946" w:name="_Toc499822435"/>
      <w:bookmarkStart w:id="17947" w:name="_Toc499822595"/>
      <w:bookmarkStart w:id="17948" w:name="_Toc499822755"/>
      <w:bookmarkStart w:id="17949" w:name="_Toc499822915"/>
      <w:bookmarkStart w:id="17950" w:name="_Toc499823075"/>
      <w:bookmarkStart w:id="17951" w:name="_Toc499823235"/>
      <w:bookmarkStart w:id="17952" w:name="_Toc499823395"/>
      <w:bookmarkStart w:id="17953" w:name="_Toc499823555"/>
      <w:bookmarkStart w:id="17954" w:name="_Toc499823715"/>
      <w:bookmarkStart w:id="17955" w:name="_Toc499823875"/>
      <w:bookmarkStart w:id="17956" w:name="_Toc499824035"/>
      <w:bookmarkStart w:id="17957" w:name="_Toc499824195"/>
      <w:bookmarkStart w:id="17958" w:name="_Toc499824355"/>
      <w:bookmarkStart w:id="17959" w:name="_Toc499824515"/>
      <w:bookmarkStart w:id="17960" w:name="_Toc499824675"/>
      <w:bookmarkStart w:id="17961" w:name="_Toc499824835"/>
      <w:bookmarkStart w:id="17962" w:name="_Toc499824995"/>
      <w:bookmarkStart w:id="17963" w:name="_Toc499825155"/>
      <w:bookmarkStart w:id="17964" w:name="_Toc499825413"/>
      <w:bookmarkStart w:id="17965" w:name="_Toc499825573"/>
      <w:bookmarkStart w:id="17966" w:name="_Toc499825831"/>
      <w:bookmarkStart w:id="17967" w:name="_Toc499825991"/>
      <w:bookmarkStart w:id="17968" w:name="_Toc499826151"/>
      <w:bookmarkStart w:id="17969" w:name="_Toc499826409"/>
      <w:bookmarkStart w:id="17970" w:name="_Toc499826569"/>
      <w:bookmarkStart w:id="17971" w:name="_Toc499827611"/>
      <w:bookmarkStart w:id="17972" w:name="_Toc499827967"/>
      <w:bookmarkStart w:id="17973" w:name="_Toc499828127"/>
      <w:bookmarkStart w:id="17974" w:name="_Toc499828483"/>
      <w:bookmarkStart w:id="17975" w:name="_Toc499828643"/>
      <w:bookmarkStart w:id="17976" w:name="_Toc499828803"/>
      <w:bookmarkStart w:id="17977" w:name="_Toc499828963"/>
      <w:bookmarkStart w:id="17978" w:name="_Toc499829123"/>
      <w:bookmarkStart w:id="17979" w:name="_Toc499829283"/>
      <w:bookmarkStart w:id="17980" w:name="_Toc499829443"/>
      <w:bookmarkStart w:id="17981" w:name="_Toc499829603"/>
      <w:bookmarkStart w:id="17982" w:name="_Toc499829763"/>
      <w:bookmarkStart w:id="17983" w:name="_Toc499829923"/>
      <w:bookmarkStart w:id="17984" w:name="_Toc499830083"/>
      <w:bookmarkStart w:id="17985" w:name="_Toc499830243"/>
      <w:bookmarkStart w:id="17986" w:name="_Toc499830403"/>
      <w:bookmarkStart w:id="17987" w:name="_Toc499830563"/>
      <w:bookmarkStart w:id="17988" w:name="_Toc499830723"/>
      <w:bookmarkStart w:id="17989" w:name="_Toc499830883"/>
      <w:bookmarkStart w:id="17990" w:name="_Toc499831043"/>
      <w:bookmarkStart w:id="17991" w:name="_Toc499831203"/>
      <w:bookmarkStart w:id="17992" w:name="_Toc499831363"/>
      <w:bookmarkStart w:id="17993" w:name="_Toc499831523"/>
      <w:bookmarkStart w:id="17994" w:name="_Toc499831683"/>
      <w:bookmarkStart w:id="17995" w:name="_Toc499831843"/>
      <w:bookmarkStart w:id="17996" w:name="_Toc499832003"/>
      <w:bookmarkStart w:id="17997" w:name="_Toc499832163"/>
      <w:bookmarkStart w:id="17998" w:name="_Toc499832323"/>
      <w:bookmarkStart w:id="17999" w:name="_Toc499832483"/>
      <w:bookmarkStart w:id="18000" w:name="_Toc499832643"/>
      <w:bookmarkStart w:id="18001" w:name="_Toc499832803"/>
      <w:bookmarkStart w:id="18002" w:name="_Toc499832963"/>
      <w:bookmarkStart w:id="18003" w:name="_Toc499833123"/>
      <w:bookmarkStart w:id="18004" w:name="_Toc499833283"/>
      <w:bookmarkStart w:id="18005" w:name="_Toc499833443"/>
      <w:bookmarkStart w:id="18006" w:name="_Toc499833603"/>
      <w:bookmarkStart w:id="18007" w:name="_Toc499833763"/>
      <w:bookmarkStart w:id="18008" w:name="_Toc499833923"/>
      <w:bookmarkStart w:id="18009" w:name="_Toc499834083"/>
      <w:bookmarkStart w:id="18010" w:name="_Toc499834243"/>
      <w:bookmarkStart w:id="18011" w:name="_Toc499834403"/>
      <w:bookmarkStart w:id="18012" w:name="_Toc499834563"/>
      <w:bookmarkStart w:id="18013" w:name="_Toc499834723"/>
      <w:bookmarkStart w:id="18014" w:name="_Toc499834883"/>
      <w:bookmarkStart w:id="18015" w:name="_Toc499835043"/>
      <w:bookmarkStart w:id="18016" w:name="_Toc499835203"/>
      <w:bookmarkStart w:id="18017" w:name="_Toc499835363"/>
      <w:bookmarkStart w:id="18018" w:name="_Toc499835523"/>
      <w:bookmarkStart w:id="18019" w:name="_Toc499835683"/>
      <w:bookmarkStart w:id="18020" w:name="_Toc499835843"/>
      <w:bookmarkStart w:id="18021" w:name="_Toc499836003"/>
      <w:bookmarkStart w:id="18022" w:name="_Toc499836163"/>
      <w:bookmarkStart w:id="18023" w:name="_Toc499836323"/>
      <w:bookmarkStart w:id="18024" w:name="_Toc499836484"/>
      <w:bookmarkStart w:id="18025" w:name="_Toc499836645"/>
      <w:bookmarkStart w:id="18026" w:name="_Toc499836806"/>
      <w:bookmarkStart w:id="18027" w:name="_Toc499836967"/>
      <w:bookmarkStart w:id="18028" w:name="_Toc499837128"/>
      <w:bookmarkStart w:id="18029" w:name="_Toc499837289"/>
      <w:bookmarkStart w:id="18030" w:name="_Toc499822551"/>
      <w:bookmarkStart w:id="18031" w:name="_Toc499822849"/>
      <w:bookmarkStart w:id="18032" w:name="_Toc499823209"/>
      <w:bookmarkStart w:id="18033" w:name="_Toc499837450"/>
      <w:bookmarkStart w:id="18034" w:name="_Toc499837611"/>
      <w:bookmarkStart w:id="18035" w:name="_Toc499837772"/>
      <w:bookmarkStart w:id="18036" w:name="_Toc499837933"/>
      <w:bookmarkStart w:id="18037" w:name="_Toc499838094"/>
      <w:bookmarkStart w:id="18038" w:name="_Toc499838255"/>
      <w:bookmarkStart w:id="18039" w:name="_Toc499838416"/>
      <w:bookmarkStart w:id="18040" w:name="_Toc499838577"/>
      <w:bookmarkStart w:id="18041" w:name="_Toc499838738"/>
      <w:bookmarkStart w:id="18042" w:name="_Toc499838899"/>
      <w:bookmarkStart w:id="18043" w:name="_Toc499839060"/>
      <w:bookmarkStart w:id="18044" w:name="_Toc499839221"/>
      <w:bookmarkStart w:id="18045" w:name="_Toc499839382"/>
      <w:bookmarkStart w:id="18046" w:name="_Toc499839642"/>
      <w:bookmarkStart w:id="18047" w:name="_Toc499823514"/>
      <w:bookmarkStart w:id="18048" w:name="_Toc499823815"/>
      <w:bookmarkStart w:id="18049" w:name="_Toc499839803"/>
      <w:bookmarkStart w:id="18050" w:name="_Toc499824118"/>
      <w:bookmarkStart w:id="18051" w:name="_Toc499824728"/>
      <w:bookmarkStart w:id="18052" w:name="_Toc499824489"/>
      <w:bookmarkStart w:id="18053" w:name="_Toc499824973"/>
      <w:bookmarkStart w:id="18054" w:name="_Toc499839964"/>
      <w:bookmarkStart w:id="18055" w:name="_Toc499840125"/>
      <w:bookmarkStart w:id="18056" w:name="_Toc499825273"/>
      <w:bookmarkStart w:id="18057" w:name="_Toc499840286"/>
      <w:bookmarkStart w:id="18058" w:name="_Toc499825511"/>
      <w:bookmarkStart w:id="18059" w:name="_Toc499840447"/>
      <w:bookmarkStart w:id="18060" w:name="_Toc499840608"/>
      <w:bookmarkStart w:id="18061" w:name="_Toc499840769"/>
      <w:bookmarkStart w:id="18062" w:name="_Toc499840930"/>
      <w:bookmarkStart w:id="18063" w:name="_Toc499825752"/>
      <w:bookmarkStart w:id="18064" w:name="_Toc499826057"/>
      <w:bookmarkStart w:id="18065" w:name="_Toc499826298"/>
      <w:bookmarkStart w:id="18066" w:name="_Toc499826542"/>
      <w:bookmarkStart w:id="18067" w:name="_Toc499826783"/>
      <w:bookmarkStart w:id="18068" w:name="_Toc499841091"/>
      <w:bookmarkStart w:id="18069" w:name="_Toc499826957"/>
      <w:bookmarkStart w:id="18070" w:name="_Toc499825244"/>
      <w:bookmarkStart w:id="18071" w:name="_Toc499827138"/>
      <w:bookmarkStart w:id="18072" w:name="_Toc499825708"/>
      <w:bookmarkStart w:id="18073" w:name="_Toc499826224"/>
      <w:bookmarkStart w:id="18074" w:name="_Toc499826688"/>
      <w:bookmarkStart w:id="18075" w:name="_Toc499827319"/>
      <w:bookmarkStart w:id="18076" w:name="_Toc499827498"/>
      <w:bookmarkStart w:id="18077" w:name="_Toc499827026"/>
      <w:bookmarkStart w:id="18078" w:name="_Toc499827300"/>
      <w:bookmarkStart w:id="18079" w:name="_Toc499827785"/>
      <w:bookmarkStart w:id="18080" w:name="_Toc499828028"/>
      <w:bookmarkStart w:id="18081" w:name="_Toc499828270"/>
      <w:bookmarkStart w:id="18082" w:name="_Toc499828452"/>
      <w:bookmarkStart w:id="18083" w:name="_Toc499828751"/>
      <w:bookmarkStart w:id="18084" w:name="_Toc499829053"/>
      <w:bookmarkStart w:id="18085" w:name="_Toc499828114"/>
      <w:bookmarkStart w:id="18086" w:name="_Toc499826479"/>
      <w:bookmarkStart w:id="18087" w:name="_Toc499827131"/>
      <w:bookmarkStart w:id="18088" w:name="_Toc499827678"/>
      <w:bookmarkStart w:id="18089" w:name="_Toc499826870"/>
      <w:bookmarkStart w:id="18090" w:name="_Toc499828570"/>
      <w:bookmarkStart w:id="18091" w:name="_Toc499829266"/>
      <w:bookmarkStart w:id="18092" w:name="_Toc499828095"/>
      <w:bookmarkStart w:id="18093" w:name="_Toc499829218"/>
      <w:bookmarkStart w:id="18094" w:name="_Toc499829656"/>
      <w:bookmarkStart w:id="18095" w:name="_Toc499829901"/>
      <w:bookmarkStart w:id="18096" w:name="_Toc499828402"/>
      <w:bookmarkStart w:id="18097" w:name="_Toc499829723"/>
      <w:bookmarkStart w:id="18098" w:name="_Toc499830324"/>
      <w:bookmarkStart w:id="18099" w:name="_Toc499830629"/>
      <w:bookmarkStart w:id="18100" w:name="_Toc499830830"/>
      <w:bookmarkStart w:id="18101" w:name="_Toc499831132"/>
      <w:bookmarkStart w:id="18102" w:name="_Toc499831608"/>
      <w:bookmarkStart w:id="18103" w:name="_Toc499832084"/>
      <w:bookmarkStart w:id="18104" w:name="_Toc499833016"/>
      <w:bookmarkStart w:id="18105" w:name="_Toc499833401"/>
      <w:bookmarkStart w:id="18106" w:name="_Toc499833705"/>
      <w:bookmarkStart w:id="18107" w:name="_Toc499834014"/>
      <w:bookmarkStart w:id="18108" w:name="_Toc499834349"/>
      <w:bookmarkStart w:id="18109" w:name="_Toc499834687"/>
      <w:bookmarkStart w:id="18110" w:name="_Toc499835023"/>
      <w:bookmarkStart w:id="18111" w:name="_Toc499834174"/>
      <w:bookmarkStart w:id="18112" w:name="_Toc499835356"/>
      <w:bookmarkStart w:id="18113" w:name="_Toc499835746"/>
      <w:bookmarkStart w:id="18114" w:name="_Toc499834875"/>
      <w:bookmarkStart w:id="18115" w:name="_Toc499835941"/>
      <w:bookmarkStart w:id="18116" w:name="_Toc499837064"/>
      <w:bookmarkStart w:id="18117" w:name="_Toc499837404"/>
      <w:bookmarkStart w:id="18118" w:name="_Toc499837738"/>
      <w:bookmarkStart w:id="18119" w:name="_Toc499838076"/>
      <w:bookmarkStart w:id="18120" w:name="_Toc499842712"/>
      <w:bookmarkStart w:id="18121" w:name="_Toc499843377"/>
      <w:bookmarkEnd w:id="17724"/>
      <w:bookmarkEnd w:id="17725"/>
      <w:bookmarkEnd w:id="17726"/>
      <w:bookmarkEnd w:id="17727"/>
      <w:bookmarkEnd w:id="17728"/>
      <w:bookmarkEnd w:id="17729"/>
      <w:bookmarkEnd w:id="17730"/>
      <w:bookmarkEnd w:id="17731"/>
      <w:bookmarkEnd w:id="17732"/>
      <w:bookmarkEnd w:id="17733"/>
      <w:bookmarkEnd w:id="17734"/>
      <w:bookmarkEnd w:id="17735"/>
      <w:bookmarkEnd w:id="17736"/>
      <w:bookmarkEnd w:id="17737"/>
      <w:bookmarkEnd w:id="17738"/>
      <w:bookmarkEnd w:id="17739"/>
      <w:bookmarkEnd w:id="17740"/>
      <w:bookmarkEnd w:id="17741"/>
      <w:bookmarkEnd w:id="17742"/>
      <w:bookmarkEnd w:id="17743"/>
      <w:bookmarkEnd w:id="17744"/>
      <w:bookmarkEnd w:id="17745"/>
      <w:bookmarkEnd w:id="17746"/>
      <w:bookmarkEnd w:id="17747"/>
      <w:bookmarkEnd w:id="17748"/>
      <w:bookmarkEnd w:id="17749"/>
      <w:bookmarkEnd w:id="17750"/>
      <w:bookmarkEnd w:id="17751"/>
      <w:bookmarkEnd w:id="17752"/>
      <w:bookmarkEnd w:id="17753"/>
      <w:bookmarkEnd w:id="17754"/>
      <w:bookmarkEnd w:id="17755"/>
      <w:bookmarkEnd w:id="17756"/>
      <w:bookmarkEnd w:id="17757"/>
      <w:bookmarkEnd w:id="17758"/>
      <w:bookmarkEnd w:id="17759"/>
      <w:bookmarkEnd w:id="17760"/>
      <w:bookmarkEnd w:id="17761"/>
      <w:bookmarkEnd w:id="17762"/>
      <w:bookmarkEnd w:id="17763"/>
      <w:bookmarkEnd w:id="17764"/>
      <w:bookmarkEnd w:id="17765"/>
      <w:bookmarkEnd w:id="17766"/>
      <w:bookmarkEnd w:id="17767"/>
      <w:bookmarkEnd w:id="17768"/>
      <w:bookmarkEnd w:id="17769"/>
      <w:bookmarkEnd w:id="17770"/>
      <w:bookmarkEnd w:id="17771"/>
      <w:bookmarkEnd w:id="17772"/>
      <w:bookmarkEnd w:id="17773"/>
      <w:bookmarkEnd w:id="17774"/>
      <w:bookmarkEnd w:id="17775"/>
      <w:bookmarkEnd w:id="17776"/>
      <w:bookmarkEnd w:id="17777"/>
      <w:bookmarkEnd w:id="17778"/>
      <w:bookmarkEnd w:id="17779"/>
      <w:bookmarkEnd w:id="17780"/>
      <w:bookmarkEnd w:id="17781"/>
      <w:bookmarkEnd w:id="17782"/>
      <w:bookmarkEnd w:id="17783"/>
      <w:bookmarkEnd w:id="17784"/>
      <w:bookmarkEnd w:id="17785"/>
      <w:bookmarkEnd w:id="17786"/>
      <w:bookmarkEnd w:id="17787"/>
      <w:bookmarkEnd w:id="17788"/>
      <w:bookmarkEnd w:id="17789"/>
      <w:bookmarkEnd w:id="17790"/>
      <w:bookmarkEnd w:id="17791"/>
      <w:bookmarkEnd w:id="17792"/>
      <w:bookmarkEnd w:id="17793"/>
      <w:bookmarkEnd w:id="17794"/>
      <w:bookmarkEnd w:id="17795"/>
      <w:bookmarkEnd w:id="17796"/>
      <w:bookmarkEnd w:id="17797"/>
      <w:bookmarkEnd w:id="17798"/>
      <w:bookmarkEnd w:id="17799"/>
      <w:bookmarkEnd w:id="17800"/>
      <w:bookmarkEnd w:id="17801"/>
      <w:bookmarkEnd w:id="17802"/>
      <w:bookmarkEnd w:id="17803"/>
      <w:bookmarkEnd w:id="17804"/>
      <w:bookmarkEnd w:id="17805"/>
      <w:bookmarkEnd w:id="17806"/>
      <w:bookmarkEnd w:id="17807"/>
      <w:bookmarkEnd w:id="17808"/>
      <w:bookmarkEnd w:id="17809"/>
      <w:bookmarkEnd w:id="17810"/>
      <w:bookmarkEnd w:id="17811"/>
      <w:bookmarkEnd w:id="17812"/>
      <w:bookmarkEnd w:id="17813"/>
      <w:bookmarkEnd w:id="17814"/>
      <w:bookmarkEnd w:id="17815"/>
      <w:bookmarkEnd w:id="17816"/>
      <w:bookmarkEnd w:id="17817"/>
      <w:bookmarkEnd w:id="17818"/>
      <w:bookmarkEnd w:id="17819"/>
      <w:bookmarkEnd w:id="17820"/>
      <w:bookmarkEnd w:id="17821"/>
      <w:bookmarkEnd w:id="17822"/>
      <w:bookmarkEnd w:id="17823"/>
      <w:bookmarkEnd w:id="17824"/>
      <w:bookmarkEnd w:id="17825"/>
      <w:bookmarkEnd w:id="17826"/>
      <w:bookmarkEnd w:id="17827"/>
      <w:bookmarkEnd w:id="17828"/>
      <w:bookmarkEnd w:id="17829"/>
      <w:bookmarkEnd w:id="17830"/>
      <w:bookmarkEnd w:id="17831"/>
      <w:bookmarkEnd w:id="17832"/>
      <w:bookmarkEnd w:id="17833"/>
      <w:bookmarkEnd w:id="17834"/>
      <w:bookmarkEnd w:id="17835"/>
      <w:bookmarkEnd w:id="17836"/>
      <w:bookmarkEnd w:id="17837"/>
      <w:bookmarkEnd w:id="17838"/>
      <w:bookmarkEnd w:id="17839"/>
      <w:bookmarkEnd w:id="17840"/>
      <w:bookmarkEnd w:id="17841"/>
      <w:bookmarkEnd w:id="17842"/>
      <w:bookmarkEnd w:id="17843"/>
      <w:bookmarkEnd w:id="17844"/>
      <w:bookmarkEnd w:id="17845"/>
      <w:bookmarkEnd w:id="17846"/>
      <w:bookmarkEnd w:id="17847"/>
      <w:bookmarkEnd w:id="17848"/>
      <w:bookmarkEnd w:id="17849"/>
      <w:bookmarkEnd w:id="17850"/>
      <w:bookmarkEnd w:id="17851"/>
      <w:bookmarkEnd w:id="17852"/>
      <w:bookmarkEnd w:id="17853"/>
      <w:bookmarkEnd w:id="17854"/>
      <w:bookmarkEnd w:id="17855"/>
      <w:bookmarkEnd w:id="17856"/>
      <w:bookmarkEnd w:id="17857"/>
      <w:bookmarkEnd w:id="17858"/>
      <w:bookmarkEnd w:id="17859"/>
      <w:bookmarkEnd w:id="17860"/>
      <w:bookmarkEnd w:id="17861"/>
      <w:bookmarkEnd w:id="17862"/>
      <w:bookmarkEnd w:id="17863"/>
      <w:bookmarkEnd w:id="17864"/>
      <w:bookmarkEnd w:id="17865"/>
      <w:bookmarkEnd w:id="17866"/>
      <w:bookmarkEnd w:id="17867"/>
      <w:bookmarkEnd w:id="17868"/>
      <w:bookmarkEnd w:id="17869"/>
      <w:bookmarkEnd w:id="17870"/>
      <w:bookmarkEnd w:id="17871"/>
      <w:bookmarkEnd w:id="17872"/>
      <w:bookmarkEnd w:id="17873"/>
      <w:bookmarkEnd w:id="17874"/>
      <w:bookmarkEnd w:id="17875"/>
      <w:bookmarkEnd w:id="17876"/>
      <w:bookmarkEnd w:id="17877"/>
      <w:bookmarkEnd w:id="17878"/>
      <w:bookmarkEnd w:id="17879"/>
      <w:bookmarkEnd w:id="17880"/>
      <w:bookmarkEnd w:id="17881"/>
      <w:bookmarkEnd w:id="17882"/>
      <w:bookmarkEnd w:id="17883"/>
      <w:bookmarkEnd w:id="17884"/>
      <w:bookmarkEnd w:id="17885"/>
      <w:bookmarkEnd w:id="17886"/>
      <w:bookmarkEnd w:id="17887"/>
      <w:bookmarkEnd w:id="17888"/>
      <w:bookmarkEnd w:id="17889"/>
      <w:bookmarkEnd w:id="17890"/>
      <w:bookmarkEnd w:id="17891"/>
      <w:bookmarkEnd w:id="17892"/>
      <w:bookmarkEnd w:id="17893"/>
      <w:bookmarkEnd w:id="17894"/>
      <w:bookmarkEnd w:id="17895"/>
      <w:bookmarkEnd w:id="17896"/>
      <w:bookmarkEnd w:id="17897"/>
      <w:bookmarkEnd w:id="17898"/>
      <w:bookmarkEnd w:id="17899"/>
      <w:bookmarkEnd w:id="17900"/>
      <w:bookmarkEnd w:id="17901"/>
      <w:bookmarkEnd w:id="17902"/>
      <w:bookmarkEnd w:id="17903"/>
      <w:bookmarkEnd w:id="17904"/>
      <w:bookmarkEnd w:id="17905"/>
      <w:bookmarkEnd w:id="17906"/>
      <w:bookmarkEnd w:id="17907"/>
      <w:bookmarkEnd w:id="17908"/>
      <w:bookmarkEnd w:id="17909"/>
      <w:bookmarkEnd w:id="17910"/>
      <w:bookmarkEnd w:id="17911"/>
      <w:bookmarkEnd w:id="17912"/>
      <w:bookmarkEnd w:id="17913"/>
      <w:bookmarkEnd w:id="17914"/>
      <w:bookmarkEnd w:id="17915"/>
      <w:bookmarkEnd w:id="17916"/>
      <w:bookmarkEnd w:id="17917"/>
      <w:bookmarkEnd w:id="17918"/>
      <w:bookmarkEnd w:id="17919"/>
      <w:bookmarkEnd w:id="17920"/>
      <w:bookmarkEnd w:id="17921"/>
      <w:bookmarkEnd w:id="17922"/>
      <w:bookmarkEnd w:id="17923"/>
      <w:bookmarkEnd w:id="17924"/>
      <w:bookmarkEnd w:id="17925"/>
      <w:bookmarkEnd w:id="17926"/>
      <w:bookmarkEnd w:id="17927"/>
      <w:bookmarkEnd w:id="17928"/>
      <w:bookmarkEnd w:id="17929"/>
      <w:bookmarkEnd w:id="17930"/>
      <w:bookmarkEnd w:id="17931"/>
      <w:bookmarkEnd w:id="17932"/>
      <w:bookmarkEnd w:id="17933"/>
      <w:bookmarkEnd w:id="17934"/>
      <w:bookmarkEnd w:id="17935"/>
      <w:bookmarkEnd w:id="17936"/>
      <w:bookmarkEnd w:id="17937"/>
      <w:bookmarkEnd w:id="17938"/>
      <w:bookmarkEnd w:id="17939"/>
      <w:bookmarkEnd w:id="17940"/>
      <w:bookmarkEnd w:id="17941"/>
      <w:bookmarkEnd w:id="17942"/>
      <w:bookmarkEnd w:id="17943"/>
      <w:bookmarkEnd w:id="17944"/>
      <w:bookmarkEnd w:id="17945"/>
      <w:bookmarkEnd w:id="17946"/>
      <w:bookmarkEnd w:id="17947"/>
      <w:bookmarkEnd w:id="17948"/>
      <w:bookmarkEnd w:id="17949"/>
      <w:bookmarkEnd w:id="17950"/>
      <w:bookmarkEnd w:id="17951"/>
      <w:bookmarkEnd w:id="17952"/>
      <w:bookmarkEnd w:id="17953"/>
      <w:bookmarkEnd w:id="17954"/>
      <w:bookmarkEnd w:id="17955"/>
      <w:bookmarkEnd w:id="17956"/>
      <w:bookmarkEnd w:id="17957"/>
      <w:bookmarkEnd w:id="17958"/>
      <w:bookmarkEnd w:id="17959"/>
      <w:bookmarkEnd w:id="17960"/>
      <w:bookmarkEnd w:id="17961"/>
      <w:bookmarkEnd w:id="17962"/>
      <w:bookmarkEnd w:id="17963"/>
      <w:bookmarkEnd w:id="17964"/>
      <w:bookmarkEnd w:id="17965"/>
      <w:bookmarkEnd w:id="17966"/>
      <w:bookmarkEnd w:id="17967"/>
      <w:bookmarkEnd w:id="17968"/>
      <w:bookmarkEnd w:id="17969"/>
      <w:bookmarkEnd w:id="17970"/>
      <w:bookmarkEnd w:id="17971"/>
      <w:bookmarkEnd w:id="17972"/>
      <w:bookmarkEnd w:id="17973"/>
      <w:bookmarkEnd w:id="17974"/>
      <w:bookmarkEnd w:id="17975"/>
      <w:bookmarkEnd w:id="17976"/>
      <w:bookmarkEnd w:id="17977"/>
      <w:bookmarkEnd w:id="17978"/>
      <w:bookmarkEnd w:id="17979"/>
      <w:bookmarkEnd w:id="17980"/>
      <w:bookmarkEnd w:id="17981"/>
      <w:bookmarkEnd w:id="17982"/>
      <w:bookmarkEnd w:id="17983"/>
      <w:bookmarkEnd w:id="17984"/>
      <w:bookmarkEnd w:id="17985"/>
      <w:bookmarkEnd w:id="17986"/>
      <w:bookmarkEnd w:id="17987"/>
      <w:bookmarkEnd w:id="17988"/>
      <w:bookmarkEnd w:id="17989"/>
      <w:bookmarkEnd w:id="17990"/>
      <w:bookmarkEnd w:id="17991"/>
      <w:bookmarkEnd w:id="17992"/>
      <w:bookmarkEnd w:id="17993"/>
      <w:bookmarkEnd w:id="17994"/>
      <w:bookmarkEnd w:id="17995"/>
      <w:bookmarkEnd w:id="17996"/>
      <w:bookmarkEnd w:id="17997"/>
      <w:bookmarkEnd w:id="17998"/>
      <w:bookmarkEnd w:id="17999"/>
      <w:bookmarkEnd w:id="18000"/>
      <w:bookmarkEnd w:id="18001"/>
      <w:bookmarkEnd w:id="18002"/>
      <w:bookmarkEnd w:id="18003"/>
      <w:bookmarkEnd w:id="18004"/>
      <w:bookmarkEnd w:id="18005"/>
      <w:bookmarkEnd w:id="18006"/>
      <w:bookmarkEnd w:id="18007"/>
      <w:bookmarkEnd w:id="18008"/>
      <w:bookmarkEnd w:id="18009"/>
      <w:bookmarkEnd w:id="18010"/>
      <w:bookmarkEnd w:id="18011"/>
      <w:bookmarkEnd w:id="18012"/>
      <w:bookmarkEnd w:id="18013"/>
      <w:bookmarkEnd w:id="18014"/>
      <w:bookmarkEnd w:id="18015"/>
      <w:bookmarkEnd w:id="18016"/>
      <w:bookmarkEnd w:id="18017"/>
      <w:bookmarkEnd w:id="18018"/>
      <w:bookmarkEnd w:id="18019"/>
      <w:bookmarkEnd w:id="18020"/>
      <w:bookmarkEnd w:id="18021"/>
      <w:bookmarkEnd w:id="18022"/>
      <w:bookmarkEnd w:id="18023"/>
      <w:bookmarkEnd w:id="18024"/>
      <w:bookmarkEnd w:id="18025"/>
      <w:bookmarkEnd w:id="18026"/>
      <w:bookmarkEnd w:id="18027"/>
      <w:bookmarkEnd w:id="18028"/>
      <w:bookmarkEnd w:id="18029"/>
      <w:bookmarkEnd w:id="18030"/>
      <w:bookmarkEnd w:id="18031"/>
      <w:bookmarkEnd w:id="18032"/>
      <w:bookmarkEnd w:id="18033"/>
      <w:bookmarkEnd w:id="18034"/>
      <w:bookmarkEnd w:id="18035"/>
      <w:bookmarkEnd w:id="18036"/>
      <w:bookmarkEnd w:id="18037"/>
      <w:bookmarkEnd w:id="18038"/>
      <w:bookmarkEnd w:id="18039"/>
      <w:bookmarkEnd w:id="18040"/>
      <w:bookmarkEnd w:id="18041"/>
      <w:bookmarkEnd w:id="18042"/>
      <w:bookmarkEnd w:id="18043"/>
      <w:bookmarkEnd w:id="18044"/>
      <w:bookmarkEnd w:id="18045"/>
      <w:bookmarkEnd w:id="18046"/>
      <w:bookmarkEnd w:id="18047"/>
      <w:bookmarkEnd w:id="18048"/>
      <w:bookmarkEnd w:id="18049"/>
      <w:bookmarkEnd w:id="18050"/>
      <w:bookmarkEnd w:id="18051"/>
      <w:bookmarkEnd w:id="18052"/>
      <w:bookmarkEnd w:id="18053"/>
      <w:bookmarkEnd w:id="18054"/>
      <w:bookmarkEnd w:id="18055"/>
      <w:bookmarkEnd w:id="18056"/>
      <w:bookmarkEnd w:id="18057"/>
      <w:bookmarkEnd w:id="18058"/>
      <w:bookmarkEnd w:id="18059"/>
      <w:bookmarkEnd w:id="18060"/>
      <w:bookmarkEnd w:id="18061"/>
      <w:bookmarkEnd w:id="18062"/>
      <w:bookmarkEnd w:id="18063"/>
      <w:bookmarkEnd w:id="18064"/>
      <w:bookmarkEnd w:id="18065"/>
      <w:bookmarkEnd w:id="18066"/>
      <w:bookmarkEnd w:id="18067"/>
      <w:bookmarkEnd w:id="18068"/>
      <w:bookmarkEnd w:id="18069"/>
      <w:bookmarkEnd w:id="18070"/>
      <w:bookmarkEnd w:id="18071"/>
      <w:bookmarkEnd w:id="18072"/>
      <w:bookmarkEnd w:id="18073"/>
      <w:bookmarkEnd w:id="18074"/>
      <w:bookmarkEnd w:id="18075"/>
      <w:bookmarkEnd w:id="18076"/>
      <w:bookmarkEnd w:id="18077"/>
      <w:bookmarkEnd w:id="18078"/>
      <w:bookmarkEnd w:id="18079"/>
      <w:bookmarkEnd w:id="18080"/>
      <w:bookmarkEnd w:id="18081"/>
      <w:bookmarkEnd w:id="18082"/>
      <w:bookmarkEnd w:id="18083"/>
      <w:bookmarkEnd w:id="18084"/>
      <w:bookmarkEnd w:id="18085"/>
      <w:bookmarkEnd w:id="18086"/>
      <w:bookmarkEnd w:id="18087"/>
      <w:bookmarkEnd w:id="18088"/>
      <w:bookmarkEnd w:id="18089"/>
      <w:bookmarkEnd w:id="18090"/>
      <w:bookmarkEnd w:id="18091"/>
      <w:bookmarkEnd w:id="18092"/>
      <w:bookmarkEnd w:id="18093"/>
      <w:bookmarkEnd w:id="18094"/>
      <w:bookmarkEnd w:id="18095"/>
      <w:bookmarkEnd w:id="18096"/>
      <w:bookmarkEnd w:id="18097"/>
      <w:bookmarkEnd w:id="18098"/>
      <w:bookmarkEnd w:id="18099"/>
      <w:bookmarkEnd w:id="18100"/>
      <w:bookmarkEnd w:id="18101"/>
      <w:bookmarkEnd w:id="18102"/>
      <w:bookmarkEnd w:id="18103"/>
      <w:bookmarkEnd w:id="18104"/>
      <w:bookmarkEnd w:id="18105"/>
      <w:bookmarkEnd w:id="18106"/>
      <w:bookmarkEnd w:id="18107"/>
      <w:bookmarkEnd w:id="18108"/>
      <w:bookmarkEnd w:id="18109"/>
      <w:bookmarkEnd w:id="18110"/>
      <w:bookmarkEnd w:id="18111"/>
      <w:bookmarkEnd w:id="18112"/>
      <w:bookmarkEnd w:id="18113"/>
      <w:bookmarkEnd w:id="18114"/>
      <w:bookmarkEnd w:id="18115"/>
      <w:bookmarkEnd w:id="18116"/>
      <w:bookmarkEnd w:id="18117"/>
      <w:bookmarkEnd w:id="18118"/>
      <w:bookmarkEnd w:id="18119"/>
      <w:bookmarkEnd w:id="18120"/>
      <w:bookmarkEnd w:id="18121"/>
    </w:p>
    <w:p w14:paraId="55C2D41A" w14:textId="31251471" w:rsidR="00FF1D01" w:rsidRDefault="00FF1D01">
      <w:pPr>
        <w:pStyle w:val="Overskrift4"/>
        <w:numPr>
          <w:ilvl w:val="0"/>
          <w:numId w:val="0"/>
        </w:numPr>
        <w:jc w:val="both"/>
        <w:rPr>
          <w:ins w:id="18122" w:author="Oscar Herman Kise" w:date="2017-11-29T12:51:00Z"/>
          <w:del w:id="18123" w:author="Morten Lerstad Solli" w:date="2017-11-29T15:13:00Z"/>
          <w:rFonts w:ascii="Arial" w:hAnsi="Arial" w:cs="Arial"/>
          <w:sz w:val="26"/>
          <w:szCs w:val="26"/>
          <w:lang w:val="en-US"/>
        </w:rPr>
        <w:pPrChange w:id="18124" w:author="Oscar Herman Kise" w:date="2017-11-30T20:05:00Z">
          <w:pPr>
            <w:pStyle w:val="Overskrift4"/>
          </w:pPr>
        </w:pPrChange>
      </w:pPr>
      <w:commentRangeStart w:id="18125"/>
      <w:del w:id="18126" w:author="Morten Lerstad Solli" w:date="2017-11-29T15:13:00Z">
        <w:r w:rsidRPr="00F11BCB">
          <w:rPr>
            <w:rFonts w:ascii="Arial" w:hAnsi="Arial" w:cs="Arial"/>
            <w:sz w:val="26"/>
            <w:szCs w:val="26"/>
            <w:lang w:val="en-US"/>
            <w:rPrChange w:id="18127" w:author="Oscar Herman Kise" w:date="2017-11-29T12:50:00Z">
              <w:rPr/>
            </w:rPrChange>
          </w:rPr>
          <w:delText>Image Processor</w:delText>
        </w:r>
        <w:commentRangeEnd w:id="18125"/>
        <w:r w:rsidR="00FF1F3C" w:rsidRPr="00F11BCB">
          <w:rPr>
            <w:rStyle w:val="Merknadsreferanse"/>
            <w:rFonts w:ascii="Arial" w:hAnsi="Arial" w:cs="Arial"/>
            <w:b w:val="0"/>
            <w:bCs w:val="0"/>
            <w:sz w:val="26"/>
            <w:szCs w:val="26"/>
            <w:lang w:val="en-US"/>
            <w:rPrChange w:id="18128" w:author="Oscar Herman Kise" w:date="2017-11-29T12:50:00Z">
              <w:rPr>
                <w:rStyle w:val="Merknadsreferanse"/>
                <w:b w:val="0"/>
                <w:bCs w:val="0"/>
              </w:rPr>
            </w:rPrChange>
          </w:rPr>
          <w:commentReference w:id="18125"/>
        </w:r>
      </w:del>
      <w:bookmarkStart w:id="18129" w:name="_Toc499732683"/>
      <w:bookmarkStart w:id="18130" w:name="_Toc499731976"/>
      <w:bookmarkStart w:id="18131" w:name="_Toc499732840"/>
      <w:bookmarkStart w:id="18132" w:name="_Toc499732154"/>
      <w:bookmarkStart w:id="18133" w:name="_Toc499732330"/>
      <w:bookmarkStart w:id="18134" w:name="_Toc499732509"/>
      <w:bookmarkStart w:id="18135" w:name="_Toc499732747"/>
      <w:bookmarkStart w:id="18136" w:name="_Toc499732974"/>
      <w:bookmarkStart w:id="18137" w:name="_Toc499733131"/>
      <w:bookmarkStart w:id="18138" w:name="_Toc499733288"/>
      <w:bookmarkStart w:id="18139" w:name="_Toc499733445"/>
      <w:bookmarkStart w:id="18140" w:name="_Toc499733105"/>
      <w:bookmarkStart w:id="18141" w:name="_Toc499733637"/>
      <w:bookmarkStart w:id="18142" w:name="_Toc499733794"/>
      <w:bookmarkStart w:id="18143" w:name="_Toc499733951"/>
      <w:bookmarkStart w:id="18144" w:name="_Toc499737797"/>
      <w:bookmarkStart w:id="18145" w:name="_Toc499738095"/>
      <w:bookmarkStart w:id="18146" w:name="_Toc499739483"/>
      <w:bookmarkStart w:id="18147" w:name="_Toc499743811"/>
      <w:bookmarkStart w:id="18148" w:name="_Toc499748397"/>
      <w:bookmarkStart w:id="18149" w:name="_Toc499749111"/>
      <w:bookmarkStart w:id="18150" w:name="_Toc499749269"/>
      <w:bookmarkStart w:id="18151" w:name="_Toc499749427"/>
      <w:bookmarkStart w:id="18152" w:name="_Toc499749585"/>
      <w:bookmarkStart w:id="18153" w:name="_Toc499750146"/>
      <w:bookmarkStart w:id="18154" w:name="_Toc499750570"/>
      <w:bookmarkStart w:id="18155" w:name="_Toc499748557"/>
      <w:bookmarkStart w:id="18156" w:name="_Toc499750027"/>
      <w:bookmarkStart w:id="18157" w:name="_Toc499750714"/>
      <w:bookmarkStart w:id="18158" w:name="_Toc499750873"/>
      <w:bookmarkStart w:id="18159" w:name="_Toc499751032"/>
      <w:bookmarkStart w:id="18160" w:name="_Toc499751191"/>
      <w:bookmarkStart w:id="18161" w:name="_Toc499751350"/>
      <w:bookmarkStart w:id="18162" w:name="_Toc499751509"/>
      <w:bookmarkStart w:id="18163" w:name="_Toc499751668"/>
      <w:bookmarkStart w:id="18164" w:name="_Toc499751827"/>
      <w:bookmarkStart w:id="18165" w:name="_Toc499751986"/>
      <w:bookmarkStart w:id="18166" w:name="_Toc499752243"/>
      <w:bookmarkStart w:id="18167" w:name="_Toc499752402"/>
      <w:bookmarkStart w:id="18168" w:name="_Toc499752561"/>
      <w:bookmarkStart w:id="18169" w:name="_Toc499752720"/>
      <w:bookmarkStart w:id="18170" w:name="_Toc499752977"/>
      <w:bookmarkStart w:id="18171" w:name="_Toc499753136"/>
      <w:bookmarkStart w:id="18172" w:name="_Toc499753295"/>
      <w:bookmarkStart w:id="18173" w:name="_Toc499753454"/>
      <w:bookmarkStart w:id="18174" w:name="_Toc499753907"/>
      <w:bookmarkStart w:id="18175" w:name="_Toc499754066"/>
      <w:bookmarkStart w:id="18176" w:name="_Toc499754911"/>
      <w:bookmarkStart w:id="18177" w:name="_Toc499755070"/>
      <w:bookmarkStart w:id="18178" w:name="_Toc499755229"/>
      <w:bookmarkStart w:id="18179" w:name="_Toc499755388"/>
      <w:bookmarkStart w:id="18180" w:name="_Toc499755743"/>
      <w:bookmarkStart w:id="18181" w:name="_Toc499755902"/>
      <w:bookmarkStart w:id="18182" w:name="_Toc499756060"/>
      <w:bookmarkStart w:id="18183" w:name="_Toc499756218"/>
      <w:bookmarkStart w:id="18184" w:name="_Toc499756376"/>
      <w:bookmarkStart w:id="18185" w:name="_Toc499756534"/>
      <w:bookmarkStart w:id="18186" w:name="_Toc499755202"/>
      <w:bookmarkStart w:id="18187" w:name="_Toc499755500"/>
      <w:bookmarkStart w:id="18188" w:name="_Toc499755671"/>
      <w:bookmarkStart w:id="18189" w:name="_Toc499756789"/>
      <w:bookmarkStart w:id="18190" w:name="_Toc499755971"/>
      <w:bookmarkStart w:id="18191" w:name="_Toc499756271"/>
      <w:bookmarkStart w:id="18192" w:name="_Toc499756512"/>
      <w:bookmarkStart w:id="18193" w:name="_Toc499756748"/>
      <w:bookmarkStart w:id="18194" w:name="_Toc499757065"/>
      <w:bookmarkStart w:id="18195" w:name="_Toc499757223"/>
      <w:bookmarkStart w:id="18196" w:name="_Toc499757381"/>
      <w:bookmarkStart w:id="18197" w:name="_Toc499757539"/>
      <w:bookmarkStart w:id="18198" w:name="_Toc499757697"/>
      <w:bookmarkStart w:id="18199" w:name="_Toc499757855"/>
      <w:bookmarkStart w:id="18200" w:name="_Toc499757768"/>
      <w:bookmarkStart w:id="18201" w:name="_Toc499758084"/>
      <w:bookmarkStart w:id="18202" w:name="_Toc499756476"/>
      <w:bookmarkStart w:id="18203" w:name="_Toc499758242"/>
      <w:bookmarkStart w:id="18204" w:name="_Toc499758400"/>
      <w:bookmarkStart w:id="18205" w:name="_Toc499758558"/>
      <w:bookmarkStart w:id="18206" w:name="_Toc499758716"/>
      <w:bookmarkStart w:id="18207" w:name="_Toc499758874"/>
      <w:bookmarkStart w:id="18208" w:name="_Toc499759032"/>
      <w:bookmarkStart w:id="18209" w:name="_Toc499759190"/>
      <w:bookmarkStart w:id="18210" w:name="_Toc499759348"/>
      <w:bookmarkStart w:id="18211" w:name="_Toc499759506"/>
      <w:bookmarkStart w:id="18212" w:name="_Toc499759664"/>
      <w:bookmarkStart w:id="18213" w:name="_Toc499759822"/>
      <w:bookmarkStart w:id="18214" w:name="_Toc499759980"/>
      <w:bookmarkStart w:id="18215" w:name="_Toc499760138"/>
      <w:bookmarkStart w:id="18216" w:name="_Toc499756943"/>
      <w:bookmarkStart w:id="18217" w:name="_Toc499757181"/>
      <w:bookmarkStart w:id="18218" w:name="_Toc499760296"/>
      <w:bookmarkStart w:id="18219" w:name="_Toc499757474"/>
      <w:bookmarkStart w:id="18220" w:name="_Toc499760454"/>
      <w:bookmarkStart w:id="18221" w:name="_Toc499760612"/>
      <w:bookmarkStart w:id="18222" w:name="_Toc499760867"/>
      <w:bookmarkStart w:id="18223" w:name="_Toc499761025"/>
      <w:bookmarkStart w:id="18224" w:name="_Toc499761183"/>
      <w:bookmarkStart w:id="18225" w:name="_Toc499761341"/>
      <w:bookmarkStart w:id="18226" w:name="_Toc499801890"/>
      <w:bookmarkStart w:id="18227" w:name="_Toc499802049"/>
      <w:bookmarkStart w:id="18228" w:name="_Toc499802208"/>
      <w:bookmarkStart w:id="18229" w:name="_Toc499802367"/>
      <w:bookmarkStart w:id="18230" w:name="_Toc499802185"/>
      <w:bookmarkStart w:id="18231" w:name="_Toc499802563"/>
      <w:bookmarkStart w:id="18232" w:name="_Toc499802722"/>
      <w:bookmarkStart w:id="18233" w:name="_Toc499802881"/>
      <w:bookmarkStart w:id="18234" w:name="_Toc499802635"/>
      <w:bookmarkStart w:id="18235" w:name="_Toc499803040"/>
      <w:bookmarkStart w:id="18236" w:name="_Toc499803199"/>
      <w:bookmarkStart w:id="18237" w:name="_Toc499803358"/>
      <w:bookmarkStart w:id="18238" w:name="_Toc499803517"/>
      <w:bookmarkStart w:id="18239" w:name="_Toc499803677"/>
      <w:bookmarkStart w:id="18240" w:name="_Toc499803837"/>
      <w:bookmarkStart w:id="18241" w:name="_Toc499803997"/>
      <w:bookmarkStart w:id="18242" w:name="_Toc499804157"/>
      <w:bookmarkStart w:id="18243" w:name="_Toc499804317"/>
      <w:bookmarkStart w:id="18244" w:name="_Toc499804477"/>
      <w:bookmarkStart w:id="18245" w:name="_Toc499803109"/>
      <w:bookmarkStart w:id="18246" w:name="_Toc499804638"/>
      <w:bookmarkStart w:id="18247" w:name="_Toc499803414"/>
      <w:bookmarkStart w:id="18248" w:name="_Toc499803660"/>
      <w:bookmarkStart w:id="18249" w:name="_Toc499803961"/>
      <w:bookmarkStart w:id="18250" w:name="_Toc499804799"/>
      <w:bookmarkStart w:id="18251" w:name="_Toc499804258"/>
      <w:bookmarkStart w:id="18252" w:name="_Toc499804959"/>
      <w:bookmarkStart w:id="18253" w:name="_Toc499805119"/>
      <w:bookmarkStart w:id="18254" w:name="_Toc499804560"/>
      <w:bookmarkStart w:id="18255" w:name="_Toc499805279"/>
      <w:bookmarkStart w:id="18256" w:name="_Toc499804079"/>
      <w:bookmarkStart w:id="18257" w:name="_Toc499804942"/>
      <w:bookmarkStart w:id="18258" w:name="_Toc499805393"/>
      <w:bookmarkStart w:id="18259" w:name="_Toc499805553"/>
      <w:bookmarkStart w:id="18260" w:name="_Toc499805662"/>
      <w:bookmarkStart w:id="18261" w:name="_Toc499805822"/>
      <w:bookmarkStart w:id="18262" w:name="_Toc499805982"/>
      <w:bookmarkStart w:id="18263" w:name="_Toc499806142"/>
      <w:bookmarkStart w:id="18264" w:name="_Toc499806688"/>
      <w:bookmarkStart w:id="18265" w:name="_Toc499822158"/>
      <w:bookmarkStart w:id="18266" w:name="_Toc499822319"/>
      <w:bookmarkStart w:id="18267" w:name="_Toc499804864"/>
      <w:bookmarkStart w:id="18268" w:name="_Toc499805110"/>
      <w:bookmarkStart w:id="18269" w:name="_Toc499806288"/>
      <w:bookmarkStart w:id="18270" w:name="_Toc499806448"/>
      <w:bookmarkStart w:id="18271" w:name="_Toc499806608"/>
      <w:bookmarkStart w:id="18272" w:name="_Toc499806928"/>
      <w:bookmarkStart w:id="18273" w:name="_Toc499807088"/>
      <w:bookmarkStart w:id="18274" w:name="_Toc499807248"/>
      <w:bookmarkStart w:id="18275" w:name="_Toc499807408"/>
      <w:bookmarkStart w:id="18276" w:name="_Toc499807568"/>
      <w:bookmarkStart w:id="18277" w:name="_Toc499807728"/>
      <w:bookmarkStart w:id="18278" w:name="_Toc499807888"/>
      <w:bookmarkStart w:id="18279" w:name="_Toc499808048"/>
      <w:bookmarkStart w:id="18280" w:name="_Toc499808208"/>
      <w:bookmarkStart w:id="18281" w:name="_Toc499808368"/>
      <w:bookmarkStart w:id="18282" w:name="_Toc499808528"/>
      <w:bookmarkStart w:id="18283" w:name="_Toc499808688"/>
      <w:bookmarkStart w:id="18284" w:name="_Toc499808848"/>
      <w:bookmarkStart w:id="18285" w:name="_Toc499809008"/>
      <w:bookmarkStart w:id="18286" w:name="_Toc499809168"/>
      <w:bookmarkStart w:id="18287" w:name="_Toc499809328"/>
      <w:bookmarkStart w:id="18288" w:name="_Toc499809488"/>
      <w:bookmarkStart w:id="18289" w:name="_Toc499809648"/>
      <w:bookmarkStart w:id="18290" w:name="_Toc499809808"/>
      <w:bookmarkStart w:id="18291" w:name="_Toc499809968"/>
      <w:bookmarkStart w:id="18292" w:name="_Toc499810128"/>
      <w:bookmarkStart w:id="18293" w:name="_Toc499810288"/>
      <w:bookmarkStart w:id="18294" w:name="_Toc499810448"/>
      <w:bookmarkStart w:id="18295" w:name="_Toc499810608"/>
      <w:bookmarkStart w:id="18296" w:name="_Toc499810768"/>
      <w:bookmarkStart w:id="18297" w:name="_Toc499810928"/>
      <w:bookmarkStart w:id="18298" w:name="_Toc499811088"/>
      <w:bookmarkStart w:id="18299" w:name="_Toc499811248"/>
      <w:bookmarkStart w:id="18300" w:name="_Toc499811408"/>
      <w:bookmarkStart w:id="18301" w:name="_Toc499811568"/>
      <w:bookmarkStart w:id="18302" w:name="_Toc499811826"/>
      <w:bookmarkStart w:id="18303" w:name="_Toc499811986"/>
      <w:bookmarkStart w:id="18304" w:name="_Toc499812636"/>
      <w:bookmarkStart w:id="18305" w:name="_Toc499812796"/>
      <w:bookmarkStart w:id="18306" w:name="_Toc499812956"/>
      <w:bookmarkStart w:id="18307" w:name="_Toc499813116"/>
      <w:bookmarkStart w:id="18308" w:name="_Toc499813276"/>
      <w:bookmarkStart w:id="18309" w:name="_Toc499813436"/>
      <w:bookmarkStart w:id="18310" w:name="_Toc499813596"/>
      <w:bookmarkStart w:id="18311" w:name="_Toc499813756"/>
      <w:bookmarkStart w:id="18312" w:name="_Toc499813916"/>
      <w:bookmarkStart w:id="18313" w:name="_Toc499814076"/>
      <w:bookmarkStart w:id="18314" w:name="_Toc499814236"/>
      <w:bookmarkStart w:id="18315" w:name="_Toc499814396"/>
      <w:bookmarkStart w:id="18316" w:name="_Toc499814556"/>
      <w:bookmarkStart w:id="18317" w:name="_Toc499814716"/>
      <w:bookmarkStart w:id="18318" w:name="_Toc499814876"/>
      <w:bookmarkStart w:id="18319" w:name="_Toc499815036"/>
      <w:bookmarkStart w:id="18320" w:name="_Toc499815196"/>
      <w:bookmarkStart w:id="18321" w:name="_Toc499815356"/>
      <w:bookmarkStart w:id="18322" w:name="_Toc499815516"/>
      <w:bookmarkStart w:id="18323" w:name="_Toc499815774"/>
      <w:bookmarkStart w:id="18324" w:name="_Toc499816228"/>
      <w:bookmarkStart w:id="18325" w:name="_Toc499816682"/>
      <w:bookmarkStart w:id="18326" w:name="_Toc499817920"/>
      <w:bookmarkStart w:id="18327" w:name="_Toc499818178"/>
      <w:bookmarkStart w:id="18328" w:name="_Toc499818338"/>
      <w:bookmarkStart w:id="18329" w:name="_Toc499818498"/>
      <w:bookmarkStart w:id="18330" w:name="_Toc499818658"/>
      <w:bookmarkStart w:id="18331" w:name="_Toc499818818"/>
      <w:bookmarkStart w:id="18332" w:name="_Toc499818978"/>
      <w:bookmarkStart w:id="18333" w:name="_Toc499819138"/>
      <w:bookmarkStart w:id="18334" w:name="_Toc499819298"/>
      <w:bookmarkStart w:id="18335" w:name="_Toc499819458"/>
      <w:bookmarkStart w:id="18336" w:name="_Toc499819618"/>
      <w:bookmarkStart w:id="18337" w:name="_Toc499819778"/>
      <w:bookmarkStart w:id="18338" w:name="_Toc499819938"/>
      <w:bookmarkStart w:id="18339" w:name="_Toc499820098"/>
      <w:bookmarkStart w:id="18340" w:name="_Toc499820258"/>
      <w:bookmarkStart w:id="18341" w:name="_Toc499820418"/>
      <w:bookmarkStart w:id="18342" w:name="_Toc499820578"/>
      <w:bookmarkStart w:id="18343" w:name="_Toc499820738"/>
      <w:bookmarkStart w:id="18344" w:name="_Toc499820898"/>
      <w:bookmarkStart w:id="18345" w:name="_Toc499821156"/>
      <w:bookmarkStart w:id="18346" w:name="_Toc499821316"/>
      <w:bookmarkStart w:id="18347" w:name="_Toc499821476"/>
      <w:bookmarkStart w:id="18348" w:name="_Toc499821636"/>
      <w:bookmarkStart w:id="18349" w:name="_Toc499821796"/>
      <w:bookmarkStart w:id="18350" w:name="_Toc499821956"/>
      <w:bookmarkStart w:id="18351" w:name="_Toc499822436"/>
      <w:bookmarkStart w:id="18352" w:name="_Toc499822596"/>
      <w:bookmarkStart w:id="18353" w:name="_Toc499822756"/>
      <w:bookmarkStart w:id="18354" w:name="_Toc499822916"/>
      <w:bookmarkStart w:id="18355" w:name="_Toc499823076"/>
      <w:bookmarkStart w:id="18356" w:name="_Toc499823236"/>
      <w:bookmarkStart w:id="18357" w:name="_Toc499823396"/>
      <w:bookmarkStart w:id="18358" w:name="_Toc499823556"/>
      <w:bookmarkStart w:id="18359" w:name="_Toc499823716"/>
      <w:bookmarkStart w:id="18360" w:name="_Toc499823876"/>
      <w:bookmarkStart w:id="18361" w:name="_Toc499824036"/>
      <w:bookmarkStart w:id="18362" w:name="_Toc499824196"/>
      <w:bookmarkStart w:id="18363" w:name="_Toc499824356"/>
      <w:bookmarkStart w:id="18364" w:name="_Toc499824516"/>
      <w:bookmarkStart w:id="18365" w:name="_Toc499824676"/>
      <w:bookmarkStart w:id="18366" w:name="_Toc499824836"/>
      <w:bookmarkStart w:id="18367" w:name="_Toc499824996"/>
      <w:bookmarkStart w:id="18368" w:name="_Toc499825156"/>
      <w:bookmarkStart w:id="18369" w:name="_Toc499825414"/>
      <w:bookmarkStart w:id="18370" w:name="_Toc499825574"/>
      <w:bookmarkStart w:id="18371" w:name="_Toc499825832"/>
      <w:bookmarkStart w:id="18372" w:name="_Toc499825992"/>
      <w:bookmarkStart w:id="18373" w:name="_Toc499826152"/>
      <w:bookmarkStart w:id="18374" w:name="_Toc499826410"/>
      <w:bookmarkStart w:id="18375" w:name="_Toc499826570"/>
      <w:bookmarkStart w:id="18376" w:name="_Toc499827612"/>
      <w:bookmarkStart w:id="18377" w:name="_Toc499827968"/>
      <w:bookmarkStart w:id="18378" w:name="_Toc499828128"/>
      <w:bookmarkStart w:id="18379" w:name="_Toc499828484"/>
      <w:bookmarkStart w:id="18380" w:name="_Toc499828644"/>
      <w:bookmarkStart w:id="18381" w:name="_Toc499828804"/>
      <w:bookmarkStart w:id="18382" w:name="_Toc499828964"/>
      <w:bookmarkStart w:id="18383" w:name="_Toc499829124"/>
      <w:bookmarkStart w:id="18384" w:name="_Toc499829284"/>
      <w:bookmarkStart w:id="18385" w:name="_Toc499829444"/>
      <w:bookmarkStart w:id="18386" w:name="_Toc499829604"/>
      <w:bookmarkStart w:id="18387" w:name="_Toc499829764"/>
      <w:bookmarkStart w:id="18388" w:name="_Toc499829924"/>
      <w:bookmarkStart w:id="18389" w:name="_Toc499830084"/>
      <w:bookmarkStart w:id="18390" w:name="_Toc499830244"/>
      <w:bookmarkStart w:id="18391" w:name="_Toc499830404"/>
      <w:bookmarkStart w:id="18392" w:name="_Toc499830564"/>
      <w:bookmarkStart w:id="18393" w:name="_Toc499830724"/>
      <w:bookmarkStart w:id="18394" w:name="_Toc499830884"/>
      <w:bookmarkStart w:id="18395" w:name="_Toc499831044"/>
      <w:bookmarkStart w:id="18396" w:name="_Toc499831204"/>
      <w:bookmarkStart w:id="18397" w:name="_Toc499831364"/>
      <w:bookmarkStart w:id="18398" w:name="_Toc499831524"/>
      <w:bookmarkStart w:id="18399" w:name="_Toc499831684"/>
      <w:bookmarkStart w:id="18400" w:name="_Toc499831844"/>
      <w:bookmarkStart w:id="18401" w:name="_Toc499832004"/>
      <w:bookmarkStart w:id="18402" w:name="_Toc499832164"/>
      <w:bookmarkStart w:id="18403" w:name="_Toc499832324"/>
      <w:bookmarkStart w:id="18404" w:name="_Toc499832484"/>
      <w:bookmarkStart w:id="18405" w:name="_Toc499832644"/>
      <w:bookmarkStart w:id="18406" w:name="_Toc499832804"/>
      <w:bookmarkStart w:id="18407" w:name="_Toc499832964"/>
      <w:bookmarkStart w:id="18408" w:name="_Toc499833124"/>
      <w:bookmarkStart w:id="18409" w:name="_Toc499833284"/>
      <w:bookmarkStart w:id="18410" w:name="_Toc499833444"/>
      <w:bookmarkStart w:id="18411" w:name="_Toc499833604"/>
      <w:bookmarkStart w:id="18412" w:name="_Toc499833764"/>
      <w:bookmarkStart w:id="18413" w:name="_Toc499833924"/>
      <w:bookmarkStart w:id="18414" w:name="_Toc499834084"/>
      <w:bookmarkStart w:id="18415" w:name="_Toc499834244"/>
      <w:bookmarkStart w:id="18416" w:name="_Toc499834404"/>
      <w:bookmarkStart w:id="18417" w:name="_Toc499834564"/>
      <w:bookmarkStart w:id="18418" w:name="_Toc499834724"/>
      <w:bookmarkStart w:id="18419" w:name="_Toc499834884"/>
      <w:bookmarkStart w:id="18420" w:name="_Toc499835044"/>
      <w:bookmarkStart w:id="18421" w:name="_Toc499835204"/>
      <w:bookmarkStart w:id="18422" w:name="_Toc499835364"/>
      <w:bookmarkStart w:id="18423" w:name="_Toc499835524"/>
      <w:bookmarkStart w:id="18424" w:name="_Toc499835684"/>
      <w:bookmarkStart w:id="18425" w:name="_Toc499835844"/>
      <w:bookmarkStart w:id="18426" w:name="_Toc499836004"/>
      <w:bookmarkStart w:id="18427" w:name="_Toc499836164"/>
      <w:bookmarkStart w:id="18428" w:name="_Toc499836324"/>
      <w:bookmarkStart w:id="18429" w:name="_Toc499836485"/>
      <w:bookmarkStart w:id="18430" w:name="_Toc499836646"/>
      <w:bookmarkStart w:id="18431" w:name="_Toc499836807"/>
      <w:bookmarkStart w:id="18432" w:name="_Toc499836968"/>
      <w:bookmarkStart w:id="18433" w:name="_Toc499837129"/>
      <w:bookmarkStart w:id="18434" w:name="_Toc499837290"/>
      <w:bookmarkStart w:id="18435" w:name="_Toc499822552"/>
      <w:bookmarkStart w:id="18436" w:name="_Toc499822850"/>
      <w:bookmarkStart w:id="18437" w:name="_Toc499823213"/>
      <w:bookmarkStart w:id="18438" w:name="_Toc499837451"/>
      <w:bookmarkStart w:id="18439" w:name="_Toc499837612"/>
      <w:bookmarkStart w:id="18440" w:name="_Toc499837773"/>
      <w:bookmarkStart w:id="18441" w:name="_Toc499837934"/>
      <w:bookmarkStart w:id="18442" w:name="_Toc499838095"/>
      <w:bookmarkStart w:id="18443" w:name="_Toc499838256"/>
      <w:bookmarkStart w:id="18444" w:name="_Toc499838417"/>
      <w:bookmarkStart w:id="18445" w:name="_Toc499838578"/>
      <w:bookmarkStart w:id="18446" w:name="_Toc499838739"/>
      <w:bookmarkStart w:id="18447" w:name="_Toc499838900"/>
      <w:bookmarkStart w:id="18448" w:name="_Toc499839061"/>
      <w:bookmarkStart w:id="18449" w:name="_Toc499839222"/>
      <w:bookmarkStart w:id="18450" w:name="_Toc499839383"/>
      <w:bookmarkStart w:id="18451" w:name="_Toc499839643"/>
      <w:bookmarkStart w:id="18452" w:name="_Toc499823515"/>
      <w:bookmarkStart w:id="18453" w:name="_Toc499823816"/>
      <w:bookmarkStart w:id="18454" w:name="_Toc499839804"/>
      <w:bookmarkStart w:id="18455" w:name="_Toc499824119"/>
      <w:bookmarkStart w:id="18456" w:name="_Toc499824729"/>
      <w:bookmarkStart w:id="18457" w:name="_Toc499824493"/>
      <w:bookmarkStart w:id="18458" w:name="_Toc499824975"/>
      <w:bookmarkStart w:id="18459" w:name="_Toc499839965"/>
      <w:bookmarkStart w:id="18460" w:name="_Toc499840126"/>
      <w:bookmarkStart w:id="18461" w:name="_Toc499825274"/>
      <w:bookmarkStart w:id="18462" w:name="_Toc499840287"/>
      <w:bookmarkStart w:id="18463" w:name="_Toc499825512"/>
      <w:bookmarkStart w:id="18464" w:name="_Toc499840448"/>
      <w:bookmarkStart w:id="18465" w:name="_Toc499840609"/>
      <w:bookmarkStart w:id="18466" w:name="_Toc499840770"/>
      <w:bookmarkStart w:id="18467" w:name="_Toc499840931"/>
      <w:bookmarkStart w:id="18468" w:name="_Toc499825753"/>
      <w:bookmarkStart w:id="18469" w:name="_Toc499826058"/>
      <w:bookmarkStart w:id="18470" w:name="_Toc499826301"/>
      <w:bookmarkStart w:id="18471" w:name="_Toc499826543"/>
      <w:bookmarkStart w:id="18472" w:name="_Toc499826784"/>
      <w:bookmarkStart w:id="18473" w:name="_Toc499841092"/>
      <w:bookmarkStart w:id="18474" w:name="_Toc499826958"/>
      <w:bookmarkStart w:id="18475" w:name="_Toc499825246"/>
      <w:bookmarkStart w:id="18476" w:name="_Toc499827139"/>
      <w:bookmarkStart w:id="18477" w:name="_Toc499825709"/>
      <w:bookmarkStart w:id="18478" w:name="_Toc499826225"/>
      <w:bookmarkStart w:id="18479" w:name="_Toc499826689"/>
      <w:bookmarkStart w:id="18480" w:name="_Toc499827320"/>
      <w:bookmarkStart w:id="18481" w:name="_Toc499827499"/>
      <w:bookmarkStart w:id="18482" w:name="_Toc499827027"/>
      <w:bookmarkStart w:id="18483" w:name="_Toc499827301"/>
      <w:bookmarkStart w:id="18484" w:name="_Toc499827786"/>
      <w:bookmarkStart w:id="18485" w:name="_Toc499828029"/>
      <w:bookmarkStart w:id="18486" w:name="_Toc499828271"/>
      <w:bookmarkStart w:id="18487" w:name="_Toc499828453"/>
      <w:bookmarkStart w:id="18488" w:name="_Toc499828758"/>
      <w:bookmarkStart w:id="18489" w:name="_Toc499829054"/>
      <w:bookmarkStart w:id="18490" w:name="_Toc499828115"/>
      <w:bookmarkStart w:id="18491" w:name="_Toc499826480"/>
      <w:bookmarkStart w:id="18492" w:name="_Toc499827198"/>
      <w:bookmarkStart w:id="18493" w:name="_Toc499827679"/>
      <w:bookmarkStart w:id="18494" w:name="_Toc499826871"/>
      <w:bookmarkStart w:id="18495" w:name="_Toc499828571"/>
      <w:bookmarkStart w:id="18496" w:name="_Toc499829267"/>
      <w:bookmarkStart w:id="18497" w:name="_Toc499828096"/>
      <w:bookmarkStart w:id="18498" w:name="_Toc499829219"/>
      <w:bookmarkStart w:id="18499" w:name="_Toc499829657"/>
      <w:bookmarkStart w:id="18500" w:name="_Toc499829903"/>
      <w:bookmarkStart w:id="18501" w:name="_Toc499828403"/>
      <w:bookmarkStart w:id="18502" w:name="_Toc499829724"/>
      <w:bookmarkStart w:id="18503" w:name="_Toc499830325"/>
      <w:bookmarkStart w:id="18504" w:name="_Toc499830630"/>
      <w:bookmarkStart w:id="18505" w:name="_Toc499830831"/>
      <w:bookmarkStart w:id="18506" w:name="_Toc499831133"/>
      <w:bookmarkStart w:id="18507" w:name="_Toc499831609"/>
      <w:bookmarkStart w:id="18508" w:name="_Toc499832085"/>
      <w:bookmarkStart w:id="18509" w:name="_Toc499833017"/>
      <w:bookmarkStart w:id="18510" w:name="_Toc499833402"/>
      <w:bookmarkStart w:id="18511" w:name="_Toc499833707"/>
      <w:bookmarkStart w:id="18512" w:name="_Toc499834017"/>
      <w:bookmarkStart w:id="18513" w:name="_Toc499834350"/>
      <w:bookmarkStart w:id="18514" w:name="_Toc499834688"/>
      <w:bookmarkStart w:id="18515" w:name="_Toc499835024"/>
      <w:bookmarkStart w:id="18516" w:name="_Toc499834177"/>
      <w:bookmarkStart w:id="18517" w:name="_Toc499835415"/>
      <w:bookmarkStart w:id="18518" w:name="_Toc499835747"/>
      <w:bookmarkStart w:id="18519" w:name="_Toc499834936"/>
      <w:bookmarkStart w:id="18520" w:name="_Toc499835942"/>
      <w:bookmarkStart w:id="18521" w:name="_Toc499837065"/>
      <w:bookmarkStart w:id="18522" w:name="_Toc499837405"/>
      <w:bookmarkStart w:id="18523" w:name="_Toc499837739"/>
      <w:bookmarkStart w:id="18524" w:name="_Toc499838077"/>
      <w:bookmarkStart w:id="18525" w:name="_Toc499842713"/>
      <w:bookmarkStart w:id="18526" w:name="_Toc499843378"/>
      <w:bookmarkEnd w:id="18129"/>
      <w:bookmarkEnd w:id="18130"/>
      <w:bookmarkEnd w:id="18131"/>
      <w:bookmarkEnd w:id="18132"/>
      <w:bookmarkEnd w:id="18133"/>
      <w:bookmarkEnd w:id="18134"/>
      <w:bookmarkEnd w:id="18135"/>
      <w:bookmarkEnd w:id="18136"/>
      <w:bookmarkEnd w:id="18137"/>
      <w:bookmarkEnd w:id="18138"/>
      <w:bookmarkEnd w:id="18139"/>
      <w:bookmarkEnd w:id="18140"/>
      <w:bookmarkEnd w:id="18141"/>
      <w:bookmarkEnd w:id="18142"/>
      <w:bookmarkEnd w:id="18143"/>
      <w:bookmarkEnd w:id="18144"/>
      <w:bookmarkEnd w:id="18145"/>
      <w:bookmarkEnd w:id="18146"/>
      <w:bookmarkEnd w:id="18147"/>
      <w:bookmarkEnd w:id="18148"/>
      <w:bookmarkEnd w:id="18149"/>
      <w:bookmarkEnd w:id="18150"/>
      <w:bookmarkEnd w:id="18151"/>
      <w:bookmarkEnd w:id="18152"/>
      <w:bookmarkEnd w:id="18153"/>
      <w:bookmarkEnd w:id="18154"/>
      <w:bookmarkEnd w:id="18155"/>
      <w:bookmarkEnd w:id="18156"/>
      <w:bookmarkEnd w:id="18157"/>
      <w:bookmarkEnd w:id="18158"/>
      <w:bookmarkEnd w:id="18159"/>
      <w:bookmarkEnd w:id="18160"/>
      <w:bookmarkEnd w:id="18161"/>
      <w:bookmarkEnd w:id="18162"/>
      <w:bookmarkEnd w:id="18163"/>
      <w:bookmarkEnd w:id="18164"/>
      <w:bookmarkEnd w:id="18165"/>
      <w:bookmarkEnd w:id="18166"/>
      <w:bookmarkEnd w:id="18167"/>
      <w:bookmarkEnd w:id="18168"/>
      <w:bookmarkEnd w:id="18169"/>
      <w:bookmarkEnd w:id="18170"/>
      <w:bookmarkEnd w:id="18171"/>
      <w:bookmarkEnd w:id="18172"/>
      <w:bookmarkEnd w:id="18173"/>
      <w:bookmarkEnd w:id="18174"/>
      <w:bookmarkEnd w:id="18175"/>
      <w:bookmarkEnd w:id="18176"/>
      <w:bookmarkEnd w:id="18177"/>
      <w:bookmarkEnd w:id="18178"/>
      <w:bookmarkEnd w:id="18179"/>
      <w:bookmarkEnd w:id="18180"/>
      <w:bookmarkEnd w:id="18181"/>
      <w:bookmarkEnd w:id="18182"/>
      <w:bookmarkEnd w:id="18183"/>
      <w:bookmarkEnd w:id="18184"/>
      <w:bookmarkEnd w:id="18185"/>
      <w:bookmarkEnd w:id="18186"/>
      <w:bookmarkEnd w:id="18187"/>
      <w:bookmarkEnd w:id="18188"/>
      <w:bookmarkEnd w:id="18189"/>
      <w:bookmarkEnd w:id="18190"/>
      <w:bookmarkEnd w:id="18191"/>
      <w:bookmarkEnd w:id="18192"/>
      <w:bookmarkEnd w:id="18193"/>
      <w:bookmarkEnd w:id="18194"/>
      <w:bookmarkEnd w:id="18195"/>
      <w:bookmarkEnd w:id="18196"/>
      <w:bookmarkEnd w:id="18197"/>
      <w:bookmarkEnd w:id="18198"/>
      <w:bookmarkEnd w:id="18199"/>
      <w:bookmarkEnd w:id="18200"/>
      <w:bookmarkEnd w:id="18201"/>
      <w:bookmarkEnd w:id="18202"/>
      <w:bookmarkEnd w:id="18203"/>
      <w:bookmarkEnd w:id="18204"/>
      <w:bookmarkEnd w:id="18205"/>
      <w:bookmarkEnd w:id="18206"/>
      <w:bookmarkEnd w:id="18207"/>
      <w:bookmarkEnd w:id="18208"/>
      <w:bookmarkEnd w:id="18209"/>
      <w:bookmarkEnd w:id="18210"/>
      <w:bookmarkEnd w:id="18211"/>
      <w:bookmarkEnd w:id="18212"/>
      <w:bookmarkEnd w:id="18213"/>
      <w:bookmarkEnd w:id="18214"/>
      <w:bookmarkEnd w:id="18215"/>
      <w:bookmarkEnd w:id="18216"/>
      <w:bookmarkEnd w:id="18217"/>
      <w:bookmarkEnd w:id="18218"/>
      <w:bookmarkEnd w:id="18219"/>
      <w:bookmarkEnd w:id="18220"/>
      <w:bookmarkEnd w:id="18221"/>
      <w:bookmarkEnd w:id="18222"/>
      <w:bookmarkEnd w:id="18223"/>
      <w:bookmarkEnd w:id="18224"/>
      <w:bookmarkEnd w:id="18225"/>
      <w:bookmarkEnd w:id="18226"/>
      <w:bookmarkEnd w:id="18227"/>
      <w:bookmarkEnd w:id="18228"/>
      <w:bookmarkEnd w:id="18229"/>
      <w:bookmarkEnd w:id="18230"/>
      <w:bookmarkEnd w:id="18231"/>
      <w:bookmarkEnd w:id="18232"/>
      <w:bookmarkEnd w:id="18233"/>
      <w:bookmarkEnd w:id="18234"/>
      <w:bookmarkEnd w:id="18235"/>
      <w:bookmarkEnd w:id="18236"/>
      <w:bookmarkEnd w:id="18237"/>
      <w:bookmarkEnd w:id="18238"/>
      <w:bookmarkEnd w:id="18239"/>
      <w:bookmarkEnd w:id="18240"/>
      <w:bookmarkEnd w:id="18241"/>
      <w:bookmarkEnd w:id="18242"/>
      <w:bookmarkEnd w:id="18243"/>
      <w:bookmarkEnd w:id="18244"/>
      <w:bookmarkEnd w:id="18245"/>
      <w:bookmarkEnd w:id="18246"/>
      <w:bookmarkEnd w:id="18247"/>
      <w:bookmarkEnd w:id="18248"/>
      <w:bookmarkEnd w:id="18249"/>
      <w:bookmarkEnd w:id="18250"/>
      <w:bookmarkEnd w:id="18251"/>
      <w:bookmarkEnd w:id="18252"/>
      <w:bookmarkEnd w:id="18253"/>
      <w:bookmarkEnd w:id="18254"/>
      <w:bookmarkEnd w:id="18255"/>
      <w:bookmarkEnd w:id="18256"/>
      <w:bookmarkEnd w:id="18257"/>
      <w:bookmarkEnd w:id="18258"/>
      <w:bookmarkEnd w:id="18259"/>
      <w:bookmarkEnd w:id="18260"/>
      <w:bookmarkEnd w:id="18261"/>
      <w:bookmarkEnd w:id="18262"/>
      <w:bookmarkEnd w:id="18263"/>
      <w:bookmarkEnd w:id="18264"/>
      <w:bookmarkEnd w:id="18265"/>
      <w:bookmarkEnd w:id="18266"/>
      <w:bookmarkEnd w:id="18267"/>
      <w:bookmarkEnd w:id="18268"/>
      <w:bookmarkEnd w:id="18269"/>
      <w:bookmarkEnd w:id="18270"/>
      <w:bookmarkEnd w:id="18271"/>
      <w:bookmarkEnd w:id="18272"/>
      <w:bookmarkEnd w:id="18273"/>
      <w:bookmarkEnd w:id="18274"/>
      <w:bookmarkEnd w:id="18275"/>
      <w:bookmarkEnd w:id="18276"/>
      <w:bookmarkEnd w:id="18277"/>
      <w:bookmarkEnd w:id="18278"/>
      <w:bookmarkEnd w:id="18279"/>
      <w:bookmarkEnd w:id="18280"/>
      <w:bookmarkEnd w:id="18281"/>
      <w:bookmarkEnd w:id="18282"/>
      <w:bookmarkEnd w:id="18283"/>
      <w:bookmarkEnd w:id="18284"/>
      <w:bookmarkEnd w:id="18285"/>
      <w:bookmarkEnd w:id="18286"/>
      <w:bookmarkEnd w:id="18287"/>
      <w:bookmarkEnd w:id="18288"/>
      <w:bookmarkEnd w:id="18289"/>
      <w:bookmarkEnd w:id="18290"/>
      <w:bookmarkEnd w:id="18291"/>
      <w:bookmarkEnd w:id="18292"/>
      <w:bookmarkEnd w:id="18293"/>
      <w:bookmarkEnd w:id="18294"/>
      <w:bookmarkEnd w:id="18295"/>
      <w:bookmarkEnd w:id="18296"/>
      <w:bookmarkEnd w:id="18297"/>
      <w:bookmarkEnd w:id="18298"/>
      <w:bookmarkEnd w:id="18299"/>
      <w:bookmarkEnd w:id="18300"/>
      <w:bookmarkEnd w:id="18301"/>
      <w:bookmarkEnd w:id="18302"/>
      <w:bookmarkEnd w:id="18303"/>
      <w:bookmarkEnd w:id="18304"/>
      <w:bookmarkEnd w:id="18305"/>
      <w:bookmarkEnd w:id="18306"/>
      <w:bookmarkEnd w:id="18307"/>
      <w:bookmarkEnd w:id="18308"/>
      <w:bookmarkEnd w:id="18309"/>
      <w:bookmarkEnd w:id="18310"/>
      <w:bookmarkEnd w:id="18311"/>
      <w:bookmarkEnd w:id="18312"/>
      <w:bookmarkEnd w:id="18313"/>
      <w:bookmarkEnd w:id="18314"/>
      <w:bookmarkEnd w:id="18315"/>
      <w:bookmarkEnd w:id="18316"/>
      <w:bookmarkEnd w:id="18317"/>
      <w:bookmarkEnd w:id="18318"/>
      <w:bookmarkEnd w:id="18319"/>
      <w:bookmarkEnd w:id="18320"/>
      <w:bookmarkEnd w:id="18321"/>
      <w:bookmarkEnd w:id="18322"/>
      <w:bookmarkEnd w:id="18323"/>
      <w:bookmarkEnd w:id="18324"/>
      <w:bookmarkEnd w:id="18325"/>
      <w:bookmarkEnd w:id="18326"/>
      <w:bookmarkEnd w:id="18327"/>
      <w:bookmarkEnd w:id="18328"/>
      <w:bookmarkEnd w:id="18329"/>
      <w:bookmarkEnd w:id="18330"/>
      <w:bookmarkEnd w:id="18331"/>
      <w:bookmarkEnd w:id="18332"/>
      <w:bookmarkEnd w:id="18333"/>
      <w:bookmarkEnd w:id="18334"/>
      <w:bookmarkEnd w:id="18335"/>
      <w:bookmarkEnd w:id="18336"/>
      <w:bookmarkEnd w:id="18337"/>
      <w:bookmarkEnd w:id="18338"/>
      <w:bookmarkEnd w:id="18339"/>
      <w:bookmarkEnd w:id="18340"/>
      <w:bookmarkEnd w:id="18341"/>
      <w:bookmarkEnd w:id="18342"/>
      <w:bookmarkEnd w:id="18343"/>
      <w:bookmarkEnd w:id="18344"/>
      <w:bookmarkEnd w:id="18345"/>
      <w:bookmarkEnd w:id="18346"/>
      <w:bookmarkEnd w:id="18347"/>
      <w:bookmarkEnd w:id="18348"/>
      <w:bookmarkEnd w:id="18349"/>
      <w:bookmarkEnd w:id="18350"/>
      <w:bookmarkEnd w:id="18351"/>
      <w:bookmarkEnd w:id="18352"/>
      <w:bookmarkEnd w:id="18353"/>
      <w:bookmarkEnd w:id="18354"/>
      <w:bookmarkEnd w:id="18355"/>
      <w:bookmarkEnd w:id="18356"/>
      <w:bookmarkEnd w:id="18357"/>
      <w:bookmarkEnd w:id="18358"/>
      <w:bookmarkEnd w:id="18359"/>
      <w:bookmarkEnd w:id="18360"/>
      <w:bookmarkEnd w:id="18361"/>
      <w:bookmarkEnd w:id="18362"/>
      <w:bookmarkEnd w:id="18363"/>
      <w:bookmarkEnd w:id="18364"/>
      <w:bookmarkEnd w:id="18365"/>
      <w:bookmarkEnd w:id="18366"/>
      <w:bookmarkEnd w:id="18367"/>
      <w:bookmarkEnd w:id="18368"/>
      <w:bookmarkEnd w:id="18369"/>
      <w:bookmarkEnd w:id="18370"/>
      <w:bookmarkEnd w:id="18371"/>
      <w:bookmarkEnd w:id="18372"/>
      <w:bookmarkEnd w:id="18373"/>
      <w:bookmarkEnd w:id="18374"/>
      <w:bookmarkEnd w:id="18375"/>
      <w:bookmarkEnd w:id="18376"/>
      <w:bookmarkEnd w:id="18377"/>
      <w:bookmarkEnd w:id="18378"/>
      <w:bookmarkEnd w:id="18379"/>
      <w:bookmarkEnd w:id="18380"/>
      <w:bookmarkEnd w:id="18381"/>
      <w:bookmarkEnd w:id="18382"/>
      <w:bookmarkEnd w:id="18383"/>
      <w:bookmarkEnd w:id="18384"/>
      <w:bookmarkEnd w:id="18385"/>
      <w:bookmarkEnd w:id="18386"/>
      <w:bookmarkEnd w:id="18387"/>
      <w:bookmarkEnd w:id="18388"/>
      <w:bookmarkEnd w:id="18389"/>
      <w:bookmarkEnd w:id="18390"/>
      <w:bookmarkEnd w:id="18391"/>
      <w:bookmarkEnd w:id="18392"/>
      <w:bookmarkEnd w:id="18393"/>
      <w:bookmarkEnd w:id="18394"/>
      <w:bookmarkEnd w:id="18395"/>
      <w:bookmarkEnd w:id="18396"/>
      <w:bookmarkEnd w:id="18397"/>
      <w:bookmarkEnd w:id="18398"/>
      <w:bookmarkEnd w:id="18399"/>
      <w:bookmarkEnd w:id="18400"/>
      <w:bookmarkEnd w:id="18401"/>
      <w:bookmarkEnd w:id="18402"/>
      <w:bookmarkEnd w:id="18403"/>
      <w:bookmarkEnd w:id="18404"/>
      <w:bookmarkEnd w:id="18405"/>
      <w:bookmarkEnd w:id="18406"/>
      <w:bookmarkEnd w:id="18407"/>
      <w:bookmarkEnd w:id="18408"/>
      <w:bookmarkEnd w:id="18409"/>
      <w:bookmarkEnd w:id="18410"/>
      <w:bookmarkEnd w:id="18411"/>
      <w:bookmarkEnd w:id="18412"/>
      <w:bookmarkEnd w:id="18413"/>
      <w:bookmarkEnd w:id="18414"/>
      <w:bookmarkEnd w:id="18415"/>
      <w:bookmarkEnd w:id="18416"/>
      <w:bookmarkEnd w:id="18417"/>
      <w:bookmarkEnd w:id="18418"/>
      <w:bookmarkEnd w:id="18419"/>
      <w:bookmarkEnd w:id="18420"/>
      <w:bookmarkEnd w:id="18421"/>
      <w:bookmarkEnd w:id="18422"/>
      <w:bookmarkEnd w:id="18423"/>
      <w:bookmarkEnd w:id="18424"/>
      <w:bookmarkEnd w:id="18425"/>
      <w:bookmarkEnd w:id="18426"/>
      <w:bookmarkEnd w:id="18427"/>
      <w:bookmarkEnd w:id="18428"/>
      <w:bookmarkEnd w:id="18429"/>
      <w:bookmarkEnd w:id="18430"/>
      <w:bookmarkEnd w:id="18431"/>
      <w:bookmarkEnd w:id="18432"/>
      <w:bookmarkEnd w:id="18433"/>
      <w:bookmarkEnd w:id="18434"/>
      <w:bookmarkEnd w:id="18435"/>
      <w:bookmarkEnd w:id="18436"/>
      <w:bookmarkEnd w:id="18437"/>
      <w:bookmarkEnd w:id="18438"/>
      <w:bookmarkEnd w:id="18439"/>
      <w:bookmarkEnd w:id="18440"/>
      <w:bookmarkEnd w:id="18441"/>
      <w:bookmarkEnd w:id="18442"/>
      <w:bookmarkEnd w:id="18443"/>
      <w:bookmarkEnd w:id="18444"/>
      <w:bookmarkEnd w:id="18445"/>
      <w:bookmarkEnd w:id="18446"/>
      <w:bookmarkEnd w:id="18447"/>
      <w:bookmarkEnd w:id="18448"/>
      <w:bookmarkEnd w:id="18449"/>
      <w:bookmarkEnd w:id="18450"/>
      <w:bookmarkEnd w:id="18451"/>
      <w:bookmarkEnd w:id="18452"/>
      <w:bookmarkEnd w:id="18453"/>
      <w:bookmarkEnd w:id="18454"/>
      <w:bookmarkEnd w:id="18455"/>
      <w:bookmarkEnd w:id="18456"/>
      <w:bookmarkEnd w:id="18457"/>
      <w:bookmarkEnd w:id="18458"/>
      <w:bookmarkEnd w:id="18459"/>
      <w:bookmarkEnd w:id="18460"/>
      <w:bookmarkEnd w:id="18461"/>
      <w:bookmarkEnd w:id="18462"/>
      <w:bookmarkEnd w:id="18463"/>
      <w:bookmarkEnd w:id="18464"/>
      <w:bookmarkEnd w:id="18465"/>
      <w:bookmarkEnd w:id="18466"/>
      <w:bookmarkEnd w:id="18467"/>
      <w:bookmarkEnd w:id="18468"/>
      <w:bookmarkEnd w:id="18469"/>
      <w:bookmarkEnd w:id="18470"/>
      <w:bookmarkEnd w:id="18471"/>
      <w:bookmarkEnd w:id="18472"/>
      <w:bookmarkEnd w:id="18473"/>
      <w:bookmarkEnd w:id="18474"/>
      <w:bookmarkEnd w:id="18475"/>
      <w:bookmarkEnd w:id="18476"/>
      <w:bookmarkEnd w:id="18477"/>
      <w:bookmarkEnd w:id="18478"/>
      <w:bookmarkEnd w:id="18479"/>
      <w:bookmarkEnd w:id="18480"/>
      <w:bookmarkEnd w:id="18481"/>
      <w:bookmarkEnd w:id="18482"/>
      <w:bookmarkEnd w:id="18483"/>
      <w:bookmarkEnd w:id="18484"/>
      <w:bookmarkEnd w:id="18485"/>
      <w:bookmarkEnd w:id="18486"/>
      <w:bookmarkEnd w:id="18487"/>
      <w:bookmarkEnd w:id="18488"/>
      <w:bookmarkEnd w:id="18489"/>
      <w:bookmarkEnd w:id="18490"/>
      <w:bookmarkEnd w:id="18491"/>
      <w:bookmarkEnd w:id="18492"/>
      <w:bookmarkEnd w:id="18493"/>
      <w:bookmarkEnd w:id="18494"/>
      <w:bookmarkEnd w:id="18495"/>
      <w:bookmarkEnd w:id="18496"/>
      <w:bookmarkEnd w:id="18497"/>
      <w:bookmarkEnd w:id="18498"/>
      <w:bookmarkEnd w:id="18499"/>
      <w:bookmarkEnd w:id="18500"/>
      <w:bookmarkEnd w:id="18501"/>
      <w:bookmarkEnd w:id="18502"/>
      <w:bookmarkEnd w:id="18503"/>
      <w:bookmarkEnd w:id="18504"/>
      <w:bookmarkEnd w:id="18505"/>
      <w:bookmarkEnd w:id="18506"/>
      <w:bookmarkEnd w:id="18507"/>
      <w:bookmarkEnd w:id="18508"/>
      <w:bookmarkEnd w:id="18509"/>
      <w:bookmarkEnd w:id="18510"/>
      <w:bookmarkEnd w:id="18511"/>
      <w:bookmarkEnd w:id="18512"/>
      <w:bookmarkEnd w:id="18513"/>
      <w:bookmarkEnd w:id="18514"/>
      <w:bookmarkEnd w:id="18515"/>
      <w:bookmarkEnd w:id="18516"/>
      <w:bookmarkEnd w:id="18517"/>
      <w:bookmarkEnd w:id="18518"/>
      <w:bookmarkEnd w:id="18519"/>
      <w:bookmarkEnd w:id="18520"/>
      <w:bookmarkEnd w:id="18521"/>
      <w:bookmarkEnd w:id="18522"/>
      <w:bookmarkEnd w:id="18523"/>
      <w:bookmarkEnd w:id="18524"/>
      <w:bookmarkEnd w:id="18525"/>
      <w:bookmarkEnd w:id="18526"/>
    </w:p>
    <w:p w14:paraId="4EADD135" w14:textId="768E0F36" w:rsidR="001B56DC" w:rsidRPr="001B56DC" w:rsidRDefault="001B56DC">
      <w:pPr>
        <w:jc w:val="both"/>
        <w:rPr>
          <w:ins w:id="18527" w:author="Ole-Martin Hanstveit" w:date="2017-11-26T17:39:00Z"/>
          <w:del w:id="18528" w:author="Morten Lerstad Solli" w:date="2017-11-29T15:13:00Z"/>
          <w:lang w:val="en-US"/>
          <w:rPrChange w:id="18529" w:author="Oscar Herman Kise" w:date="2017-11-29T12:51:00Z">
            <w:rPr>
              <w:ins w:id="18530" w:author="Ole-Martin Hanstveit" w:date="2017-11-26T17:39:00Z"/>
              <w:del w:id="18531" w:author="Morten Lerstad Solli" w:date="2017-11-29T15:13:00Z"/>
            </w:rPr>
          </w:rPrChange>
        </w:rPr>
        <w:pPrChange w:id="18532" w:author="Oscar Herman Kise" w:date="2017-11-30T20:05:00Z">
          <w:pPr>
            <w:pStyle w:val="Overskrift4"/>
          </w:pPr>
        </w:pPrChange>
      </w:pPr>
      <w:bookmarkStart w:id="18533" w:name="_Toc499732684"/>
      <w:bookmarkStart w:id="18534" w:name="_Toc499731977"/>
      <w:bookmarkStart w:id="18535" w:name="_Toc499732841"/>
      <w:bookmarkStart w:id="18536" w:name="_Toc499732155"/>
      <w:bookmarkStart w:id="18537" w:name="_Toc499732331"/>
      <w:bookmarkStart w:id="18538" w:name="_Toc499732510"/>
      <w:bookmarkStart w:id="18539" w:name="_Toc499732748"/>
      <w:bookmarkStart w:id="18540" w:name="_Toc499732975"/>
      <w:bookmarkStart w:id="18541" w:name="_Toc499733132"/>
      <w:bookmarkStart w:id="18542" w:name="_Toc499733289"/>
      <w:bookmarkStart w:id="18543" w:name="_Toc499733446"/>
      <w:bookmarkStart w:id="18544" w:name="_Toc499733106"/>
      <w:bookmarkStart w:id="18545" w:name="_Toc499733638"/>
      <w:bookmarkStart w:id="18546" w:name="_Toc499733795"/>
      <w:bookmarkStart w:id="18547" w:name="_Toc499733952"/>
      <w:bookmarkStart w:id="18548" w:name="_Toc499737798"/>
      <w:bookmarkStart w:id="18549" w:name="_Toc499738096"/>
      <w:bookmarkStart w:id="18550" w:name="_Toc499739484"/>
      <w:bookmarkStart w:id="18551" w:name="_Toc499743812"/>
      <w:bookmarkStart w:id="18552" w:name="_Toc499748398"/>
      <w:bookmarkStart w:id="18553" w:name="_Toc499749112"/>
      <w:bookmarkStart w:id="18554" w:name="_Toc499749270"/>
      <w:bookmarkStart w:id="18555" w:name="_Toc499749428"/>
      <w:bookmarkStart w:id="18556" w:name="_Toc499749586"/>
      <w:bookmarkStart w:id="18557" w:name="_Toc499750147"/>
      <w:bookmarkStart w:id="18558" w:name="_Toc499750571"/>
      <w:bookmarkStart w:id="18559" w:name="_Toc499748558"/>
      <w:bookmarkStart w:id="18560" w:name="_Toc499750028"/>
      <w:bookmarkStart w:id="18561" w:name="_Toc499750715"/>
      <w:bookmarkStart w:id="18562" w:name="_Toc499750874"/>
      <w:bookmarkStart w:id="18563" w:name="_Toc499751033"/>
      <w:bookmarkStart w:id="18564" w:name="_Toc499751192"/>
      <w:bookmarkStart w:id="18565" w:name="_Toc499751351"/>
      <w:bookmarkStart w:id="18566" w:name="_Toc499751510"/>
      <w:bookmarkStart w:id="18567" w:name="_Toc499751669"/>
      <w:bookmarkStart w:id="18568" w:name="_Toc499751828"/>
      <w:bookmarkStart w:id="18569" w:name="_Toc499751987"/>
      <w:bookmarkStart w:id="18570" w:name="_Toc499752244"/>
      <w:bookmarkStart w:id="18571" w:name="_Toc499752403"/>
      <w:bookmarkStart w:id="18572" w:name="_Toc499752562"/>
      <w:bookmarkStart w:id="18573" w:name="_Toc499752721"/>
      <w:bookmarkStart w:id="18574" w:name="_Toc499752978"/>
      <w:bookmarkStart w:id="18575" w:name="_Toc499753137"/>
      <w:bookmarkStart w:id="18576" w:name="_Toc499753296"/>
      <w:bookmarkStart w:id="18577" w:name="_Toc499753455"/>
      <w:bookmarkStart w:id="18578" w:name="_Toc499753908"/>
      <w:bookmarkStart w:id="18579" w:name="_Toc499754067"/>
      <w:bookmarkStart w:id="18580" w:name="_Toc499754912"/>
      <w:bookmarkStart w:id="18581" w:name="_Toc499755071"/>
      <w:bookmarkStart w:id="18582" w:name="_Toc499755230"/>
      <w:bookmarkStart w:id="18583" w:name="_Toc499755389"/>
      <w:bookmarkStart w:id="18584" w:name="_Toc499755744"/>
      <w:bookmarkStart w:id="18585" w:name="_Toc499755903"/>
      <w:bookmarkStart w:id="18586" w:name="_Toc499756061"/>
      <w:bookmarkStart w:id="18587" w:name="_Toc499756219"/>
      <w:bookmarkStart w:id="18588" w:name="_Toc499756377"/>
      <w:bookmarkStart w:id="18589" w:name="_Toc499756535"/>
      <w:bookmarkStart w:id="18590" w:name="_Toc499755203"/>
      <w:bookmarkStart w:id="18591" w:name="_Toc499755501"/>
      <w:bookmarkStart w:id="18592" w:name="_Toc499755672"/>
      <w:bookmarkStart w:id="18593" w:name="_Toc499756790"/>
      <w:bookmarkStart w:id="18594" w:name="_Toc499755972"/>
      <w:bookmarkStart w:id="18595" w:name="_Toc499756272"/>
      <w:bookmarkStart w:id="18596" w:name="_Toc499756513"/>
      <w:bookmarkStart w:id="18597" w:name="_Toc499756749"/>
      <w:bookmarkStart w:id="18598" w:name="_Toc499757066"/>
      <w:bookmarkStart w:id="18599" w:name="_Toc499757224"/>
      <w:bookmarkStart w:id="18600" w:name="_Toc499757382"/>
      <w:bookmarkStart w:id="18601" w:name="_Toc499757540"/>
      <w:bookmarkStart w:id="18602" w:name="_Toc499757698"/>
      <w:bookmarkStart w:id="18603" w:name="_Toc499757856"/>
      <w:bookmarkStart w:id="18604" w:name="_Toc499757769"/>
      <w:bookmarkStart w:id="18605" w:name="_Toc499758085"/>
      <w:bookmarkStart w:id="18606" w:name="_Toc499756481"/>
      <w:bookmarkStart w:id="18607" w:name="_Toc499758243"/>
      <w:bookmarkStart w:id="18608" w:name="_Toc499758401"/>
      <w:bookmarkStart w:id="18609" w:name="_Toc499758559"/>
      <w:bookmarkStart w:id="18610" w:name="_Toc499758717"/>
      <w:bookmarkStart w:id="18611" w:name="_Toc499758875"/>
      <w:bookmarkStart w:id="18612" w:name="_Toc499759033"/>
      <w:bookmarkStart w:id="18613" w:name="_Toc499759191"/>
      <w:bookmarkStart w:id="18614" w:name="_Toc499759349"/>
      <w:bookmarkStart w:id="18615" w:name="_Toc499759507"/>
      <w:bookmarkStart w:id="18616" w:name="_Toc499759665"/>
      <w:bookmarkStart w:id="18617" w:name="_Toc499759823"/>
      <w:bookmarkStart w:id="18618" w:name="_Toc499759981"/>
      <w:bookmarkStart w:id="18619" w:name="_Toc499760139"/>
      <w:bookmarkStart w:id="18620" w:name="_Toc499756944"/>
      <w:bookmarkStart w:id="18621" w:name="_Toc499757182"/>
      <w:bookmarkStart w:id="18622" w:name="_Toc499760297"/>
      <w:bookmarkStart w:id="18623" w:name="_Toc499757475"/>
      <w:bookmarkStart w:id="18624" w:name="_Toc499760455"/>
      <w:bookmarkStart w:id="18625" w:name="_Toc499760613"/>
      <w:bookmarkStart w:id="18626" w:name="_Toc499760868"/>
      <w:bookmarkStart w:id="18627" w:name="_Toc499761026"/>
      <w:bookmarkStart w:id="18628" w:name="_Toc499761184"/>
      <w:bookmarkStart w:id="18629" w:name="_Toc499761342"/>
      <w:bookmarkStart w:id="18630" w:name="_Toc499801891"/>
      <w:bookmarkStart w:id="18631" w:name="_Toc499802050"/>
      <w:bookmarkStart w:id="18632" w:name="_Toc499802209"/>
      <w:bookmarkStart w:id="18633" w:name="_Toc499802368"/>
      <w:bookmarkStart w:id="18634" w:name="_Toc499802187"/>
      <w:bookmarkStart w:id="18635" w:name="_Toc499802564"/>
      <w:bookmarkStart w:id="18636" w:name="_Toc499802723"/>
      <w:bookmarkStart w:id="18637" w:name="_Toc499802882"/>
      <w:bookmarkStart w:id="18638" w:name="_Toc499802636"/>
      <w:bookmarkStart w:id="18639" w:name="_Toc499803041"/>
      <w:bookmarkStart w:id="18640" w:name="_Toc499803200"/>
      <w:bookmarkStart w:id="18641" w:name="_Toc499803359"/>
      <w:bookmarkStart w:id="18642" w:name="_Toc499803518"/>
      <w:bookmarkStart w:id="18643" w:name="_Toc499803678"/>
      <w:bookmarkStart w:id="18644" w:name="_Toc499803838"/>
      <w:bookmarkStart w:id="18645" w:name="_Toc499803998"/>
      <w:bookmarkStart w:id="18646" w:name="_Toc499804158"/>
      <w:bookmarkStart w:id="18647" w:name="_Toc499804318"/>
      <w:bookmarkStart w:id="18648" w:name="_Toc499804478"/>
      <w:bookmarkStart w:id="18649" w:name="_Toc499803110"/>
      <w:bookmarkStart w:id="18650" w:name="_Toc499804639"/>
      <w:bookmarkStart w:id="18651" w:name="_Toc499803415"/>
      <w:bookmarkStart w:id="18652" w:name="_Toc499803662"/>
      <w:bookmarkStart w:id="18653" w:name="_Toc499803962"/>
      <w:bookmarkStart w:id="18654" w:name="_Toc499804800"/>
      <w:bookmarkStart w:id="18655" w:name="_Toc499804260"/>
      <w:bookmarkStart w:id="18656" w:name="_Toc499804960"/>
      <w:bookmarkStart w:id="18657" w:name="_Toc499805120"/>
      <w:bookmarkStart w:id="18658" w:name="_Toc499804561"/>
      <w:bookmarkStart w:id="18659" w:name="_Toc499805280"/>
      <w:bookmarkStart w:id="18660" w:name="_Toc499804080"/>
      <w:bookmarkStart w:id="18661" w:name="_Toc499804944"/>
      <w:bookmarkStart w:id="18662" w:name="_Toc499805394"/>
      <w:bookmarkStart w:id="18663" w:name="_Toc499805554"/>
      <w:bookmarkStart w:id="18664" w:name="_Toc499805663"/>
      <w:bookmarkStart w:id="18665" w:name="_Toc499805823"/>
      <w:bookmarkStart w:id="18666" w:name="_Toc499805983"/>
      <w:bookmarkStart w:id="18667" w:name="_Toc499806143"/>
      <w:bookmarkStart w:id="18668" w:name="_Toc499806689"/>
      <w:bookmarkStart w:id="18669" w:name="_Toc499822159"/>
      <w:bookmarkStart w:id="18670" w:name="_Toc499822320"/>
      <w:bookmarkStart w:id="18671" w:name="_Toc499804865"/>
      <w:bookmarkStart w:id="18672" w:name="_Toc499805111"/>
      <w:bookmarkStart w:id="18673" w:name="_Toc499806449"/>
      <w:bookmarkStart w:id="18674" w:name="_Toc499806609"/>
      <w:bookmarkStart w:id="18675" w:name="_Toc499806929"/>
      <w:bookmarkStart w:id="18676" w:name="_Toc499807089"/>
      <w:bookmarkStart w:id="18677" w:name="_Toc499807249"/>
      <w:bookmarkStart w:id="18678" w:name="_Toc499807409"/>
      <w:bookmarkStart w:id="18679" w:name="_Toc499807569"/>
      <w:bookmarkStart w:id="18680" w:name="_Toc499807729"/>
      <w:bookmarkStart w:id="18681" w:name="_Toc499807889"/>
      <w:bookmarkStart w:id="18682" w:name="_Toc499808049"/>
      <w:bookmarkStart w:id="18683" w:name="_Toc499808209"/>
      <w:bookmarkStart w:id="18684" w:name="_Toc499808369"/>
      <w:bookmarkStart w:id="18685" w:name="_Toc499808529"/>
      <w:bookmarkStart w:id="18686" w:name="_Toc499808689"/>
      <w:bookmarkStart w:id="18687" w:name="_Toc499808849"/>
      <w:bookmarkStart w:id="18688" w:name="_Toc499809009"/>
      <w:bookmarkStart w:id="18689" w:name="_Toc499809169"/>
      <w:bookmarkStart w:id="18690" w:name="_Toc499809329"/>
      <w:bookmarkStart w:id="18691" w:name="_Toc499809489"/>
      <w:bookmarkStart w:id="18692" w:name="_Toc499809649"/>
      <w:bookmarkStart w:id="18693" w:name="_Toc499809809"/>
      <w:bookmarkStart w:id="18694" w:name="_Toc499809969"/>
      <w:bookmarkStart w:id="18695" w:name="_Toc499810129"/>
      <w:bookmarkStart w:id="18696" w:name="_Toc499810289"/>
      <w:bookmarkStart w:id="18697" w:name="_Toc499810449"/>
      <w:bookmarkStart w:id="18698" w:name="_Toc499810609"/>
      <w:bookmarkStart w:id="18699" w:name="_Toc499810769"/>
      <w:bookmarkStart w:id="18700" w:name="_Toc499810929"/>
      <w:bookmarkStart w:id="18701" w:name="_Toc499811089"/>
      <w:bookmarkStart w:id="18702" w:name="_Toc499811249"/>
      <w:bookmarkStart w:id="18703" w:name="_Toc499811409"/>
      <w:bookmarkStart w:id="18704" w:name="_Toc499811569"/>
      <w:bookmarkStart w:id="18705" w:name="_Toc499811827"/>
      <w:bookmarkStart w:id="18706" w:name="_Toc499811987"/>
      <w:bookmarkStart w:id="18707" w:name="_Toc499812637"/>
      <w:bookmarkStart w:id="18708" w:name="_Toc499812797"/>
      <w:bookmarkStart w:id="18709" w:name="_Toc499812957"/>
      <w:bookmarkStart w:id="18710" w:name="_Toc499813117"/>
      <w:bookmarkStart w:id="18711" w:name="_Toc499813277"/>
      <w:bookmarkStart w:id="18712" w:name="_Toc499813437"/>
      <w:bookmarkStart w:id="18713" w:name="_Toc499813597"/>
      <w:bookmarkStart w:id="18714" w:name="_Toc499813757"/>
      <w:bookmarkStart w:id="18715" w:name="_Toc499813917"/>
      <w:bookmarkStart w:id="18716" w:name="_Toc499814077"/>
      <w:bookmarkStart w:id="18717" w:name="_Toc499814237"/>
      <w:bookmarkStart w:id="18718" w:name="_Toc499814397"/>
      <w:bookmarkStart w:id="18719" w:name="_Toc499814557"/>
      <w:bookmarkStart w:id="18720" w:name="_Toc499814717"/>
      <w:bookmarkStart w:id="18721" w:name="_Toc499814877"/>
      <w:bookmarkStart w:id="18722" w:name="_Toc499815037"/>
      <w:bookmarkStart w:id="18723" w:name="_Toc499815197"/>
      <w:bookmarkStart w:id="18724" w:name="_Toc499815357"/>
      <w:bookmarkStart w:id="18725" w:name="_Toc499815517"/>
      <w:bookmarkStart w:id="18726" w:name="_Toc499815775"/>
      <w:bookmarkStart w:id="18727" w:name="_Toc499816229"/>
      <w:bookmarkStart w:id="18728" w:name="_Toc499816683"/>
      <w:bookmarkStart w:id="18729" w:name="_Toc499817921"/>
      <w:bookmarkStart w:id="18730" w:name="_Toc499818179"/>
      <w:bookmarkStart w:id="18731" w:name="_Toc499818339"/>
      <w:bookmarkStart w:id="18732" w:name="_Toc499818499"/>
      <w:bookmarkStart w:id="18733" w:name="_Toc499818659"/>
      <w:bookmarkStart w:id="18734" w:name="_Toc499818819"/>
      <w:bookmarkStart w:id="18735" w:name="_Toc499818979"/>
      <w:bookmarkStart w:id="18736" w:name="_Toc499819139"/>
      <w:bookmarkStart w:id="18737" w:name="_Toc499819299"/>
      <w:bookmarkStart w:id="18738" w:name="_Toc499819459"/>
      <w:bookmarkStart w:id="18739" w:name="_Toc499819619"/>
      <w:bookmarkStart w:id="18740" w:name="_Toc499819779"/>
      <w:bookmarkStart w:id="18741" w:name="_Toc499819939"/>
      <w:bookmarkStart w:id="18742" w:name="_Toc499820099"/>
      <w:bookmarkStart w:id="18743" w:name="_Toc499820259"/>
      <w:bookmarkStart w:id="18744" w:name="_Toc499820419"/>
      <w:bookmarkStart w:id="18745" w:name="_Toc499820579"/>
      <w:bookmarkStart w:id="18746" w:name="_Toc499820739"/>
      <w:bookmarkStart w:id="18747" w:name="_Toc499820899"/>
      <w:bookmarkStart w:id="18748" w:name="_Toc499821157"/>
      <w:bookmarkStart w:id="18749" w:name="_Toc499821317"/>
      <w:bookmarkStart w:id="18750" w:name="_Toc499821477"/>
      <w:bookmarkStart w:id="18751" w:name="_Toc499821637"/>
      <w:bookmarkStart w:id="18752" w:name="_Toc499821797"/>
      <w:bookmarkStart w:id="18753" w:name="_Toc499821957"/>
      <w:bookmarkStart w:id="18754" w:name="_Toc499822437"/>
      <w:bookmarkStart w:id="18755" w:name="_Toc499822597"/>
      <w:bookmarkStart w:id="18756" w:name="_Toc499822757"/>
      <w:bookmarkStart w:id="18757" w:name="_Toc499822917"/>
      <w:bookmarkStart w:id="18758" w:name="_Toc499823077"/>
      <w:bookmarkStart w:id="18759" w:name="_Toc499823237"/>
      <w:bookmarkStart w:id="18760" w:name="_Toc499823397"/>
      <w:bookmarkStart w:id="18761" w:name="_Toc499823557"/>
      <w:bookmarkStart w:id="18762" w:name="_Toc499823717"/>
      <w:bookmarkStart w:id="18763" w:name="_Toc499823877"/>
      <w:bookmarkStart w:id="18764" w:name="_Toc499824037"/>
      <w:bookmarkStart w:id="18765" w:name="_Toc499824197"/>
      <w:bookmarkStart w:id="18766" w:name="_Toc499824357"/>
      <w:bookmarkStart w:id="18767" w:name="_Toc499824517"/>
      <w:bookmarkStart w:id="18768" w:name="_Toc499824677"/>
      <w:bookmarkStart w:id="18769" w:name="_Toc499824837"/>
      <w:bookmarkStart w:id="18770" w:name="_Toc499824997"/>
      <w:bookmarkStart w:id="18771" w:name="_Toc499825157"/>
      <w:bookmarkStart w:id="18772" w:name="_Toc499825415"/>
      <w:bookmarkStart w:id="18773" w:name="_Toc499825575"/>
      <w:bookmarkStart w:id="18774" w:name="_Toc499825833"/>
      <w:bookmarkStart w:id="18775" w:name="_Toc499825993"/>
      <w:bookmarkStart w:id="18776" w:name="_Toc499826153"/>
      <w:bookmarkStart w:id="18777" w:name="_Toc499826411"/>
      <w:bookmarkStart w:id="18778" w:name="_Toc499826571"/>
      <w:bookmarkStart w:id="18779" w:name="_Toc499827613"/>
      <w:bookmarkStart w:id="18780" w:name="_Toc499827969"/>
      <w:bookmarkStart w:id="18781" w:name="_Toc499828129"/>
      <w:bookmarkStart w:id="18782" w:name="_Toc499828485"/>
      <w:bookmarkStart w:id="18783" w:name="_Toc499828645"/>
      <w:bookmarkStart w:id="18784" w:name="_Toc499828805"/>
      <w:bookmarkStart w:id="18785" w:name="_Toc499828965"/>
      <w:bookmarkStart w:id="18786" w:name="_Toc499829125"/>
      <w:bookmarkStart w:id="18787" w:name="_Toc499829285"/>
      <w:bookmarkStart w:id="18788" w:name="_Toc499829445"/>
      <w:bookmarkStart w:id="18789" w:name="_Toc499829605"/>
      <w:bookmarkStart w:id="18790" w:name="_Toc499829765"/>
      <w:bookmarkStart w:id="18791" w:name="_Toc499829925"/>
      <w:bookmarkStart w:id="18792" w:name="_Toc499830085"/>
      <w:bookmarkStart w:id="18793" w:name="_Toc499830245"/>
      <w:bookmarkStart w:id="18794" w:name="_Toc499830405"/>
      <w:bookmarkStart w:id="18795" w:name="_Toc499830565"/>
      <w:bookmarkStart w:id="18796" w:name="_Toc499830725"/>
      <w:bookmarkStart w:id="18797" w:name="_Toc499830885"/>
      <w:bookmarkStart w:id="18798" w:name="_Toc499831045"/>
      <w:bookmarkStart w:id="18799" w:name="_Toc499831205"/>
      <w:bookmarkStart w:id="18800" w:name="_Toc499831365"/>
      <w:bookmarkStart w:id="18801" w:name="_Toc499831525"/>
      <w:bookmarkStart w:id="18802" w:name="_Toc499831685"/>
      <w:bookmarkStart w:id="18803" w:name="_Toc499831845"/>
      <w:bookmarkStart w:id="18804" w:name="_Toc499832005"/>
      <w:bookmarkStart w:id="18805" w:name="_Toc499832165"/>
      <w:bookmarkStart w:id="18806" w:name="_Toc499832325"/>
      <w:bookmarkStart w:id="18807" w:name="_Toc499832485"/>
      <w:bookmarkStart w:id="18808" w:name="_Toc499832645"/>
      <w:bookmarkStart w:id="18809" w:name="_Toc499832805"/>
      <w:bookmarkStart w:id="18810" w:name="_Toc499832965"/>
      <w:bookmarkStart w:id="18811" w:name="_Toc499833125"/>
      <w:bookmarkStart w:id="18812" w:name="_Toc499833285"/>
      <w:bookmarkStart w:id="18813" w:name="_Toc499833445"/>
      <w:bookmarkStart w:id="18814" w:name="_Toc499833605"/>
      <w:bookmarkStart w:id="18815" w:name="_Toc499833765"/>
      <w:bookmarkStart w:id="18816" w:name="_Toc499833925"/>
      <w:bookmarkStart w:id="18817" w:name="_Toc499834085"/>
      <w:bookmarkStart w:id="18818" w:name="_Toc499834245"/>
      <w:bookmarkStart w:id="18819" w:name="_Toc499834405"/>
      <w:bookmarkStart w:id="18820" w:name="_Toc499834565"/>
      <w:bookmarkStart w:id="18821" w:name="_Toc499834725"/>
      <w:bookmarkStart w:id="18822" w:name="_Toc499834885"/>
      <w:bookmarkStart w:id="18823" w:name="_Toc499835045"/>
      <w:bookmarkStart w:id="18824" w:name="_Toc499835205"/>
      <w:bookmarkStart w:id="18825" w:name="_Toc499835365"/>
      <w:bookmarkStart w:id="18826" w:name="_Toc499835525"/>
      <w:bookmarkStart w:id="18827" w:name="_Toc499835685"/>
      <w:bookmarkStart w:id="18828" w:name="_Toc499835845"/>
      <w:bookmarkStart w:id="18829" w:name="_Toc499836005"/>
      <w:bookmarkStart w:id="18830" w:name="_Toc499836165"/>
      <w:bookmarkStart w:id="18831" w:name="_Toc499836325"/>
      <w:bookmarkStart w:id="18832" w:name="_Toc499836486"/>
      <w:bookmarkStart w:id="18833" w:name="_Toc499836647"/>
      <w:bookmarkStart w:id="18834" w:name="_Toc499836808"/>
      <w:bookmarkStart w:id="18835" w:name="_Toc499836969"/>
      <w:bookmarkStart w:id="18836" w:name="_Toc499837130"/>
      <w:bookmarkStart w:id="18837" w:name="_Toc499837291"/>
      <w:bookmarkStart w:id="18838" w:name="_Toc499822553"/>
      <w:bookmarkStart w:id="18839" w:name="_Toc499822851"/>
      <w:bookmarkStart w:id="18840" w:name="_Toc499823215"/>
      <w:bookmarkStart w:id="18841" w:name="_Toc499837452"/>
      <w:bookmarkStart w:id="18842" w:name="_Toc499837613"/>
      <w:bookmarkStart w:id="18843" w:name="_Toc499837774"/>
      <w:bookmarkStart w:id="18844" w:name="_Toc499837935"/>
      <w:bookmarkStart w:id="18845" w:name="_Toc499838096"/>
      <w:bookmarkStart w:id="18846" w:name="_Toc499838257"/>
      <w:bookmarkStart w:id="18847" w:name="_Toc499838418"/>
      <w:bookmarkStart w:id="18848" w:name="_Toc499838579"/>
      <w:bookmarkStart w:id="18849" w:name="_Toc499838740"/>
      <w:bookmarkStart w:id="18850" w:name="_Toc499838901"/>
      <w:bookmarkStart w:id="18851" w:name="_Toc499839062"/>
      <w:bookmarkStart w:id="18852" w:name="_Toc499839223"/>
      <w:bookmarkStart w:id="18853" w:name="_Toc499839384"/>
      <w:bookmarkStart w:id="18854" w:name="_Toc499839644"/>
      <w:bookmarkStart w:id="18855" w:name="_Toc499823516"/>
      <w:bookmarkStart w:id="18856" w:name="_Toc499823817"/>
      <w:bookmarkStart w:id="18857" w:name="_Toc499839805"/>
      <w:bookmarkStart w:id="18858" w:name="_Toc499824120"/>
      <w:bookmarkStart w:id="18859" w:name="_Toc499824730"/>
      <w:bookmarkStart w:id="18860" w:name="_Toc499824495"/>
      <w:bookmarkStart w:id="18861" w:name="_Toc499824976"/>
      <w:bookmarkStart w:id="18862" w:name="_Toc499839966"/>
      <w:bookmarkStart w:id="18863" w:name="_Toc499840127"/>
      <w:bookmarkStart w:id="18864" w:name="_Toc499825275"/>
      <w:bookmarkStart w:id="18865" w:name="_Toc499840288"/>
      <w:bookmarkStart w:id="18866" w:name="_Toc499825513"/>
      <w:bookmarkStart w:id="18867" w:name="_Toc499840449"/>
      <w:bookmarkStart w:id="18868" w:name="_Toc499840610"/>
      <w:bookmarkStart w:id="18869" w:name="_Toc499840771"/>
      <w:bookmarkStart w:id="18870" w:name="_Toc499840932"/>
      <w:bookmarkStart w:id="18871" w:name="_Toc499825754"/>
      <w:bookmarkStart w:id="18872" w:name="_Toc499826059"/>
      <w:bookmarkStart w:id="18873" w:name="_Toc499826302"/>
      <w:bookmarkStart w:id="18874" w:name="_Toc499826547"/>
      <w:bookmarkStart w:id="18875" w:name="_Toc499826785"/>
      <w:bookmarkStart w:id="18876" w:name="_Toc499841093"/>
      <w:bookmarkStart w:id="18877" w:name="_Toc499826959"/>
      <w:bookmarkStart w:id="18878" w:name="_Toc499825247"/>
      <w:bookmarkStart w:id="18879" w:name="_Toc499827140"/>
      <w:bookmarkStart w:id="18880" w:name="_Toc499825710"/>
      <w:bookmarkStart w:id="18881" w:name="_Toc499826226"/>
      <w:bookmarkStart w:id="18882" w:name="_Toc499826690"/>
      <w:bookmarkStart w:id="18883" w:name="_Toc499827321"/>
      <w:bookmarkStart w:id="18884" w:name="_Toc499827500"/>
      <w:bookmarkStart w:id="18885" w:name="_Toc499827028"/>
      <w:bookmarkStart w:id="18886" w:name="_Toc499827303"/>
      <w:bookmarkStart w:id="18887" w:name="_Toc499827787"/>
      <w:bookmarkStart w:id="18888" w:name="_Toc499828030"/>
      <w:bookmarkStart w:id="18889" w:name="_Toc499828272"/>
      <w:bookmarkStart w:id="18890" w:name="_Toc499828454"/>
      <w:bookmarkStart w:id="18891" w:name="_Toc499828759"/>
      <w:bookmarkStart w:id="18892" w:name="_Toc499829057"/>
      <w:bookmarkStart w:id="18893" w:name="_Toc499828116"/>
      <w:bookmarkStart w:id="18894" w:name="_Toc499826487"/>
      <w:bookmarkStart w:id="18895" w:name="_Toc499827199"/>
      <w:bookmarkStart w:id="18896" w:name="_Toc499827680"/>
      <w:bookmarkStart w:id="18897" w:name="_Toc499826878"/>
      <w:bookmarkStart w:id="18898" w:name="_Toc499828572"/>
      <w:bookmarkStart w:id="18899" w:name="_Toc499829269"/>
      <w:bookmarkStart w:id="18900" w:name="_Toc499828097"/>
      <w:bookmarkStart w:id="18901" w:name="_Toc499829220"/>
      <w:bookmarkStart w:id="18902" w:name="_Toc499829658"/>
      <w:bookmarkStart w:id="18903" w:name="_Toc499829904"/>
      <w:bookmarkStart w:id="18904" w:name="_Toc499828404"/>
      <w:bookmarkStart w:id="18905" w:name="_Toc499829725"/>
      <w:bookmarkStart w:id="18906" w:name="_Toc499830326"/>
      <w:bookmarkStart w:id="18907" w:name="_Toc499830631"/>
      <w:bookmarkStart w:id="18908" w:name="_Toc499830838"/>
      <w:bookmarkStart w:id="18909" w:name="_Toc499831134"/>
      <w:bookmarkStart w:id="18910" w:name="_Toc499831610"/>
      <w:bookmarkStart w:id="18911" w:name="_Toc499832086"/>
      <w:bookmarkStart w:id="18912" w:name="_Toc499833018"/>
      <w:bookmarkStart w:id="18913" w:name="_Toc499833403"/>
      <w:bookmarkStart w:id="18914" w:name="_Toc499833708"/>
      <w:bookmarkStart w:id="18915" w:name="_Toc499834018"/>
      <w:bookmarkStart w:id="18916" w:name="_Toc499834351"/>
      <w:bookmarkStart w:id="18917" w:name="_Toc499834689"/>
      <w:bookmarkStart w:id="18918" w:name="_Toc499835025"/>
      <w:bookmarkStart w:id="18919" w:name="_Toc499834179"/>
      <w:bookmarkStart w:id="18920" w:name="_Toc499835416"/>
      <w:bookmarkStart w:id="18921" w:name="_Toc499835748"/>
      <w:bookmarkStart w:id="18922" w:name="_Toc499834937"/>
      <w:bookmarkStart w:id="18923" w:name="_Toc499835943"/>
      <w:bookmarkStart w:id="18924" w:name="_Toc499837066"/>
      <w:bookmarkStart w:id="18925" w:name="_Toc499837406"/>
      <w:bookmarkStart w:id="18926" w:name="_Toc499837740"/>
      <w:bookmarkStart w:id="18927" w:name="_Toc499838078"/>
      <w:bookmarkStart w:id="18928" w:name="_Toc499842714"/>
      <w:bookmarkStart w:id="18929" w:name="_Toc499843379"/>
      <w:bookmarkEnd w:id="18533"/>
      <w:bookmarkEnd w:id="18534"/>
      <w:bookmarkEnd w:id="18535"/>
      <w:bookmarkEnd w:id="18536"/>
      <w:bookmarkEnd w:id="18537"/>
      <w:bookmarkEnd w:id="18538"/>
      <w:bookmarkEnd w:id="18539"/>
      <w:bookmarkEnd w:id="18540"/>
      <w:bookmarkEnd w:id="18541"/>
      <w:bookmarkEnd w:id="18542"/>
      <w:bookmarkEnd w:id="18543"/>
      <w:bookmarkEnd w:id="18544"/>
      <w:bookmarkEnd w:id="18545"/>
      <w:bookmarkEnd w:id="18546"/>
      <w:bookmarkEnd w:id="18547"/>
      <w:bookmarkEnd w:id="18548"/>
      <w:bookmarkEnd w:id="18549"/>
      <w:bookmarkEnd w:id="18550"/>
      <w:bookmarkEnd w:id="18551"/>
      <w:bookmarkEnd w:id="18552"/>
      <w:bookmarkEnd w:id="18553"/>
      <w:bookmarkEnd w:id="18554"/>
      <w:bookmarkEnd w:id="18555"/>
      <w:bookmarkEnd w:id="18556"/>
      <w:bookmarkEnd w:id="18557"/>
      <w:bookmarkEnd w:id="18558"/>
      <w:bookmarkEnd w:id="18559"/>
      <w:bookmarkEnd w:id="18560"/>
      <w:bookmarkEnd w:id="18561"/>
      <w:bookmarkEnd w:id="18562"/>
      <w:bookmarkEnd w:id="18563"/>
      <w:bookmarkEnd w:id="18564"/>
      <w:bookmarkEnd w:id="18565"/>
      <w:bookmarkEnd w:id="18566"/>
      <w:bookmarkEnd w:id="18567"/>
      <w:bookmarkEnd w:id="18568"/>
      <w:bookmarkEnd w:id="18569"/>
      <w:bookmarkEnd w:id="18570"/>
      <w:bookmarkEnd w:id="18571"/>
      <w:bookmarkEnd w:id="18572"/>
      <w:bookmarkEnd w:id="18573"/>
      <w:bookmarkEnd w:id="18574"/>
      <w:bookmarkEnd w:id="18575"/>
      <w:bookmarkEnd w:id="18576"/>
      <w:bookmarkEnd w:id="18577"/>
      <w:bookmarkEnd w:id="18578"/>
      <w:bookmarkEnd w:id="18579"/>
      <w:bookmarkEnd w:id="18580"/>
      <w:bookmarkEnd w:id="18581"/>
      <w:bookmarkEnd w:id="18582"/>
      <w:bookmarkEnd w:id="18583"/>
      <w:bookmarkEnd w:id="18584"/>
      <w:bookmarkEnd w:id="18585"/>
      <w:bookmarkEnd w:id="18586"/>
      <w:bookmarkEnd w:id="18587"/>
      <w:bookmarkEnd w:id="18588"/>
      <w:bookmarkEnd w:id="18589"/>
      <w:bookmarkEnd w:id="18590"/>
      <w:bookmarkEnd w:id="18591"/>
      <w:bookmarkEnd w:id="18592"/>
      <w:bookmarkEnd w:id="18593"/>
      <w:bookmarkEnd w:id="18594"/>
      <w:bookmarkEnd w:id="18595"/>
      <w:bookmarkEnd w:id="18596"/>
      <w:bookmarkEnd w:id="18597"/>
      <w:bookmarkEnd w:id="18598"/>
      <w:bookmarkEnd w:id="18599"/>
      <w:bookmarkEnd w:id="18600"/>
      <w:bookmarkEnd w:id="18601"/>
      <w:bookmarkEnd w:id="18602"/>
      <w:bookmarkEnd w:id="18603"/>
      <w:bookmarkEnd w:id="18604"/>
      <w:bookmarkEnd w:id="18605"/>
      <w:bookmarkEnd w:id="18606"/>
      <w:bookmarkEnd w:id="18607"/>
      <w:bookmarkEnd w:id="18608"/>
      <w:bookmarkEnd w:id="18609"/>
      <w:bookmarkEnd w:id="18610"/>
      <w:bookmarkEnd w:id="18611"/>
      <w:bookmarkEnd w:id="18612"/>
      <w:bookmarkEnd w:id="18613"/>
      <w:bookmarkEnd w:id="18614"/>
      <w:bookmarkEnd w:id="18615"/>
      <w:bookmarkEnd w:id="18616"/>
      <w:bookmarkEnd w:id="18617"/>
      <w:bookmarkEnd w:id="18618"/>
      <w:bookmarkEnd w:id="18619"/>
      <w:bookmarkEnd w:id="18620"/>
      <w:bookmarkEnd w:id="18621"/>
      <w:bookmarkEnd w:id="18622"/>
      <w:bookmarkEnd w:id="18623"/>
      <w:bookmarkEnd w:id="18624"/>
      <w:bookmarkEnd w:id="18625"/>
      <w:bookmarkEnd w:id="18626"/>
      <w:bookmarkEnd w:id="18627"/>
      <w:bookmarkEnd w:id="18628"/>
      <w:bookmarkEnd w:id="18629"/>
      <w:bookmarkEnd w:id="18630"/>
      <w:bookmarkEnd w:id="18631"/>
      <w:bookmarkEnd w:id="18632"/>
      <w:bookmarkEnd w:id="18633"/>
      <w:bookmarkEnd w:id="18634"/>
      <w:bookmarkEnd w:id="18635"/>
      <w:bookmarkEnd w:id="18636"/>
      <w:bookmarkEnd w:id="18637"/>
      <w:bookmarkEnd w:id="18638"/>
      <w:bookmarkEnd w:id="18639"/>
      <w:bookmarkEnd w:id="18640"/>
      <w:bookmarkEnd w:id="18641"/>
      <w:bookmarkEnd w:id="18642"/>
      <w:bookmarkEnd w:id="18643"/>
      <w:bookmarkEnd w:id="18644"/>
      <w:bookmarkEnd w:id="18645"/>
      <w:bookmarkEnd w:id="18646"/>
      <w:bookmarkEnd w:id="18647"/>
      <w:bookmarkEnd w:id="18648"/>
      <w:bookmarkEnd w:id="18649"/>
      <w:bookmarkEnd w:id="18650"/>
      <w:bookmarkEnd w:id="18651"/>
      <w:bookmarkEnd w:id="18652"/>
      <w:bookmarkEnd w:id="18653"/>
      <w:bookmarkEnd w:id="18654"/>
      <w:bookmarkEnd w:id="18655"/>
      <w:bookmarkEnd w:id="18656"/>
      <w:bookmarkEnd w:id="18657"/>
      <w:bookmarkEnd w:id="18658"/>
      <w:bookmarkEnd w:id="18659"/>
      <w:bookmarkEnd w:id="18660"/>
      <w:bookmarkEnd w:id="18661"/>
      <w:bookmarkEnd w:id="18662"/>
      <w:bookmarkEnd w:id="18663"/>
      <w:bookmarkEnd w:id="18664"/>
      <w:bookmarkEnd w:id="18665"/>
      <w:bookmarkEnd w:id="18666"/>
      <w:bookmarkEnd w:id="18667"/>
      <w:bookmarkEnd w:id="18668"/>
      <w:bookmarkEnd w:id="18669"/>
      <w:bookmarkEnd w:id="18670"/>
      <w:bookmarkEnd w:id="18671"/>
      <w:bookmarkEnd w:id="18672"/>
      <w:bookmarkEnd w:id="18673"/>
      <w:bookmarkEnd w:id="18674"/>
      <w:bookmarkEnd w:id="18675"/>
      <w:bookmarkEnd w:id="18676"/>
      <w:bookmarkEnd w:id="18677"/>
      <w:bookmarkEnd w:id="18678"/>
      <w:bookmarkEnd w:id="18679"/>
      <w:bookmarkEnd w:id="18680"/>
      <w:bookmarkEnd w:id="18681"/>
      <w:bookmarkEnd w:id="18682"/>
      <w:bookmarkEnd w:id="18683"/>
      <w:bookmarkEnd w:id="18684"/>
      <w:bookmarkEnd w:id="18685"/>
      <w:bookmarkEnd w:id="18686"/>
      <w:bookmarkEnd w:id="18687"/>
      <w:bookmarkEnd w:id="18688"/>
      <w:bookmarkEnd w:id="18689"/>
      <w:bookmarkEnd w:id="18690"/>
      <w:bookmarkEnd w:id="18691"/>
      <w:bookmarkEnd w:id="18692"/>
      <w:bookmarkEnd w:id="18693"/>
      <w:bookmarkEnd w:id="18694"/>
      <w:bookmarkEnd w:id="18695"/>
      <w:bookmarkEnd w:id="18696"/>
      <w:bookmarkEnd w:id="18697"/>
      <w:bookmarkEnd w:id="18698"/>
      <w:bookmarkEnd w:id="18699"/>
      <w:bookmarkEnd w:id="18700"/>
      <w:bookmarkEnd w:id="18701"/>
      <w:bookmarkEnd w:id="18702"/>
      <w:bookmarkEnd w:id="18703"/>
      <w:bookmarkEnd w:id="18704"/>
      <w:bookmarkEnd w:id="18705"/>
      <w:bookmarkEnd w:id="18706"/>
      <w:bookmarkEnd w:id="18707"/>
      <w:bookmarkEnd w:id="18708"/>
      <w:bookmarkEnd w:id="18709"/>
      <w:bookmarkEnd w:id="18710"/>
      <w:bookmarkEnd w:id="18711"/>
      <w:bookmarkEnd w:id="18712"/>
      <w:bookmarkEnd w:id="18713"/>
      <w:bookmarkEnd w:id="18714"/>
      <w:bookmarkEnd w:id="18715"/>
      <w:bookmarkEnd w:id="18716"/>
      <w:bookmarkEnd w:id="18717"/>
      <w:bookmarkEnd w:id="18718"/>
      <w:bookmarkEnd w:id="18719"/>
      <w:bookmarkEnd w:id="18720"/>
      <w:bookmarkEnd w:id="18721"/>
      <w:bookmarkEnd w:id="18722"/>
      <w:bookmarkEnd w:id="18723"/>
      <w:bookmarkEnd w:id="18724"/>
      <w:bookmarkEnd w:id="18725"/>
      <w:bookmarkEnd w:id="18726"/>
      <w:bookmarkEnd w:id="18727"/>
      <w:bookmarkEnd w:id="18728"/>
      <w:bookmarkEnd w:id="18729"/>
      <w:bookmarkEnd w:id="18730"/>
      <w:bookmarkEnd w:id="18731"/>
      <w:bookmarkEnd w:id="18732"/>
      <w:bookmarkEnd w:id="18733"/>
      <w:bookmarkEnd w:id="18734"/>
      <w:bookmarkEnd w:id="18735"/>
      <w:bookmarkEnd w:id="18736"/>
      <w:bookmarkEnd w:id="18737"/>
      <w:bookmarkEnd w:id="18738"/>
      <w:bookmarkEnd w:id="18739"/>
      <w:bookmarkEnd w:id="18740"/>
      <w:bookmarkEnd w:id="18741"/>
      <w:bookmarkEnd w:id="18742"/>
      <w:bookmarkEnd w:id="18743"/>
      <w:bookmarkEnd w:id="18744"/>
      <w:bookmarkEnd w:id="18745"/>
      <w:bookmarkEnd w:id="18746"/>
      <w:bookmarkEnd w:id="18747"/>
      <w:bookmarkEnd w:id="18748"/>
      <w:bookmarkEnd w:id="18749"/>
      <w:bookmarkEnd w:id="18750"/>
      <w:bookmarkEnd w:id="18751"/>
      <w:bookmarkEnd w:id="18752"/>
      <w:bookmarkEnd w:id="18753"/>
      <w:bookmarkEnd w:id="18754"/>
      <w:bookmarkEnd w:id="18755"/>
      <w:bookmarkEnd w:id="18756"/>
      <w:bookmarkEnd w:id="18757"/>
      <w:bookmarkEnd w:id="18758"/>
      <w:bookmarkEnd w:id="18759"/>
      <w:bookmarkEnd w:id="18760"/>
      <w:bookmarkEnd w:id="18761"/>
      <w:bookmarkEnd w:id="18762"/>
      <w:bookmarkEnd w:id="18763"/>
      <w:bookmarkEnd w:id="18764"/>
      <w:bookmarkEnd w:id="18765"/>
      <w:bookmarkEnd w:id="18766"/>
      <w:bookmarkEnd w:id="18767"/>
      <w:bookmarkEnd w:id="18768"/>
      <w:bookmarkEnd w:id="18769"/>
      <w:bookmarkEnd w:id="18770"/>
      <w:bookmarkEnd w:id="18771"/>
      <w:bookmarkEnd w:id="18772"/>
      <w:bookmarkEnd w:id="18773"/>
      <w:bookmarkEnd w:id="18774"/>
      <w:bookmarkEnd w:id="18775"/>
      <w:bookmarkEnd w:id="18776"/>
      <w:bookmarkEnd w:id="18777"/>
      <w:bookmarkEnd w:id="18778"/>
      <w:bookmarkEnd w:id="18779"/>
      <w:bookmarkEnd w:id="18780"/>
      <w:bookmarkEnd w:id="18781"/>
      <w:bookmarkEnd w:id="18782"/>
      <w:bookmarkEnd w:id="18783"/>
      <w:bookmarkEnd w:id="18784"/>
      <w:bookmarkEnd w:id="18785"/>
      <w:bookmarkEnd w:id="18786"/>
      <w:bookmarkEnd w:id="18787"/>
      <w:bookmarkEnd w:id="18788"/>
      <w:bookmarkEnd w:id="18789"/>
      <w:bookmarkEnd w:id="18790"/>
      <w:bookmarkEnd w:id="18791"/>
      <w:bookmarkEnd w:id="18792"/>
      <w:bookmarkEnd w:id="18793"/>
      <w:bookmarkEnd w:id="18794"/>
      <w:bookmarkEnd w:id="18795"/>
      <w:bookmarkEnd w:id="18796"/>
      <w:bookmarkEnd w:id="18797"/>
      <w:bookmarkEnd w:id="18798"/>
      <w:bookmarkEnd w:id="18799"/>
      <w:bookmarkEnd w:id="18800"/>
      <w:bookmarkEnd w:id="18801"/>
      <w:bookmarkEnd w:id="18802"/>
      <w:bookmarkEnd w:id="18803"/>
      <w:bookmarkEnd w:id="18804"/>
      <w:bookmarkEnd w:id="18805"/>
      <w:bookmarkEnd w:id="18806"/>
      <w:bookmarkEnd w:id="18807"/>
      <w:bookmarkEnd w:id="18808"/>
      <w:bookmarkEnd w:id="18809"/>
      <w:bookmarkEnd w:id="18810"/>
      <w:bookmarkEnd w:id="18811"/>
      <w:bookmarkEnd w:id="18812"/>
      <w:bookmarkEnd w:id="18813"/>
      <w:bookmarkEnd w:id="18814"/>
      <w:bookmarkEnd w:id="18815"/>
      <w:bookmarkEnd w:id="18816"/>
      <w:bookmarkEnd w:id="18817"/>
      <w:bookmarkEnd w:id="18818"/>
      <w:bookmarkEnd w:id="18819"/>
      <w:bookmarkEnd w:id="18820"/>
      <w:bookmarkEnd w:id="18821"/>
      <w:bookmarkEnd w:id="18822"/>
      <w:bookmarkEnd w:id="18823"/>
      <w:bookmarkEnd w:id="18824"/>
      <w:bookmarkEnd w:id="18825"/>
      <w:bookmarkEnd w:id="18826"/>
      <w:bookmarkEnd w:id="18827"/>
      <w:bookmarkEnd w:id="18828"/>
      <w:bookmarkEnd w:id="18829"/>
      <w:bookmarkEnd w:id="18830"/>
      <w:bookmarkEnd w:id="18831"/>
      <w:bookmarkEnd w:id="18832"/>
      <w:bookmarkEnd w:id="18833"/>
      <w:bookmarkEnd w:id="18834"/>
      <w:bookmarkEnd w:id="18835"/>
      <w:bookmarkEnd w:id="18836"/>
      <w:bookmarkEnd w:id="18837"/>
      <w:bookmarkEnd w:id="18838"/>
      <w:bookmarkEnd w:id="18839"/>
      <w:bookmarkEnd w:id="18840"/>
      <w:bookmarkEnd w:id="18841"/>
      <w:bookmarkEnd w:id="18842"/>
      <w:bookmarkEnd w:id="18843"/>
      <w:bookmarkEnd w:id="18844"/>
      <w:bookmarkEnd w:id="18845"/>
      <w:bookmarkEnd w:id="18846"/>
      <w:bookmarkEnd w:id="18847"/>
      <w:bookmarkEnd w:id="18848"/>
      <w:bookmarkEnd w:id="18849"/>
      <w:bookmarkEnd w:id="18850"/>
      <w:bookmarkEnd w:id="18851"/>
      <w:bookmarkEnd w:id="18852"/>
      <w:bookmarkEnd w:id="18853"/>
      <w:bookmarkEnd w:id="18854"/>
      <w:bookmarkEnd w:id="18855"/>
      <w:bookmarkEnd w:id="18856"/>
      <w:bookmarkEnd w:id="18857"/>
      <w:bookmarkEnd w:id="18858"/>
      <w:bookmarkEnd w:id="18859"/>
      <w:bookmarkEnd w:id="18860"/>
      <w:bookmarkEnd w:id="18861"/>
      <w:bookmarkEnd w:id="18862"/>
      <w:bookmarkEnd w:id="18863"/>
      <w:bookmarkEnd w:id="18864"/>
      <w:bookmarkEnd w:id="18865"/>
      <w:bookmarkEnd w:id="18866"/>
      <w:bookmarkEnd w:id="18867"/>
      <w:bookmarkEnd w:id="18868"/>
      <w:bookmarkEnd w:id="18869"/>
      <w:bookmarkEnd w:id="18870"/>
      <w:bookmarkEnd w:id="18871"/>
      <w:bookmarkEnd w:id="18872"/>
      <w:bookmarkEnd w:id="18873"/>
      <w:bookmarkEnd w:id="18874"/>
      <w:bookmarkEnd w:id="18875"/>
      <w:bookmarkEnd w:id="18876"/>
      <w:bookmarkEnd w:id="18877"/>
      <w:bookmarkEnd w:id="18878"/>
      <w:bookmarkEnd w:id="18879"/>
      <w:bookmarkEnd w:id="18880"/>
      <w:bookmarkEnd w:id="18881"/>
      <w:bookmarkEnd w:id="18882"/>
      <w:bookmarkEnd w:id="18883"/>
      <w:bookmarkEnd w:id="18884"/>
      <w:bookmarkEnd w:id="18885"/>
      <w:bookmarkEnd w:id="18886"/>
      <w:bookmarkEnd w:id="18887"/>
      <w:bookmarkEnd w:id="18888"/>
      <w:bookmarkEnd w:id="18889"/>
      <w:bookmarkEnd w:id="18890"/>
      <w:bookmarkEnd w:id="18891"/>
      <w:bookmarkEnd w:id="18892"/>
      <w:bookmarkEnd w:id="18893"/>
      <w:bookmarkEnd w:id="18894"/>
      <w:bookmarkEnd w:id="18895"/>
      <w:bookmarkEnd w:id="18896"/>
      <w:bookmarkEnd w:id="18897"/>
      <w:bookmarkEnd w:id="18898"/>
      <w:bookmarkEnd w:id="18899"/>
      <w:bookmarkEnd w:id="18900"/>
      <w:bookmarkEnd w:id="18901"/>
      <w:bookmarkEnd w:id="18902"/>
      <w:bookmarkEnd w:id="18903"/>
      <w:bookmarkEnd w:id="18904"/>
      <w:bookmarkEnd w:id="18905"/>
      <w:bookmarkEnd w:id="18906"/>
      <w:bookmarkEnd w:id="18907"/>
      <w:bookmarkEnd w:id="18908"/>
      <w:bookmarkEnd w:id="18909"/>
      <w:bookmarkEnd w:id="18910"/>
      <w:bookmarkEnd w:id="18911"/>
      <w:bookmarkEnd w:id="18912"/>
      <w:bookmarkEnd w:id="18913"/>
      <w:bookmarkEnd w:id="18914"/>
      <w:bookmarkEnd w:id="18915"/>
      <w:bookmarkEnd w:id="18916"/>
      <w:bookmarkEnd w:id="18917"/>
      <w:bookmarkEnd w:id="18918"/>
      <w:bookmarkEnd w:id="18919"/>
      <w:bookmarkEnd w:id="18920"/>
      <w:bookmarkEnd w:id="18921"/>
      <w:bookmarkEnd w:id="18922"/>
      <w:bookmarkEnd w:id="18923"/>
      <w:bookmarkEnd w:id="18924"/>
      <w:bookmarkEnd w:id="18925"/>
      <w:bookmarkEnd w:id="18926"/>
      <w:bookmarkEnd w:id="18927"/>
      <w:bookmarkEnd w:id="18928"/>
      <w:bookmarkEnd w:id="18929"/>
    </w:p>
    <w:p w14:paraId="69FB6909" w14:textId="788268D9" w:rsidR="004475E2" w:rsidRPr="00B7686C" w:rsidRDefault="0059266F">
      <w:pPr>
        <w:jc w:val="both"/>
        <w:rPr>
          <w:ins w:id="18930" w:author="Ole-Martin Hanstveit" w:date="2017-11-26T17:55:00Z"/>
          <w:del w:id="18931" w:author="Morten Lerstad Solli" w:date="2017-11-29T15:13:00Z"/>
          <w:lang w:val="en-US"/>
          <w:rPrChange w:id="18932" w:author="Morten Lerstad Solli" w:date="2017-11-29T12:21:00Z">
            <w:rPr>
              <w:ins w:id="18933" w:author="Ole-Martin Hanstveit" w:date="2017-11-26T17:55:00Z"/>
              <w:del w:id="18934" w:author="Morten Lerstad Solli" w:date="2017-11-29T15:13:00Z"/>
              <w:lang w:val="en-GB"/>
            </w:rPr>
          </w:rPrChange>
        </w:rPr>
        <w:pPrChange w:id="18935" w:author="Oscar Herman Kise" w:date="2017-11-30T20:05:00Z">
          <w:pPr/>
        </w:pPrChange>
      </w:pPr>
      <w:ins w:id="18936" w:author="Ole-Martin Hanstveit" w:date="2017-11-26T17:39:00Z">
        <w:del w:id="18937" w:author="Morten Lerstad Solli" w:date="2017-11-29T15:13:00Z">
          <w:r w:rsidRPr="00B7686C">
            <w:rPr>
              <w:lang w:val="en-US"/>
              <w:rPrChange w:id="18938" w:author="Morten Lerstad Solli" w:date="2017-11-29T12:21:00Z">
                <w:rPr/>
              </w:rPrChange>
            </w:rPr>
            <w:delText xml:space="preserve">A </w:delText>
          </w:r>
        </w:del>
      </w:ins>
      <w:ins w:id="18939" w:author="Ole-Martin Hanstveit" w:date="2017-11-27T11:47:00Z">
        <w:del w:id="18940" w:author="Morten Lerstad Solli" w:date="2017-11-29T15:13:00Z">
          <w:r w:rsidR="001D55E8" w:rsidRPr="00B7686C">
            <w:rPr>
              <w:lang w:val="en-US"/>
              <w:rPrChange w:id="18941" w:author="Morten Lerstad Solli" w:date="2017-11-29T12:21:00Z">
                <w:rPr>
                  <w:lang w:val="en-GB"/>
                </w:rPr>
              </w:rPrChange>
            </w:rPr>
            <w:delText>Runnable t</w:delText>
          </w:r>
        </w:del>
      </w:ins>
      <w:ins w:id="18942" w:author="Ole-Martin Hanstveit" w:date="2017-11-26T18:23:00Z">
        <w:del w:id="18943" w:author="Morten Lerstad Solli" w:date="2017-11-29T15:13:00Z">
          <w:r w:rsidR="00C64D00" w:rsidRPr="00B7686C">
            <w:rPr>
              <w:lang w:val="en-US"/>
              <w:rPrChange w:id="18944" w:author="Morten Lerstad Solli" w:date="2017-11-29T12:21:00Z">
                <w:rPr>
                  <w:lang w:val="en-GB"/>
                </w:rPr>
              </w:rPrChange>
            </w:rPr>
            <w:delText>hread</w:delText>
          </w:r>
        </w:del>
      </w:ins>
      <w:ins w:id="18945" w:author="Ole-Martin Hanstveit" w:date="2017-11-26T17:39:00Z">
        <w:del w:id="18946" w:author="Morten Lerstad Solli" w:date="2017-11-29T15:13:00Z">
          <w:r w:rsidRPr="00B7686C">
            <w:rPr>
              <w:lang w:val="en-US"/>
              <w:rPrChange w:id="18947" w:author="Morten Lerstad Solli" w:date="2017-11-29T12:21:00Z">
                <w:rPr>
                  <w:lang w:val="en-GB"/>
                </w:rPr>
              </w:rPrChange>
            </w:rPr>
            <w:delText xml:space="preserve"> named </w:delText>
          </w:r>
        </w:del>
      </w:ins>
      <w:ins w:id="18948" w:author="Ole-Martin Hanstveit" w:date="2017-11-26T17:40:00Z">
        <w:del w:id="18949" w:author="Morten Lerstad Solli" w:date="2017-11-29T15:13:00Z">
          <w:r w:rsidRPr="00B7686C">
            <w:rPr>
              <w:i/>
              <w:lang w:val="en-US"/>
              <w:rPrChange w:id="18950" w:author="Morten Lerstad Solli" w:date="2017-11-29T12:21:00Z">
                <w:rPr>
                  <w:i/>
                  <w:lang w:val="en-GB"/>
                </w:rPr>
              </w:rPrChange>
            </w:rPr>
            <w:delText>ImageProcessor</w:delText>
          </w:r>
          <w:r w:rsidRPr="00B7686C">
            <w:rPr>
              <w:lang w:val="en-US"/>
              <w:rPrChange w:id="18951" w:author="Morten Lerstad Solli" w:date="2017-11-29T12:21:00Z">
                <w:rPr>
                  <w:lang w:val="en-GB"/>
                </w:rPr>
              </w:rPrChange>
            </w:rPr>
            <w:delText xml:space="preserve"> is in control of processing an image.</w:delText>
          </w:r>
        </w:del>
      </w:ins>
      <w:ins w:id="18952" w:author="Ole-Martin Hanstveit" w:date="2017-11-26T17:53:00Z">
        <w:del w:id="18953" w:author="Morten Lerstad Solli" w:date="2017-11-29T15:13:00Z">
          <w:r w:rsidR="009F1A95" w:rsidRPr="00B7686C">
            <w:rPr>
              <w:lang w:val="en-US"/>
              <w:rPrChange w:id="18954" w:author="Morten Lerstad Solli" w:date="2017-11-29T12:21:00Z">
                <w:rPr>
                  <w:lang w:val="en-GB"/>
                </w:rPr>
              </w:rPrChange>
            </w:rPr>
            <w:delText xml:space="preserve"> It runs at a specif</w:delText>
          </w:r>
        </w:del>
      </w:ins>
      <w:ins w:id="18955" w:author="Ole-Martin Hanstveit" w:date="2017-11-26T17:54:00Z">
        <w:del w:id="18956" w:author="Morten Lerstad Solli" w:date="2017-11-29T15:13:00Z">
          <w:r w:rsidR="009F1A95" w:rsidRPr="00B7686C">
            <w:rPr>
              <w:lang w:val="en-US"/>
              <w:rPrChange w:id="18957" w:author="Morten Lerstad Solli" w:date="2017-11-29T12:21:00Z">
                <w:rPr>
                  <w:lang w:val="en-GB"/>
                </w:rPr>
              </w:rPrChange>
            </w:rPr>
            <w:delText>ied number of</w:delText>
          </w:r>
        </w:del>
      </w:ins>
      <w:ins w:id="18958" w:author="Ole-Martin Hanstveit" w:date="2017-11-26T17:40:00Z">
        <w:del w:id="18959" w:author="Morten Lerstad Solli" w:date="2017-11-29T15:13:00Z">
          <w:r w:rsidRPr="00B7686C">
            <w:rPr>
              <w:lang w:val="en-US"/>
              <w:rPrChange w:id="18960" w:author="Morten Lerstad Solli" w:date="2017-11-29T12:21:00Z">
                <w:rPr>
                  <w:lang w:val="en-GB"/>
                </w:rPr>
              </w:rPrChange>
            </w:rPr>
            <w:delText xml:space="preserve"> </w:delText>
          </w:r>
        </w:del>
      </w:ins>
      <w:ins w:id="18961" w:author="Ole-Martin Hanstveit" w:date="2017-11-26T17:54:00Z">
        <w:del w:id="18962" w:author="Morten Lerstad Solli" w:date="2017-11-29T15:13:00Z">
          <w:r w:rsidR="009F1A95" w:rsidRPr="00B7686C">
            <w:rPr>
              <w:lang w:val="en-US"/>
              <w:rPrChange w:id="18963" w:author="Morten Lerstad Solli" w:date="2017-11-29T12:21:00Z">
                <w:rPr>
                  <w:lang w:val="en-GB"/>
                </w:rPr>
              </w:rPrChange>
            </w:rPr>
            <w:delText xml:space="preserve">loops per second. </w:delText>
          </w:r>
          <w:r w:rsidR="004475E2" w:rsidRPr="00B7686C">
            <w:rPr>
              <w:lang w:val="en-US"/>
              <w:rPrChange w:id="18964" w:author="Morten Lerstad Solli" w:date="2017-11-29T12:21:00Z">
                <w:rPr>
                  <w:lang w:val="en-GB"/>
                </w:rPr>
              </w:rPrChange>
            </w:rPr>
            <w:delText>It is set to 30 runs per second to</w:delText>
          </w:r>
        </w:del>
      </w:ins>
      <w:ins w:id="18965" w:author="Ole-Martin Hanstveit" w:date="2017-11-26T17:55:00Z">
        <w:del w:id="18966" w:author="Morten Lerstad Solli" w:date="2017-11-29T15:13:00Z">
          <w:r w:rsidR="004475E2" w:rsidRPr="00B7686C">
            <w:rPr>
              <w:lang w:val="en-US"/>
              <w:rPrChange w:id="18967" w:author="Morten Lerstad Solli" w:date="2017-11-29T12:21:00Z">
                <w:rPr>
                  <w:lang w:val="en-GB"/>
                </w:rPr>
              </w:rPrChange>
            </w:rPr>
            <w:delText xml:space="preserve"> utilize the 30 FPS capacity of the camera. </w:delText>
          </w:r>
        </w:del>
      </w:ins>
      <w:ins w:id="18968" w:author="Ole-Martin Hanstveit" w:date="2017-11-26T17:40:00Z">
        <w:del w:id="18969" w:author="Morten Lerstad Solli" w:date="2017-11-29T15:13:00Z">
          <w:r w:rsidRPr="00B7686C">
            <w:rPr>
              <w:lang w:val="en-US"/>
              <w:rPrChange w:id="18970" w:author="Morten Lerstad Solli" w:date="2017-11-29T12:21:00Z">
                <w:rPr>
                  <w:lang w:val="en-GB"/>
                </w:rPr>
              </w:rPrChange>
            </w:rPr>
            <w:delText xml:space="preserve">This </w:delText>
          </w:r>
        </w:del>
      </w:ins>
      <w:ins w:id="18971" w:author="Ole-Martin Hanstveit" w:date="2017-11-26T18:24:00Z">
        <w:del w:id="18972" w:author="Morten Lerstad Solli" w:date="2017-11-29T15:13:00Z">
          <w:r w:rsidR="00C64D00" w:rsidRPr="00B7686C">
            <w:rPr>
              <w:lang w:val="en-US"/>
              <w:rPrChange w:id="18973" w:author="Morten Lerstad Solli" w:date="2017-11-29T12:21:00Z">
                <w:rPr>
                  <w:lang w:val="en-GB"/>
                </w:rPr>
              </w:rPrChange>
            </w:rPr>
            <w:delText>thread</w:delText>
          </w:r>
        </w:del>
      </w:ins>
      <w:ins w:id="18974" w:author="Ole-Martin Hanstveit" w:date="2017-11-26T17:40:00Z">
        <w:del w:id="18975" w:author="Morten Lerstad Solli" w:date="2017-11-29T15:13:00Z">
          <w:r w:rsidRPr="00B7686C">
            <w:rPr>
              <w:lang w:val="en-US"/>
              <w:rPrChange w:id="18976" w:author="Morten Lerstad Solli" w:date="2017-11-29T12:21:00Z">
                <w:rPr>
                  <w:lang w:val="en-GB"/>
                </w:rPr>
              </w:rPrChange>
            </w:rPr>
            <w:delText xml:space="preserve"> doesn’t have any methods, it </w:delText>
          </w:r>
        </w:del>
      </w:ins>
      <w:ins w:id="18977" w:author="Ole-Martin Hanstveit" w:date="2017-11-26T17:41:00Z">
        <w:del w:id="18978" w:author="Morten Lerstad Solli" w:date="2017-11-29T15:13:00Z">
          <w:r w:rsidRPr="00B7686C">
            <w:rPr>
              <w:lang w:val="en-US"/>
              <w:rPrChange w:id="18979" w:author="Morten Lerstad Solli" w:date="2017-11-29T12:21:00Z">
                <w:rPr>
                  <w:lang w:val="en-GB"/>
                </w:rPr>
              </w:rPrChange>
            </w:rPr>
            <w:delText>distributes tasks to several other classes.</w:delText>
          </w:r>
        </w:del>
      </w:ins>
      <w:ins w:id="18980" w:author="Ole-Martin Hanstveit" w:date="2017-11-26T18:24:00Z">
        <w:del w:id="18981" w:author="Morten Lerstad Solli" w:date="2017-11-29T15:13:00Z">
          <w:r w:rsidR="00C64D00" w:rsidRPr="00B7686C">
            <w:rPr>
              <w:lang w:val="en-US"/>
              <w:rPrChange w:id="18982" w:author="Morten Lerstad Solli" w:date="2017-11-29T12:21:00Z">
                <w:rPr>
                  <w:lang w:val="en-GB"/>
                </w:rPr>
              </w:rPrChange>
            </w:rPr>
            <w:delText xml:space="preserve"> This thread is run by a </w:delText>
          </w:r>
        </w:del>
      </w:ins>
      <w:ins w:id="18983" w:author="Ole-Martin Hanstveit" w:date="2017-11-26T18:25:00Z">
        <w:del w:id="18984" w:author="Morten Lerstad Solli" w:date="2017-11-29T15:13:00Z">
          <w:r w:rsidR="00C64D00" w:rsidRPr="00B7686C">
            <w:rPr>
              <w:i/>
              <w:lang w:val="en-US"/>
              <w:rPrChange w:id="18985" w:author="Morten Lerstad Solli" w:date="2017-11-29T12:21:00Z">
                <w:rPr>
                  <w:i/>
                  <w:lang w:val="en-GB"/>
                </w:rPr>
              </w:rPrChange>
            </w:rPr>
            <w:delText>ScheduledExecutorService</w:delText>
          </w:r>
          <w:r w:rsidR="00C64D00" w:rsidRPr="00B7686C">
            <w:rPr>
              <w:lang w:val="en-US"/>
              <w:rPrChange w:id="18986" w:author="Morten Lerstad Solli" w:date="2017-11-29T12:21:00Z">
                <w:rPr>
                  <w:lang w:val="en-GB"/>
                </w:rPr>
              </w:rPrChange>
            </w:rPr>
            <w:delText xml:space="preserve"> in the main method. </w:delText>
          </w:r>
        </w:del>
      </w:ins>
      <w:ins w:id="18987" w:author="Ole-Martin Hanstveit" w:date="2017-11-26T18:32:00Z">
        <w:del w:id="18988" w:author="Morten Lerstad Solli" w:date="2017-11-29T15:13:00Z">
          <w:r w:rsidR="00C64D00" w:rsidRPr="00B7686C">
            <w:rPr>
              <w:lang w:val="en-US"/>
              <w:rPrChange w:id="18989" w:author="Morten Lerstad Solli" w:date="2017-11-29T12:21:00Z">
                <w:rPr>
                  <w:lang w:val="en-GB"/>
                </w:rPr>
              </w:rPrChange>
            </w:rPr>
            <w:delText xml:space="preserve">This ensures that the </w:delText>
          </w:r>
        </w:del>
      </w:ins>
      <w:ins w:id="18990" w:author="Ole-Martin Hanstveit" w:date="2017-11-26T18:33:00Z">
        <w:del w:id="18991" w:author="Morten Lerstad Solli" w:date="2017-11-29T15:13:00Z">
          <w:r w:rsidR="00C64D00" w:rsidRPr="00B7686C">
            <w:rPr>
              <w:lang w:val="en-US"/>
              <w:rPrChange w:id="18992" w:author="Morten Lerstad Solli" w:date="2017-11-29T12:21:00Z">
                <w:rPr>
                  <w:lang w:val="en-GB"/>
                </w:rPr>
              </w:rPrChange>
            </w:rPr>
            <w:delText xml:space="preserve">submission of the Runnable task for </w:delText>
          </w:r>
          <w:r w:rsidR="00C64D00" w:rsidRPr="00B7686C">
            <w:rPr>
              <w:i/>
              <w:lang w:val="en-US"/>
              <w:rPrChange w:id="18993" w:author="Morten Lerstad Solli" w:date="2017-11-29T12:21:00Z">
                <w:rPr>
                  <w:i/>
                  <w:lang w:val="en-GB"/>
                </w:rPr>
              </w:rPrChange>
            </w:rPr>
            <w:delText>ImageProcessor</w:delText>
          </w:r>
          <w:r w:rsidR="00C64D00" w:rsidRPr="00B7686C">
            <w:rPr>
              <w:lang w:val="en-US"/>
              <w:rPrChange w:id="18994" w:author="Morten Lerstad Solli" w:date="2017-11-29T12:21:00Z">
                <w:rPr>
                  <w:lang w:val="en-GB"/>
                </w:rPr>
              </w:rPrChange>
            </w:rPr>
            <w:delText xml:space="preserve"> is thread</w:delText>
          </w:r>
        </w:del>
      </w:ins>
      <w:ins w:id="18995" w:author="Ole-Martin Hanstveit" w:date="2017-11-26T18:37:00Z">
        <w:del w:id="18996" w:author="Morten Lerstad Solli" w:date="2017-11-29T15:13:00Z">
          <w:r w:rsidR="00226917" w:rsidRPr="00B7686C">
            <w:rPr>
              <w:lang w:val="en-US"/>
              <w:rPrChange w:id="18997" w:author="Morten Lerstad Solli" w:date="2017-11-29T12:21:00Z">
                <w:rPr>
                  <w:lang w:val="en-GB"/>
                </w:rPr>
              </w:rPrChange>
            </w:rPr>
            <w:delText>-</w:delText>
          </w:r>
        </w:del>
      </w:ins>
      <w:ins w:id="18998" w:author="Ole-Martin Hanstveit" w:date="2017-11-26T18:33:00Z">
        <w:del w:id="18999" w:author="Morten Lerstad Solli" w:date="2017-11-29T15:13:00Z">
          <w:r w:rsidR="00C64D00" w:rsidRPr="00B7686C">
            <w:rPr>
              <w:lang w:val="en-US"/>
              <w:rPrChange w:id="19000" w:author="Morten Lerstad Solli" w:date="2017-11-29T12:21:00Z">
                <w:rPr>
                  <w:lang w:val="en-GB"/>
                </w:rPr>
              </w:rPrChange>
            </w:rPr>
            <w:delText>safe.</w:delText>
          </w:r>
          <w:r w:rsidR="00226917" w:rsidRPr="00B7686C">
            <w:rPr>
              <w:lang w:val="en-US"/>
              <w:rPrChange w:id="19001" w:author="Morten Lerstad Solli" w:date="2017-11-29T12:21:00Z">
                <w:rPr>
                  <w:lang w:val="en-GB"/>
                </w:rPr>
              </w:rPrChange>
            </w:rPr>
            <w:delText xml:space="preserve"> There is no further need to ensure thread</w:delText>
          </w:r>
        </w:del>
      </w:ins>
      <w:ins w:id="19002" w:author="Ole-Martin Hanstveit" w:date="2017-11-26T18:37:00Z">
        <w:del w:id="19003" w:author="Morten Lerstad Solli" w:date="2017-11-29T15:13:00Z">
          <w:r w:rsidR="00226917" w:rsidRPr="00B7686C">
            <w:rPr>
              <w:lang w:val="en-US"/>
              <w:rPrChange w:id="19004" w:author="Morten Lerstad Solli" w:date="2017-11-29T12:21:00Z">
                <w:rPr>
                  <w:lang w:val="en-GB"/>
                </w:rPr>
              </w:rPrChange>
            </w:rPr>
            <w:delText>-</w:delText>
          </w:r>
        </w:del>
      </w:ins>
      <w:ins w:id="19005" w:author="Ole-Martin Hanstveit" w:date="2017-11-26T18:33:00Z">
        <w:del w:id="19006" w:author="Morten Lerstad Solli" w:date="2017-11-29T15:13:00Z">
          <w:r w:rsidR="00226917" w:rsidRPr="00B7686C">
            <w:rPr>
              <w:lang w:val="en-US"/>
              <w:rPrChange w:id="19007" w:author="Morten Lerstad Solli" w:date="2017-11-29T12:21:00Z">
                <w:rPr>
                  <w:lang w:val="en-GB"/>
                </w:rPr>
              </w:rPrChange>
            </w:rPr>
            <w:delText xml:space="preserve">safety in this Thread </w:delText>
          </w:r>
        </w:del>
      </w:ins>
      <w:ins w:id="19008" w:author="Ole-Martin Hanstveit" w:date="2017-11-26T18:34:00Z">
        <w:del w:id="19009" w:author="Morten Lerstad Solli" w:date="2017-11-29T15:13:00Z">
          <w:r w:rsidR="00226917" w:rsidRPr="00B7686C">
            <w:rPr>
              <w:lang w:val="en-US"/>
              <w:rPrChange w:id="19010" w:author="Morten Lerstad Solli" w:date="2017-11-29T12:21:00Z">
                <w:rPr>
                  <w:lang w:val="en-GB"/>
                </w:rPr>
              </w:rPrChange>
            </w:rPr>
            <w:delText>because th</w:delText>
          </w:r>
        </w:del>
      </w:ins>
      <w:ins w:id="19011" w:author="Ole-Martin Hanstveit" w:date="2017-11-26T18:35:00Z">
        <w:del w:id="19012" w:author="Morten Lerstad Solli" w:date="2017-11-29T15:13:00Z">
          <w:r w:rsidR="00226917" w:rsidRPr="00B7686C">
            <w:rPr>
              <w:lang w:val="en-US"/>
              <w:rPrChange w:id="19013" w:author="Morten Lerstad Solli" w:date="2017-11-29T12:21:00Z">
                <w:rPr>
                  <w:lang w:val="en-GB"/>
                </w:rPr>
              </w:rPrChange>
            </w:rPr>
            <w:delText>e tasks are implemented thread</w:delText>
          </w:r>
        </w:del>
      </w:ins>
      <w:ins w:id="19014" w:author="Ole-Martin Hanstveit" w:date="2017-11-26T18:37:00Z">
        <w:del w:id="19015" w:author="Morten Lerstad Solli" w:date="2017-11-29T15:13:00Z">
          <w:r w:rsidR="00226917" w:rsidRPr="00B7686C">
            <w:rPr>
              <w:lang w:val="en-US"/>
              <w:rPrChange w:id="19016" w:author="Morten Lerstad Solli" w:date="2017-11-29T12:21:00Z">
                <w:rPr>
                  <w:lang w:val="en-GB"/>
                </w:rPr>
              </w:rPrChange>
            </w:rPr>
            <w:delText>-</w:delText>
          </w:r>
        </w:del>
      </w:ins>
      <w:ins w:id="19017" w:author="Ole-Martin Hanstveit" w:date="2017-11-26T18:35:00Z">
        <w:del w:id="19018" w:author="Morten Lerstad Solli" w:date="2017-11-29T15:13:00Z">
          <w:r w:rsidR="00226917" w:rsidRPr="00B7686C">
            <w:rPr>
              <w:lang w:val="en-US"/>
              <w:rPrChange w:id="19019" w:author="Morten Lerstad Solli" w:date="2017-11-29T12:21:00Z">
                <w:rPr>
                  <w:lang w:val="en-GB"/>
                </w:rPr>
              </w:rPrChange>
            </w:rPr>
            <w:delText xml:space="preserve">safe in the classes used for each </w:delText>
          </w:r>
        </w:del>
      </w:ins>
      <w:ins w:id="19020" w:author="Ole-Martin Hanstveit" w:date="2017-11-26T18:37:00Z">
        <w:del w:id="19021" w:author="Morten Lerstad Solli" w:date="2017-11-29T15:13:00Z">
          <w:r w:rsidR="00226917" w:rsidRPr="00B7686C">
            <w:rPr>
              <w:lang w:val="en-US"/>
              <w:rPrChange w:id="19022" w:author="Morten Lerstad Solli" w:date="2017-11-29T12:21:00Z">
                <w:rPr>
                  <w:lang w:val="en-GB"/>
                </w:rPr>
              </w:rPrChange>
            </w:rPr>
            <w:delText>method</w:delText>
          </w:r>
        </w:del>
      </w:ins>
      <w:ins w:id="19023" w:author="Ole-Martin Hanstveit" w:date="2017-11-26T18:35:00Z">
        <w:del w:id="19024" w:author="Morten Lerstad Solli" w:date="2017-11-29T15:13:00Z">
          <w:r w:rsidR="00226917" w:rsidRPr="00B7686C">
            <w:rPr>
              <w:lang w:val="en-US"/>
              <w:rPrChange w:id="19025" w:author="Morten Lerstad Solli" w:date="2017-11-29T12:21:00Z">
                <w:rPr>
                  <w:lang w:val="en-GB"/>
                </w:rPr>
              </w:rPrChange>
            </w:rPr>
            <w:delText>.</w:delText>
          </w:r>
        </w:del>
      </w:ins>
      <w:bookmarkStart w:id="19026" w:name="_Toc499732685"/>
      <w:bookmarkStart w:id="19027" w:name="_Toc499731978"/>
      <w:bookmarkStart w:id="19028" w:name="_Toc499732842"/>
      <w:bookmarkStart w:id="19029" w:name="_Toc499732156"/>
      <w:bookmarkStart w:id="19030" w:name="_Toc499732332"/>
      <w:bookmarkStart w:id="19031" w:name="_Toc499732511"/>
      <w:bookmarkStart w:id="19032" w:name="_Toc499732749"/>
      <w:bookmarkStart w:id="19033" w:name="_Toc499732976"/>
      <w:bookmarkStart w:id="19034" w:name="_Toc499733133"/>
      <w:bookmarkStart w:id="19035" w:name="_Toc499733290"/>
      <w:bookmarkStart w:id="19036" w:name="_Toc499733447"/>
      <w:bookmarkStart w:id="19037" w:name="_Toc499733110"/>
      <w:bookmarkStart w:id="19038" w:name="_Toc499733639"/>
      <w:bookmarkStart w:id="19039" w:name="_Toc499733796"/>
      <w:bookmarkStart w:id="19040" w:name="_Toc499733953"/>
      <w:bookmarkStart w:id="19041" w:name="_Toc499737799"/>
      <w:bookmarkStart w:id="19042" w:name="_Toc499738097"/>
      <w:bookmarkStart w:id="19043" w:name="_Toc499739485"/>
      <w:bookmarkStart w:id="19044" w:name="_Toc499743813"/>
      <w:bookmarkStart w:id="19045" w:name="_Toc499748399"/>
      <w:bookmarkStart w:id="19046" w:name="_Toc499749113"/>
      <w:bookmarkStart w:id="19047" w:name="_Toc499749271"/>
      <w:bookmarkStart w:id="19048" w:name="_Toc499749429"/>
      <w:bookmarkStart w:id="19049" w:name="_Toc499749587"/>
      <w:bookmarkStart w:id="19050" w:name="_Toc499750148"/>
      <w:bookmarkStart w:id="19051" w:name="_Toc499750572"/>
      <w:bookmarkStart w:id="19052" w:name="_Toc499748559"/>
      <w:bookmarkStart w:id="19053" w:name="_Toc499750029"/>
      <w:bookmarkStart w:id="19054" w:name="_Toc499750716"/>
      <w:bookmarkStart w:id="19055" w:name="_Toc499751034"/>
      <w:bookmarkStart w:id="19056" w:name="_Toc499751193"/>
      <w:bookmarkStart w:id="19057" w:name="_Toc499751352"/>
      <w:bookmarkStart w:id="19058" w:name="_Toc499751511"/>
      <w:bookmarkStart w:id="19059" w:name="_Toc499751670"/>
      <w:bookmarkStart w:id="19060" w:name="_Toc499751829"/>
      <w:bookmarkStart w:id="19061" w:name="_Toc499751988"/>
      <w:bookmarkStart w:id="19062" w:name="_Toc499752245"/>
      <w:bookmarkStart w:id="19063" w:name="_Toc499752404"/>
      <w:bookmarkStart w:id="19064" w:name="_Toc499752563"/>
      <w:bookmarkStart w:id="19065" w:name="_Toc499752722"/>
      <w:bookmarkStart w:id="19066" w:name="_Toc499752979"/>
      <w:bookmarkStart w:id="19067" w:name="_Toc499753138"/>
      <w:bookmarkStart w:id="19068" w:name="_Toc499753297"/>
      <w:bookmarkStart w:id="19069" w:name="_Toc499753456"/>
      <w:bookmarkStart w:id="19070" w:name="_Toc499753909"/>
      <w:bookmarkStart w:id="19071" w:name="_Toc499754068"/>
      <w:bookmarkStart w:id="19072" w:name="_Toc499754913"/>
      <w:bookmarkStart w:id="19073" w:name="_Toc499755072"/>
      <w:bookmarkStart w:id="19074" w:name="_Toc499755231"/>
      <w:bookmarkStart w:id="19075" w:name="_Toc499755390"/>
      <w:bookmarkStart w:id="19076" w:name="_Toc499755745"/>
      <w:bookmarkStart w:id="19077" w:name="_Toc499755904"/>
      <w:bookmarkStart w:id="19078" w:name="_Toc499756062"/>
      <w:bookmarkStart w:id="19079" w:name="_Toc499756220"/>
      <w:bookmarkStart w:id="19080" w:name="_Toc499756378"/>
      <w:bookmarkStart w:id="19081" w:name="_Toc499756536"/>
      <w:bookmarkStart w:id="19082" w:name="_Toc499755207"/>
      <w:bookmarkStart w:id="19083" w:name="_Toc499755502"/>
      <w:bookmarkStart w:id="19084" w:name="_Toc499755673"/>
      <w:bookmarkStart w:id="19085" w:name="_Toc499756791"/>
      <w:bookmarkStart w:id="19086" w:name="_Toc499755973"/>
      <w:bookmarkStart w:id="19087" w:name="_Toc499756273"/>
      <w:bookmarkStart w:id="19088" w:name="_Toc499756514"/>
      <w:bookmarkStart w:id="19089" w:name="_Toc499756750"/>
      <w:bookmarkStart w:id="19090" w:name="_Toc499757067"/>
      <w:bookmarkStart w:id="19091" w:name="_Toc499757225"/>
      <w:bookmarkStart w:id="19092" w:name="_Toc499757383"/>
      <w:bookmarkStart w:id="19093" w:name="_Toc499757541"/>
      <w:bookmarkStart w:id="19094" w:name="_Toc499757699"/>
      <w:bookmarkStart w:id="19095" w:name="_Toc499757857"/>
      <w:bookmarkStart w:id="19096" w:name="_Toc499757770"/>
      <w:bookmarkStart w:id="19097" w:name="_Toc499758086"/>
      <w:bookmarkStart w:id="19098" w:name="_Toc499756482"/>
      <w:bookmarkStart w:id="19099" w:name="_Toc499758244"/>
      <w:bookmarkStart w:id="19100" w:name="_Toc499758402"/>
      <w:bookmarkStart w:id="19101" w:name="_Toc499758560"/>
      <w:bookmarkStart w:id="19102" w:name="_Toc499758718"/>
      <w:bookmarkStart w:id="19103" w:name="_Toc499758876"/>
      <w:bookmarkStart w:id="19104" w:name="_Toc499759034"/>
      <w:bookmarkStart w:id="19105" w:name="_Toc499759192"/>
      <w:bookmarkStart w:id="19106" w:name="_Toc499759350"/>
      <w:bookmarkStart w:id="19107" w:name="_Toc499759508"/>
      <w:bookmarkStart w:id="19108" w:name="_Toc499759666"/>
      <w:bookmarkStart w:id="19109" w:name="_Toc499759824"/>
      <w:bookmarkStart w:id="19110" w:name="_Toc499759982"/>
      <w:bookmarkStart w:id="19111" w:name="_Toc499760140"/>
      <w:bookmarkStart w:id="19112" w:name="_Toc499756945"/>
      <w:bookmarkStart w:id="19113" w:name="_Toc499757183"/>
      <w:bookmarkStart w:id="19114" w:name="_Toc499760298"/>
      <w:bookmarkStart w:id="19115" w:name="_Toc499757476"/>
      <w:bookmarkStart w:id="19116" w:name="_Toc499760456"/>
      <w:bookmarkStart w:id="19117" w:name="_Toc499760614"/>
      <w:bookmarkStart w:id="19118" w:name="_Toc499760869"/>
      <w:bookmarkStart w:id="19119" w:name="_Toc499761027"/>
      <w:bookmarkStart w:id="19120" w:name="_Toc499761185"/>
      <w:bookmarkStart w:id="19121" w:name="_Toc499761343"/>
      <w:bookmarkStart w:id="19122" w:name="_Toc499801892"/>
      <w:bookmarkStart w:id="19123" w:name="_Toc499802051"/>
      <w:bookmarkStart w:id="19124" w:name="_Toc499802210"/>
      <w:bookmarkStart w:id="19125" w:name="_Toc499802369"/>
      <w:bookmarkStart w:id="19126" w:name="_Toc499802188"/>
      <w:bookmarkStart w:id="19127" w:name="_Toc499802565"/>
      <w:bookmarkStart w:id="19128" w:name="_Toc499802724"/>
      <w:bookmarkStart w:id="19129" w:name="_Toc499802883"/>
      <w:bookmarkStart w:id="19130" w:name="_Toc499802637"/>
      <w:bookmarkStart w:id="19131" w:name="_Toc499803042"/>
      <w:bookmarkStart w:id="19132" w:name="_Toc499803201"/>
      <w:bookmarkStart w:id="19133" w:name="_Toc499803360"/>
      <w:bookmarkStart w:id="19134" w:name="_Toc499803519"/>
      <w:bookmarkStart w:id="19135" w:name="_Toc499803679"/>
      <w:bookmarkStart w:id="19136" w:name="_Toc499803839"/>
      <w:bookmarkStart w:id="19137" w:name="_Toc499803999"/>
      <w:bookmarkStart w:id="19138" w:name="_Toc499804159"/>
      <w:bookmarkStart w:id="19139" w:name="_Toc499804319"/>
      <w:bookmarkStart w:id="19140" w:name="_Toc499804479"/>
      <w:bookmarkStart w:id="19141" w:name="_Toc499803111"/>
      <w:bookmarkStart w:id="19142" w:name="_Toc499804640"/>
      <w:bookmarkStart w:id="19143" w:name="_Toc499803416"/>
      <w:bookmarkStart w:id="19144" w:name="_Toc499803663"/>
      <w:bookmarkStart w:id="19145" w:name="_Toc499803963"/>
      <w:bookmarkStart w:id="19146" w:name="_Toc499804801"/>
      <w:bookmarkStart w:id="19147" w:name="_Toc499804261"/>
      <w:bookmarkStart w:id="19148" w:name="_Toc499804961"/>
      <w:bookmarkStart w:id="19149" w:name="_Toc499805121"/>
      <w:bookmarkStart w:id="19150" w:name="_Toc499804562"/>
      <w:bookmarkStart w:id="19151" w:name="_Toc499805281"/>
      <w:bookmarkStart w:id="19152" w:name="_Toc499804081"/>
      <w:bookmarkStart w:id="19153" w:name="_Toc499804945"/>
      <w:bookmarkStart w:id="19154" w:name="_Toc499805395"/>
      <w:bookmarkStart w:id="19155" w:name="_Toc499805555"/>
      <w:bookmarkStart w:id="19156" w:name="_Toc499805664"/>
      <w:bookmarkStart w:id="19157" w:name="_Toc499805824"/>
      <w:bookmarkStart w:id="19158" w:name="_Toc499805984"/>
      <w:bookmarkStart w:id="19159" w:name="_Toc499806144"/>
      <w:bookmarkStart w:id="19160" w:name="_Toc499806690"/>
      <w:bookmarkStart w:id="19161" w:name="_Toc499822160"/>
      <w:bookmarkStart w:id="19162" w:name="_Toc499822321"/>
      <w:bookmarkStart w:id="19163" w:name="_Toc499804866"/>
      <w:bookmarkStart w:id="19164" w:name="_Toc499805170"/>
      <w:bookmarkStart w:id="19165" w:name="_Toc499806450"/>
      <w:bookmarkStart w:id="19166" w:name="_Toc499806610"/>
      <w:bookmarkStart w:id="19167" w:name="_Toc499806930"/>
      <w:bookmarkStart w:id="19168" w:name="_Toc499807090"/>
      <w:bookmarkStart w:id="19169" w:name="_Toc499807250"/>
      <w:bookmarkStart w:id="19170" w:name="_Toc499807410"/>
      <w:bookmarkStart w:id="19171" w:name="_Toc499807570"/>
      <w:bookmarkStart w:id="19172" w:name="_Toc499807730"/>
      <w:bookmarkStart w:id="19173" w:name="_Toc499807890"/>
      <w:bookmarkStart w:id="19174" w:name="_Toc499808050"/>
      <w:bookmarkStart w:id="19175" w:name="_Toc499808210"/>
      <w:bookmarkStart w:id="19176" w:name="_Toc499808370"/>
      <w:bookmarkStart w:id="19177" w:name="_Toc499808530"/>
      <w:bookmarkStart w:id="19178" w:name="_Toc499808690"/>
      <w:bookmarkStart w:id="19179" w:name="_Toc499808850"/>
      <w:bookmarkStart w:id="19180" w:name="_Toc499809010"/>
      <w:bookmarkStart w:id="19181" w:name="_Toc499809170"/>
      <w:bookmarkStart w:id="19182" w:name="_Toc499809330"/>
      <w:bookmarkStart w:id="19183" w:name="_Toc499809490"/>
      <w:bookmarkStart w:id="19184" w:name="_Toc499809650"/>
      <w:bookmarkStart w:id="19185" w:name="_Toc499809810"/>
      <w:bookmarkStart w:id="19186" w:name="_Toc499809970"/>
      <w:bookmarkStart w:id="19187" w:name="_Toc499810130"/>
      <w:bookmarkStart w:id="19188" w:name="_Toc499810290"/>
      <w:bookmarkStart w:id="19189" w:name="_Toc499810450"/>
      <w:bookmarkStart w:id="19190" w:name="_Toc499810610"/>
      <w:bookmarkStart w:id="19191" w:name="_Toc499810770"/>
      <w:bookmarkStart w:id="19192" w:name="_Toc499810930"/>
      <w:bookmarkStart w:id="19193" w:name="_Toc499811090"/>
      <w:bookmarkStart w:id="19194" w:name="_Toc499811250"/>
      <w:bookmarkStart w:id="19195" w:name="_Toc499811410"/>
      <w:bookmarkStart w:id="19196" w:name="_Toc499811570"/>
      <w:bookmarkStart w:id="19197" w:name="_Toc499811828"/>
      <w:bookmarkStart w:id="19198" w:name="_Toc499811988"/>
      <w:bookmarkStart w:id="19199" w:name="_Toc499812638"/>
      <w:bookmarkStart w:id="19200" w:name="_Toc499812798"/>
      <w:bookmarkStart w:id="19201" w:name="_Toc499812958"/>
      <w:bookmarkStart w:id="19202" w:name="_Toc499813118"/>
      <w:bookmarkStart w:id="19203" w:name="_Toc499813278"/>
      <w:bookmarkStart w:id="19204" w:name="_Toc499813438"/>
      <w:bookmarkStart w:id="19205" w:name="_Toc499813598"/>
      <w:bookmarkStart w:id="19206" w:name="_Toc499813758"/>
      <w:bookmarkStart w:id="19207" w:name="_Toc499813918"/>
      <w:bookmarkStart w:id="19208" w:name="_Toc499814078"/>
      <w:bookmarkStart w:id="19209" w:name="_Toc499814238"/>
      <w:bookmarkStart w:id="19210" w:name="_Toc499814398"/>
      <w:bookmarkStart w:id="19211" w:name="_Toc499814558"/>
      <w:bookmarkStart w:id="19212" w:name="_Toc499814718"/>
      <w:bookmarkStart w:id="19213" w:name="_Toc499814878"/>
      <w:bookmarkStart w:id="19214" w:name="_Toc499815038"/>
      <w:bookmarkStart w:id="19215" w:name="_Toc499815198"/>
      <w:bookmarkStart w:id="19216" w:name="_Toc499815358"/>
      <w:bookmarkStart w:id="19217" w:name="_Toc499815518"/>
      <w:bookmarkStart w:id="19218" w:name="_Toc499815776"/>
      <w:bookmarkStart w:id="19219" w:name="_Toc499816230"/>
      <w:bookmarkStart w:id="19220" w:name="_Toc499816684"/>
      <w:bookmarkStart w:id="19221" w:name="_Toc499817922"/>
      <w:bookmarkStart w:id="19222" w:name="_Toc499818180"/>
      <w:bookmarkStart w:id="19223" w:name="_Toc499818340"/>
      <w:bookmarkStart w:id="19224" w:name="_Toc499818500"/>
      <w:bookmarkStart w:id="19225" w:name="_Toc499818660"/>
      <w:bookmarkStart w:id="19226" w:name="_Toc499818820"/>
      <w:bookmarkStart w:id="19227" w:name="_Toc499818980"/>
      <w:bookmarkStart w:id="19228" w:name="_Toc499819140"/>
      <w:bookmarkStart w:id="19229" w:name="_Toc499819300"/>
      <w:bookmarkStart w:id="19230" w:name="_Toc499819460"/>
      <w:bookmarkStart w:id="19231" w:name="_Toc499819620"/>
      <w:bookmarkStart w:id="19232" w:name="_Toc499819780"/>
      <w:bookmarkStart w:id="19233" w:name="_Toc499819940"/>
      <w:bookmarkStart w:id="19234" w:name="_Toc499820100"/>
      <w:bookmarkStart w:id="19235" w:name="_Toc499820260"/>
      <w:bookmarkStart w:id="19236" w:name="_Toc499820420"/>
      <w:bookmarkStart w:id="19237" w:name="_Toc499820580"/>
      <w:bookmarkStart w:id="19238" w:name="_Toc499820740"/>
      <w:bookmarkStart w:id="19239" w:name="_Toc499820900"/>
      <w:bookmarkStart w:id="19240" w:name="_Toc499821158"/>
      <w:bookmarkStart w:id="19241" w:name="_Toc499821318"/>
      <w:bookmarkStart w:id="19242" w:name="_Toc499821478"/>
      <w:bookmarkStart w:id="19243" w:name="_Toc499821638"/>
      <w:bookmarkStart w:id="19244" w:name="_Toc499821798"/>
      <w:bookmarkStart w:id="19245" w:name="_Toc499821958"/>
      <w:bookmarkStart w:id="19246" w:name="_Toc499822438"/>
      <w:bookmarkStart w:id="19247" w:name="_Toc499822598"/>
      <w:bookmarkStart w:id="19248" w:name="_Toc499822758"/>
      <w:bookmarkStart w:id="19249" w:name="_Toc499822918"/>
      <w:bookmarkStart w:id="19250" w:name="_Toc499823078"/>
      <w:bookmarkStart w:id="19251" w:name="_Toc499823238"/>
      <w:bookmarkStart w:id="19252" w:name="_Toc499823398"/>
      <w:bookmarkStart w:id="19253" w:name="_Toc499823558"/>
      <w:bookmarkStart w:id="19254" w:name="_Toc499823718"/>
      <w:bookmarkStart w:id="19255" w:name="_Toc499823878"/>
      <w:bookmarkStart w:id="19256" w:name="_Toc499824038"/>
      <w:bookmarkStart w:id="19257" w:name="_Toc499824198"/>
      <w:bookmarkStart w:id="19258" w:name="_Toc499824358"/>
      <w:bookmarkStart w:id="19259" w:name="_Toc499824518"/>
      <w:bookmarkStart w:id="19260" w:name="_Toc499824678"/>
      <w:bookmarkStart w:id="19261" w:name="_Toc499824838"/>
      <w:bookmarkStart w:id="19262" w:name="_Toc499824998"/>
      <w:bookmarkStart w:id="19263" w:name="_Toc499825158"/>
      <w:bookmarkStart w:id="19264" w:name="_Toc499825416"/>
      <w:bookmarkStart w:id="19265" w:name="_Toc499825576"/>
      <w:bookmarkStart w:id="19266" w:name="_Toc499825834"/>
      <w:bookmarkStart w:id="19267" w:name="_Toc499825994"/>
      <w:bookmarkStart w:id="19268" w:name="_Toc499826154"/>
      <w:bookmarkStart w:id="19269" w:name="_Toc499826412"/>
      <w:bookmarkStart w:id="19270" w:name="_Toc499826572"/>
      <w:bookmarkStart w:id="19271" w:name="_Toc499827614"/>
      <w:bookmarkStart w:id="19272" w:name="_Toc499827970"/>
      <w:bookmarkStart w:id="19273" w:name="_Toc499828130"/>
      <w:bookmarkStart w:id="19274" w:name="_Toc499828486"/>
      <w:bookmarkStart w:id="19275" w:name="_Toc499828646"/>
      <w:bookmarkStart w:id="19276" w:name="_Toc499828806"/>
      <w:bookmarkStart w:id="19277" w:name="_Toc499828966"/>
      <w:bookmarkStart w:id="19278" w:name="_Toc499829126"/>
      <w:bookmarkStart w:id="19279" w:name="_Toc499829286"/>
      <w:bookmarkStart w:id="19280" w:name="_Toc499829446"/>
      <w:bookmarkStart w:id="19281" w:name="_Toc499829606"/>
      <w:bookmarkStart w:id="19282" w:name="_Toc499829766"/>
      <w:bookmarkStart w:id="19283" w:name="_Toc499829926"/>
      <w:bookmarkStart w:id="19284" w:name="_Toc499830086"/>
      <w:bookmarkStart w:id="19285" w:name="_Toc499830246"/>
      <w:bookmarkStart w:id="19286" w:name="_Toc499830406"/>
      <w:bookmarkStart w:id="19287" w:name="_Toc499830566"/>
      <w:bookmarkStart w:id="19288" w:name="_Toc499830726"/>
      <w:bookmarkStart w:id="19289" w:name="_Toc499830886"/>
      <w:bookmarkStart w:id="19290" w:name="_Toc499831046"/>
      <w:bookmarkStart w:id="19291" w:name="_Toc499831206"/>
      <w:bookmarkStart w:id="19292" w:name="_Toc499831366"/>
      <w:bookmarkStart w:id="19293" w:name="_Toc499831526"/>
      <w:bookmarkStart w:id="19294" w:name="_Toc499831686"/>
      <w:bookmarkStart w:id="19295" w:name="_Toc499831846"/>
      <w:bookmarkStart w:id="19296" w:name="_Toc499832006"/>
      <w:bookmarkStart w:id="19297" w:name="_Toc499832166"/>
      <w:bookmarkStart w:id="19298" w:name="_Toc499832326"/>
      <w:bookmarkStart w:id="19299" w:name="_Toc499832486"/>
      <w:bookmarkStart w:id="19300" w:name="_Toc499832646"/>
      <w:bookmarkStart w:id="19301" w:name="_Toc499832806"/>
      <w:bookmarkStart w:id="19302" w:name="_Toc499832966"/>
      <w:bookmarkStart w:id="19303" w:name="_Toc499833126"/>
      <w:bookmarkStart w:id="19304" w:name="_Toc499833286"/>
      <w:bookmarkStart w:id="19305" w:name="_Toc499833446"/>
      <w:bookmarkStart w:id="19306" w:name="_Toc499833606"/>
      <w:bookmarkStart w:id="19307" w:name="_Toc499833766"/>
      <w:bookmarkStart w:id="19308" w:name="_Toc499833926"/>
      <w:bookmarkStart w:id="19309" w:name="_Toc499834086"/>
      <w:bookmarkStart w:id="19310" w:name="_Toc499834246"/>
      <w:bookmarkStart w:id="19311" w:name="_Toc499834406"/>
      <w:bookmarkStart w:id="19312" w:name="_Toc499834566"/>
      <w:bookmarkStart w:id="19313" w:name="_Toc499834726"/>
      <w:bookmarkStart w:id="19314" w:name="_Toc499834886"/>
      <w:bookmarkStart w:id="19315" w:name="_Toc499835046"/>
      <w:bookmarkStart w:id="19316" w:name="_Toc499835206"/>
      <w:bookmarkStart w:id="19317" w:name="_Toc499835366"/>
      <w:bookmarkStart w:id="19318" w:name="_Toc499835526"/>
      <w:bookmarkStart w:id="19319" w:name="_Toc499835686"/>
      <w:bookmarkStart w:id="19320" w:name="_Toc499835846"/>
      <w:bookmarkStart w:id="19321" w:name="_Toc499836006"/>
      <w:bookmarkStart w:id="19322" w:name="_Toc499836166"/>
      <w:bookmarkStart w:id="19323" w:name="_Toc499836326"/>
      <w:bookmarkStart w:id="19324" w:name="_Toc499836487"/>
      <w:bookmarkStart w:id="19325" w:name="_Toc499836648"/>
      <w:bookmarkStart w:id="19326" w:name="_Toc499836809"/>
      <w:bookmarkStart w:id="19327" w:name="_Toc499836970"/>
      <w:bookmarkStart w:id="19328" w:name="_Toc499837131"/>
      <w:bookmarkStart w:id="19329" w:name="_Toc499837292"/>
      <w:bookmarkStart w:id="19330" w:name="_Toc499822554"/>
      <w:bookmarkStart w:id="19331" w:name="_Toc499822852"/>
      <w:bookmarkStart w:id="19332" w:name="_Toc499823216"/>
      <w:bookmarkStart w:id="19333" w:name="_Toc499837453"/>
      <w:bookmarkStart w:id="19334" w:name="_Toc499837614"/>
      <w:bookmarkStart w:id="19335" w:name="_Toc499837775"/>
      <w:bookmarkStart w:id="19336" w:name="_Toc499837936"/>
      <w:bookmarkStart w:id="19337" w:name="_Toc499838097"/>
      <w:bookmarkStart w:id="19338" w:name="_Toc499838258"/>
      <w:bookmarkStart w:id="19339" w:name="_Toc499838419"/>
      <w:bookmarkStart w:id="19340" w:name="_Toc499838580"/>
      <w:bookmarkStart w:id="19341" w:name="_Toc499838741"/>
      <w:bookmarkStart w:id="19342" w:name="_Toc499838902"/>
      <w:bookmarkStart w:id="19343" w:name="_Toc499839063"/>
      <w:bookmarkStart w:id="19344" w:name="_Toc499839224"/>
      <w:bookmarkStart w:id="19345" w:name="_Toc499839385"/>
      <w:bookmarkStart w:id="19346" w:name="_Toc499839645"/>
      <w:bookmarkStart w:id="19347" w:name="_Toc499823517"/>
      <w:bookmarkStart w:id="19348" w:name="_Toc499823819"/>
      <w:bookmarkStart w:id="19349" w:name="_Toc499839806"/>
      <w:bookmarkStart w:id="19350" w:name="_Toc499824121"/>
      <w:bookmarkStart w:id="19351" w:name="_Toc499824731"/>
      <w:bookmarkStart w:id="19352" w:name="_Toc499824496"/>
      <w:bookmarkStart w:id="19353" w:name="_Toc499824977"/>
      <w:bookmarkStart w:id="19354" w:name="_Toc499839967"/>
      <w:bookmarkStart w:id="19355" w:name="_Toc499840128"/>
      <w:bookmarkStart w:id="19356" w:name="_Toc499825276"/>
      <w:bookmarkStart w:id="19357" w:name="_Toc499840289"/>
      <w:bookmarkStart w:id="19358" w:name="_Toc499825514"/>
      <w:bookmarkStart w:id="19359" w:name="_Toc499840450"/>
      <w:bookmarkStart w:id="19360" w:name="_Toc499840611"/>
      <w:bookmarkStart w:id="19361" w:name="_Toc499840772"/>
      <w:bookmarkStart w:id="19362" w:name="_Toc499840933"/>
      <w:bookmarkStart w:id="19363" w:name="_Toc499825755"/>
      <w:bookmarkStart w:id="19364" w:name="_Toc499826060"/>
      <w:bookmarkStart w:id="19365" w:name="_Toc499826303"/>
      <w:bookmarkStart w:id="19366" w:name="_Toc499826549"/>
      <w:bookmarkStart w:id="19367" w:name="_Toc499826786"/>
      <w:bookmarkStart w:id="19368" w:name="_Toc499841094"/>
      <w:bookmarkStart w:id="19369" w:name="_Toc499826960"/>
      <w:bookmarkStart w:id="19370" w:name="_Toc499825248"/>
      <w:bookmarkStart w:id="19371" w:name="_Toc499827141"/>
      <w:bookmarkStart w:id="19372" w:name="_Toc499825711"/>
      <w:bookmarkStart w:id="19373" w:name="_Toc499826227"/>
      <w:bookmarkStart w:id="19374" w:name="_Toc499826691"/>
      <w:bookmarkStart w:id="19375" w:name="_Toc499827322"/>
      <w:bookmarkStart w:id="19376" w:name="_Toc499827503"/>
      <w:bookmarkStart w:id="19377" w:name="_Toc499827029"/>
      <w:bookmarkStart w:id="19378" w:name="_Toc499827304"/>
      <w:bookmarkStart w:id="19379" w:name="_Toc499827788"/>
      <w:bookmarkStart w:id="19380" w:name="_Toc499828031"/>
      <w:bookmarkStart w:id="19381" w:name="_Toc499828273"/>
      <w:bookmarkStart w:id="19382" w:name="_Toc499828455"/>
      <w:bookmarkStart w:id="19383" w:name="_Toc499828760"/>
      <w:bookmarkStart w:id="19384" w:name="_Toc499829058"/>
      <w:bookmarkStart w:id="19385" w:name="_Toc499828117"/>
      <w:bookmarkStart w:id="19386" w:name="_Toc499826489"/>
      <w:bookmarkStart w:id="19387" w:name="_Toc499827200"/>
      <w:bookmarkStart w:id="19388" w:name="_Toc499827681"/>
      <w:bookmarkStart w:id="19389" w:name="_Toc499826879"/>
      <w:bookmarkStart w:id="19390" w:name="_Toc499828573"/>
      <w:bookmarkStart w:id="19391" w:name="_Toc499829270"/>
      <w:bookmarkStart w:id="19392" w:name="_Toc499828098"/>
      <w:bookmarkStart w:id="19393" w:name="_Toc499829221"/>
      <w:bookmarkStart w:id="19394" w:name="_Toc499829659"/>
      <w:bookmarkStart w:id="19395" w:name="_Toc499829905"/>
      <w:bookmarkStart w:id="19396" w:name="_Toc499828405"/>
      <w:bookmarkStart w:id="19397" w:name="_Toc499829726"/>
      <w:bookmarkStart w:id="19398" w:name="_Toc499830327"/>
      <w:bookmarkStart w:id="19399" w:name="_Toc499830632"/>
      <w:bookmarkStart w:id="19400" w:name="_Toc499830839"/>
      <w:bookmarkStart w:id="19401" w:name="_Toc499831137"/>
      <w:bookmarkStart w:id="19402" w:name="_Toc499831611"/>
      <w:bookmarkStart w:id="19403" w:name="_Toc499832087"/>
      <w:bookmarkStart w:id="19404" w:name="_Toc499833019"/>
      <w:bookmarkStart w:id="19405" w:name="_Toc499833404"/>
      <w:bookmarkStart w:id="19406" w:name="_Toc499833709"/>
      <w:bookmarkStart w:id="19407" w:name="_Toc499834019"/>
      <w:bookmarkStart w:id="19408" w:name="_Toc499834358"/>
      <w:bookmarkStart w:id="19409" w:name="_Toc499834690"/>
      <w:bookmarkStart w:id="19410" w:name="_Toc499835026"/>
      <w:bookmarkStart w:id="19411" w:name="_Toc499834180"/>
      <w:bookmarkStart w:id="19412" w:name="_Toc499835417"/>
      <w:bookmarkStart w:id="19413" w:name="_Toc499835749"/>
      <w:bookmarkStart w:id="19414" w:name="_Toc499834938"/>
      <w:bookmarkStart w:id="19415" w:name="_Toc499835944"/>
      <w:bookmarkStart w:id="19416" w:name="_Toc499837067"/>
      <w:bookmarkStart w:id="19417" w:name="_Toc499837407"/>
      <w:bookmarkStart w:id="19418" w:name="_Toc499837741"/>
      <w:bookmarkStart w:id="19419" w:name="_Toc499838080"/>
      <w:bookmarkStart w:id="19420" w:name="_Toc499842715"/>
      <w:bookmarkStart w:id="19421" w:name="_Toc499843380"/>
      <w:bookmarkEnd w:id="19026"/>
      <w:bookmarkEnd w:id="19027"/>
      <w:bookmarkEnd w:id="19028"/>
      <w:bookmarkEnd w:id="19029"/>
      <w:bookmarkEnd w:id="19030"/>
      <w:bookmarkEnd w:id="19031"/>
      <w:bookmarkEnd w:id="19032"/>
      <w:bookmarkEnd w:id="19033"/>
      <w:bookmarkEnd w:id="19034"/>
      <w:bookmarkEnd w:id="19035"/>
      <w:bookmarkEnd w:id="19036"/>
      <w:bookmarkEnd w:id="19037"/>
      <w:bookmarkEnd w:id="19038"/>
      <w:bookmarkEnd w:id="19039"/>
      <w:bookmarkEnd w:id="19040"/>
      <w:bookmarkEnd w:id="19041"/>
      <w:bookmarkEnd w:id="19042"/>
      <w:bookmarkEnd w:id="19043"/>
      <w:bookmarkEnd w:id="19044"/>
      <w:bookmarkEnd w:id="19045"/>
      <w:bookmarkEnd w:id="19046"/>
      <w:bookmarkEnd w:id="19047"/>
      <w:bookmarkEnd w:id="19048"/>
      <w:bookmarkEnd w:id="19049"/>
      <w:bookmarkEnd w:id="19050"/>
      <w:bookmarkEnd w:id="19051"/>
      <w:bookmarkEnd w:id="19052"/>
      <w:bookmarkEnd w:id="19053"/>
      <w:bookmarkEnd w:id="19054"/>
      <w:bookmarkEnd w:id="19055"/>
      <w:bookmarkEnd w:id="19056"/>
      <w:bookmarkEnd w:id="19057"/>
      <w:bookmarkEnd w:id="19058"/>
      <w:bookmarkEnd w:id="19059"/>
      <w:bookmarkEnd w:id="19060"/>
      <w:bookmarkEnd w:id="19061"/>
      <w:bookmarkEnd w:id="19062"/>
      <w:bookmarkEnd w:id="19063"/>
      <w:bookmarkEnd w:id="19064"/>
      <w:bookmarkEnd w:id="19065"/>
      <w:bookmarkEnd w:id="19066"/>
      <w:bookmarkEnd w:id="19067"/>
      <w:bookmarkEnd w:id="19068"/>
      <w:bookmarkEnd w:id="19069"/>
      <w:bookmarkEnd w:id="19070"/>
      <w:bookmarkEnd w:id="19071"/>
      <w:bookmarkEnd w:id="19072"/>
      <w:bookmarkEnd w:id="19073"/>
      <w:bookmarkEnd w:id="19074"/>
      <w:bookmarkEnd w:id="19075"/>
      <w:bookmarkEnd w:id="19076"/>
      <w:bookmarkEnd w:id="19077"/>
      <w:bookmarkEnd w:id="19078"/>
      <w:bookmarkEnd w:id="19079"/>
      <w:bookmarkEnd w:id="19080"/>
      <w:bookmarkEnd w:id="19081"/>
      <w:bookmarkEnd w:id="19082"/>
      <w:bookmarkEnd w:id="19083"/>
      <w:bookmarkEnd w:id="19084"/>
      <w:bookmarkEnd w:id="19085"/>
      <w:bookmarkEnd w:id="19086"/>
      <w:bookmarkEnd w:id="19087"/>
      <w:bookmarkEnd w:id="19088"/>
      <w:bookmarkEnd w:id="19089"/>
      <w:bookmarkEnd w:id="19090"/>
      <w:bookmarkEnd w:id="19091"/>
      <w:bookmarkEnd w:id="19092"/>
      <w:bookmarkEnd w:id="19093"/>
      <w:bookmarkEnd w:id="19094"/>
      <w:bookmarkEnd w:id="19095"/>
      <w:bookmarkEnd w:id="19096"/>
      <w:bookmarkEnd w:id="19097"/>
      <w:bookmarkEnd w:id="19098"/>
      <w:bookmarkEnd w:id="19099"/>
      <w:bookmarkEnd w:id="19100"/>
      <w:bookmarkEnd w:id="19101"/>
      <w:bookmarkEnd w:id="19102"/>
      <w:bookmarkEnd w:id="19103"/>
      <w:bookmarkEnd w:id="19104"/>
      <w:bookmarkEnd w:id="19105"/>
      <w:bookmarkEnd w:id="19106"/>
      <w:bookmarkEnd w:id="19107"/>
      <w:bookmarkEnd w:id="19108"/>
      <w:bookmarkEnd w:id="19109"/>
      <w:bookmarkEnd w:id="19110"/>
      <w:bookmarkEnd w:id="19111"/>
      <w:bookmarkEnd w:id="19112"/>
      <w:bookmarkEnd w:id="19113"/>
      <w:bookmarkEnd w:id="19114"/>
      <w:bookmarkEnd w:id="19115"/>
      <w:bookmarkEnd w:id="19116"/>
      <w:bookmarkEnd w:id="19117"/>
      <w:bookmarkEnd w:id="19118"/>
      <w:bookmarkEnd w:id="19119"/>
      <w:bookmarkEnd w:id="19120"/>
      <w:bookmarkEnd w:id="19121"/>
      <w:bookmarkEnd w:id="19122"/>
      <w:bookmarkEnd w:id="19123"/>
      <w:bookmarkEnd w:id="19124"/>
      <w:bookmarkEnd w:id="19125"/>
      <w:bookmarkEnd w:id="19126"/>
      <w:bookmarkEnd w:id="19127"/>
      <w:bookmarkEnd w:id="19128"/>
      <w:bookmarkEnd w:id="19129"/>
      <w:bookmarkEnd w:id="19130"/>
      <w:bookmarkEnd w:id="19131"/>
      <w:bookmarkEnd w:id="19132"/>
      <w:bookmarkEnd w:id="19133"/>
      <w:bookmarkEnd w:id="19134"/>
      <w:bookmarkEnd w:id="19135"/>
      <w:bookmarkEnd w:id="19136"/>
      <w:bookmarkEnd w:id="19137"/>
      <w:bookmarkEnd w:id="19138"/>
      <w:bookmarkEnd w:id="19139"/>
      <w:bookmarkEnd w:id="19140"/>
      <w:bookmarkEnd w:id="19141"/>
      <w:bookmarkEnd w:id="19142"/>
      <w:bookmarkEnd w:id="19143"/>
      <w:bookmarkEnd w:id="19144"/>
      <w:bookmarkEnd w:id="19145"/>
      <w:bookmarkEnd w:id="19146"/>
      <w:bookmarkEnd w:id="19147"/>
      <w:bookmarkEnd w:id="19148"/>
      <w:bookmarkEnd w:id="19149"/>
      <w:bookmarkEnd w:id="19150"/>
      <w:bookmarkEnd w:id="19151"/>
      <w:bookmarkEnd w:id="19152"/>
      <w:bookmarkEnd w:id="19153"/>
      <w:bookmarkEnd w:id="19154"/>
      <w:bookmarkEnd w:id="19155"/>
      <w:bookmarkEnd w:id="19156"/>
      <w:bookmarkEnd w:id="19157"/>
      <w:bookmarkEnd w:id="19158"/>
      <w:bookmarkEnd w:id="19159"/>
      <w:bookmarkEnd w:id="19160"/>
      <w:bookmarkEnd w:id="19161"/>
      <w:bookmarkEnd w:id="19162"/>
      <w:bookmarkEnd w:id="19163"/>
      <w:bookmarkEnd w:id="19164"/>
      <w:bookmarkEnd w:id="19165"/>
      <w:bookmarkEnd w:id="19166"/>
      <w:bookmarkEnd w:id="19167"/>
      <w:bookmarkEnd w:id="19168"/>
      <w:bookmarkEnd w:id="19169"/>
      <w:bookmarkEnd w:id="19170"/>
      <w:bookmarkEnd w:id="19171"/>
      <w:bookmarkEnd w:id="19172"/>
      <w:bookmarkEnd w:id="19173"/>
      <w:bookmarkEnd w:id="19174"/>
      <w:bookmarkEnd w:id="19175"/>
      <w:bookmarkEnd w:id="19176"/>
      <w:bookmarkEnd w:id="19177"/>
      <w:bookmarkEnd w:id="19178"/>
      <w:bookmarkEnd w:id="19179"/>
      <w:bookmarkEnd w:id="19180"/>
      <w:bookmarkEnd w:id="19181"/>
      <w:bookmarkEnd w:id="19182"/>
      <w:bookmarkEnd w:id="19183"/>
      <w:bookmarkEnd w:id="19184"/>
      <w:bookmarkEnd w:id="19185"/>
      <w:bookmarkEnd w:id="19186"/>
      <w:bookmarkEnd w:id="19187"/>
      <w:bookmarkEnd w:id="19188"/>
      <w:bookmarkEnd w:id="19189"/>
      <w:bookmarkEnd w:id="19190"/>
      <w:bookmarkEnd w:id="19191"/>
      <w:bookmarkEnd w:id="19192"/>
      <w:bookmarkEnd w:id="19193"/>
      <w:bookmarkEnd w:id="19194"/>
      <w:bookmarkEnd w:id="19195"/>
      <w:bookmarkEnd w:id="19196"/>
      <w:bookmarkEnd w:id="19197"/>
      <w:bookmarkEnd w:id="19198"/>
      <w:bookmarkEnd w:id="19199"/>
      <w:bookmarkEnd w:id="19200"/>
      <w:bookmarkEnd w:id="19201"/>
      <w:bookmarkEnd w:id="19202"/>
      <w:bookmarkEnd w:id="19203"/>
      <w:bookmarkEnd w:id="19204"/>
      <w:bookmarkEnd w:id="19205"/>
      <w:bookmarkEnd w:id="19206"/>
      <w:bookmarkEnd w:id="19207"/>
      <w:bookmarkEnd w:id="19208"/>
      <w:bookmarkEnd w:id="19209"/>
      <w:bookmarkEnd w:id="19210"/>
      <w:bookmarkEnd w:id="19211"/>
      <w:bookmarkEnd w:id="19212"/>
      <w:bookmarkEnd w:id="19213"/>
      <w:bookmarkEnd w:id="19214"/>
      <w:bookmarkEnd w:id="19215"/>
      <w:bookmarkEnd w:id="19216"/>
      <w:bookmarkEnd w:id="19217"/>
      <w:bookmarkEnd w:id="19218"/>
      <w:bookmarkEnd w:id="19219"/>
      <w:bookmarkEnd w:id="19220"/>
      <w:bookmarkEnd w:id="19221"/>
      <w:bookmarkEnd w:id="19222"/>
      <w:bookmarkEnd w:id="19223"/>
      <w:bookmarkEnd w:id="19224"/>
      <w:bookmarkEnd w:id="19225"/>
      <w:bookmarkEnd w:id="19226"/>
      <w:bookmarkEnd w:id="19227"/>
      <w:bookmarkEnd w:id="19228"/>
      <w:bookmarkEnd w:id="19229"/>
      <w:bookmarkEnd w:id="19230"/>
      <w:bookmarkEnd w:id="19231"/>
      <w:bookmarkEnd w:id="19232"/>
      <w:bookmarkEnd w:id="19233"/>
      <w:bookmarkEnd w:id="19234"/>
      <w:bookmarkEnd w:id="19235"/>
      <w:bookmarkEnd w:id="19236"/>
      <w:bookmarkEnd w:id="19237"/>
      <w:bookmarkEnd w:id="19238"/>
      <w:bookmarkEnd w:id="19239"/>
      <w:bookmarkEnd w:id="19240"/>
      <w:bookmarkEnd w:id="19241"/>
      <w:bookmarkEnd w:id="19242"/>
      <w:bookmarkEnd w:id="19243"/>
      <w:bookmarkEnd w:id="19244"/>
      <w:bookmarkEnd w:id="19245"/>
      <w:bookmarkEnd w:id="19246"/>
      <w:bookmarkEnd w:id="19247"/>
      <w:bookmarkEnd w:id="19248"/>
      <w:bookmarkEnd w:id="19249"/>
      <w:bookmarkEnd w:id="19250"/>
      <w:bookmarkEnd w:id="19251"/>
      <w:bookmarkEnd w:id="19252"/>
      <w:bookmarkEnd w:id="19253"/>
      <w:bookmarkEnd w:id="19254"/>
      <w:bookmarkEnd w:id="19255"/>
      <w:bookmarkEnd w:id="19256"/>
      <w:bookmarkEnd w:id="19257"/>
      <w:bookmarkEnd w:id="19258"/>
      <w:bookmarkEnd w:id="19259"/>
      <w:bookmarkEnd w:id="19260"/>
      <w:bookmarkEnd w:id="19261"/>
      <w:bookmarkEnd w:id="19262"/>
      <w:bookmarkEnd w:id="19263"/>
      <w:bookmarkEnd w:id="19264"/>
      <w:bookmarkEnd w:id="19265"/>
      <w:bookmarkEnd w:id="19266"/>
      <w:bookmarkEnd w:id="19267"/>
      <w:bookmarkEnd w:id="19268"/>
      <w:bookmarkEnd w:id="19269"/>
      <w:bookmarkEnd w:id="19270"/>
      <w:bookmarkEnd w:id="19271"/>
      <w:bookmarkEnd w:id="19272"/>
      <w:bookmarkEnd w:id="19273"/>
      <w:bookmarkEnd w:id="19274"/>
      <w:bookmarkEnd w:id="19275"/>
      <w:bookmarkEnd w:id="19276"/>
      <w:bookmarkEnd w:id="19277"/>
      <w:bookmarkEnd w:id="19278"/>
      <w:bookmarkEnd w:id="19279"/>
      <w:bookmarkEnd w:id="19280"/>
      <w:bookmarkEnd w:id="19281"/>
      <w:bookmarkEnd w:id="19282"/>
      <w:bookmarkEnd w:id="19283"/>
      <w:bookmarkEnd w:id="19284"/>
      <w:bookmarkEnd w:id="19285"/>
      <w:bookmarkEnd w:id="19286"/>
      <w:bookmarkEnd w:id="19287"/>
      <w:bookmarkEnd w:id="19288"/>
      <w:bookmarkEnd w:id="19289"/>
      <w:bookmarkEnd w:id="19290"/>
      <w:bookmarkEnd w:id="19291"/>
      <w:bookmarkEnd w:id="19292"/>
      <w:bookmarkEnd w:id="19293"/>
      <w:bookmarkEnd w:id="19294"/>
      <w:bookmarkEnd w:id="19295"/>
      <w:bookmarkEnd w:id="19296"/>
      <w:bookmarkEnd w:id="19297"/>
      <w:bookmarkEnd w:id="19298"/>
      <w:bookmarkEnd w:id="19299"/>
      <w:bookmarkEnd w:id="19300"/>
      <w:bookmarkEnd w:id="19301"/>
      <w:bookmarkEnd w:id="19302"/>
      <w:bookmarkEnd w:id="19303"/>
      <w:bookmarkEnd w:id="19304"/>
      <w:bookmarkEnd w:id="19305"/>
      <w:bookmarkEnd w:id="19306"/>
      <w:bookmarkEnd w:id="19307"/>
      <w:bookmarkEnd w:id="19308"/>
      <w:bookmarkEnd w:id="19309"/>
      <w:bookmarkEnd w:id="19310"/>
      <w:bookmarkEnd w:id="19311"/>
      <w:bookmarkEnd w:id="19312"/>
      <w:bookmarkEnd w:id="19313"/>
      <w:bookmarkEnd w:id="19314"/>
      <w:bookmarkEnd w:id="19315"/>
      <w:bookmarkEnd w:id="19316"/>
      <w:bookmarkEnd w:id="19317"/>
      <w:bookmarkEnd w:id="19318"/>
      <w:bookmarkEnd w:id="19319"/>
      <w:bookmarkEnd w:id="19320"/>
      <w:bookmarkEnd w:id="19321"/>
      <w:bookmarkEnd w:id="19322"/>
      <w:bookmarkEnd w:id="19323"/>
      <w:bookmarkEnd w:id="19324"/>
      <w:bookmarkEnd w:id="19325"/>
      <w:bookmarkEnd w:id="19326"/>
      <w:bookmarkEnd w:id="19327"/>
      <w:bookmarkEnd w:id="19328"/>
      <w:bookmarkEnd w:id="19329"/>
      <w:bookmarkEnd w:id="19330"/>
      <w:bookmarkEnd w:id="19331"/>
      <w:bookmarkEnd w:id="19332"/>
      <w:bookmarkEnd w:id="19333"/>
      <w:bookmarkEnd w:id="19334"/>
      <w:bookmarkEnd w:id="19335"/>
      <w:bookmarkEnd w:id="19336"/>
      <w:bookmarkEnd w:id="19337"/>
      <w:bookmarkEnd w:id="19338"/>
      <w:bookmarkEnd w:id="19339"/>
      <w:bookmarkEnd w:id="19340"/>
      <w:bookmarkEnd w:id="19341"/>
      <w:bookmarkEnd w:id="19342"/>
      <w:bookmarkEnd w:id="19343"/>
      <w:bookmarkEnd w:id="19344"/>
      <w:bookmarkEnd w:id="19345"/>
      <w:bookmarkEnd w:id="19346"/>
      <w:bookmarkEnd w:id="19347"/>
      <w:bookmarkEnd w:id="19348"/>
      <w:bookmarkEnd w:id="19349"/>
      <w:bookmarkEnd w:id="19350"/>
      <w:bookmarkEnd w:id="19351"/>
      <w:bookmarkEnd w:id="19352"/>
      <w:bookmarkEnd w:id="19353"/>
      <w:bookmarkEnd w:id="19354"/>
      <w:bookmarkEnd w:id="19355"/>
      <w:bookmarkEnd w:id="19356"/>
      <w:bookmarkEnd w:id="19357"/>
      <w:bookmarkEnd w:id="19358"/>
      <w:bookmarkEnd w:id="19359"/>
      <w:bookmarkEnd w:id="19360"/>
      <w:bookmarkEnd w:id="19361"/>
      <w:bookmarkEnd w:id="19362"/>
      <w:bookmarkEnd w:id="19363"/>
      <w:bookmarkEnd w:id="19364"/>
      <w:bookmarkEnd w:id="19365"/>
      <w:bookmarkEnd w:id="19366"/>
      <w:bookmarkEnd w:id="19367"/>
      <w:bookmarkEnd w:id="19368"/>
      <w:bookmarkEnd w:id="19369"/>
      <w:bookmarkEnd w:id="19370"/>
      <w:bookmarkEnd w:id="19371"/>
      <w:bookmarkEnd w:id="19372"/>
      <w:bookmarkEnd w:id="19373"/>
      <w:bookmarkEnd w:id="19374"/>
      <w:bookmarkEnd w:id="19375"/>
      <w:bookmarkEnd w:id="19376"/>
      <w:bookmarkEnd w:id="19377"/>
      <w:bookmarkEnd w:id="19378"/>
      <w:bookmarkEnd w:id="19379"/>
      <w:bookmarkEnd w:id="19380"/>
      <w:bookmarkEnd w:id="19381"/>
      <w:bookmarkEnd w:id="19382"/>
      <w:bookmarkEnd w:id="19383"/>
      <w:bookmarkEnd w:id="19384"/>
      <w:bookmarkEnd w:id="19385"/>
      <w:bookmarkEnd w:id="19386"/>
      <w:bookmarkEnd w:id="19387"/>
      <w:bookmarkEnd w:id="19388"/>
      <w:bookmarkEnd w:id="19389"/>
      <w:bookmarkEnd w:id="19390"/>
      <w:bookmarkEnd w:id="19391"/>
      <w:bookmarkEnd w:id="19392"/>
      <w:bookmarkEnd w:id="19393"/>
      <w:bookmarkEnd w:id="19394"/>
      <w:bookmarkEnd w:id="19395"/>
      <w:bookmarkEnd w:id="19396"/>
      <w:bookmarkEnd w:id="19397"/>
      <w:bookmarkEnd w:id="19398"/>
      <w:bookmarkEnd w:id="19399"/>
      <w:bookmarkEnd w:id="19400"/>
      <w:bookmarkEnd w:id="19401"/>
      <w:bookmarkEnd w:id="19402"/>
      <w:bookmarkEnd w:id="19403"/>
      <w:bookmarkEnd w:id="19404"/>
      <w:bookmarkEnd w:id="19405"/>
      <w:bookmarkEnd w:id="19406"/>
      <w:bookmarkEnd w:id="19407"/>
      <w:bookmarkEnd w:id="19408"/>
      <w:bookmarkEnd w:id="19409"/>
      <w:bookmarkEnd w:id="19410"/>
      <w:bookmarkEnd w:id="19411"/>
      <w:bookmarkEnd w:id="19412"/>
      <w:bookmarkEnd w:id="19413"/>
      <w:bookmarkEnd w:id="19414"/>
      <w:bookmarkEnd w:id="19415"/>
      <w:bookmarkEnd w:id="19416"/>
      <w:bookmarkEnd w:id="19417"/>
      <w:bookmarkEnd w:id="19418"/>
      <w:bookmarkEnd w:id="19419"/>
      <w:bookmarkEnd w:id="19420"/>
      <w:bookmarkEnd w:id="19421"/>
    </w:p>
    <w:p w14:paraId="5BDE8A07" w14:textId="3DFD3D60" w:rsidR="004475E2" w:rsidRPr="00B7686C" w:rsidRDefault="004475E2">
      <w:pPr>
        <w:jc w:val="both"/>
        <w:rPr>
          <w:ins w:id="19422" w:author="Ole-Martin Hanstveit" w:date="2017-11-26T17:55:00Z"/>
          <w:del w:id="19423" w:author="Morten Lerstad Solli" w:date="2017-11-29T15:13:00Z"/>
          <w:lang w:val="en-US"/>
          <w:rPrChange w:id="19424" w:author="Morten Lerstad Solli" w:date="2017-11-29T12:21:00Z">
            <w:rPr>
              <w:ins w:id="19425" w:author="Ole-Martin Hanstveit" w:date="2017-11-26T17:55:00Z"/>
              <w:del w:id="19426" w:author="Morten Lerstad Solli" w:date="2017-11-29T15:13:00Z"/>
              <w:lang w:val="en-GB"/>
            </w:rPr>
          </w:rPrChange>
        </w:rPr>
        <w:pPrChange w:id="19427" w:author="Oscar Herman Kise" w:date="2017-11-30T20:05:00Z">
          <w:pPr/>
        </w:pPrChange>
      </w:pPr>
      <w:bookmarkStart w:id="19428" w:name="_Toc499732686"/>
      <w:bookmarkStart w:id="19429" w:name="_Toc499731979"/>
      <w:bookmarkStart w:id="19430" w:name="_Toc499732843"/>
      <w:bookmarkStart w:id="19431" w:name="_Toc499732157"/>
      <w:bookmarkStart w:id="19432" w:name="_Toc499732333"/>
      <w:bookmarkStart w:id="19433" w:name="_Toc499732512"/>
      <w:bookmarkStart w:id="19434" w:name="_Toc499732750"/>
      <w:bookmarkStart w:id="19435" w:name="_Toc499732977"/>
      <w:bookmarkStart w:id="19436" w:name="_Toc499733134"/>
      <w:bookmarkStart w:id="19437" w:name="_Toc499733291"/>
      <w:bookmarkStart w:id="19438" w:name="_Toc499733448"/>
      <w:bookmarkStart w:id="19439" w:name="_Toc499733111"/>
      <w:bookmarkStart w:id="19440" w:name="_Toc499733640"/>
      <w:bookmarkStart w:id="19441" w:name="_Toc499733797"/>
      <w:bookmarkStart w:id="19442" w:name="_Toc499733954"/>
      <w:bookmarkStart w:id="19443" w:name="_Toc499737800"/>
      <w:bookmarkStart w:id="19444" w:name="_Toc499738098"/>
      <w:bookmarkStart w:id="19445" w:name="_Toc499739486"/>
      <w:bookmarkStart w:id="19446" w:name="_Toc499743814"/>
      <w:bookmarkStart w:id="19447" w:name="_Toc499748400"/>
      <w:bookmarkStart w:id="19448" w:name="_Toc499749114"/>
      <w:bookmarkStart w:id="19449" w:name="_Toc499749272"/>
      <w:bookmarkStart w:id="19450" w:name="_Toc499749430"/>
      <w:bookmarkStart w:id="19451" w:name="_Toc499749588"/>
      <w:bookmarkStart w:id="19452" w:name="_Toc499750149"/>
      <w:bookmarkStart w:id="19453" w:name="_Toc499750573"/>
      <w:bookmarkStart w:id="19454" w:name="_Toc499748560"/>
      <w:bookmarkStart w:id="19455" w:name="_Toc499750030"/>
      <w:bookmarkStart w:id="19456" w:name="_Toc499750717"/>
      <w:bookmarkStart w:id="19457" w:name="_Toc499751035"/>
      <w:bookmarkStart w:id="19458" w:name="_Toc499751194"/>
      <w:bookmarkStart w:id="19459" w:name="_Toc499751353"/>
      <w:bookmarkStart w:id="19460" w:name="_Toc499751512"/>
      <w:bookmarkStart w:id="19461" w:name="_Toc499751671"/>
      <w:bookmarkStart w:id="19462" w:name="_Toc499751830"/>
      <w:bookmarkStart w:id="19463" w:name="_Toc499751989"/>
      <w:bookmarkStart w:id="19464" w:name="_Toc499752246"/>
      <w:bookmarkStart w:id="19465" w:name="_Toc499752405"/>
      <w:bookmarkStart w:id="19466" w:name="_Toc499752564"/>
      <w:bookmarkStart w:id="19467" w:name="_Toc499752723"/>
      <w:bookmarkStart w:id="19468" w:name="_Toc499752980"/>
      <w:bookmarkStart w:id="19469" w:name="_Toc499753139"/>
      <w:bookmarkStart w:id="19470" w:name="_Toc499753298"/>
      <w:bookmarkStart w:id="19471" w:name="_Toc499753457"/>
      <w:bookmarkStart w:id="19472" w:name="_Toc499753910"/>
      <w:bookmarkStart w:id="19473" w:name="_Toc499754069"/>
      <w:bookmarkStart w:id="19474" w:name="_Toc499754914"/>
      <w:bookmarkStart w:id="19475" w:name="_Toc499755073"/>
      <w:bookmarkStart w:id="19476" w:name="_Toc499755232"/>
      <w:bookmarkStart w:id="19477" w:name="_Toc499755391"/>
      <w:bookmarkStart w:id="19478" w:name="_Toc499755746"/>
      <w:bookmarkStart w:id="19479" w:name="_Toc499755905"/>
      <w:bookmarkStart w:id="19480" w:name="_Toc499756063"/>
      <w:bookmarkStart w:id="19481" w:name="_Toc499756221"/>
      <w:bookmarkStart w:id="19482" w:name="_Toc499756379"/>
      <w:bookmarkStart w:id="19483" w:name="_Toc499756537"/>
      <w:bookmarkStart w:id="19484" w:name="_Toc499755208"/>
      <w:bookmarkStart w:id="19485" w:name="_Toc499755503"/>
      <w:bookmarkStart w:id="19486" w:name="_Toc499755674"/>
      <w:bookmarkStart w:id="19487" w:name="_Toc499756792"/>
      <w:bookmarkStart w:id="19488" w:name="_Toc499755974"/>
      <w:bookmarkStart w:id="19489" w:name="_Toc499756274"/>
      <w:bookmarkStart w:id="19490" w:name="_Toc499756515"/>
      <w:bookmarkStart w:id="19491" w:name="_Toc499756751"/>
      <w:bookmarkStart w:id="19492" w:name="_Toc499757068"/>
      <w:bookmarkStart w:id="19493" w:name="_Toc499757226"/>
      <w:bookmarkStart w:id="19494" w:name="_Toc499757384"/>
      <w:bookmarkStart w:id="19495" w:name="_Toc499757542"/>
      <w:bookmarkStart w:id="19496" w:name="_Toc499757700"/>
      <w:bookmarkStart w:id="19497" w:name="_Toc499757858"/>
      <w:bookmarkStart w:id="19498" w:name="_Toc499757771"/>
      <w:bookmarkStart w:id="19499" w:name="_Toc499758087"/>
      <w:bookmarkStart w:id="19500" w:name="_Toc499756489"/>
      <w:bookmarkStart w:id="19501" w:name="_Toc499758245"/>
      <w:bookmarkStart w:id="19502" w:name="_Toc499758403"/>
      <w:bookmarkStart w:id="19503" w:name="_Toc499758561"/>
      <w:bookmarkStart w:id="19504" w:name="_Toc499758719"/>
      <w:bookmarkStart w:id="19505" w:name="_Toc499758877"/>
      <w:bookmarkStart w:id="19506" w:name="_Toc499759035"/>
      <w:bookmarkStart w:id="19507" w:name="_Toc499759193"/>
      <w:bookmarkStart w:id="19508" w:name="_Toc499759351"/>
      <w:bookmarkStart w:id="19509" w:name="_Toc499759509"/>
      <w:bookmarkStart w:id="19510" w:name="_Toc499759667"/>
      <w:bookmarkStart w:id="19511" w:name="_Toc499759825"/>
      <w:bookmarkStart w:id="19512" w:name="_Toc499759983"/>
      <w:bookmarkStart w:id="19513" w:name="_Toc499760141"/>
      <w:bookmarkStart w:id="19514" w:name="_Toc499756946"/>
      <w:bookmarkStart w:id="19515" w:name="_Toc499757184"/>
      <w:bookmarkStart w:id="19516" w:name="_Toc499760299"/>
      <w:bookmarkStart w:id="19517" w:name="_Toc499757477"/>
      <w:bookmarkStart w:id="19518" w:name="_Toc499760457"/>
      <w:bookmarkStart w:id="19519" w:name="_Toc499760615"/>
      <w:bookmarkStart w:id="19520" w:name="_Toc499760870"/>
      <w:bookmarkStart w:id="19521" w:name="_Toc499761028"/>
      <w:bookmarkStart w:id="19522" w:name="_Toc499761186"/>
      <w:bookmarkStart w:id="19523" w:name="_Toc499761344"/>
      <w:bookmarkStart w:id="19524" w:name="_Toc499801893"/>
      <w:bookmarkStart w:id="19525" w:name="_Toc499802052"/>
      <w:bookmarkStart w:id="19526" w:name="_Toc499802211"/>
      <w:bookmarkStart w:id="19527" w:name="_Toc499802370"/>
      <w:bookmarkStart w:id="19528" w:name="_Toc499802189"/>
      <w:bookmarkStart w:id="19529" w:name="_Toc499802566"/>
      <w:bookmarkStart w:id="19530" w:name="_Toc499802725"/>
      <w:bookmarkStart w:id="19531" w:name="_Toc499802884"/>
      <w:bookmarkStart w:id="19532" w:name="_Toc499802638"/>
      <w:bookmarkStart w:id="19533" w:name="_Toc499803043"/>
      <w:bookmarkStart w:id="19534" w:name="_Toc499803202"/>
      <w:bookmarkStart w:id="19535" w:name="_Toc499803361"/>
      <w:bookmarkStart w:id="19536" w:name="_Toc499803520"/>
      <w:bookmarkStart w:id="19537" w:name="_Toc499803680"/>
      <w:bookmarkStart w:id="19538" w:name="_Toc499803840"/>
      <w:bookmarkStart w:id="19539" w:name="_Toc499804000"/>
      <w:bookmarkStart w:id="19540" w:name="_Toc499804160"/>
      <w:bookmarkStart w:id="19541" w:name="_Toc499804320"/>
      <w:bookmarkStart w:id="19542" w:name="_Toc499804480"/>
      <w:bookmarkStart w:id="19543" w:name="_Toc499803112"/>
      <w:bookmarkStart w:id="19544" w:name="_Toc499804641"/>
      <w:bookmarkStart w:id="19545" w:name="_Toc499803417"/>
      <w:bookmarkStart w:id="19546" w:name="_Toc499803664"/>
      <w:bookmarkStart w:id="19547" w:name="_Toc499803964"/>
      <w:bookmarkStart w:id="19548" w:name="_Toc499804802"/>
      <w:bookmarkStart w:id="19549" w:name="_Toc499804262"/>
      <w:bookmarkStart w:id="19550" w:name="_Toc499804962"/>
      <w:bookmarkStart w:id="19551" w:name="_Toc499805122"/>
      <w:bookmarkStart w:id="19552" w:name="_Toc499804563"/>
      <w:bookmarkStart w:id="19553" w:name="_Toc499805282"/>
      <w:bookmarkStart w:id="19554" w:name="_Toc499804082"/>
      <w:bookmarkStart w:id="19555" w:name="_Toc499804946"/>
      <w:bookmarkStart w:id="19556" w:name="_Toc499805396"/>
      <w:bookmarkStart w:id="19557" w:name="_Toc499805556"/>
      <w:bookmarkStart w:id="19558" w:name="_Toc499805665"/>
      <w:bookmarkStart w:id="19559" w:name="_Toc499805825"/>
      <w:bookmarkStart w:id="19560" w:name="_Toc499805985"/>
      <w:bookmarkStart w:id="19561" w:name="_Toc499806145"/>
      <w:bookmarkStart w:id="19562" w:name="_Toc499806691"/>
      <w:bookmarkStart w:id="19563" w:name="_Toc499822161"/>
      <w:bookmarkStart w:id="19564" w:name="_Toc499822322"/>
      <w:bookmarkStart w:id="19565" w:name="_Toc499804867"/>
      <w:bookmarkStart w:id="19566" w:name="_Toc499805171"/>
      <w:bookmarkStart w:id="19567" w:name="_Toc499806291"/>
      <w:bookmarkStart w:id="19568" w:name="_Toc499806451"/>
      <w:bookmarkStart w:id="19569" w:name="_Toc499806611"/>
      <w:bookmarkStart w:id="19570" w:name="_Toc499806931"/>
      <w:bookmarkStart w:id="19571" w:name="_Toc499807091"/>
      <w:bookmarkStart w:id="19572" w:name="_Toc499807251"/>
      <w:bookmarkStart w:id="19573" w:name="_Toc499807411"/>
      <w:bookmarkStart w:id="19574" w:name="_Toc499807571"/>
      <w:bookmarkStart w:id="19575" w:name="_Toc499807731"/>
      <w:bookmarkStart w:id="19576" w:name="_Toc499807891"/>
      <w:bookmarkStart w:id="19577" w:name="_Toc499808051"/>
      <w:bookmarkStart w:id="19578" w:name="_Toc499808211"/>
      <w:bookmarkStart w:id="19579" w:name="_Toc499808371"/>
      <w:bookmarkStart w:id="19580" w:name="_Toc499808531"/>
      <w:bookmarkStart w:id="19581" w:name="_Toc499808691"/>
      <w:bookmarkStart w:id="19582" w:name="_Toc499808851"/>
      <w:bookmarkStart w:id="19583" w:name="_Toc499809011"/>
      <w:bookmarkStart w:id="19584" w:name="_Toc499809171"/>
      <w:bookmarkStart w:id="19585" w:name="_Toc499809331"/>
      <w:bookmarkStart w:id="19586" w:name="_Toc499809491"/>
      <w:bookmarkStart w:id="19587" w:name="_Toc499809651"/>
      <w:bookmarkStart w:id="19588" w:name="_Toc499809811"/>
      <w:bookmarkStart w:id="19589" w:name="_Toc499809971"/>
      <w:bookmarkStart w:id="19590" w:name="_Toc499810131"/>
      <w:bookmarkStart w:id="19591" w:name="_Toc499810291"/>
      <w:bookmarkStart w:id="19592" w:name="_Toc499810451"/>
      <w:bookmarkStart w:id="19593" w:name="_Toc499810611"/>
      <w:bookmarkStart w:id="19594" w:name="_Toc499810771"/>
      <w:bookmarkStart w:id="19595" w:name="_Toc499810931"/>
      <w:bookmarkStart w:id="19596" w:name="_Toc499811091"/>
      <w:bookmarkStart w:id="19597" w:name="_Toc499811251"/>
      <w:bookmarkStart w:id="19598" w:name="_Toc499811411"/>
      <w:bookmarkStart w:id="19599" w:name="_Toc499811571"/>
      <w:bookmarkStart w:id="19600" w:name="_Toc499811829"/>
      <w:bookmarkStart w:id="19601" w:name="_Toc499811989"/>
      <w:bookmarkStart w:id="19602" w:name="_Toc499812639"/>
      <w:bookmarkStart w:id="19603" w:name="_Toc499812799"/>
      <w:bookmarkStart w:id="19604" w:name="_Toc499812959"/>
      <w:bookmarkStart w:id="19605" w:name="_Toc499813119"/>
      <w:bookmarkStart w:id="19606" w:name="_Toc499813279"/>
      <w:bookmarkStart w:id="19607" w:name="_Toc499813439"/>
      <w:bookmarkStart w:id="19608" w:name="_Toc499813599"/>
      <w:bookmarkStart w:id="19609" w:name="_Toc499813759"/>
      <w:bookmarkStart w:id="19610" w:name="_Toc499813919"/>
      <w:bookmarkStart w:id="19611" w:name="_Toc499814079"/>
      <w:bookmarkStart w:id="19612" w:name="_Toc499814239"/>
      <w:bookmarkStart w:id="19613" w:name="_Toc499814399"/>
      <w:bookmarkStart w:id="19614" w:name="_Toc499814559"/>
      <w:bookmarkStart w:id="19615" w:name="_Toc499814719"/>
      <w:bookmarkStart w:id="19616" w:name="_Toc499814879"/>
      <w:bookmarkStart w:id="19617" w:name="_Toc499815039"/>
      <w:bookmarkStart w:id="19618" w:name="_Toc499815199"/>
      <w:bookmarkStart w:id="19619" w:name="_Toc499815359"/>
      <w:bookmarkStart w:id="19620" w:name="_Toc499815519"/>
      <w:bookmarkStart w:id="19621" w:name="_Toc499815777"/>
      <w:bookmarkStart w:id="19622" w:name="_Toc499816231"/>
      <w:bookmarkStart w:id="19623" w:name="_Toc499816685"/>
      <w:bookmarkStart w:id="19624" w:name="_Toc499817923"/>
      <w:bookmarkStart w:id="19625" w:name="_Toc499818181"/>
      <w:bookmarkStart w:id="19626" w:name="_Toc499818341"/>
      <w:bookmarkStart w:id="19627" w:name="_Toc499818501"/>
      <w:bookmarkStart w:id="19628" w:name="_Toc499818661"/>
      <w:bookmarkStart w:id="19629" w:name="_Toc499818821"/>
      <w:bookmarkStart w:id="19630" w:name="_Toc499818981"/>
      <w:bookmarkStart w:id="19631" w:name="_Toc499819141"/>
      <w:bookmarkStart w:id="19632" w:name="_Toc499819301"/>
      <w:bookmarkStart w:id="19633" w:name="_Toc499819461"/>
      <w:bookmarkStart w:id="19634" w:name="_Toc499819621"/>
      <w:bookmarkStart w:id="19635" w:name="_Toc499819781"/>
      <w:bookmarkStart w:id="19636" w:name="_Toc499819941"/>
      <w:bookmarkStart w:id="19637" w:name="_Toc499820101"/>
      <w:bookmarkStart w:id="19638" w:name="_Toc499820261"/>
      <w:bookmarkStart w:id="19639" w:name="_Toc499820421"/>
      <w:bookmarkStart w:id="19640" w:name="_Toc499820581"/>
      <w:bookmarkStart w:id="19641" w:name="_Toc499820741"/>
      <w:bookmarkStart w:id="19642" w:name="_Toc499820901"/>
      <w:bookmarkStart w:id="19643" w:name="_Toc499821159"/>
      <w:bookmarkStart w:id="19644" w:name="_Toc499821319"/>
      <w:bookmarkStart w:id="19645" w:name="_Toc499821479"/>
      <w:bookmarkStart w:id="19646" w:name="_Toc499821639"/>
      <w:bookmarkStart w:id="19647" w:name="_Toc499821799"/>
      <w:bookmarkStart w:id="19648" w:name="_Toc499821959"/>
      <w:bookmarkStart w:id="19649" w:name="_Toc499822439"/>
      <w:bookmarkStart w:id="19650" w:name="_Toc499822599"/>
      <w:bookmarkStart w:id="19651" w:name="_Toc499822759"/>
      <w:bookmarkStart w:id="19652" w:name="_Toc499822919"/>
      <w:bookmarkStart w:id="19653" w:name="_Toc499823079"/>
      <w:bookmarkStart w:id="19654" w:name="_Toc499823239"/>
      <w:bookmarkStart w:id="19655" w:name="_Toc499823399"/>
      <w:bookmarkStart w:id="19656" w:name="_Toc499823559"/>
      <w:bookmarkStart w:id="19657" w:name="_Toc499823719"/>
      <w:bookmarkStart w:id="19658" w:name="_Toc499823879"/>
      <w:bookmarkStart w:id="19659" w:name="_Toc499824039"/>
      <w:bookmarkStart w:id="19660" w:name="_Toc499824199"/>
      <w:bookmarkStart w:id="19661" w:name="_Toc499824359"/>
      <w:bookmarkStart w:id="19662" w:name="_Toc499824519"/>
      <w:bookmarkStart w:id="19663" w:name="_Toc499824679"/>
      <w:bookmarkStart w:id="19664" w:name="_Toc499824839"/>
      <w:bookmarkStart w:id="19665" w:name="_Toc499824999"/>
      <w:bookmarkStart w:id="19666" w:name="_Toc499825159"/>
      <w:bookmarkStart w:id="19667" w:name="_Toc499825417"/>
      <w:bookmarkStart w:id="19668" w:name="_Toc499825577"/>
      <w:bookmarkStart w:id="19669" w:name="_Toc499825835"/>
      <w:bookmarkStart w:id="19670" w:name="_Toc499825995"/>
      <w:bookmarkStart w:id="19671" w:name="_Toc499826155"/>
      <w:bookmarkStart w:id="19672" w:name="_Toc499826413"/>
      <w:bookmarkStart w:id="19673" w:name="_Toc499826573"/>
      <w:bookmarkStart w:id="19674" w:name="_Toc499827615"/>
      <w:bookmarkStart w:id="19675" w:name="_Toc499827971"/>
      <w:bookmarkStart w:id="19676" w:name="_Toc499828131"/>
      <w:bookmarkStart w:id="19677" w:name="_Toc499828487"/>
      <w:bookmarkStart w:id="19678" w:name="_Toc499828647"/>
      <w:bookmarkStart w:id="19679" w:name="_Toc499828807"/>
      <w:bookmarkStart w:id="19680" w:name="_Toc499828967"/>
      <w:bookmarkStart w:id="19681" w:name="_Toc499829127"/>
      <w:bookmarkStart w:id="19682" w:name="_Toc499829287"/>
      <w:bookmarkStart w:id="19683" w:name="_Toc499829447"/>
      <w:bookmarkStart w:id="19684" w:name="_Toc499829607"/>
      <w:bookmarkStart w:id="19685" w:name="_Toc499829767"/>
      <w:bookmarkStart w:id="19686" w:name="_Toc499829927"/>
      <w:bookmarkStart w:id="19687" w:name="_Toc499830087"/>
      <w:bookmarkStart w:id="19688" w:name="_Toc499830247"/>
      <w:bookmarkStart w:id="19689" w:name="_Toc499830407"/>
      <w:bookmarkStart w:id="19690" w:name="_Toc499830567"/>
      <w:bookmarkStart w:id="19691" w:name="_Toc499830727"/>
      <w:bookmarkStart w:id="19692" w:name="_Toc499830887"/>
      <w:bookmarkStart w:id="19693" w:name="_Toc499831047"/>
      <w:bookmarkStart w:id="19694" w:name="_Toc499831207"/>
      <w:bookmarkStart w:id="19695" w:name="_Toc499831367"/>
      <w:bookmarkStart w:id="19696" w:name="_Toc499831527"/>
      <w:bookmarkStart w:id="19697" w:name="_Toc499831687"/>
      <w:bookmarkStart w:id="19698" w:name="_Toc499831847"/>
      <w:bookmarkStart w:id="19699" w:name="_Toc499832007"/>
      <w:bookmarkStart w:id="19700" w:name="_Toc499832167"/>
      <w:bookmarkStart w:id="19701" w:name="_Toc499832327"/>
      <w:bookmarkStart w:id="19702" w:name="_Toc499832487"/>
      <w:bookmarkStart w:id="19703" w:name="_Toc499832647"/>
      <w:bookmarkStart w:id="19704" w:name="_Toc499832807"/>
      <w:bookmarkStart w:id="19705" w:name="_Toc499832967"/>
      <w:bookmarkStart w:id="19706" w:name="_Toc499833127"/>
      <w:bookmarkStart w:id="19707" w:name="_Toc499833287"/>
      <w:bookmarkStart w:id="19708" w:name="_Toc499833447"/>
      <w:bookmarkStart w:id="19709" w:name="_Toc499833607"/>
      <w:bookmarkStart w:id="19710" w:name="_Toc499833767"/>
      <w:bookmarkStart w:id="19711" w:name="_Toc499833927"/>
      <w:bookmarkStart w:id="19712" w:name="_Toc499834087"/>
      <w:bookmarkStart w:id="19713" w:name="_Toc499834247"/>
      <w:bookmarkStart w:id="19714" w:name="_Toc499834407"/>
      <w:bookmarkStart w:id="19715" w:name="_Toc499834567"/>
      <w:bookmarkStart w:id="19716" w:name="_Toc499834727"/>
      <w:bookmarkStart w:id="19717" w:name="_Toc499834887"/>
      <w:bookmarkStart w:id="19718" w:name="_Toc499835047"/>
      <w:bookmarkStart w:id="19719" w:name="_Toc499835207"/>
      <w:bookmarkStart w:id="19720" w:name="_Toc499835367"/>
      <w:bookmarkStart w:id="19721" w:name="_Toc499835527"/>
      <w:bookmarkStart w:id="19722" w:name="_Toc499835687"/>
      <w:bookmarkStart w:id="19723" w:name="_Toc499835847"/>
      <w:bookmarkStart w:id="19724" w:name="_Toc499836007"/>
      <w:bookmarkStart w:id="19725" w:name="_Toc499836167"/>
      <w:bookmarkStart w:id="19726" w:name="_Toc499836327"/>
      <w:bookmarkStart w:id="19727" w:name="_Toc499836488"/>
      <w:bookmarkStart w:id="19728" w:name="_Toc499836649"/>
      <w:bookmarkStart w:id="19729" w:name="_Toc499836810"/>
      <w:bookmarkStart w:id="19730" w:name="_Toc499836971"/>
      <w:bookmarkStart w:id="19731" w:name="_Toc499837132"/>
      <w:bookmarkStart w:id="19732" w:name="_Toc499837293"/>
      <w:bookmarkStart w:id="19733" w:name="_Toc499822555"/>
      <w:bookmarkStart w:id="19734" w:name="_Toc499822853"/>
      <w:bookmarkStart w:id="19735" w:name="_Toc499823217"/>
      <w:bookmarkStart w:id="19736" w:name="_Toc499837454"/>
      <w:bookmarkStart w:id="19737" w:name="_Toc499837615"/>
      <w:bookmarkStart w:id="19738" w:name="_Toc499837776"/>
      <w:bookmarkStart w:id="19739" w:name="_Toc499837937"/>
      <w:bookmarkStart w:id="19740" w:name="_Toc499838098"/>
      <w:bookmarkStart w:id="19741" w:name="_Toc499838259"/>
      <w:bookmarkStart w:id="19742" w:name="_Toc499838420"/>
      <w:bookmarkStart w:id="19743" w:name="_Toc499838581"/>
      <w:bookmarkStart w:id="19744" w:name="_Toc499838742"/>
      <w:bookmarkStart w:id="19745" w:name="_Toc499838903"/>
      <w:bookmarkStart w:id="19746" w:name="_Toc499839064"/>
      <w:bookmarkStart w:id="19747" w:name="_Toc499839225"/>
      <w:bookmarkStart w:id="19748" w:name="_Toc499839386"/>
      <w:bookmarkStart w:id="19749" w:name="_Toc499839646"/>
      <w:bookmarkStart w:id="19750" w:name="_Toc499823518"/>
      <w:bookmarkStart w:id="19751" w:name="_Toc499823820"/>
      <w:bookmarkStart w:id="19752" w:name="_Toc499839807"/>
      <w:bookmarkStart w:id="19753" w:name="_Toc499824122"/>
      <w:bookmarkStart w:id="19754" w:name="_Toc499824732"/>
      <w:bookmarkStart w:id="19755" w:name="_Toc499824497"/>
      <w:bookmarkStart w:id="19756" w:name="_Toc499824978"/>
      <w:bookmarkStart w:id="19757" w:name="_Toc499839968"/>
      <w:bookmarkStart w:id="19758" w:name="_Toc499840129"/>
      <w:bookmarkStart w:id="19759" w:name="_Toc499825277"/>
      <w:bookmarkStart w:id="19760" w:name="_Toc499840290"/>
      <w:bookmarkStart w:id="19761" w:name="_Toc499825515"/>
      <w:bookmarkStart w:id="19762" w:name="_Toc499840451"/>
      <w:bookmarkStart w:id="19763" w:name="_Toc499840612"/>
      <w:bookmarkStart w:id="19764" w:name="_Toc499840773"/>
      <w:bookmarkStart w:id="19765" w:name="_Toc499840934"/>
      <w:bookmarkStart w:id="19766" w:name="_Toc499825756"/>
      <w:bookmarkStart w:id="19767" w:name="_Toc499826061"/>
      <w:bookmarkStart w:id="19768" w:name="_Toc499826304"/>
      <w:bookmarkStart w:id="19769" w:name="_Toc499826550"/>
      <w:bookmarkStart w:id="19770" w:name="_Toc499826787"/>
      <w:bookmarkStart w:id="19771" w:name="_Toc499841095"/>
      <w:bookmarkStart w:id="19772" w:name="_Toc499826961"/>
      <w:bookmarkStart w:id="19773" w:name="_Toc499825249"/>
      <w:bookmarkStart w:id="19774" w:name="_Toc499827142"/>
      <w:bookmarkStart w:id="19775" w:name="_Toc499825712"/>
      <w:bookmarkStart w:id="19776" w:name="_Toc499826228"/>
      <w:bookmarkStart w:id="19777" w:name="_Toc499826692"/>
      <w:bookmarkStart w:id="19778" w:name="_Toc499827323"/>
      <w:bookmarkStart w:id="19779" w:name="_Toc499827504"/>
      <w:bookmarkStart w:id="19780" w:name="_Toc499827030"/>
      <w:bookmarkStart w:id="19781" w:name="_Toc499827307"/>
      <w:bookmarkStart w:id="19782" w:name="_Toc499827789"/>
      <w:bookmarkStart w:id="19783" w:name="_Toc499828032"/>
      <w:bookmarkStart w:id="19784" w:name="_Toc499828274"/>
      <w:bookmarkStart w:id="19785" w:name="_Toc499828456"/>
      <w:bookmarkStart w:id="19786" w:name="_Toc499828761"/>
      <w:bookmarkStart w:id="19787" w:name="_Toc499829059"/>
      <w:bookmarkStart w:id="19788" w:name="_Toc499828118"/>
      <w:bookmarkStart w:id="19789" w:name="_Toc499826490"/>
      <w:bookmarkStart w:id="19790" w:name="_Toc499827201"/>
      <w:bookmarkStart w:id="19791" w:name="_Toc499827682"/>
      <w:bookmarkStart w:id="19792" w:name="_Toc499826880"/>
      <w:bookmarkStart w:id="19793" w:name="_Toc499828574"/>
      <w:bookmarkStart w:id="19794" w:name="_Toc499829271"/>
      <w:bookmarkStart w:id="19795" w:name="_Toc499828099"/>
      <w:bookmarkStart w:id="19796" w:name="_Toc499829222"/>
      <w:bookmarkStart w:id="19797" w:name="_Toc499829660"/>
      <w:bookmarkStart w:id="19798" w:name="_Toc499829906"/>
      <w:bookmarkStart w:id="19799" w:name="_Toc499828406"/>
      <w:bookmarkStart w:id="19800" w:name="_Toc499829727"/>
      <w:bookmarkStart w:id="19801" w:name="_Toc499830328"/>
      <w:bookmarkStart w:id="19802" w:name="_Toc499830633"/>
      <w:bookmarkStart w:id="19803" w:name="_Toc499830840"/>
      <w:bookmarkStart w:id="19804" w:name="_Toc499831138"/>
      <w:bookmarkStart w:id="19805" w:name="_Toc499831612"/>
      <w:bookmarkStart w:id="19806" w:name="_Toc499832088"/>
      <w:bookmarkStart w:id="19807" w:name="_Toc499833020"/>
      <w:bookmarkStart w:id="19808" w:name="_Toc499833405"/>
      <w:bookmarkStart w:id="19809" w:name="_Toc499833710"/>
      <w:bookmarkStart w:id="19810" w:name="_Toc499834020"/>
      <w:bookmarkStart w:id="19811" w:name="_Toc499834359"/>
      <w:bookmarkStart w:id="19812" w:name="_Toc499834691"/>
      <w:bookmarkStart w:id="19813" w:name="_Toc499835027"/>
      <w:bookmarkStart w:id="19814" w:name="_Toc499834181"/>
      <w:bookmarkStart w:id="19815" w:name="_Toc499835418"/>
      <w:bookmarkStart w:id="19816" w:name="_Toc499835750"/>
      <w:bookmarkStart w:id="19817" w:name="_Toc499834939"/>
      <w:bookmarkStart w:id="19818" w:name="_Toc499835945"/>
      <w:bookmarkStart w:id="19819" w:name="_Toc499837068"/>
      <w:bookmarkStart w:id="19820" w:name="_Toc499837408"/>
      <w:bookmarkStart w:id="19821" w:name="_Toc499837742"/>
      <w:bookmarkStart w:id="19822" w:name="_Toc499838081"/>
      <w:bookmarkStart w:id="19823" w:name="_Toc499842716"/>
      <w:bookmarkStart w:id="19824" w:name="_Toc499843381"/>
      <w:bookmarkEnd w:id="19428"/>
      <w:bookmarkEnd w:id="19429"/>
      <w:bookmarkEnd w:id="19430"/>
      <w:bookmarkEnd w:id="19431"/>
      <w:bookmarkEnd w:id="19432"/>
      <w:bookmarkEnd w:id="19433"/>
      <w:bookmarkEnd w:id="19434"/>
      <w:bookmarkEnd w:id="19435"/>
      <w:bookmarkEnd w:id="19436"/>
      <w:bookmarkEnd w:id="19437"/>
      <w:bookmarkEnd w:id="19438"/>
      <w:bookmarkEnd w:id="19439"/>
      <w:bookmarkEnd w:id="19440"/>
      <w:bookmarkEnd w:id="19441"/>
      <w:bookmarkEnd w:id="19442"/>
      <w:bookmarkEnd w:id="19443"/>
      <w:bookmarkEnd w:id="19444"/>
      <w:bookmarkEnd w:id="19445"/>
      <w:bookmarkEnd w:id="19446"/>
      <w:bookmarkEnd w:id="19447"/>
      <w:bookmarkEnd w:id="19448"/>
      <w:bookmarkEnd w:id="19449"/>
      <w:bookmarkEnd w:id="19450"/>
      <w:bookmarkEnd w:id="19451"/>
      <w:bookmarkEnd w:id="19452"/>
      <w:bookmarkEnd w:id="19453"/>
      <w:bookmarkEnd w:id="19454"/>
      <w:bookmarkEnd w:id="19455"/>
      <w:bookmarkEnd w:id="19456"/>
      <w:bookmarkEnd w:id="19457"/>
      <w:bookmarkEnd w:id="19458"/>
      <w:bookmarkEnd w:id="19459"/>
      <w:bookmarkEnd w:id="19460"/>
      <w:bookmarkEnd w:id="19461"/>
      <w:bookmarkEnd w:id="19462"/>
      <w:bookmarkEnd w:id="19463"/>
      <w:bookmarkEnd w:id="19464"/>
      <w:bookmarkEnd w:id="19465"/>
      <w:bookmarkEnd w:id="19466"/>
      <w:bookmarkEnd w:id="19467"/>
      <w:bookmarkEnd w:id="19468"/>
      <w:bookmarkEnd w:id="19469"/>
      <w:bookmarkEnd w:id="19470"/>
      <w:bookmarkEnd w:id="19471"/>
      <w:bookmarkEnd w:id="19472"/>
      <w:bookmarkEnd w:id="19473"/>
      <w:bookmarkEnd w:id="19474"/>
      <w:bookmarkEnd w:id="19475"/>
      <w:bookmarkEnd w:id="19476"/>
      <w:bookmarkEnd w:id="19477"/>
      <w:bookmarkEnd w:id="19478"/>
      <w:bookmarkEnd w:id="19479"/>
      <w:bookmarkEnd w:id="19480"/>
      <w:bookmarkEnd w:id="19481"/>
      <w:bookmarkEnd w:id="19482"/>
      <w:bookmarkEnd w:id="19483"/>
      <w:bookmarkEnd w:id="19484"/>
      <w:bookmarkEnd w:id="19485"/>
      <w:bookmarkEnd w:id="19486"/>
      <w:bookmarkEnd w:id="19487"/>
      <w:bookmarkEnd w:id="19488"/>
      <w:bookmarkEnd w:id="19489"/>
      <w:bookmarkEnd w:id="19490"/>
      <w:bookmarkEnd w:id="19491"/>
      <w:bookmarkEnd w:id="19492"/>
      <w:bookmarkEnd w:id="19493"/>
      <w:bookmarkEnd w:id="19494"/>
      <w:bookmarkEnd w:id="19495"/>
      <w:bookmarkEnd w:id="19496"/>
      <w:bookmarkEnd w:id="19497"/>
      <w:bookmarkEnd w:id="19498"/>
      <w:bookmarkEnd w:id="19499"/>
      <w:bookmarkEnd w:id="19500"/>
      <w:bookmarkEnd w:id="19501"/>
      <w:bookmarkEnd w:id="19502"/>
      <w:bookmarkEnd w:id="19503"/>
      <w:bookmarkEnd w:id="19504"/>
      <w:bookmarkEnd w:id="19505"/>
      <w:bookmarkEnd w:id="19506"/>
      <w:bookmarkEnd w:id="19507"/>
      <w:bookmarkEnd w:id="19508"/>
      <w:bookmarkEnd w:id="19509"/>
      <w:bookmarkEnd w:id="19510"/>
      <w:bookmarkEnd w:id="19511"/>
      <w:bookmarkEnd w:id="19512"/>
      <w:bookmarkEnd w:id="19513"/>
      <w:bookmarkEnd w:id="19514"/>
      <w:bookmarkEnd w:id="19515"/>
      <w:bookmarkEnd w:id="19516"/>
      <w:bookmarkEnd w:id="19517"/>
      <w:bookmarkEnd w:id="19518"/>
      <w:bookmarkEnd w:id="19519"/>
      <w:bookmarkEnd w:id="19520"/>
      <w:bookmarkEnd w:id="19521"/>
      <w:bookmarkEnd w:id="19522"/>
      <w:bookmarkEnd w:id="19523"/>
      <w:bookmarkEnd w:id="19524"/>
      <w:bookmarkEnd w:id="19525"/>
      <w:bookmarkEnd w:id="19526"/>
      <w:bookmarkEnd w:id="19527"/>
      <w:bookmarkEnd w:id="19528"/>
      <w:bookmarkEnd w:id="19529"/>
      <w:bookmarkEnd w:id="19530"/>
      <w:bookmarkEnd w:id="19531"/>
      <w:bookmarkEnd w:id="19532"/>
      <w:bookmarkEnd w:id="19533"/>
      <w:bookmarkEnd w:id="19534"/>
      <w:bookmarkEnd w:id="19535"/>
      <w:bookmarkEnd w:id="19536"/>
      <w:bookmarkEnd w:id="19537"/>
      <w:bookmarkEnd w:id="19538"/>
      <w:bookmarkEnd w:id="19539"/>
      <w:bookmarkEnd w:id="19540"/>
      <w:bookmarkEnd w:id="19541"/>
      <w:bookmarkEnd w:id="19542"/>
      <w:bookmarkEnd w:id="19543"/>
      <w:bookmarkEnd w:id="19544"/>
      <w:bookmarkEnd w:id="19545"/>
      <w:bookmarkEnd w:id="19546"/>
      <w:bookmarkEnd w:id="19547"/>
      <w:bookmarkEnd w:id="19548"/>
      <w:bookmarkEnd w:id="19549"/>
      <w:bookmarkEnd w:id="19550"/>
      <w:bookmarkEnd w:id="19551"/>
      <w:bookmarkEnd w:id="19552"/>
      <w:bookmarkEnd w:id="19553"/>
      <w:bookmarkEnd w:id="19554"/>
      <w:bookmarkEnd w:id="19555"/>
      <w:bookmarkEnd w:id="19556"/>
      <w:bookmarkEnd w:id="19557"/>
      <w:bookmarkEnd w:id="19558"/>
      <w:bookmarkEnd w:id="19559"/>
      <w:bookmarkEnd w:id="19560"/>
      <w:bookmarkEnd w:id="19561"/>
      <w:bookmarkEnd w:id="19562"/>
      <w:bookmarkEnd w:id="19563"/>
      <w:bookmarkEnd w:id="19564"/>
      <w:bookmarkEnd w:id="19565"/>
      <w:bookmarkEnd w:id="19566"/>
      <w:bookmarkEnd w:id="19567"/>
      <w:bookmarkEnd w:id="19568"/>
      <w:bookmarkEnd w:id="19569"/>
      <w:bookmarkEnd w:id="19570"/>
      <w:bookmarkEnd w:id="19571"/>
      <w:bookmarkEnd w:id="19572"/>
      <w:bookmarkEnd w:id="19573"/>
      <w:bookmarkEnd w:id="19574"/>
      <w:bookmarkEnd w:id="19575"/>
      <w:bookmarkEnd w:id="19576"/>
      <w:bookmarkEnd w:id="19577"/>
      <w:bookmarkEnd w:id="19578"/>
      <w:bookmarkEnd w:id="19579"/>
      <w:bookmarkEnd w:id="19580"/>
      <w:bookmarkEnd w:id="19581"/>
      <w:bookmarkEnd w:id="19582"/>
      <w:bookmarkEnd w:id="19583"/>
      <w:bookmarkEnd w:id="19584"/>
      <w:bookmarkEnd w:id="19585"/>
      <w:bookmarkEnd w:id="19586"/>
      <w:bookmarkEnd w:id="19587"/>
      <w:bookmarkEnd w:id="19588"/>
      <w:bookmarkEnd w:id="19589"/>
      <w:bookmarkEnd w:id="19590"/>
      <w:bookmarkEnd w:id="19591"/>
      <w:bookmarkEnd w:id="19592"/>
      <w:bookmarkEnd w:id="19593"/>
      <w:bookmarkEnd w:id="19594"/>
      <w:bookmarkEnd w:id="19595"/>
      <w:bookmarkEnd w:id="19596"/>
      <w:bookmarkEnd w:id="19597"/>
      <w:bookmarkEnd w:id="19598"/>
      <w:bookmarkEnd w:id="19599"/>
      <w:bookmarkEnd w:id="19600"/>
      <w:bookmarkEnd w:id="19601"/>
      <w:bookmarkEnd w:id="19602"/>
      <w:bookmarkEnd w:id="19603"/>
      <w:bookmarkEnd w:id="19604"/>
      <w:bookmarkEnd w:id="19605"/>
      <w:bookmarkEnd w:id="19606"/>
      <w:bookmarkEnd w:id="19607"/>
      <w:bookmarkEnd w:id="19608"/>
      <w:bookmarkEnd w:id="19609"/>
      <w:bookmarkEnd w:id="19610"/>
      <w:bookmarkEnd w:id="19611"/>
      <w:bookmarkEnd w:id="19612"/>
      <w:bookmarkEnd w:id="19613"/>
      <w:bookmarkEnd w:id="19614"/>
      <w:bookmarkEnd w:id="19615"/>
      <w:bookmarkEnd w:id="19616"/>
      <w:bookmarkEnd w:id="19617"/>
      <w:bookmarkEnd w:id="19618"/>
      <w:bookmarkEnd w:id="19619"/>
      <w:bookmarkEnd w:id="19620"/>
      <w:bookmarkEnd w:id="19621"/>
      <w:bookmarkEnd w:id="19622"/>
      <w:bookmarkEnd w:id="19623"/>
      <w:bookmarkEnd w:id="19624"/>
      <w:bookmarkEnd w:id="19625"/>
      <w:bookmarkEnd w:id="19626"/>
      <w:bookmarkEnd w:id="19627"/>
      <w:bookmarkEnd w:id="19628"/>
      <w:bookmarkEnd w:id="19629"/>
      <w:bookmarkEnd w:id="19630"/>
      <w:bookmarkEnd w:id="19631"/>
      <w:bookmarkEnd w:id="19632"/>
      <w:bookmarkEnd w:id="19633"/>
      <w:bookmarkEnd w:id="19634"/>
      <w:bookmarkEnd w:id="19635"/>
      <w:bookmarkEnd w:id="19636"/>
      <w:bookmarkEnd w:id="19637"/>
      <w:bookmarkEnd w:id="19638"/>
      <w:bookmarkEnd w:id="19639"/>
      <w:bookmarkEnd w:id="19640"/>
      <w:bookmarkEnd w:id="19641"/>
      <w:bookmarkEnd w:id="19642"/>
      <w:bookmarkEnd w:id="19643"/>
      <w:bookmarkEnd w:id="19644"/>
      <w:bookmarkEnd w:id="19645"/>
      <w:bookmarkEnd w:id="19646"/>
      <w:bookmarkEnd w:id="19647"/>
      <w:bookmarkEnd w:id="19648"/>
      <w:bookmarkEnd w:id="19649"/>
      <w:bookmarkEnd w:id="19650"/>
      <w:bookmarkEnd w:id="19651"/>
      <w:bookmarkEnd w:id="19652"/>
      <w:bookmarkEnd w:id="19653"/>
      <w:bookmarkEnd w:id="19654"/>
      <w:bookmarkEnd w:id="19655"/>
      <w:bookmarkEnd w:id="19656"/>
      <w:bookmarkEnd w:id="19657"/>
      <w:bookmarkEnd w:id="19658"/>
      <w:bookmarkEnd w:id="19659"/>
      <w:bookmarkEnd w:id="19660"/>
      <w:bookmarkEnd w:id="19661"/>
      <w:bookmarkEnd w:id="19662"/>
      <w:bookmarkEnd w:id="19663"/>
      <w:bookmarkEnd w:id="19664"/>
      <w:bookmarkEnd w:id="19665"/>
      <w:bookmarkEnd w:id="19666"/>
      <w:bookmarkEnd w:id="19667"/>
      <w:bookmarkEnd w:id="19668"/>
      <w:bookmarkEnd w:id="19669"/>
      <w:bookmarkEnd w:id="19670"/>
      <w:bookmarkEnd w:id="19671"/>
      <w:bookmarkEnd w:id="19672"/>
      <w:bookmarkEnd w:id="19673"/>
      <w:bookmarkEnd w:id="19674"/>
      <w:bookmarkEnd w:id="19675"/>
      <w:bookmarkEnd w:id="19676"/>
      <w:bookmarkEnd w:id="19677"/>
      <w:bookmarkEnd w:id="19678"/>
      <w:bookmarkEnd w:id="19679"/>
      <w:bookmarkEnd w:id="19680"/>
      <w:bookmarkEnd w:id="19681"/>
      <w:bookmarkEnd w:id="19682"/>
      <w:bookmarkEnd w:id="19683"/>
      <w:bookmarkEnd w:id="19684"/>
      <w:bookmarkEnd w:id="19685"/>
      <w:bookmarkEnd w:id="19686"/>
      <w:bookmarkEnd w:id="19687"/>
      <w:bookmarkEnd w:id="19688"/>
      <w:bookmarkEnd w:id="19689"/>
      <w:bookmarkEnd w:id="19690"/>
      <w:bookmarkEnd w:id="19691"/>
      <w:bookmarkEnd w:id="19692"/>
      <w:bookmarkEnd w:id="19693"/>
      <w:bookmarkEnd w:id="19694"/>
      <w:bookmarkEnd w:id="19695"/>
      <w:bookmarkEnd w:id="19696"/>
      <w:bookmarkEnd w:id="19697"/>
      <w:bookmarkEnd w:id="19698"/>
      <w:bookmarkEnd w:id="19699"/>
      <w:bookmarkEnd w:id="19700"/>
      <w:bookmarkEnd w:id="19701"/>
      <w:bookmarkEnd w:id="19702"/>
      <w:bookmarkEnd w:id="19703"/>
      <w:bookmarkEnd w:id="19704"/>
      <w:bookmarkEnd w:id="19705"/>
      <w:bookmarkEnd w:id="19706"/>
      <w:bookmarkEnd w:id="19707"/>
      <w:bookmarkEnd w:id="19708"/>
      <w:bookmarkEnd w:id="19709"/>
      <w:bookmarkEnd w:id="19710"/>
      <w:bookmarkEnd w:id="19711"/>
      <w:bookmarkEnd w:id="19712"/>
      <w:bookmarkEnd w:id="19713"/>
      <w:bookmarkEnd w:id="19714"/>
      <w:bookmarkEnd w:id="19715"/>
      <w:bookmarkEnd w:id="19716"/>
      <w:bookmarkEnd w:id="19717"/>
      <w:bookmarkEnd w:id="19718"/>
      <w:bookmarkEnd w:id="19719"/>
      <w:bookmarkEnd w:id="19720"/>
      <w:bookmarkEnd w:id="19721"/>
      <w:bookmarkEnd w:id="19722"/>
      <w:bookmarkEnd w:id="19723"/>
      <w:bookmarkEnd w:id="19724"/>
      <w:bookmarkEnd w:id="19725"/>
      <w:bookmarkEnd w:id="19726"/>
      <w:bookmarkEnd w:id="19727"/>
      <w:bookmarkEnd w:id="19728"/>
      <w:bookmarkEnd w:id="19729"/>
      <w:bookmarkEnd w:id="19730"/>
      <w:bookmarkEnd w:id="19731"/>
      <w:bookmarkEnd w:id="19732"/>
      <w:bookmarkEnd w:id="19733"/>
      <w:bookmarkEnd w:id="19734"/>
      <w:bookmarkEnd w:id="19735"/>
      <w:bookmarkEnd w:id="19736"/>
      <w:bookmarkEnd w:id="19737"/>
      <w:bookmarkEnd w:id="19738"/>
      <w:bookmarkEnd w:id="19739"/>
      <w:bookmarkEnd w:id="19740"/>
      <w:bookmarkEnd w:id="19741"/>
      <w:bookmarkEnd w:id="19742"/>
      <w:bookmarkEnd w:id="19743"/>
      <w:bookmarkEnd w:id="19744"/>
      <w:bookmarkEnd w:id="19745"/>
      <w:bookmarkEnd w:id="19746"/>
      <w:bookmarkEnd w:id="19747"/>
      <w:bookmarkEnd w:id="19748"/>
      <w:bookmarkEnd w:id="19749"/>
      <w:bookmarkEnd w:id="19750"/>
      <w:bookmarkEnd w:id="19751"/>
      <w:bookmarkEnd w:id="19752"/>
      <w:bookmarkEnd w:id="19753"/>
      <w:bookmarkEnd w:id="19754"/>
      <w:bookmarkEnd w:id="19755"/>
      <w:bookmarkEnd w:id="19756"/>
      <w:bookmarkEnd w:id="19757"/>
      <w:bookmarkEnd w:id="19758"/>
      <w:bookmarkEnd w:id="19759"/>
      <w:bookmarkEnd w:id="19760"/>
      <w:bookmarkEnd w:id="19761"/>
      <w:bookmarkEnd w:id="19762"/>
      <w:bookmarkEnd w:id="19763"/>
      <w:bookmarkEnd w:id="19764"/>
      <w:bookmarkEnd w:id="19765"/>
      <w:bookmarkEnd w:id="19766"/>
      <w:bookmarkEnd w:id="19767"/>
      <w:bookmarkEnd w:id="19768"/>
      <w:bookmarkEnd w:id="19769"/>
      <w:bookmarkEnd w:id="19770"/>
      <w:bookmarkEnd w:id="19771"/>
      <w:bookmarkEnd w:id="19772"/>
      <w:bookmarkEnd w:id="19773"/>
      <w:bookmarkEnd w:id="19774"/>
      <w:bookmarkEnd w:id="19775"/>
      <w:bookmarkEnd w:id="19776"/>
      <w:bookmarkEnd w:id="19777"/>
      <w:bookmarkEnd w:id="19778"/>
      <w:bookmarkEnd w:id="19779"/>
      <w:bookmarkEnd w:id="19780"/>
      <w:bookmarkEnd w:id="19781"/>
      <w:bookmarkEnd w:id="19782"/>
      <w:bookmarkEnd w:id="19783"/>
      <w:bookmarkEnd w:id="19784"/>
      <w:bookmarkEnd w:id="19785"/>
      <w:bookmarkEnd w:id="19786"/>
      <w:bookmarkEnd w:id="19787"/>
      <w:bookmarkEnd w:id="19788"/>
      <w:bookmarkEnd w:id="19789"/>
      <w:bookmarkEnd w:id="19790"/>
      <w:bookmarkEnd w:id="19791"/>
      <w:bookmarkEnd w:id="19792"/>
      <w:bookmarkEnd w:id="19793"/>
      <w:bookmarkEnd w:id="19794"/>
      <w:bookmarkEnd w:id="19795"/>
      <w:bookmarkEnd w:id="19796"/>
      <w:bookmarkEnd w:id="19797"/>
      <w:bookmarkEnd w:id="19798"/>
      <w:bookmarkEnd w:id="19799"/>
      <w:bookmarkEnd w:id="19800"/>
      <w:bookmarkEnd w:id="19801"/>
      <w:bookmarkEnd w:id="19802"/>
      <w:bookmarkEnd w:id="19803"/>
      <w:bookmarkEnd w:id="19804"/>
      <w:bookmarkEnd w:id="19805"/>
      <w:bookmarkEnd w:id="19806"/>
      <w:bookmarkEnd w:id="19807"/>
      <w:bookmarkEnd w:id="19808"/>
      <w:bookmarkEnd w:id="19809"/>
      <w:bookmarkEnd w:id="19810"/>
      <w:bookmarkEnd w:id="19811"/>
      <w:bookmarkEnd w:id="19812"/>
      <w:bookmarkEnd w:id="19813"/>
      <w:bookmarkEnd w:id="19814"/>
      <w:bookmarkEnd w:id="19815"/>
      <w:bookmarkEnd w:id="19816"/>
      <w:bookmarkEnd w:id="19817"/>
      <w:bookmarkEnd w:id="19818"/>
      <w:bookmarkEnd w:id="19819"/>
      <w:bookmarkEnd w:id="19820"/>
      <w:bookmarkEnd w:id="19821"/>
      <w:bookmarkEnd w:id="19822"/>
      <w:bookmarkEnd w:id="19823"/>
      <w:bookmarkEnd w:id="19824"/>
    </w:p>
    <w:p w14:paraId="4F1DE7F9" w14:textId="6609C5DE" w:rsidR="0059266F" w:rsidRPr="00B7686C" w:rsidRDefault="0059266F">
      <w:pPr>
        <w:jc w:val="both"/>
        <w:rPr>
          <w:ins w:id="19825" w:author="Ole-Martin Hanstveit" w:date="2017-11-26T17:55:00Z"/>
          <w:del w:id="19826" w:author="Morten Lerstad Solli" w:date="2017-11-29T15:13:00Z"/>
          <w:lang w:val="en-US"/>
          <w:rPrChange w:id="19827" w:author="Morten Lerstad Solli" w:date="2017-11-29T12:21:00Z">
            <w:rPr>
              <w:ins w:id="19828" w:author="Ole-Martin Hanstveit" w:date="2017-11-26T17:55:00Z"/>
              <w:del w:id="19829" w:author="Morten Lerstad Solli" w:date="2017-11-29T15:13:00Z"/>
              <w:lang w:val="en-GB"/>
            </w:rPr>
          </w:rPrChange>
        </w:rPr>
        <w:pPrChange w:id="19830" w:author="Oscar Herman Kise" w:date="2017-11-30T20:05:00Z">
          <w:pPr/>
        </w:pPrChange>
      </w:pPr>
      <w:ins w:id="19831" w:author="Ole-Martin Hanstveit" w:date="2017-11-26T17:41:00Z">
        <w:del w:id="19832" w:author="Morten Lerstad Solli" w:date="2017-11-29T15:13:00Z">
          <w:r w:rsidRPr="00B7686C">
            <w:rPr>
              <w:lang w:val="en-US"/>
              <w:rPrChange w:id="19833" w:author="Morten Lerstad Solli" w:date="2017-11-29T12:21:00Z">
                <w:rPr>
                  <w:lang w:val="en-GB"/>
                </w:rPr>
              </w:rPrChange>
            </w:rPr>
            <w:delText xml:space="preserve">For capturing images, the </w:delText>
          </w:r>
          <w:r w:rsidRPr="00B7686C">
            <w:rPr>
              <w:i/>
              <w:lang w:val="en-US"/>
              <w:rPrChange w:id="19834" w:author="Morten Lerstad Solli" w:date="2017-11-29T12:21:00Z">
                <w:rPr>
                  <w:i/>
                  <w:lang w:val="en-GB"/>
                </w:rPr>
              </w:rPrChange>
            </w:rPr>
            <w:delText>WebCamHandler</w:delText>
          </w:r>
        </w:del>
      </w:ins>
      <w:ins w:id="19835" w:author="Ole-Martin Hanstveit" w:date="2017-11-26T17:42:00Z">
        <w:del w:id="19836" w:author="Morten Lerstad Solli" w:date="2017-11-29T15:13:00Z">
          <w:r w:rsidRPr="00B7686C">
            <w:rPr>
              <w:lang w:val="en-US"/>
              <w:rPrChange w:id="19837" w:author="Morten Lerstad Solli" w:date="2017-11-29T12:21:00Z">
                <w:rPr>
                  <w:lang w:val="en-GB"/>
                </w:rPr>
              </w:rPrChange>
            </w:rPr>
            <w:delText xml:space="preserve"> class is used. </w:delText>
          </w:r>
        </w:del>
      </w:ins>
      <w:ins w:id="19838" w:author="Ole-Martin Hanstveit" w:date="2017-11-26T17:44:00Z">
        <w:del w:id="19839" w:author="Morten Lerstad Solli" w:date="2017-11-29T15:13:00Z">
          <w:r w:rsidR="009F1A95" w:rsidRPr="00B7686C">
            <w:rPr>
              <w:lang w:val="en-US"/>
              <w:rPrChange w:id="19840" w:author="Morten Lerstad Solli" w:date="2017-11-29T12:21:00Z">
                <w:rPr>
                  <w:lang w:val="en-GB"/>
                </w:rPr>
              </w:rPrChange>
            </w:rPr>
            <w:delText xml:space="preserve">After fetching </w:delText>
          </w:r>
        </w:del>
      </w:ins>
      <w:ins w:id="19841" w:author="Ole-Martin Hanstveit" w:date="2017-11-26T17:45:00Z">
        <w:del w:id="19842" w:author="Morten Lerstad Solli" w:date="2017-11-29T15:13:00Z">
          <w:r w:rsidR="009F1A95" w:rsidRPr="00B7686C">
            <w:rPr>
              <w:lang w:val="en-US"/>
              <w:rPrChange w:id="19843" w:author="Morten Lerstad Solli" w:date="2017-11-29T12:21:00Z">
                <w:rPr>
                  <w:lang w:val="en-GB"/>
                </w:rPr>
              </w:rPrChange>
            </w:rPr>
            <w:delText xml:space="preserve">the most recent image, the </w:delText>
          </w:r>
          <w:r w:rsidR="009F1A95" w:rsidRPr="00B7686C">
            <w:rPr>
              <w:i/>
              <w:lang w:val="en-US"/>
              <w:rPrChange w:id="19844" w:author="Morten Lerstad Solli" w:date="2017-11-29T12:21:00Z">
                <w:rPr>
                  <w:i/>
                  <w:lang w:val="en-GB"/>
                </w:rPr>
              </w:rPrChange>
            </w:rPr>
            <w:delText>ImageProcessor</w:delText>
          </w:r>
          <w:r w:rsidR="009F1A95" w:rsidRPr="00B7686C">
            <w:rPr>
              <w:lang w:val="en-US"/>
              <w:rPrChange w:id="19845" w:author="Morten Lerstad Solli" w:date="2017-11-29T12:21:00Z">
                <w:rPr>
                  <w:lang w:val="en-GB"/>
                </w:rPr>
              </w:rPrChange>
            </w:rPr>
            <w:delText xml:space="preserve"> </w:delText>
          </w:r>
        </w:del>
      </w:ins>
      <w:ins w:id="19846" w:author="Ole-Martin Hanstveit" w:date="2017-11-26T17:46:00Z">
        <w:del w:id="19847" w:author="Morten Lerstad Solli" w:date="2017-11-29T15:13:00Z">
          <w:r w:rsidR="009F1A95" w:rsidRPr="00B7686C">
            <w:rPr>
              <w:lang w:val="en-US"/>
              <w:rPrChange w:id="19848" w:author="Morten Lerstad Solli" w:date="2017-11-29T12:21:00Z">
                <w:rPr>
                  <w:lang w:val="en-GB"/>
                </w:rPr>
              </w:rPrChange>
            </w:rPr>
            <w:delText xml:space="preserve">will scan the image for a specified range of colors by using the </w:delText>
          </w:r>
          <w:r w:rsidR="009F1A95" w:rsidRPr="00B7686C">
            <w:rPr>
              <w:i/>
              <w:lang w:val="en-US"/>
              <w:rPrChange w:id="19849" w:author="Morten Lerstad Solli" w:date="2017-11-29T12:21:00Z">
                <w:rPr>
                  <w:i/>
                  <w:lang w:val="en-GB"/>
                </w:rPr>
              </w:rPrChange>
            </w:rPr>
            <w:delText xml:space="preserve">ColorDetection class. </w:delText>
          </w:r>
        </w:del>
      </w:ins>
      <w:ins w:id="19850" w:author="Ole-Martin Hanstveit" w:date="2017-11-26T17:47:00Z">
        <w:del w:id="19851" w:author="Morten Lerstad Solli" w:date="2017-11-29T15:13:00Z">
          <w:r w:rsidR="009F1A95" w:rsidRPr="00B7686C">
            <w:rPr>
              <w:i/>
              <w:lang w:val="en-US"/>
              <w:rPrChange w:id="19852" w:author="Morten Lerstad Solli" w:date="2017-11-29T12:21:00Z">
                <w:rPr>
                  <w:i/>
                  <w:lang w:val="en-GB"/>
                </w:rPr>
              </w:rPrChange>
            </w:rPr>
            <w:delText>At this point, the ImageProcessor</w:delText>
          </w:r>
          <w:r w:rsidR="009F1A95" w:rsidRPr="00B7686C">
            <w:rPr>
              <w:lang w:val="en-US"/>
              <w:rPrChange w:id="19853" w:author="Morten Lerstad Solli" w:date="2017-11-29T12:21:00Z">
                <w:rPr>
                  <w:lang w:val="en-GB"/>
                </w:rPr>
              </w:rPrChange>
            </w:rPr>
            <w:delText xml:space="preserve"> will have a black</w:delText>
          </w:r>
        </w:del>
      </w:ins>
      <w:ins w:id="19854" w:author="Ole-Martin Hanstveit" w:date="2017-11-26T17:48:00Z">
        <w:del w:id="19855" w:author="Morten Lerstad Solli" w:date="2017-11-29T15:13:00Z">
          <w:r w:rsidR="009F1A95" w:rsidRPr="00B7686C">
            <w:rPr>
              <w:lang w:val="en-US"/>
              <w:rPrChange w:id="19856" w:author="Morten Lerstad Solli" w:date="2017-11-29T12:21:00Z">
                <w:rPr>
                  <w:lang w:val="en-GB"/>
                </w:rPr>
              </w:rPrChange>
            </w:rPr>
            <w:delText xml:space="preserve">-white image only showing white where the specified colors are found. Using this image, it will scan left and right half for </w:delText>
          </w:r>
        </w:del>
      </w:ins>
      <w:ins w:id="19857" w:author="Ole-Martin Hanstveit" w:date="2017-11-26T17:49:00Z">
        <w:del w:id="19858" w:author="Morten Lerstad Solli" w:date="2017-11-29T15:13:00Z">
          <w:r w:rsidR="009F1A95" w:rsidRPr="00B7686C">
            <w:rPr>
              <w:lang w:val="en-US"/>
              <w:rPrChange w:id="19859" w:author="Morten Lerstad Solli" w:date="2017-11-29T12:21:00Z">
                <w:rPr>
                  <w:lang w:val="en-GB"/>
                </w:rPr>
              </w:rPrChange>
            </w:rPr>
            <w:delText xml:space="preserve">white pixels. These </w:delText>
          </w:r>
        </w:del>
      </w:ins>
      <w:ins w:id="19860" w:author="Ole-Martin Hanstveit" w:date="2017-11-26T17:53:00Z">
        <w:del w:id="19861" w:author="Morten Lerstad Solli" w:date="2017-11-29T15:13:00Z">
          <w:r w:rsidR="009F1A95" w:rsidRPr="00B7686C">
            <w:rPr>
              <w:lang w:val="en-US"/>
              <w:rPrChange w:id="19862" w:author="Morten Lerstad Solli" w:date="2017-11-29T12:21:00Z">
                <w:rPr>
                  <w:lang w:val="en-GB"/>
                </w:rPr>
              </w:rPrChange>
            </w:rPr>
            <w:delText>values are</w:delText>
          </w:r>
        </w:del>
      </w:ins>
      <w:ins w:id="19863" w:author="Ole-Martin Hanstveit" w:date="2017-11-26T17:49:00Z">
        <w:del w:id="19864" w:author="Morten Lerstad Solli" w:date="2017-11-29T15:13:00Z">
          <w:r w:rsidR="009F1A95" w:rsidRPr="00B7686C">
            <w:rPr>
              <w:lang w:val="en-US"/>
              <w:rPrChange w:id="19865" w:author="Morten Lerstad Solli" w:date="2017-11-29T12:21:00Z">
                <w:rPr>
                  <w:lang w:val="en-GB"/>
                </w:rPr>
              </w:rPrChange>
            </w:rPr>
            <w:delText xml:space="preserve"> used </w:delText>
          </w:r>
        </w:del>
      </w:ins>
      <w:ins w:id="19866" w:author="Ole-Martin Hanstveit" w:date="2017-11-26T17:52:00Z">
        <w:del w:id="19867" w:author="Morten Lerstad Solli" w:date="2017-11-29T15:13:00Z">
          <w:r w:rsidR="009F1A95" w:rsidRPr="00B7686C">
            <w:rPr>
              <w:lang w:val="en-US"/>
              <w:rPrChange w:id="19868" w:author="Morten Lerstad Solli" w:date="2017-11-29T12:21:00Z">
                <w:rPr>
                  <w:lang w:val="en-GB"/>
                </w:rPr>
              </w:rPrChange>
            </w:rPr>
            <w:delText>to</w:delText>
          </w:r>
        </w:del>
      </w:ins>
      <w:ins w:id="19869" w:author="Ole-Martin Hanstveit" w:date="2017-11-26T17:49:00Z">
        <w:del w:id="19870" w:author="Morten Lerstad Solli" w:date="2017-11-29T15:13:00Z">
          <w:r w:rsidR="009F1A95" w:rsidRPr="00B7686C">
            <w:rPr>
              <w:lang w:val="en-US"/>
              <w:rPrChange w:id="19871" w:author="Morten Lerstad Solli" w:date="2017-11-29T12:21:00Z">
                <w:rPr>
                  <w:lang w:val="en-GB"/>
                </w:rPr>
              </w:rPrChange>
            </w:rPr>
            <w:delText xml:space="preserve"> navigate towards </w:delText>
          </w:r>
        </w:del>
      </w:ins>
      <w:ins w:id="19872" w:author="Ole-Martin Hanstveit" w:date="2017-11-26T17:59:00Z">
        <w:del w:id="19873" w:author="Morten Lerstad Solli" w:date="2017-11-29T15:13:00Z">
          <w:r w:rsidR="004475E2" w:rsidRPr="00B7686C">
            <w:rPr>
              <w:lang w:val="en-US"/>
              <w:rPrChange w:id="19874" w:author="Morten Lerstad Solli" w:date="2017-11-29T12:21:00Z">
                <w:rPr>
                  <w:lang w:val="en-GB"/>
                </w:rPr>
              </w:rPrChange>
            </w:rPr>
            <w:delText xml:space="preserve">the </w:delText>
          </w:r>
        </w:del>
      </w:ins>
      <w:ins w:id="19875" w:author="Ole-Martin Hanstveit" w:date="2017-11-26T17:49:00Z">
        <w:del w:id="19876" w:author="Morten Lerstad Solli" w:date="2017-11-29T15:13:00Z">
          <w:r w:rsidR="009F1A95" w:rsidRPr="00B7686C">
            <w:rPr>
              <w:lang w:val="en-US"/>
              <w:rPrChange w:id="19877" w:author="Morten Lerstad Solli" w:date="2017-11-29T12:21:00Z">
                <w:rPr>
                  <w:lang w:val="en-GB"/>
                </w:rPr>
              </w:rPrChange>
            </w:rPr>
            <w:delText>cent</w:delText>
          </w:r>
        </w:del>
      </w:ins>
      <w:ins w:id="19878" w:author="Ole-Martin Hanstveit" w:date="2017-11-26T17:59:00Z">
        <w:del w:id="19879" w:author="Morten Lerstad Solli" w:date="2017-11-29T15:13:00Z">
          <w:r w:rsidR="004475E2" w:rsidRPr="00B7686C">
            <w:rPr>
              <w:lang w:val="en-US"/>
              <w:rPrChange w:id="19880" w:author="Morten Lerstad Solli" w:date="2017-11-29T12:21:00Z">
                <w:rPr>
                  <w:lang w:val="en-GB"/>
                </w:rPr>
              </w:rPrChange>
            </w:rPr>
            <w:delText>er</w:delText>
          </w:r>
        </w:del>
      </w:ins>
      <w:ins w:id="19881" w:author="Ole-Martin Hanstveit" w:date="2017-11-26T17:49:00Z">
        <w:del w:id="19882" w:author="Morten Lerstad Solli" w:date="2017-11-29T15:13:00Z">
          <w:r w:rsidR="009F1A95" w:rsidRPr="00B7686C">
            <w:rPr>
              <w:lang w:val="en-US"/>
              <w:rPrChange w:id="19883" w:author="Morten Lerstad Solli" w:date="2017-11-29T12:21:00Z">
                <w:rPr>
                  <w:lang w:val="en-GB"/>
                </w:rPr>
              </w:rPrChange>
            </w:rPr>
            <w:delText xml:space="preserve"> of objects</w:delText>
          </w:r>
        </w:del>
      </w:ins>
      <w:ins w:id="19884" w:author="Ole-Martin Hanstveit" w:date="2017-11-26T17:53:00Z">
        <w:del w:id="19885" w:author="Morten Lerstad Solli" w:date="2017-11-29T15:13:00Z">
          <w:r w:rsidR="009F1A95" w:rsidRPr="00B7686C">
            <w:rPr>
              <w:lang w:val="en-US"/>
              <w:rPrChange w:id="19886" w:author="Morten Lerstad Solli" w:date="2017-11-29T12:21:00Z">
                <w:rPr>
                  <w:lang w:val="en-GB"/>
                </w:rPr>
              </w:rPrChange>
            </w:rPr>
            <w:delText xml:space="preserve"> by using the </w:delText>
          </w:r>
          <w:r w:rsidR="009F1A95" w:rsidRPr="00B7686C">
            <w:rPr>
              <w:i/>
              <w:lang w:val="en-US"/>
              <w:rPrChange w:id="19887" w:author="Morten Lerstad Solli" w:date="2017-11-29T12:21:00Z">
                <w:rPr>
                  <w:i/>
                  <w:lang w:val="en-GB"/>
                </w:rPr>
              </w:rPrChange>
            </w:rPr>
            <w:delText>Movement</w:delText>
          </w:r>
        </w:del>
      </w:ins>
      <w:ins w:id="19888" w:author="Ole-Martin Hanstveit" w:date="2017-11-26T18:02:00Z">
        <w:del w:id="19889" w:author="Morten Lerstad Solli" w:date="2017-11-29T15:13:00Z">
          <w:r w:rsidR="004475E2" w:rsidRPr="00B7686C">
            <w:rPr>
              <w:i/>
              <w:lang w:val="en-US"/>
              <w:rPrChange w:id="19890" w:author="Morten Lerstad Solli" w:date="2017-11-29T12:21:00Z">
                <w:rPr>
                  <w:i/>
                  <w:lang w:val="en-GB"/>
                </w:rPr>
              </w:rPrChange>
            </w:rPr>
            <w:delText>Handler</w:delText>
          </w:r>
        </w:del>
      </w:ins>
      <w:ins w:id="19891" w:author="Ole-Martin Hanstveit" w:date="2017-11-26T17:53:00Z">
        <w:del w:id="19892" w:author="Morten Lerstad Solli" w:date="2017-11-29T15:13:00Z">
          <w:r w:rsidR="009F1A95" w:rsidRPr="00B7686C">
            <w:rPr>
              <w:lang w:val="en-US"/>
              <w:rPrChange w:id="19893" w:author="Morten Lerstad Solli" w:date="2017-11-29T12:21:00Z">
                <w:rPr>
                  <w:lang w:val="en-GB"/>
                </w:rPr>
              </w:rPrChange>
            </w:rPr>
            <w:delText xml:space="preserve"> class.</w:delText>
          </w:r>
        </w:del>
      </w:ins>
      <w:bookmarkStart w:id="19894" w:name="_Toc499732687"/>
      <w:bookmarkStart w:id="19895" w:name="_Toc499731980"/>
      <w:bookmarkStart w:id="19896" w:name="_Toc499732844"/>
      <w:bookmarkStart w:id="19897" w:name="_Toc499732158"/>
      <w:bookmarkStart w:id="19898" w:name="_Toc499732334"/>
      <w:bookmarkStart w:id="19899" w:name="_Toc499732513"/>
      <w:bookmarkStart w:id="19900" w:name="_Toc499732751"/>
      <w:bookmarkStart w:id="19901" w:name="_Toc499732978"/>
      <w:bookmarkStart w:id="19902" w:name="_Toc499733135"/>
      <w:bookmarkStart w:id="19903" w:name="_Toc499733292"/>
      <w:bookmarkStart w:id="19904" w:name="_Toc499733449"/>
      <w:bookmarkStart w:id="19905" w:name="_Toc499733112"/>
      <w:bookmarkStart w:id="19906" w:name="_Toc499733641"/>
      <w:bookmarkStart w:id="19907" w:name="_Toc499733798"/>
      <w:bookmarkStart w:id="19908" w:name="_Toc499733955"/>
      <w:bookmarkStart w:id="19909" w:name="_Toc499737801"/>
      <w:bookmarkStart w:id="19910" w:name="_Toc499738099"/>
      <w:bookmarkStart w:id="19911" w:name="_Toc499739487"/>
      <w:bookmarkStart w:id="19912" w:name="_Toc499743815"/>
      <w:bookmarkStart w:id="19913" w:name="_Toc499748401"/>
      <w:bookmarkStart w:id="19914" w:name="_Toc499749115"/>
      <w:bookmarkStart w:id="19915" w:name="_Toc499749273"/>
      <w:bookmarkStart w:id="19916" w:name="_Toc499749431"/>
      <w:bookmarkStart w:id="19917" w:name="_Toc499749589"/>
      <w:bookmarkStart w:id="19918" w:name="_Toc499750150"/>
      <w:bookmarkStart w:id="19919" w:name="_Toc499750574"/>
      <w:bookmarkStart w:id="19920" w:name="_Toc499748561"/>
      <w:bookmarkStart w:id="19921" w:name="_Toc499750031"/>
      <w:bookmarkStart w:id="19922" w:name="_Toc499750718"/>
      <w:bookmarkStart w:id="19923" w:name="_Toc499751036"/>
      <w:bookmarkStart w:id="19924" w:name="_Toc499751195"/>
      <w:bookmarkStart w:id="19925" w:name="_Toc499751354"/>
      <w:bookmarkStart w:id="19926" w:name="_Toc499751513"/>
      <w:bookmarkStart w:id="19927" w:name="_Toc499751672"/>
      <w:bookmarkStart w:id="19928" w:name="_Toc499751831"/>
      <w:bookmarkStart w:id="19929" w:name="_Toc499751990"/>
      <w:bookmarkStart w:id="19930" w:name="_Toc499752247"/>
      <w:bookmarkStart w:id="19931" w:name="_Toc499752406"/>
      <w:bookmarkStart w:id="19932" w:name="_Toc499752565"/>
      <w:bookmarkStart w:id="19933" w:name="_Toc499752724"/>
      <w:bookmarkStart w:id="19934" w:name="_Toc499752981"/>
      <w:bookmarkStart w:id="19935" w:name="_Toc499753140"/>
      <w:bookmarkStart w:id="19936" w:name="_Toc499753299"/>
      <w:bookmarkStart w:id="19937" w:name="_Toc499753458"/>
      <w:bookmarkStart w:id="19938" w:name="_Toc499753911"/>
      <w:bookmarkStart w:id="19939" w:name="_Toc499754070"/>
      <w:bookmarkStart w:id="19940" w:name="_Toc499754915"/>
      <w:bookmarkStart w:id="19941" w:name="_Toc499755074"/>
      <w:bookmarkStart w:id="19942" w:name="_Toc499755233"/>
      <w:bookmarkStart w:id="19943" w:name="_Toc499755392"/>
      <w:bookmarkStart w:id="19944" w:name="_Toc499755747"/>
      <w:bookmarkStart w:id="19945" w:name="_Toc499755906"/>
      <w:bookmarkStart w:id="19946" w:name="_Toc499756064"/>
      <w:bookmarkStart w:id="19947" w:name="_Toc499756222"/>
      <w:bookmarkStart w:id="19948" w:name="_Toc499756380"/>
      <w:bookmarkStart w:id="19949" w:name="_Toc499756538"/>
      <w:bookmarkStart w:id="19950" w:name="_Toc499755209"/>
      <w:bookmarkStart w:id="19951" w:name="_Toc499755504"/>
      <w:bookmarkStart w:id="19952" w:name="_Toc499755677"/>
      <w:bookmarkStart w:id="19953" w:name="_Toc499756793"/>
      <w:bookmarkStart w:id="19954" w:name="_Toc499755975"/>
      <w:bookmarkStart w:id="19955" w:name="_Toc499756275"/>
      <w:bookmarkStart w:id="19956" w:name="_Toc499756516"/>
      <w:bookmarkStart w:id="19957" w:name="_Toc499756752"/>
      <w:bookmarkStart w:id="19958" w:name="_Toc499757069"/>
      <w:bookmarkStart w:id="19959" w:name="_Toc499757227"/>
      <w:bookmarkStart w:id="19960" w:name="_Toc499757385"/>
      <w:bookmarkStart w:id="19961" w:name="_Toc499757543"/>
      <w:bookmarkStart w:id="19962" w:name="_Toc499757701"/>
      <w:bookmarkStart w:id="19963" w:name="_Toc499757859"/>
      <w:bookmarkStart w:id="19964" w:name="_Toc499757772"/>
      <w:bookmarkStart w:id="19965" w:name="_Toc499758088"/>
      <w:bookmarkStart w:id="19966" w:name="_Toc499756490"/>
      <w:bookmarkStart w:id="19967" w:name="_Toc499758246"/>
      <w:bookmarkStart w:id="19968" w:name="_Toc499758404"/>
      <w:bookmarkStart w:id="19969" w:name="_Toc499758562"/>
      <w:bookmarkStart w:id="19970" w:name="_Toc499758720"/>
      <w:bookmarkStart w:id="19971" w:name="_Toc499758878"/>
      <w:bookmarkStart w:id="19972" w:name="_Toc499759036"/>
      <w:bookmarkStart w:id="19973" w:name="_Toc499759194"/>
      <w:bookmarkStart w:id="19974" w:name="_Toc499759352"/>
      <w:bookmarkStart w:id="19975" w:name="_Toc499759510"/>
      <w:bookmarkStart w:id="19976" w:name="_Toc499759668"/>
      <w:bookmarkStart w:id="19977" w:name="_Toc499759826"/>
      <w:bookmarkStart w:id="19978" w:name="_Toc499759984"/>
      <w:bookmarkStart w:id="19979" w:name="_Toc499760142"/>
      <w:bookmarkStart w:id="19980" w:name="_Toc499756947"/>
      <w:bookmarkStart w:id="19981" w:name="_Toc499757185"/>
      <w:bookmarkStart w:id="19982" w:name="_Toc499760300"/>
      <w:bookmarkStart w:id="19983" w:name="_Toc499757478"/>
      <w:bookmarkStart w:id="19984" w:name="_Toc499760458"/>
      <w:bookmarkStart w:id="19985" w:name="_Toc499760616"/>
      <w:bookmarkStart w:id="19986" w:name="_Toc499760871"/>
      <w:bookmarkStart w:id="19987" w:name="_Toc499761029"/>
      <w:bookmarkStart w:id="19988" w:name="_Toc499761187"/>
      <w:bookmarkStart w:id="19989" w:name="_Toc499761345"/>
      <w:bookmarkStart w:id="19990" w:name="_Toc499801894"/>
      <w:bookmarkStart w:id="19991" w:name="_Toc499802053"/>
      <w:bookmarkStart w:id="19992" w:name="_Toc499802212"/>
      <w:bookmarkStart w:id="19993" w:name="_Toc499802371"/>
      <w:bookmarkStart w:id="19994" w:name="_Toc499802190"/>
      <w:bookmarkStart w:id="19995" w:name="_Toc499802567"/>
      <w:bookmarkStart w:id="19996" w:name="_Toc499802726"/>
      <w:bookmarkStart w:id="19997" w:name="_Toc499802885"/>
      <w:bookmarkStart w:id="19998" w:name="_Toc499802639"/>
      <w:bookmarkStart w:id="19999" w:name="_Toc499803044"/>
      <w:bookmarkStart w:id="20000" w:name="_Toc499803203"/>
      <w:bookmarkStart w:id="20001" w:name="_Toc499803362"/>
      <w:bookmarkStart w:id="20002" w:name="_Toc499803521"/>
      <w:bookmarkStart w:id="20003" w:name="_Toc499803681"/>
      <w:bookmarkStart w:id="20004" w:name="_Toc499803841"/>
      <w:bookmarkStart w:id="20005" w:name="_Toc499804001"/>
      <w:bookmarkStart w:id="20006" w:name="_Toc499804161"/>
      <w:bookmarkStart w:id="20007" w:name="_Toc499804321"/>
      <w:bookmarkStart w:id="20008" w:name="_Toc499804481"/>
      <w:bookmarkStart w:id="20009" w:name="_Toc499803113"/>
      <w:bookmarkStart w:id="20010" w:name="_Toc499804642"/>
      <w:bookmarkStart w:id="20011" w:name="_Toc499803418"/>
      <w:bookmarkStart w:id="20012" w:name="_Toc499803665"/>
      <w:bookmarkStart w:id="20013" w:name="_Toc499803965"/>
      <w:bookmarkStart w:id="20014" w:name="_Toc499804803"/>
      <w:bookmarkStart w:id="20015" w:name="_Toc499804263"/>
      <w:bookmarkStart w:id="20016" w:name="_Toc499804963"/>
      <w:bookmarkStart w:id="20017" w:name="_Toc499805123"/>
      <w:bookmarkStart w:id="20018" w:name="_Toc499804564"/>
      <w:bookmarkStart w:id="20019" w:name="_Toc499805283"/>
      <w:bookmarkStart w:id="20020" w:name="_Toc499804083"/>
      <w:bookmarkStart w:id="20021" w:name="_Toc499804947"/>
      <w:bookmarkStart w:id="20022" w:name="_Toc499805397"/>
      <w:bookmarkStart w:id="20023" w:name="_Toc499805557"/>
      <w:bookmarkStart w:id="20024" w:name="_Toc499805666"/>
      <w:bookmarkStart w:id="20025" w:name="_Toc499805826"/>
      <w:bookmarkStart w:id="20026" w:name="_Toc499805986"/>
      <w:bookmarkStart w:id="20027" w:name="_Toc499806146"/>
      <w:bookmarkStart w:id="20028" w:name="_Toc499806692"/>
      <w:bookmarkStart w:id="20029" w:name="_Toc499822162"/>
      <w:bookmarkStart w:id="20030" w:name="_Toc499822323"/>
      <w:bookmarkStart w:id="20031" w:name="_Toc499804868"/>
      <w:bookmarkStart w:id="20032" w:name="_Toc499805172"/>
      <w:bookmarkStart w:id="20033" w:name="_Toc499806292"/>
      <w:bookmarkStart w:id="20034" w:name="_Toc499806452"/>
      <w:bookmarkStart w:id="20035" w:name="_Toc499806612"/>
      <w:bookmarkStart w:id="20036" w:name="_Toc499806932"/>
      <w:bookmarkStart w:id="20037" w:name="_Toc499807092"/>
      <w:bookmarkStart w:id="20038" w:name="_Toc499807252"/>
      <w:bookmarkStart w:id="20039" w:name="_Toc499807412"/>
      <w:bookmarkStart w:id="20040" w:name="_Toc499807572"/>
      <w:bookmarkStart w:id="20041" w:name="_Toc499807732"/>
      <w:bookmarkStart w:id="20042" w:name="_Toc499807892"/>
      <w:bookmarkStart w:id="20043" w:name="_Toc499808052"/>
      <w:bookmarkStart w:id="20044" w:name="_Toc499808212"/>
      <w:bookmarkStart w:id="20045" w:name="_Toc499808372"/>
      <w:bookmarkStart w:id="20046" w:name="_Toc499808532"/>
      <w:bookmarkStart w:id="20047" w:name="_Toc499808692"/>
      <w:bookmarkStart w:id="20048" w:name="_Toc499808852"/>
      <w:bookmarkStart w:id="20049" w:name="_Toc499809012"/>
      <w:bookmarkStart w:id="20050" w:name="_Toc499809172"/>
      <w:bookmarkStart w:id="20051" w:name="_Toc499809332"/>
      <w:bookmarkStart w:id="20052" w:name="_Toc499809492"/>
      <w:bookmarkStart w:id="20053" w:name="_Toc499809652"/>
      <w:bookmarkStart w:id="20054" w:name="_Toc499809812"/>
      <w:bookmarkStart w:id="20055" w:name="_Toc499809972"/>
      <w:bookmarkStart w:id="20056" w:name="_Toc499810132"/>
      <w:bookmarkStart w:id="20057" w:name="_Toc499810292"/>
      <w:bookmarkStart w:id="20058" w:name="_Toc499810452"/>
      <w:bookmarkStart w:id="20059" w:name="_Toc499810612"/>
      <w:bookmarkStart w:id="20060" w:name="_Toc499810772"/>
      <w:bookmarkStart w:id="20061" w:name="_Toc499810932"/>
      <w:bookmarkStart w:id="20062" w:name="_Toc499811092"/>
      <w:bookmarkStart w:id="20063" w:name="_Toc499811252"/>
      <w:bookmarkStart w:id="20064" w:name="_Toc499811412"/>
      <w:bookmarkStart w:id="20065" w:name="_Toc499811572"/>
      <w:bookmarkStart w:id="20066" w:name="_Toc499811830"/>
      <w:bookmarkStart w:id="20067" w:name="_Toc499811990"/>
      <w:bookmarkStart w:id="20068" w:name="_Toc499812640"/>
      <w:bookmarkStart w:id="20069" w:name="_Toc499812800"/>
      <w:bookmarkStart w:id="20070" w:name="_Toc499812960"/>
      <w:bookmarkStart w:id="20071" w:name="_Toc499813120"/>
      <w:bookmarkStart w:id="20072" w:name="_Toc499813280"/>
      <w:bookmarkStart w:id="20073" w:name="_Toc499813440"/>
      <w:bookmarkStart w:id="20074" w:name="_Toc499813600"/>
      <w:bookmarkStart w:id="20075" w:name="_Toc499813760"/>
      <w:bookmarkStart w:id="20076" w:name="_Toc499813920"/>
      <w:bookmarkStart w:id="20077" w:name="_Toc499814080"/>
      <w:bookmarkStart w:id="20078" w:name="_Toc499814240"/>
      <w:bookmarkStart w:id="20079" w:name="_Toc499814400"/>
      <w:bookmarkStart w:id="20080" w:name="_Toc499814560"/>
      <w:bookmarkStart w:id="20081" w:name="_Toc499814720"/>
      <w:bookmarkStart w:id="20082" w:name="_Toc499814880"/>
      <w:bookmarkStart w:id="20083" w:name="_Toc499815040"/>
      <w:bookmarkStart w:id="20084" w:name="_Toc499815200"/>
      <w:bookmarkStart w:id="20085" w:name="_Toc499815360"/>
      <w:bookmarkStart w:id="20086" w:name="_Toc499815520"/>
      <w:bookmarkStart w:id="20087" w:name="_Toc499815778"/>
      <w:bookmarkStart w:id="20088" w:name="_Toc499816232"/>
      <w:bookmarkStart w:id="20089" w:name="_Toc499816686"/>
      <w:bookmarkStart w:id="20090" w:name="_Toc499817924"/>
      <w:bookmarkStart w:id="20091" w:name="_Toc499818182"/>
      <w:bookmarkStart w:id="20092" w:name="_Toc499818342"/>
      <w:bookmarkStart w:id="20093" w:name="_Toc499818502"/>
      <w:bookmarkStart w:id="20094" w:name="_Toc499818662"/>
      <w:bookmarkStart w:id="20095" w:name="_Toc499818822"/>
      <w:bookmarkStart w:id="20096" w:name="_Toc499818982"/>
      <w:bookmarkStart w:id="20097" w:name="_Toc499819142"/>
      <w:bookmarkStart w:id="20098" w:name="_Toc499819302"/>
      <w:bookmarkStart w:id="20099" w:name="_Toc499819462"/>
      <w:bookmarkStart w:id="20100" w:name="_Toc499819622"/>
      <w:bookmarkStart w:id="20101" w:name="_Toc499819782"/>
      <w:bookmarkStart w:id="20102" w:name="_Toc499819942"/>
      <w:bookmarkStart w:id="20103" w:name="_Toc499820102"/>
      <w:bookmarkStart w:id="20104" w:name="_Toc499820262"/>
      <w:bookmarkStart w:id="20105" w:name="_Toc499820422"/>
      <w:bookmarkStart w:id="20106" w:name="_Toc499820582"/>
      <w:bookmarkStart w:id="20107" w:name="_Toc499820742"/>
      <w:bookmarkStart w:id="20108" w:name="_Toc499820902"/>
      <w:bookmarkStart w:id="20109" w:name="_Toc499821160"/>
      <w:bookmarkStart w:id="20110" w:name="_Toc499821320"/>
      <w:bookmarkStart w:id="20111" w:name="_Toc499821480"/>
      <w:bookmarkStart w:id="20112" w:name="_Toc499821640"/>
      <w:bookmarkStart w:id="20113" w:name="_Toc499821800"/>
      <w:bookmarkStart w:id="20114" w:name="_Toc499821960"/>
      <w:bookmarkStart w:id="20115" w:name="_Toc499822440"/>
      <w:bookmarkStart w:id="20116" w:name="_Toc499822600"/>
      <w:bookmarkStart w:id="20117" w:name="_Toc499822760"/>
      <w:bookmarkStart w:id="20118" w:name="_Toc499822920"/>
      <w:bookmarkStart w:id="20119" w:name="_Toc499823080"/>
      <w:bookmarkStart w:id="20120" w:name="_Toc499823240"/>
      <w:bookmarkStart w:id="20121" w:name="_Toc499823400"/>
      <w:bookmarkStart w:id="20122" w:name="_Toc499823560"/>
      <w:bookmarkStart w:id="20123" w:name="_Toc499823720"/>
      <w:bookmarkStart w:id="20124" w:name="_Toc499823880"/>
      <w:bookmarkStart w:id="20125" w:name="_Toc499824040"/>
      <w:bookmarkStart w:id="20126" w:name="_Toc499824200"/>
      <w:bookmarkStart w:id="20127" w:name="_Toc499824360"/>
      <w:bookmarkStart w:id="20128" w:name="_Toc499824520"/>
      <w:bookmarkStart w:id="20129" w:name="_Toc499824680"/>
      <w:bookmarkStart w:id="20130" w:name="_Toc499824840"/>
      <w:bookmarkStart w:id="20131" w:name="_Toc499825000"/>
      <w:bookmarkStart w:id="20132" w:name="_Toc499825160"/>
      <w:bookmarkStart w:id="20133" w:name="_Toc499825418"/>
      <w:bookmarkStart w:id="20134" w:name="_Toc499825578"/>
      <w:bookmarkStart w:id="20135" w:name="_Toc499825836"/>
      <w:bookmarkStart w:id="20136" w:name="_Toc499825996"/>
      <w:bookmarkStart w:id="20137" w:name="_Toc499826156"/>
      <w:bookmarkStart w:id="20138" w:name="_Toc499826414"/>
      <w:bookmarkStart w:id="20139" w:name="_Toc499826574"/>
      <w:bookmarkStart w:id="20140" w:name="_Toc499827616"/>
      <w:bookmarkStart w:id="20141" w:name="_Toc499827972"/>
      <w:bookmarkStart w:id="20142" w:name="_Toc499828132"/>
      <w:bookmarkStart w:id="20143" w:name="_Toc499828488"/>
      <w:bookmarkStart w:id="20144" w:name="_Toc499828648"/>
      <w:bookmarkStart w:id="20145" w:name="_Toc499828808"/>
      <w:bookmarkStart w:id="20146" w:name="_Toc499828968"/>
      <w:bookmarkStart w:id="20147" w:name="_Toc499829128"/>
      <w:bookmarkStart w:id="20148" w:name="_Toc499829288"/>
      <w:bookmarkStart w:id="20149" w:name="_Toc499829448"/>
      <w:bookmarkStart w:id="20150" w:name="_Toc499829608"/>
      <w:bookmarkStart w:id="20151" w:name="_Toc499829768"/>
      <w:bookmarkStart w:id="20152" w:name="_Toc499829928"/>
      <w:bookmarkStart w:id="20153" w:name="_Toc499830088"/>
      <w:bookmarkStart w:id="20154" w:name="_Toc499830248"/>
      <w:bookmarkStart w:id="20155" w:name="_Toc499830408"/>
      <w:bookmarkStart w:id="20156" w:name="_Toc499830568"/>
      <w:bookmarkStart w:id="20157" w:name="_Toc499830728"/>
      <w:bookmarkStart w:id="20158" w:name="_Toc499830888"/>
      <w:bookmarkStart w:id="20159" w:name="_Toc499831048"/>
      <w:bookmarkStart w:id="20160" w:name="_Toc499831208"/>
      <w:bookmarkStart w:id="20161" w:name="_Toc499831368"/>
      <w:bookmarkStart w:id="20162" w:name="_Toc499831528"/>
      <w:bookmarkStart w:id="20163" w:name="_Toc499831688"/>
      <w:bookmarkStart w:id="20164" w:name="_Toc499831848"/>
      <w:bookmarkStart w:id="20165" w:name="_Toc499832008"/>
      <w:bookmarkStart w:id="20166" w:name="_Toc499832168"/>
      <w:bookmarkStart w:id="20167" w:name="_Toc499832328"/>
      <w:bookmarkStart w:id="20168" w:name="_Toc499832488"/>
      <w:bookmarkStart w:id="20169" w:name="_Toc499832648"/>
      <w:bookmarkStart w:id="20170" w:name="_Toc499832808"/>
      <w:bookmarkStart w:id="20171" w:name="_Toc499832968"/>
      <w:bookmarkStart w:id="20172" w:name="_Toc499833128"/>
      <w:bookmarkStart w:id="20173" w:name="_Toc499833288"/>
      <w:bookmarkStart w:id="20174" w:name="_Toc499833448"/>
      <w:bookmarkStart w:id="20175" w:name="_Toc499833608"/>
      <w:bookmarkStart w:id="20176" w:name="_Toc499833768"/>
      <w:bookmarkStart w:id="20177" w:name="_Toc499833928"/>
      <w:bookmarkStart w:id="20178" w:name="_Toc499834088"/>
      <w:bookmarkStart w:id="20179" w:name="_Toc499834248"/>
      <w:bookmarkStart w:id="20180" w:name="_Toc499834408"/>
      <w:bookmarkStart w:id="20181" w:name="_Toc499834568"/>
      <w:bookmarkStart w:id="20182" w:name="_Toc499834728"/>
      <w:bookmarkStart w:id="20183" w:name="_Toc499834888"/>
      <w:bookmarkStart w:id="20184" w:name="_Toc499835048"/>
      <w:bookmarkStart w:id="20185" w:name="_Toc499835208"/>
      <w:bookmarkStart w:id="20186" w:name="_Toc499835368"/>
      <w:bookmarkStart w:id="20187" w:name="_Toc499835528"/>
      <w:bookmarkStart w:id="20188" w:name="_Toc499835688"/>
      <w:bookmarkStart w:id="20189" w:name="_Toc499835848"/>
      <w:bookmarkStart w:id="20190" w:name="_Toc499836008"/>
      <w:bookmarkStart w:id="20191" w:name="_Toc499836168"/>
      <w:bookmarkStart w:id="20192" w:name="_Toc499836328"/>
      <w:bookmarkStart w:id="20193" w:name="_Toc499836489"/>
      <w:bookmarkStart w:id="20194" w:name="_Toc499836650"/>
      <w:bookmarkStart w:id="20195" w:name="_Toc499836811"/>
      <w:bookmarkStart w:id="20196" w:name="_Toc499836972"/>
      <w:bookmarkStart w:id="20197" w:name="_Toc499837133"/>
      <w:bookmarkStart w:id="20198" w:name="_Toc499837294"/>
      <w:bookmarkStart w:id="20199" w:name="_Toc499822556"/>
      <w:bookmarkStart w:id="20200" w:name="_Toc499822854"/>
      <w:bookmarkStart w:id="20201" w:name="_Toc499823218"/>
      <w:bookmarkStart w:id="20202" w:name="_Toc499837455"/>
      <w:bookmarkStart w:id="20203" w:name="_Toc499837616"/>
      <w:bookmarkStart w:id="20204" w:name="_Toc499837777"/>
      <w:bookmarkStart w:id="20205" w:name="_Toc499837938"/>
      <w:bookmarkStart w:id="20206" w:name="_Toc499838099"/>
      <w:bookmarkStart w:id="20207" w:name="_Toc499838260"/>
      <w:bookmarkStart w:id="20208" w:name="_Toc499838421"/>
      <w:bookmarkStart w:id="20209" w:name="_Toc499838582"/>
      <w:bookmarkStart w:id="20210" w:name="_Toc499838743"/>
      <w:bookmarkStart w:id="20211" w:name="_Toc499838904"/>
      <w:bookmarkStart w:id="20212" w:name="_Toc499839065"/>
      <w:bookmarkStart w:id="20213" w:name="_Toc499839226"/>
      <w:bookmarkStart w:id="20214" w:name="_Toc499839387"/>
      <w:bookmarkStart w:id="20215" w:name="_Toc499839647"/>
      <w:bookmarkStart w:id="20216" w:name="_Toc499823519"/>
      <w:bookmarkStart w:id="20217" w:name="_Toc499823821"/>
      <w:bookmarkStart w:id="20218" w:name="_Toc499839808"/>
      <w:bookmarkStart w:id="20219" w:name="_Toc499824123"/>
      <w:bookmarkStart w:id="20220" w:name="_Toc499824428"/>
      <w:bookmarkStart w:id="20221" w:name="_Toc499824733"/>
      <w:bookmarkStart w:id="20222" w:name="_Toc499824498"/>
      <w:bookmarkStart w:id="20223" w:name="_Toc499824979"/>
      <w:bookmarkStart w:id="20224" w:name="_Toc499839969"/>
      <w:bookmarkStart w:id="20225" w:name="_Toc499840130"/>
      <w:bookmarkStart w:id="20226" w:name="_Toc499825278"/>
      <w:bookmarkStart w:id="20227" w:name="_Toc499840291"/>
      <w:bookmarkStart w:id="20228" w:name="_Toc499825517"/>
      <w:bookmarkStart w:id="20229" w:name="_Toc499840452"/>
      <w:bookmarkStart w:id="20230" w:name="_Toc499840613"/>
      <w:bookmarkStart w:id="20231" w:name="_Toc499840774"/>
      <w:bookmarkStart w:id="20232" w:name="_Toc499840935"/>
      <w:bookmarkStart w:id="20233" w:name="_Toc499825757"/>
      <w:bookmarkStart w:id="20234" w:name="_Toc499826062"/>
      <w:bookmarkStart w:id="20235" w:name="_Toc499826305"/>
      <w:bookmarkStart w:id="20236" w:name="_Toc499826551"/>
      <w:bookmarkStart w:id="20237" w:name="_Toc499826788"/>
      <w:bookmarkStart w:id="20238" w:name="_Toc499841096"/>
      <w:bookmarkStart w:id="20239" w:name="_Toc499826962"/>
      <w:bookmarkStart w:id="20240" w:name="_Toc499825250"/>
      <w:bookmarkStart w:id="20241" w:name="_Toc499827143"/>
      <w:bookmarkStart w:id="20242" w:name="_Toc499825713"/>
      <w:bookmarkStart w:id="20243" w:name="_Toc499826229"/>
      <w:bookmarkStart w:id="20244" w:name="_Toc499826693"/>
      <w:bookmarkStart w:id="20245" w:name="_Toc499827324"/>
      <w:bookmarkStart w:id="20246" w:name="_Toc499827505"/>
      <w:bookmarkStart w:id="20247" w:name="_Toc499827031"/>
      <w:bookmarkStart w:id="20248" w:name="_Toc499827308"/>
      <w:bookmarkStart w:id="20249" w:name="_Toc499827790"/>
      <w:bookmarkStart w:id="20250" w:name="_Toc499828033"/>
      <w:bookmarkStart w:id="20251" w:name="_Toc499828277"/>
      <w:bookmarkStart w:id="20252" w:name="_Toc499828457"/>
      <w:bookmarkStart w:id="20253" w:name="_Toc499828762"/>
      <w:bookmarkStart w:id="20254" w:name="_Toc499829060"/>
      <w:bookmarkStart w:id="20255" w:name="_Toc499828119"/>
      <w:bookmarkStart w:id="20256" w:name="_Toc499826491"/>
      <w:bookmarkStart w:id="20257" w:name="_Toc499827202"/>
      <w:bookmarkStart w:id="20258" w:name="_Toc499827683"/>
      <w:bookmarkStart w:id="20259" w:name="_Toc499826881"/>
      <w:bookmarkStart w:id="20260" w:name="_Toc499828577"/>
      <w:bookmarkStart w:id="20261" w:name="_Toc499829272"/>
      <w:bookmarkStart w:id="20262" w:name="_Toc499828100"/>
      <w:bookmarkStart w:id="20263" w:name="_Toc499829223"/>
      <w:bookmarkStart w:id="20264" w:name="_Toc499829661"/>
      <w:bookmarkStart w:id="20265" w:name="_Toc499829907"/>
      <w:bookmarkStart w:id="20266" w:name="_Toc499828407"/>
      <w:bookmarkStart w:id="20267" w:name="_Toc499829728"/>
      <w:bookmarkStart w:id="20268" w:name="_Toc499830329"/>
      <w:bookmarkStart w:id="20269" w:name="_Toc499830634"/>
      <w:bookmarkStart w:id="20270" w:name="_Toc499830841"/>
      <w:bookmarkStart w:id="20271" w:name="_Toc499831139"/>
      <w:bookmarkStart w:id="20272" w:name="_Toc499831613"/>
      <w:bookmarkStart w:id="20273" w:name="_Toc499832089"/>
      <w:bookmarkStart w:id="20274" w:name="_Toc499833021"/>
      <w:bookmarkStart w:id="20275" w:name="_Toc499833406"/>
      <w:bookmarkStart w:id="20276" w:name="_Toc499833711"/>
      <w:bookmarkStart w:id="20277" w:name="_Toc499834021"/>
      <w:bookmarkStart w:id="20278" w:name="_Toc499834360"/>
      <w:bookmarkStart w:id="20279" w:name="_Toc499834692"/>
      <w:bookmarkStart w:id="20280" w:name="_Toc499835029"/>
      <w:bookmarkStart w:id="20281" w:name="_Toc499834191"/>
      <w:bookmarkStart w:id="20282" w:name="_Toc499835419"/>
      <w:bookmarkStart w:id="20283" w:name="_Toc499835751"/>
      <w:bookmarkStart w:id="20284" w:name="_Toc499834940"/>
      <w:bookmarkStart w:id="20285" w:name="_Toc499835947"/>
      <w:bookmarkStart w:id="20286" w:name="_Toc499837069"/>
      <w:bookmarkStart w:id="20287" w:name="_Toc499837409"/>
      <w:bookmarkStart w:id="20288" w:name="_Toc499837743"/>
      <w:bookmarkStart w:id="20289" w:name="_Toc499838082"/>
      <w:bookmarkStart w:id="20290" w:name="_Toc499842717"/>
      <w:bookmarkStart w:id="20291" w:name="_Toc499843382"/>
      <w:bookmarkEnd w:id="19894"/>
      <w:bookmarkEnd w:id="19895"/>
      <w:bookmarkEnd w:id="19896"/>
      <w:bookmarkEnd w:id="19897"/>
      <w:bookmarkEnd w:id="19898"/>
      <w:bookmarkEnd w:id="19899"/>
      <w:bookmarkEnd w:id="19900"/>
      <w:bookmarkEnd w:id="19901"/>
      <w:bookmarkEnd w:id="19902"/>
      <w:bookmarkEnd w:id="19903"/>
      <w:bookmarkEnd w:id="19904"/>
      <w:bookmarkEnd w:id="19905"/>
      <w:bookmarkEnd w:id="19906"/>
      <w:bookmarkEnd w:id="19907"/>
      <w:bookmarkEnd w:id="19908"/>
      <w:bookmarkEnd w:id="19909"/>
      <w:bookmarkEnd w:id="19910"/>
      <w:bookmarkEnd w:id="19911"/>
      <w:bookmarkEnd w:id="19912"/>
      <w:bookmarkEnd w:id="19913"/>
      <w:bookmarkEnd w:id="19914"/>
      <w:bookmarkEnd w:id="19915"/>
      <w:bookmarkEnd w:id="19916"/>
      <w:bookmarkEnd w:id="19917"/>
      <w:bookmarkEnd w:id="19918"/>
      <w:bookmarkEnd w:id="19919"/>
      <w:bookmarkEnd w:id="19920"/>
      <w:bookmarkEnd w:id="19921"/>
      <w:bookmarkEnd w:id="19922"/>
      <w:bookmarkEnd w:id="19923"/>
      <w:bookmarkEnd w:id="19924"/>
      <w:bookmarkEnd w:id="19925"/>
      <w:bookmarkEnd w:id="19926"/>
      <w:bookmarkEnd w:id="19927"/>
      <w:bookmarkEnd w:id="19928"/>
      <w:bookmarkEnd w:id="19929"/>
      <w:bookmarkEnd w:id="19930"/>
      <w:bookmarkEnd w:id="19931"/>
      <w:bookmarkEnd w:id="19932"/>
      <w:bookmarkEnd w:id="19933"/>
      <w:bookmarkEnd w:id="19934"/>
      <w:bookmarkEnd w:id="19935"/>
      <w:bookmarkEnd w:id="19936"/>
      <w:bookmarkEnd w:id="19937"/>
      <w:bookmarkEnd w:id="19938"/>
      <w:bookmarkEnd w:id="19939"/>
      <w:bookmarkEnd w:id="19940"/>
      <w:bookmarkEnd w:id="19941"/>
      <w:bookmarkEnd w:id="19942"/>
      <w:bookmarkEnd w:id="19943"/>
      <w:bookmarkEnd w:id="19944"/>
      <w:bookmarkEnd w:id="19945"/>
      <w:bookmarkEnd w:id="19946"/>
      <w:bookmarkEnd w:id="19947"/>
      <w:bookmarkEnd w:id="19948"/>
      <w:bookmarkEnd w:id="19949"/>
      <w:bookmarkEnd w:id="19950"/>
      <w:bookmarkEnd w:id="19951"/>
      <w:bookmarkEnd w:id="19952"/>
      <w:bookmarkEnd w:id="19953"/>
      <w:bookmarkEnd w:id="19954"/>
      <w:bookmarkEnd w:id="19955"/>
      <w:bookmarkEnd w:id="19956"/>
      <w:bookmarkEnd w:id="19957"/>
      <w:bookmarkEnd w:id="19958"/>
      <w:bookmarkEnd w:id="19959"/>
      <w:bookmarkEnd w:id="19960"/>
      <w:bookmarkEnd w:id="19961"/>
      <w:bookmarkEnd w:id="19962"/>
      <w:bookmarkEnd w:id="19963"/>
      <w:bookmarkEnd w:id="19964"/>
      <w:bookmarkEnd w:id="19965"/>
      <w:bookmarkEnd w:id="19966"/>
      <w:bookmarkEnd w:id="19967"/>
      <w:bookmarkEnd w:id="19968"/>
      <w:bookmarkEnd w:id="19969"/>
      <w:bookmarkEnd w:id="19970"/>
      <w:bookmarkEnd w:id="19971"/>
      <w:bookmarkEnd w:id="19972"/>
      <w:bookmarkEnd w:id="19973"/>
      <w:bookmarkEnd w:id="19974"/>
      <w:bookmarkEnd w:id="19975"/>
      <w:bookmarkEnd w:id="19976"/>
      <w:bookmarkEnd w:id="19977"/>
      <w:bookmarkEnd w:id="19978"/>
      <w:bookmarkEnd w:id="19979"/>
      <w:bookmarkEnd w:id="19980"/>
      <w:bookmarkEnd w:id="19981"/>
      <w:bookmarkEnd w:id="19982"/>
      <w:bookmarkEnd w:id="19983"/>
      <w:bookmarkEnd w:id="19984"/>
      <w:bookmarkEnd w:id="19985"/>
      <w:bookmarkEnd w:id="19986"/>
      <w:bookmarkEnd w:id="19987"/>
      <w:bookmarkEnd w:id="19988"/>
      <w:bookmarkEnd w:id="19989"/>
      <w:bookmarkEnd w:id="19990"/>
      <w:bookmarkEnd w:id="19991"/>
      <w:bookmarkEnd w:id="19992"/>
      <w:bookmarkEnd w:id="19993"/>
      <w:bookmarkEnd w:id="19994"/>
      <w:bookmarkEnd w:id="19995"/>
      <w:bookmarkEnd w:id="19996"/>
      <w:bookmarkEnd w:id="19997"/>
      <w:bookmarkEnd w:id="19998"/>
      <w:bookmarkEnd w:id="19999"/>
      <w:bookmarkEnd w:id="20000"/>
      <w:bookmarkEnd w:id="20001"/>
      <w:bookmarkEnd w:id="20002"/>
      <w:bookmarkEnd w:id="20003"/>
      <w:bookmarkEnd w:id="20004"/>
      <w:bookmarkEnd w:id="20005"/>
      <w:bookmarkEnd w:id="20006"/>
      <w:bookmarkEnd w:id="20007"/>
      <w:bookmarkEnd w:id="20008"/>
      <w:bookmarkEnd w:id="20009"/>
      <w:bookmarkEnd w:id="20010"/>
      <w:bookmarkEnd w:id="20011"/>
      <w:bookmarkEnd w:id="20012"/>
      <w:bookmarkEnd w:id="20013"/>
      <w:bookmarkEnd w:id="20014"/>
      <w:bookmarkEnd w:id="20015"/>
      <w:bookmarkEnd w:id="20016"/>
      <w:bookmarkEnd w:id="20017"/>
      <w:bookmarkEnd w:id="20018"/>
      <w:bookmarkEnd w:id="20019"/>
      <w:bookmarkEnd w:id="20020"/>
      <w:bookmarkEnd w:id="20021"/>
      <w:bookmarkEnd w:id="20022"/>
      <w:bookmarkEnd w:id="20023"/>
      <w:bookmarkEnd w:id="20024"/>
      <w:bookmarkEnd w:id="20025"/>
      <w:bookmarkEnd w:id="20026"/>
      <w:bookmarkEnd w:id="20027"/>
      <w:bookmarkEnd w:id="20028"/>
      <w:bookmarkEnd w:id="20029"/>
      <w:bookmarkEnd w:id="20030"/>
      <w:bookmarkEnd w:id="20031"/>
      <w:bookmarkEnd w:id="20032"/>
      <w:bookmarkEnd w:id="20033"/>
      <w:bookmarkEnd w:id="20034"/>
      <w:bookmarkEnd w:id="20035"/>
      <w:bookmarkEnd w:id="20036"/>
      <w:bookmarkEnd w:id="20037"/>
      <w:bookmarkEnd w:id="20038"/>
      <w:bookmarkEnd w:id="20039"/>
      <w:bookmarkEnd w:id="20040"/>
      <w:bookmarkEnd w:id="20041"/>
      <w:bookmarkEnd w:id="20042"/>
      <w:bookmarkEnd w:id="20043"/>
      <w:bookmarkEnd w:id="20044"/>
      <w:bookmarkEnd w:id="20045"/>
      <w:bookmarkEnd w:id="20046"/>
      <w:bookmarkEnd w:id="20047"/>
      <w:bookmarkEnd w:id="20048"/>
      <w:bookmarkEnd w:id="20049"/>
      <w:bookmarkEnd w:id="20050"/>
      <w:bookmarkEnd w:id="20051"/>
      <w:bookmarkEnd w:id="20052"/>
      <w:bookmarkEnd w:id="20053"/>
      <w:bookmarkEnd w:id="20054"/>
      <w:bookmarkEnd w:id="20055"/>
      <w:bookmarkEnd w:id="20056"/>
      <w:bookmarkEnd w:id="20057"/>
      <w:bookmarkEnd w:id="20058"/>
      <w:bookmarkEnd w:id="20059"/>
      <w:bookmarkEnd w:id="20060"/>
      <w:bookmarkEnd w:id="20061"/>
      <w:bookmarkEnd w:id="20062"/>
      <w:bookmarkEnd w:id="20063"/>
      <w:bookmarkEnd w:id="20064"/>
      <w:bookmarkEnd w:id="20065"/>
      <w:bookmarkEnd w:id="20066"/>
      <w:bookmarkEnd w:id="20067"/>
      <w:bookmarkEnd w:id="20068"/>
      <w:bookmarkEnd w:id="20069"/>
      <w:bookmarkEnd w:id="20070"/>
      <w:bookmarkEnd w:id="20071"/>
      <w:bookmarkEnd w:id="20072"/>
      <w:bookmarkEnd w:id="20073"/>
      <w:bookmarkEnd w:id="20074"/>
      <w:bookmarkEnd w:id="20075"/>
      <w:bookmarkEnd w:id="20076"/>
      <w:bookmarkEnd w:id="20077"/>
      <w:bookmarkEnd w:id="20078"/>
      <w:bookmarkEnd w:id="20079"/>
      <w:bookmarkEnd w:id="20080"/>
      <w:bookmarkEnd w:id="20081"/>
      <w:bookmarkEnd w:id="20082"/>
      <w:bookmarkEnd w:id="20083"/>
      <w:bookmarkEnd w:id="20084"/>
      <w:bookmarkEnd w:id="20085"/>
      <w:bookmarkEnd w:id="20086"/>
      <w:bookmarkEnd w:id="20087"/>
      <w:bookmarkEnd w:id="20088"/>
      <w:bookmarkEnd w:id="20089"/>
      <w:bookmarkEnd w:id="20090"/>
      <w:bookmarkEnd w:id="20091"/>
      <w:bookmarkEnd w:id="20092"/>
      <w:bookmarkEnd w:id="20093"/>
      <w:bookmarkEnd w:id="20094"/>
      <w:bookmarkEnd w:id="20095"/>
      <w:bookmarkEnd w:id="20096"/>
      <w:bookmarkEnd w:id="20097"/>
      <w:bookmarkEnd w:id="20098"/>
      <w:bookmarkEnd w:id="20099"/>
      <w:bookmarkEnd w:id="20100"/>
      <w:bookmarkEnd w:id="20101"/>
      <w:bookmarkEnd w:id="20102"/>
      <w:bookmarkEnd w:id="20103"/>
      <w:bookmarkEnd w:id="20104"/>
      <w:bookmarkEnd w:id="20105"/>
      <w:bookmarkEnd w:id="20106"/>
      <w:bookmarkEnd w:id="20107"/>
      <w:bookmarkEnd w:id="20108"/>
      <w:bookmarkEnd w:id="20109"/>
      <w:bookmarkEnd w:id="20110"/>
      <w:bookmarkEnd w:id="20111"/>
      <w:bookmarkEnd w:id="20112"/>
      <w:bookmarkEnd w:id="20113"/>
      <w:bookmarkEnd w:id="20114"/>
      <w:bookmarkEnd w:id="20115"/>
      <w:bookmarkEnd w:id="20116"/>
      <w:bookmarkEnd w:id="20117"/>
      <w:bookmarkEnd w:id="20118"/>
      <w:bookmarkEnd w:id="20119"/>
      <w:bookmarkEnd w:id="20120"/>
      <w:bookmarkEnd w:id="20121"/>
      <w:bookmarkEnd w:id="20122"/>
      <w:bookmarkEnd w:id="20123"/>
      <w:bookmarkEnd w:id="20124"/>
      <w:bookmarkEnd w:id="20125"/>
      <w:bookmarkEnd w:id="20126"/>
      <w:bookmarkEnd w:id="20127"/>
      <w:bookmarkEnd w:id="20128"/>
      <w:bookmarkEnd w:id="20129"/>
      <w:bookmarkEnd w:id="20130"/>
      <w:bookmarkEnd w:id="20131"/>
      <w:bookmarkEnd w:id="20132"/>
      <w:bookmarkEnd w:id="20133"/>
      <w:bookmarkEnd w:id="20134"/>
      <w:bookmarkEnd w:id="20135"/>
      <w:bookmarkEnd w:id="20136"/>
      <w:bookmarkEnd w:id="20137"/>
      <w:bookmarkEnd w:id="20138"/>
      <w:bookmarkEnd w:id="20139"/>
      <w:bookmarkEnd w:id="20140"/>
      <w:bookmarkEnd w:id="20141"/>
      <w:bookmarkEnd w:id="20142"/>
      <w:bookmarkEnd w:id="20143"/>
      <w:bookmarkEnd w:id="20144"/>
      <w:bookmarkEnd w:id="20145"/>
      <w:bookmarkEnd w:id="20146"/>
      <w:bookmarkEnd w:id="20147"/>
      <w:bookmarkEnd w:id="20148"/>
      <w:bookmarkEnd w:id="20149"/>
      <w:bookmarkEnd w:id="20150"/>
      <w:bookmarkEnd w:id="20151"/>
      <w:bookmarkEnd w:id="20152"/>
      <w:bookmarkEnd w:id="20153"/>
      <w:bookmarkEnd w:id="20154"/>
      <w:bookmarkEnd w:id="20155"/>
      <w:bookmarkEnd w:id="20156"/>
      <w:bookmarkEnd w:id="20157"/>
      <w:bookmarkEnd w:id="20158"/>
      <w:bookmarkEnd w:id="20159"/>
      <w:bookmarkEnd w:id="20160"/>
      <w:bookmarkEnd w:id="20161"/>
      <w:bookmarkEnd w:id="20162"/>
      <w:bookmarkEnd w:id="20163"/>
      <w:bookmarkEnd w:id="20164"/>
      <w:bookmarkEnd w:id="20165"/>
      <w:bookmarkEnd w:id="20166"/>
      <w:bookmarkEnd w:id="20167"/>
      <w:bookmarkEnd w:id="20168"/>
      <w:bookmarkEnd w:id="20169"/>
      <w:bookmarkEnd w:id="20170"/>
      <w:bookmarkEnd w:id="20171"/>
      <w:bookmarkEnd w:id="20172"/>
      <w:bookmarkEnd w:id="20173"/>
      <w:bookmarkEnd w:id="20174"/>
      <w:bookmarkEnd w:id="20175"/>
      <w:bookmarkEnd w:id="20176"/>
      <w:bookmarkEnd w:id="20177"/>
      <w:bookmarkEnd w:id="20178"/>
      <w:bookmarkEnd w:id="20179"/>
      <w:bookmarkEnd w:id="20180"/>
      <w:bookmarkEnd w:id="20181"/>
      <w:bookmarkEnd w:id="20182"/>
      <w:bookmarkEnd w:id="20183"/>
      <w:bookmarkEnd w:id="20184"/>
      <w:bookmarkEnd w:id="20185"/>
      <w:bookmarkEnd w:id="20186"/>
      <w:bookmarkEnd w:id="20187"/>
      <w:bookmarkEnd w:id="20188"/>
      <w:bookmarkEnd w:id="20189"/>
      <w:bookmarkEnd w:id="20190"/>
      <w:bookmarkEnd w:id="20191"/>
      <w:bookmarkEnd w:id="20192"/>
      <w:bookmarkEnd w:id="20193"/>
      <w:bookmarkEnd w:id="20194"/>
      <w:bookmarkEnd w:id="20195"/>
      <w:bookmarkEnd w:id="20196"/>
      <w:bookmarkEnd w:id="20197"/>
      <w:bookmarkEnd w:id="20198"/>
      <w:bookmarkEnd w:id="20199"/>
      <w:bookmarkEnd w:id="20200"/>
      <w:bookmarkEnd w:id="20201"/>
      <w:bookmarkEnd w:id="20202"/>
      <w:bookmarkEnd w:id="20203"/>
      <w:bookmarkEnd w:id="20204"/>
      <w:bookmarkEnd w:id="20205"/>
      <w:bookmarkEnd w:id="20206"/>
      <w:bookmarkEnd w:id="20207"/>
      <w:bookmarkEnd w:id="20208"/>
      <w:bookmarkEnd w:id="20209"/>
      <w:bookmarkEnd w:id="20210"/>
      <w:bookmarkEnd w:id="20211"/>
      <w:bookmarkEnd w:id="20212"/>
      <w:bookmarkEnd w:id="20213"/>
      <w:bookmarkEnd w:id="20214"/>
      <w:bookmarkEnd w:id="20215"/>
      <w:bookmarkEnd w:id="20216"/>
      <w:bookmarkEnd w:id="20217"/>
      <w:bookmarkEnd w:id="20218"/>
      <w:bookmarkEnd w:id="20219"/>
      <w:bookmarkEnd w:id="20220"/>
      <w:bookmarkEnd w:id="20221"/>
      <w:bookmarkEnd w:id="20222"/>
      <w:bookmarkEnd w:id="20223"/>
      <w:bookmarkEnd w:id="20224"/>
      <w:bookmarkEnd w:id="20225"/>
      <w:bookmarkEnd w:id="20226"/>
      <w:bookmarkEnd w:id="20227"/>
      <w:bookmarkEnd w:id="20228"/>
      <w:bookmarkEnd w:id="20229"/>
      <w:bookmarkEnd w:id="20230"/>
      <w:bookmarkEnd w:id="20231"/>
      <w:bookmarkEnd w:id="20232"/>
      <w:bookmarkEnd w:id="20233"/>
      <w:bookmarkEnd w:id="20234"/>
      <w:bookmarkEnd w:id="20235"/>
      <w:bookmarkEnd w:id="20236"/>
      <w:bookmarkEnd w:id="20237"/>
      <w:bookmarkEnd w:id="20238"/>
      <w:bookmarkEnd w:id="20239"/>
      <w:bookmarkEnd w:id="20240"/>
      <w:bookmarkEnd w:id="20241"/>
      <w:bookmarkEnd w:id="20242"/>
      <w:bookmarkEnd w:id="20243"/>
      <w:bookmarkEnd w:id="20244"/>
      <w:bookmarkEnd w:id="20245"/>
      <w:bookmarkEnd w:id="20246"/>
      <w:bookmarkEnd w:id="20247"/>
      <w:bookmarkEnd w:id="20248"/>
      <w:bookmarkEnd w:id="20249"/>
      <w:bookmarkEnd w:id="20250"/>
      <w:bookmarkEnd w:id="20251"/>
      <w:bookmarkEnd w:id="20252"/>
      <w:bookmarkEnd w:id="20253"/>
      <w:bookmarkEnd w:id="20254"/>
      <w:bookmarkEnd w:id="20255"/>
      <w:bookmarkEnd w:id="20256"/>
      <w:bookmarkEnd w:id="20257"/>
      <w:bookmarkEnd w:id="20258"/>
      <w:bookmarkEnd w:id="20259"/>
      <w:bookmarkEnd w:id="20260"/>
      <w:bookmarkEnd w:id="20261"/>
      <w:bookmarkEnd w:id="20262"/>
      <w:bookmarkEnd w:id="20263"/>
      <w:bookmarkEnd w:id="20264"/>
      <w:bookmarkEnd w:id="20265"/>
      <w:bookmarkEnd w:id="20266"/>
      <w:bookmarkEnd w:id="20267"/>
      <w:bookmarkEnd w:id="20268"/>
      <w:bookmarkEnd w:id="20269"/>
      <w:bookmarkEnd w:id="20270"/>
      <w:bookmarkEnd w:id="20271"/>
      <w:bookmarkEnd w:id="20272"/>
      <w:bookmarkEnd w:id="20273"/>
      <w:bookmarkEnd w:id="20274"/>
      <w:bookmarkEnd w:id="20275"/>
      <w:bookmarkEnd w:id="20276"/>
      <w:bookmarkEnd w:id="20277"/>
      <w:bookmarkEnd w:id="20278"/>
      <w:bookmarkEnd w:id="20279"/>
      <w:bookmarkEnd w:id="20280"/>
      <w:bookmarkEnd w:id="20281"/>
      <w:bookmarkEnd w:id="20282"/>
      <w:bookmarkEnd w:id="20283"/>
      <w:bookmarkEnd w:id="20284"/>
      <w:bookmarkEnd w:id="20285"/>
      <w:bookmarkEnd w:id="20286"/>
      <w:bookmarkEnd w:id="20287"/>
      <w:bookmarkEnd w:id="20288"/>
      <w:bookmarkEnd w:id="20289"/>
      <w:bookmarkEnd w:id="20290"/>
      <w:bookmarkEnd w:id="20291"/>
    </w:p>
    <w:p w14:paraId="20F7833A" w14:textId="1FF8B496" w:rsidR="004475E2" w:rsidRPr="00B7686C" w:rsidRDefault="004475E2">
      <w:pPr>
        <w:jc w:val="both"/>
        <w:rPr>
          <w:ins w:id="20292" w:author="Ole-Martin Hanstveit" w:date="2017-11-26T17:55:00Z"/>
          <w:del w:id="20293" w:author="Morten Lerstad Solli" w:date="2017-11-29T15:13:00Z"/>
          <w:lang w:val="en-US"/>
          <w:rPrChange w:id="20294" w:author="Morten Lerstad Solli" w:date="2017-11-29T12:21:00Z">
            <w:rPr>
              <w:ins w:id="20295" w:author="Ole-Martin Hanstveit" w:date="2017-11-26T17:55:00Z"/>
              <w:del w:id="20296" w:author="Morten Lerstad Solli" w:date="2017-11-29T15:13:00Z"/>
              <w:lang w:val="en-GB"/>
            </w:rPr>
          </w:rPrChange>
        </w:rPr>
        <w:pPrChange w:id="20297" w:author="Oscar Herman Kise" w:date="2017-11-30T20:05:00Z">
          <w:pPr/>
        </w:pPrChange>
      </w:pPr>
      <w:bookmarkStart w:id="20298" w:name="_Toc499732688"/>
      <w:bookmarkStart w:id="20299" w:name="_Toc499731981"/>
      <w:bookmarkStart w:id="20300" w:name="_Toc499732845"/>
      <w:bookmarkStart w:id="20301" w:name="_Toc499732159"/>
      <w:bookmarkStart w:id="20302" w:name="_Toc499732341"/>
      <w:bookmarkStart w:id="20303" w:name="_Toc499732514"/>
      <w:bookmarkStart w:id="20304" w:name="_Toc499732752"/>
      <w:bookmarkStart w:id="20305" w:name="_Toc499732979"/>
      <w:bookmarkStart w:id="20306" w:name="_Toc499733136"/>
      <w:bookmarkStart w:id="20307" w:name="_Toc499733293"/>
      <w:bookmarkStart w:id="20308" w:name="_Toc499733450"/>
      <w:bookmarkStart w:id="20309" w:name="_Toc499733113"/>
      <w:bookmarkStart w:id="20310" w:name="_Toc499733642"/>
      <w:bookmarkStart w:id="20311" w:name="_Toc499733799"/>
      <w:bookmarkStart w:id="20312" w:name="_Toc499733956"/>
      <w:bookmarkStart w:id="20313" w:name="_Toc499737802"/>
      <w:bookmarkStart w:id="20314" w:name="_Toc499738100"/>
      <w:bookmarkStart w:id="20315" w:name="_Toc499739488"/>
      <w:bookmarkStart w:id="20316" w:name="_Toc499743816"/>
      <w:bookmarkStart w:id="20317" w:name="_Toc499748402"/>
      <w:bookmarkStart w:id="20318" w:name="_Toc499749116"/>
      <w:bookmarkStart w:id="20319" w:name="_Toc499749274"/>
      <w:bookmarkStart w:id="20320" w:name="_Toc499749432"/>
      <w:bookmarkStart w:id="20321" w:name="_Toc499749590"/>
      <w:bookmarkStart w:id="20322" w:name="_Toc499750151"/>
      <w:bookmarkStart w:id="20323" w:name="_Toc499750575"/>
      <w:bookmarkStart w:id="20324" w:name="_Toc499748562"/>
      <w:bookmarkStart w:id="20325" w:name="_Toc499750032"/>
      <w:bookmarkStart w:id="20326" w:name="_Toc499750719"/>
      <w:bookmarkStart w:id="20327" w:name="_Toc499751037"/>
      <w:bookmarkStart w:id="20328" w:name="_Toc499751196"/>
      <w:bookmarkStart w:id="20329" w:name="_Toc499751355"/>
      <w:bookmarkStart w:id="20330" w:name="_Toc499751514"/>
      <w:bookmarkStart w:id="20331" w:name="_Toc499751673"/>
      <w:bookmarkStart w:id="20332" w:name="_Toc499751832"/>
      <w:bookmarkStart w:id="20333" w:name="_Toc499751991"/>
      <w:bookmarkStart w:id="20334" w:name="_Toc499752248"/>
      <w:bookmarkStart w:id="20335" w:name="_Toc499752407"/>
      <w:bookmarkStart w:id="20336" w:name="_Toc499752566"/>
      <w:bookmarkStart w:id="20337" w:name="_Toc499752725"/>
      <w:bookmarkStart w:id="20338" w:name="_Toc499752982"/>
      <w:bookmarkStart w:id="20339" w:name="_Toc499753141"/>
      <w:bookmarkStart w:id="20340" w:name="_Toc499753300"/>
      <w:bookmarkStart w:id="20341" w:name="_Toc499753459"/>
      <w:bookmarkStart w:id="20342" w:name="_Toc499753912"/>
      <w:bookmarkStart w:id="20343" w:name="_Toc499754071"/>
      <w:bookmarkStart w:id="20344" w:name="_Toc499754916"/>
      <w:bookmarkStart w:id="20345" w:name="_Toc499755075"/>
      <w:bookmarkStart w:id="20346" w:name="_Toc499755234"/>
      <w:bookmarkStart w:id="20347" w:name="_Toc499755393"/>
      <w:bookmarkStart w:id="20348" w:name="_Toc499755748"/>
      <w:bookmarkStart w:id="20349" w:name="_Toc499755907"/>
      <w:bookmarkStart w:id="20350" w:name="_Toc499756065"/>
      <w:bookmarkStart w:id="20351" w:name="_Toc499756223"/>
      <w:bookmarkStart w:id="20352" w:name="_Toc499756381"/>
      <w:bookmarkStart w:id="20353" w:name="_Toc499756539"/>
      <w:bookmarkStart w:id="20354" w:name="_Toc499755210"/>
      <w:bookmarkStart w:id="20355" w:name="_Toc499755505"/>
      <w:bookmarkStart w:id="20356" w:name="_Toc499755678"/>
      <w:bookmarkStart w:id="20357" w:name="_Toc499756794"/>
      <w:bookmarkStart w:id="20358" w:name="_Toc499755976"/>
      <w:bookmarkStart w:id="20359" w:name="_Toc499756276"/>
      <w:bookmarkStart w:id="20360" w:name="_Toc499756517"/>
      <w:bookmarkStart w:id="20361" w:name="_Toc499756753"/>
      <w:bookmarkStart w:id="20362" w:name="_Toc499757070"/>
      <w:bookmarkStart w:id="20363" w:name="_Toc499757228"/>
      <w:bookmarkStart w:id="20364" w:name="_Toc499757386"/>
      <w:bookmarkStart w:id="20365" w:name="_Toc499757544"/>
      <w:bookmarkStart w:id="20366" w:name="_Toc499757702"/>
      <w:bookmarkStart w:id="20367" w:name="_Toc499757860"/>
      <w:bookmarkStart w:id="20368" w:name="_Toc499757773"/>
      <w:bookmarkStart w:id="20369" w:name="_Toc499758089"/>
      <w:bookmarkStart w:id="20370" w:name="_Toc499756491"/>
      <w:bookmarkStart w:id="20371" w:name="_Toc499758247"/>
      <w:bookmarkStart w:id="20372" w:name="_Toc499758405"/>
      <w:bookmarkStart w:id="20373" w:name="_Toc499758563"/>
      <w:bookmarkStart w:id="20374" w:name="_Toc499758721"/>
      <w:bookmarkStart w:id="20375" w:name="_Toc499758879"/>
      <w:bookmarkStart w:id="20376" w:name="_Toc499759037"/>
      <w:bookmarkStart w:id="20377" w:name="_Toc499759195"/>
      <w:bookmarkStart w:id="20378" w:name="_Toc499759353"/>
      <w:bookmarkStart w:id="20379" w:name="_Toc499759511"/>
      <w:bookmarkStart w:id="20380" w:name="_Toc499759669"/>
      <w:bookmarkStart w:id="20381" w:name="_Toc499759827"/>
      <w:bookmarkStart w:id="20382" w:name="_Toc499759985"/>
      <w:bookmarkStart w:id="20383" w:name="_Toc499760143"/>
      <w:bookmarkStart w:id="20384" w:name="_Toc499756948"/>
      <w:bookmarkStart w:id="20385" w:name="_Toc499757186"/>
      <w:bookmarkStart w:id="20386" w:name="_Toc499760301"/>
      <w:bookmarkStart w:id="20387" w:name="_Toc499757479"/>
      <w:bookmarkStart w:id="20388" w:name="_Toc499760459"/>
      <w:bookmarkStart w:id="20389" w:name="_Toc499760617"/>
      <w:bookmarkStart w:id="20390" w:name="_Toc499760872"/>
      <w:bookmarkStart w:id="20391" w:name="_Toc499761030"/>
      <w:bookmarkStart w:id="20392" w:name="_Toc499761188"/>
      <w:bookmarkStart w:id="20393" w:name="_Toc499761346"/>
      <w:bookmarkStart w:id="20394" w:name="_Toc499801895"/>
      <w:bookmarkStart w:id="20395" w:name="_Toc499802054"/>
      <w:bookmarkStart w:id="20396" w:name="_Toc499802213"/>
      <w:bookmarkStart w:id="20397" w:name="_Toc499802372"/>
      <w:bookmarkStart w:id="20398" w:name="_Toc499802191"/>
      <w:bookmarkStart w:id="20399" w:name="_Toc499802568"/>
      <w:bookmarkStart w:id="20400" w:name="_Toc499802727"/>
      <w:bookmarkStart w:id="20401" w:name="_Toc499802886"/>
      <w:bookmarkStart w:id="20402" w:name="_Toc499802640"/>
      <w:bookmarkStart w:id="20403" w:name="_Toc499803045"/>
      <w:bookmarkStart w:id="20404" w:name="_Toc499803204"/>
      <w:bookmarkStart w:id="20405" w:name="_Toc499803363"/>
      <w:bookmarkStart w:id="20406" w:name="_Toc499803522"/>
      <w:bookmarkStart w:id="20407" w:name="_Toc499803682"/>
      <w:bookmarkStart w:id="20408" w:name="_Toc499803842"/>
      <w:bookmarkStart w:id="20409" w:name="_Toc499804002"/>
      <w:bookmarkStart w:id="20410" w:name="_Toc499804162"/>
      <w:bookmarkStart w:id="20411" w:name="_Toc499804322"/>
      <w:bookmarkStart w:id="20412" w:name="_Toc499804482"/>
      <w:bookmarkStart w:id="20413" w:name="_Toc499803114"/>
      <w:bookmarkStart w:id="20414" w:name="_Toc499804643"/>
      <w:bookmarkStart w:id="20415" w:name="_Toc499803419"/>
      <w:bookmarkStart w:id="20416" w:name="_Toc499803666"/>
      <w:bookmarkStart w:id="20417" w:name="_Toc499803966"/>
      <w:bookmarkStart w:id="20418" w:name="_Toc499804804"/>
      <w:bookmarkStart w:id="20419" w:name="_Toc499804264"/>
      <w:bookmarkStart w:id="20420" w:name="_Toc499804964"/>
      <w:bookmarkStart w:id="20421" w:name="_Toc499805124"/>
      <w:bookmarkStart w:id="20422" w:name="_Toc499804565"/>
      <w:bookmarkStart w:id="20423" w:name="_Toc499805284"/>
      <w:bookmarkStart w:id="20424" w:name="_Toc499804084"/>
      <w:bookmarkStart w:id="20425" w:name="_Toc499804948"/>
      <w:bookmarkStart w:id="20426" w:name="_Toc499805398"/>
      <w:bookmarkStart w:id="20427" w:name="_Toc499805558"/>
      <w:bookmarkStart w:id="20428" w:name="_Toc499805667"/>
      <w:bookmarkStart w:id="20429" w:name="_Toc499805827"/>
      <w:bookmarkStart w:id="20430" w:name="_Toc499805987"/>
      <w:bookmarkStart w:id="20431" w:name="_Toc499806147"/>
      <w:bookmarkStart w:id="20432" w:name="_Toc499806693"/>
      <w:bookmarkStart w:id="20433" w:name="_Toc499822163"/>
      <w:bookmarkStart w:id="20434" w:name="_Toc499822324"/>
      <w:bookmarkStart w:id="20435" w:name="_Toc499804869"/>
      <w:bookmarkStart w:id="20436" w:name="_Toc499805173"/>
      <w:bookmarkStart w:id="20437" w:name="_Toc499806293"/>
      <w:bookmarkStart w:id="20438" w:name="_Toc499806453"/>
      <w:bookmarkStart w:id="20439" w:name="_Toc499806613"/>
      <w:bookmarkStart w:id="20440" w:name="_Toc499806933"/>
      <w:bookmarkStart w:id="20441" w:name="_Toc499807093"/>
      <w:bookmarkStart w:id="20442" w:name="_Toc499807253"/>
      <w:bookmarkStart w:id="20443" w:name="_Toc499807413"/>
      <w:bookmarkStart w:id="20444" w:name="_Toc499807573"/>
      <w:bookmarkStart w:id="20445" w:name="_Toc499807733"/>
      <w:bookmarkStart w:id="20446" w:name="_Toc499807893"/>
      <w:bookmarkStart w:id="20447" w:name="_Toc499808053"/>
      <w:bookmarkStart w:id="20448" w:name="_Toc499808213"/>
      <w:bookmarkStart w:id="20449" w:name="_Toc499808373"/>
      <w:bookmarkStart w:id="20450" w:name="_Toc499808533"/>
      <w:bookmarkStart w:id="20451" w:name="_Toc499808693"/>
      <w:bookmarkStart w:id="20452" w:name="_Toc499808853"/>
      <w:bookmarkStart w:id="20453" w:name="_Toc499809013"/>
      <w:bookmarkStart w:id="20454" w:name="_Toc499809173"/>
      <w:bookmarkStart w:id="20455" w:name="_Toc499809333"/>
      <w:bookmarkStart w:id="20456" w:name="_Toc499809493"/>
      <w:bookmarkStart w:id="20457" w:name="_Toc499809653"/>
      <w:bookmarkStart w:id="20458" w:name="_Toc499809813"/>
      <w:bookmarkStart w:id="20459" w:name="_Toc499809973"/>
      <w:bookmarkStart w:id="20460" w:name="_Toc499810133"/>
      <w:bookmarkStart w:id="20461" w:name="_Toc499810293"/>
      <w:bookmarkStart w:id="20462" w:name="_Toc499810453"/>
      <w:bookmarkStart w:id="20463" w:name="_Toc499810613"/>
      <w:bookmarkStart w:id="20464" w:name="_Toc499810773"/>
      <w:bookmarkStart w:id="20465" w:name="_Toc499810933"/>
      <w:bookmarkStart w:id="20466" w:name="_Toc499811093"/>
      <w:bookmarkStart w:id="20467" w:name="_Toc499811253"/>
      <w:bookmarkStart w:id="20468" w:name="_Toc499811413"/>
      <w:bookmarkStart w:id="20469" w:name="_Toc499811573"/>
      <w:bookmarkStart w:id="20470" w:name="_Toc499811831"/>
      <w:bookmarkStart w:id="20471" w:name="_Toc499811991"/>
      <w:bookmarkStart w:id="20472" w:name="_Toc499812641"/>
      <w:bookmarkStart w:id="20473" w:name="_Toc499812801"/>
      <w:bookmarkStart w:id="20474" w:name="_Toc499812961"/>
      <w:bookmarkStart w:id="20475" w:name="_Toc499813121"/>
      <w:bookmarkStart w:id="20476" w:name="_Toc499813281"/>
      <w:bookmarkStart w:id="20477" w:name="_Toc499813441"/>
      <w:bookmarkStart w:id="20478" w:name="_Toc499813601"/>
      <w:bookmarkStart w:id="20479" w:name="_Toc499813761"/>
      <w:bookmarkStart w:id="20480" w:name="_Toc499813921"/>
      <w:bookmarkStart w:id="20481" w:name="_Toc499814081"/>
      <w:bookmarkStart w:id="20482" w:name="_Toc499814241"/>
      <w:bookmarkStart w:id="20483" w:name="_Toc499814401"/>
      <w:bookmarkStart w:id="20484" w:name="_Toc499814561"/>
      <w:bookmarkStart w:id="20485" w:name="_Toc499814721"/>
      <w:bookmarkStart w:id="20486" w:name="_Toc499814881"/>
      <w:bookmarkStart w:id="20487" w:name="_Toc499815041"/>
      <w:bookmarkStart w:id="20488" w:name="_Toc499815201"/>
      <w:bookmarkStart w:id="20489" w:name="_Toc499815361"/>
      <w:bookmarkStart w:id="20490" w:name="_Toc499815521"/>
      <w:bookmarkStart w:id="20491" w:name="_Toc499815779"/>
      <w:bookmarkStart w:id="20492" w:name="_Toc499816233"/>
      <w:bookmarkStart w:id="20493" w:name="_Toc499816687"/>
      <w:bookmarkStart w:id="20494" w:name="_Toc499817925"/>
      <w:bookmarkStart w:id="20495" w:name="_Toc499818183"/>
      <w:bookmarkStart w:id="20496" w:name="_Toc499818343"/>
      <w:bookmarkStart w:id="20497" w:name="_Toc499818503"/>
      <w:bookmarkStart w:id="20498" w:name="_Toc499818663"/>
      <w:bookmarkStart w:id="20499" w:name="_Toc499818823"/>
      <w:bookmarkStart w:id="20500" w:name="_Toc499818983"/>
      <w:bookmarkStart w:id="20501" w:name="_Toc499819143"/>
      <w:bookmarkStart w:id="20502" w:name="_Toc499819303"/>
      <w:bookmarkStart w:id="20503" w:name="_Toc499819463"/>
      <w:bookmarkStart w:id="20504" w:name="_Toc499819623"/>
      <w:bookmarkStart w:id="20505" w:name="_Toc499819783"/>
      <w:bookmarkStart w:id="20506" w:name="_Toc499819943"/>
      <w:bookmarkStart w:id="20507" w:name="_Toc499820103"/>
      <w:bookmarkStart w:id="20508" w:name="_Toc499820263"/>
      <w:bookmarkStart w:id="20509" w:name="_Toc499820423"/>
      <w:bookmarkStart w:id="20510" w:name="_Toc499820583"/>
      <w:bookmarkStart w:id="20511" w:name="_Toc499820743"/>
      <w:bookmarkStart w:id="20512" w:name="_Toc499820903"/>
      <w:bookmarkStart w:id="20513" w:name="_Toc499821161"/>
      <w:bookmarkStart w:id="20514" w:name="_Toc499821321"/>
      <w:bookmarkStart w:id="20515" w:name="_Toc499821481"/>
      <w:bookmarkStart w:id="20516" w:name="_Toc499821641"/>
      <w:bookmarkStart w:id="20517" w:name="_Toc499821801"/>
      <w:bookmarkStart w:id="20518" w:name="_Toc499821961"/>
      <w:bookmarkStart w:id="20519" w:name="_Toc499822441"/>
      <w:bookmarkStart w:id="20520" w:name="_Toc499822601"/>
      <w:bookmarkStart w:id="20521" w:name="_Toc499822761"/>
      <w:bookmarkStart w:id="20522" w:name="_Toc499822921"/>
      <w:bookmarkStart w:id="20523" w:name="_Toc499823081"/>
      <w:bookmarkStart w:id="20524" w:name="_Toc499823241"/>
      <w:bookmarkStart w:id="20525" w:name="_Toc499823401"/>
      <w:bookmarkStart w:id="20526" w:name="_Toc499823561"/>
      <w:bookmarkStart w:id="20527" w:name="_Toc499823721"/>
      <w:bookmarkStart w:id="20528" w:name="_Toc499823881"/>
      <w:bookmarkStart w:id="20529" w:name="_Toc499824041"/>
      <w:bookmarkStart w:id="20530" w:name="_Toc499824201"/>
      <w:bookmarkStart w:id="20531" w:name="_Toc499824361"/>
      <w:bookmarkStart w:id="20532" w:name="_Toc499824521"/>
      <w:bookmarkStart w:id="20533" w:name="_Toc499824681"/>
      <w:bookmarkStart w:id="20534" w:name="_Toc499824841"/>
      <w:bookmarkStart w:id="20535" w:name="_Toc499825001"/>
      <w:bookmarkStart w:id="20536" w:name="_Toc499825161"/>
      <w:bookmarkStart w:id="20537" w:name="_Toc499825419"/>
      <w:bookmarkStart w:id="20538" w:name="_Toc499825579"/>
      <w:bookmarkStart w:id="20539" w:name="_Toc499825837"/>
      <w:bookmarkStart w:id="20540" w:name="_Toc499825997"/>
      <w:bookmarkStart w:id="20541" w:name="_Toc499826157"/>
      <w:bookmarkStart w:id="20542" w:name="_Toc499826415"/>
      <w:bookmarkStart w:id="20543" w:name="_Toc499826575"/>
      <w:bookmarkStart w:id="20544" w:name="_Toc499827617"/>
      <w:bookmarkStart w:id="20545" w:name="_Toc499827973"/>
      <w:bookmarkStart w:id="20546" w:name="_Toc499828133"/>
      <w:bookmarkStart w:id="20547" w:name="_Toc499828489"/>
      <w:bookmarkStart w:id="20548" w:name="_Toc499828649"/>
      <w:bookmarkStart w:id="20549" w:name="_Toc499828809"/>
      <w:bookmarkStart w:id="20550" w:name="_Toc499828969"/>
      <w:bookmarkStart w:id="20551" w:name="_Toc499829129"/>
      <w:bookmarkStart w:id="20552" w:name="_Toc499829289"/>
      <w:bookmarkStart w:id="20553" w:name="_Toc499829449"/>
      <w:bookmarkStart w:id="20554" w:name="_Toc499829609"/>
      <w:bookmarkStart w:id="20555" w:name="_Toc499829769"/>
      <w:bookmarkStart w:id="20556" w:name="_Toc499829929"/>
      <w:bookmarkStart w:id="20557" w:name="_Toc499830089"/>
      <w:bookmarkStart w:id="20558" w:name="_Toc499830249"/>
      <w:bookmarkStart w:id="20559" w:name="_Toc499830409"/>
      <w:bookmarkStart w:id="20560" w:name="_Toc499830569"/>
      <w:bookmarkStart w:id="20561" w:name="_Toc499830729"/>
      <w:bookmarkStart w:id="20562" w:name="_Toc499830889"/>
      <w:bookmarkStart w:id="20563" w:name="_Toc499831049"/>
      <w:bookmarkStart w:id="20564" w:name="_Toc499831209"/>
      <w:bookmarkStart w:id="20565" w:name="_Toc499831369"/>
      <w:bookmarkStart w:id="20566" w:name="_Toc499831529"/>
      <w:bookmarkStart w:id="20567" w:name="_Toc499831689"/>
      <w:bookmarkStart w:id="20568" w:name="_Toc499831849"/>
      <w:bookmarkStart w:id="20569" w:name="_Toc499832009"/>
      <w:bookmarkStart w:id="20570" w:name="_Toc499832169"/>
      <w:bookmarkStart w:id="20571" w:name="_Toc499832329"/>
      <w:bookmarkStart w:id="20572" w:name="_Toc499832489"/>
      <w:bookmarkStart w:id="20573" w:name="_Toc499832649"/>
      <w:bookmarkStart w:id="20574" w:name="_Toc499832809"/>
      <w:bookmarkStart w:id="20575" w:name="_Toc499832969"/>
      <w:bookmarkStart w:id="20576" w:name="_Toc499833129"/>
      <w:bookmarkStart w:id="20577" w:name="_Toc499833289"/>
      <w:bookmarkStart w:id="20578" w:name="_Toc499833449"/>
      <w:bookmarkStart w:id="20579" w:name="_Toc499833609"/>
      <w:bookmarkStart w:id="20580" w:name="_Toc499833769"/>
      <w:bookmarkStart w:id="20581" w:name="_Toc499833929"/>
      <w:bookmarkStart w:id="20582" w:name="_Toc499834089"/>
      <w:bookmarkStart w:id="20583" w:name="_Toc499834249"/>
      <w:bookmarkStart w:id="20584" w:name="_Toc499834409"/>
      <w:bookmarkStart w:id="20585" w:name="_Toc499834569"/>
      <w:bookmarkStart w:id="20586" w:name="_Toc499834729"/>
      <w:bookmarkStart w:id="20587" w:name="_Toc499834889"/>
      <w:bookmarkStart w:id="20588" w:name="_Toc499835049"/>
      <w:bookmarkStart w:id="20589" w:name="_Toc499835209"/>
      <w:bookmarkStart w:id="20590" w:name="_Toc499835369"/>
      <w:bookmarkStart w:id="20591" w:name="_Toc499835529"/>
      <w:bookmarkStart w:id="20592" w:name="_Toc499835689"/>
      <w:bookmarkStart w:id="20593" w:name="_Toc499835849"/>
      <w:bookmarkStart w:id="20594" w:name="_Toc499836009"/>
      <w:bookmarkStart w:id="20595" w:name="_Toc499836169"/>
      <w:bookmarkStart w:id="20596" w:name="_Toc499836329"/>
      <w:bookmarkStart w:id="20597" w:name="_Toc499836490"/>
      <w:bookmarkStart w:id="20598" w:name="_Toc499836651"/>
      <w:bookmarkStart w:id="20599" w:name="_Toc499836812"/>
      <w:bookmarkStart w:id="20600" w:name="_Toc499836973"/>
      <w:bookmarkStart w:id="20601" w:name="_Toc499837134"/>
      <w:bookmarkStart w:id="20602" w:name="_Toc499837295"/>
      <w:bookmarkStart w:id="20603" w:name="_Toc499822557"/>
      <w:bookmarkStart w:id="20604" w:name="_Toc499822855"/>
      <w:bookmarkStart w:id="20605" w:name="_Toc499823219"/>
      <w:bookmarkStart w:id="20606" w:name="_Toc499837456"/>
      <w:bookmarkStart w:id="20607" w:name="_Toc499837617"/>
      <w:bookmarkStart w:id="20608" w:name="_Toc499837778"/>
      <w:bookmarkStart w:id="20609" w:name="_Toc499837939"/>
      <w:bookmarkStart w:id="20610" w:name="_Toc499838100"/>
      <w:bookmarkStart w:id="20611" w:name="_Toc499838261"/>
      <w:bookmarkStart w:id="20612" w:name="_Toc499838422"/>
      <w:bookmarkStart w:id="20613" w:name="_Toc499838583"/>
      <w:bookmarkStart w:id="20614" w:name="_Toc499838744"/>
      <w:bookmarkStart w:id="20615" w:name="_Toc499838905"/>
      <w:bookmarkStart w:id="20616" w:name="_Toc499839066"/>
      <w:bookmarkStart w:id="20617" w:name="_Toc499839227"/>
      <w:bookmarkStart w:id="20618" w:name="_Toc499839388"/>
      <w:bookmarkStart w:id="20619" w:name="_Toc499839648"/>
      <w:bookmarkStart w:id="20620" w:name="_Toc499823520"/>
      <w:bookmarkStart w:id="20621" w:name="_Toc499823822"/>
      <w:bookmarkStart w:id="20622" w:name="_Toc499839809"/>
      <w:bookmarkStart w:id="20623" w:name="_Toc499824124"/>
      <w:bookmarkStart w:id="20624" w:name="_Toc499824429"/>
      <w:bookmarkStart w:id="20625" w:name="_Toc499824734"/>
      <w:bookmarkStart w:id="20626" w:name="_Toc499824499"/>
      <w:bookmarkStart w:id="20627" w:name="_Toc499824981"/>
      <w:bookmarkStart w:id="20628" w:name="_Toc499839970"/>
      <w:bookmarkStart w:id="20629" w:name="_Toc499840131"/>
      <w:bookmarkStart w:id="20630" w:name="_Toc499825279"/>
      <w:bookmarkStart w:id="20631" w:name="_Toc499840292"/>
      <w:bookmarkStart w:id="20632" w:name="_Toc499825518"/>
      <w:bookmarkStart w:id="20633" w:name="_Toc499840453"/>
      <w:bookmarkStart w:id="20634" w:name="_Toc499840614"/>
      <w:bookmarkStart w:id="20635" w:name="_Toc499840775"/>
      <w:bookmarkStart w:id="20636" w:name="_Toc499840936"/>
      <w:bookmarkStart w:id="20637" w:name="_Toc499825758"/>
      <w:bookmarkStart w:id="20638" w:name="_Toc499826063"/>
      <w:bookmarkStart w:id="20639" w:name="_Toc499826306"/>
      <w:bookmarkStart w:id="20640" w:name="_Toc499826552"/>
      <w:bookmarkStart w:id="20641" w:name="_Toc499826789"/>
      <w:bookmarkStart w:id="20642" w:name="_Toc499841097"/>
      <w:bookmarkStart w:id="20643" w:name="_Toc499826963"/>
      <w:bookmarkStart w:id="20644" w:name="_Toc499825252"/>
      <w:bookmarkStart w:id="20645" w:name="_Toc499827144"/>
      <w:bookmarkStart w:id="20646" w:name="_Toc499825714"/>
      <w:bookmarkStart w:id="20647" w:name="_Toc499826230"/>
      <w:bookmarkStart w:id="20648" w:name="_Toc499826694"/>
      <w:bookmarkStart w:id="20649" w:name="_Toc499827325"/>
      <w:bookmarkStart w:id="20650" w:name="_Toc499827506"/>
      <w:bookmarkStart w:id="20651" w:name="_Toc499827032"/>
      <w:bookmarkStart w:id="20652" w:name="_Toc499827309"/>
      <w:bookmarkStart w:id="20653" w:name="_Toc499827791"/>
      <w:bookmarkStart w:id="20654" w:name="_Toc499828034"/>
      <w:bookmarkStart w:id="20655" w:name="_Toc499828278"/>
      <w:bookmarkStart w:id="20656" w:name="_Toc499828461"/>
      <w:bookmarkStart w:id="20657" w:name="_Toc499828763"/>
      <w:bookmarkStart w:id="20658" w:name="_Toc499829061"/>
      <w:bookmarkStart w:id="20659" w:name="_Toc499828120"/>
      <w:bookmarkStart w:id="20660" w:name="_Toc499826492"/>
      <w:bookmarkStart w:id="20661" w:name="_Toc499827203"/>
      <w:bookmarkStart w:id="20662" w:name="_Toc499827684"/>
      <w:bookmarkStart w:id="20663" w:name="_Toc499826882"/>
      <w:bookmarkStart w:id="20664" w:name="_Toc499828578"/>
      <w:bookmarkStart w:id="20665" w:name="_Toc499829273"/>
      <w:bookmarkStart w:id="20666" w:name="_Toc499828101"/>
      <w:bookmarkStart w:id="20667" w:name="_Toc499829224"/>
      <w:bookmarkStart w:id="20668" w:name="_Toc499829662"/>
      <w:bookmarkStart w:id="20669" w:name="_Toc499829909"/>
      <w:bookmarkStart w:id="20670" w:name="_Toc499828408"/>
      <w:bookmarkStart w:id="20671" w:name="_Toc499829729"/>
      <w:bookmarkStart w:id="20672" w:name="_Toc499830330"/>
      <w:bookmarkStart w:id="20673" w:name="_Toc499830635"/>
      <w:bookmarkStart w:id="20674" w:name="_Toc499830842"/>
      <w:bookmarkStart w:id="20675" w:name="_Toc499831140"/>
      <w:bookmarkStart w:id="20676" w:name="_Toc499831614"/>
      <w:bookmarkStart w:id="20677" w:name="_Toc499832090"/>
      <w:bookmarkStart w:id="20678" w:name="_Toc499833022"/>
      <w:bookmarkStart w:id="20679" w:name="_Toc499833407"/>
      <w:bookmarkStart w:id="20680" w:name="_Toc499833718"/>
      <w:bookmarkStart w:id="20681" w:name="_Toc499834022"/>
      <w:bookmarkStart w:id="20682" w:name="_Toc499834361"/>
      <w:bookmarkStart w:id="20683" w:name="_Toc499834693"/>
      <w:bookmarkStart w:id="20684" w:name="_Toc499835030"/>
      <w:bookmarkStart w:id="20685" w:name="_Toc499834202"/>
      <w:bookmarkStart w:id="20686" w:name="_Toc499835420"/>
      <w:bookmarkStart w:id="20687" w:name="_Toc499835752"/>
      <w:bookmarkStart w:id="20688" w:name="_Toc499834941"/>
      <w:bookmarkStart w:id="20689" w:name="_Toc499835948"/>
      <w:bookmarkStart w:id="20690" w:name="_Toc499837071"/>
      <w:bookmarkStart w:id="20691" w:name="_Toc499837410"/>
      <w:bookmarkStart w:id="20692" w:name="_Toc499837744"/>
      <w:bookmarkStart w:id="20693" w:name="_Toc499838083"/>
      <w:bookmarkStart w:id="20694" w:name="_Toc499842718"/>
      <w:bookmarkStart w:id="20695" w:name="_Toc499843383"/>
      <w:bookmarkEnd w:id="20298"/>
      <w:bookmarkEnd w:id="20299"/>
      <w:bookmarkEnd w:id="20300"/>
      <w:bookmarkEnd w:id="20301"/>
      <w:bookmarkEnd w:id="20302"/>
      <w:bookmarkEnd w:id="20303"/>
      <w:bookmarkEnd w:id="20304"/>
      <w:bookmarkEnd w:id="20305"/>
      <w:bookmarkEnd w:id="20306"/>
      <w:bookmarkEnd w:id="20307"/>
      <w:bookmarkEnd w:id="20308"/>
      <w:bookmarkEnd w:id="20309"/>
      <w:bookmarkEnd w:id="20310"/>
      <w:bookmarkEnd w:id="20311"/>
      <w:bookmarkEnd w:id="20312"/>
      <w:bookmarkEnd w:id="20313"/>
      <w:bookmarkEnd w:id="20314"/>
      <w:bookmarkEnd w:id="20315"/>
      <w:bookmarkEnd w:id="20316"/>
      <w:bookmarkEnd w:id="20317"/>
      <w:bookmarkEnd w:id="20318"/>
      <w:bookmarkEnd w:id="20319"/>
      <w:bookmarkEnd w:id="20320"/>
      <w:bookmarkEnd w:id="20321"/>
      <w:bookmarkEnd w:id="20322"/>
      <w:bookmarkEnd w:id="20323"/>
      <w:bookmarkEnd w:id="20324"/>
      <w:bookmarkEnd w:id="20325"/>
      <w:bookmarkEnd w:id="20326"/>
      <w:bookmarkEnd w:id="20327"/>
      <w:bookmarkEnd w:id="20328"/>
      <w:bookmarkEnd w:id="20329"/>
      <w:bookmarkEnd w:id="20330"/>
      <w:bookmarkEnd w:id="20331"/>
      <w:bookmarkEnd w:id="20332"/>
      <w:bookmarkEnd w:id="20333"/>
      <w:bookmarkEnd w:id="20334"/>
      <w:bookmarkEnd w:id="20335"/>
      <w:bookmarkEnd w:id="20336"/>
      <w:bookmarkEnd w:id="20337"/>
      <w:bookmarkEnd w:id="20338"/>
      <w:bookmarkEnd w:id="20339"/>
      <w:bookmarkEnd w:id="20340"/>
      <w:bookmarkEnd w:id="20341"/>
      <w:bookmarkEnd w:id="20342"/>
      <w:bookmarkEnd w:id="20343"/>
      <w:bookmarkEnd w:id="20344"/>
      <w:bookmarkEnd w:id="20345"/>
      <w:bookmarkEnd w:id="20346"/>
      <w:bookmarkEnd w:id="20347"/>
      <w:bookmarkEnd w:id="20348"/>
      <w:bookmarkEnd w:id="20349"/>
      <w:bookmarkEnd w:id="20350"/>
      <w:bookmarkEnd w:id="20351"/>
      <w:bookmarkEnd w:id="20352"/>
      <w:bookmarkEnd w:id="20353"/>
      <w:bookmarkEnd w:id="20354"/>
      <w:bookmarkEnd w:id="20355"/>
      <w:bookmarkEnd w:id="20356"/>
      <w:bookmarkEnd w:id="20357"/>
      <w:bookmarkEnd w:id="20358"/>
      <w:bookmarkEnd w:id="20359"/>
      <w:bookmarkEnd w:id="20360"/>
      <w:bookmarkEnd w:id="20361"/>
      <w:bookmarkEnd w:id="20362"/>
      <w:bookmarkEnd w:id="20363"/>
      <w:bookmarkEnd w:id="20364"/>
      <w:bookmarkEnd w:id="20365"/>
      <w:bookmarkEnd w:id="20366"/>
      <w:bookmarkEnd w:id="20367"/>
      <w:bookmarkEnd w:id="20368"/>
      <w:bookmarkEnd w:id="20369"/>
      <w:bookmarkEnd w:id="20370"/>
      <w:bookmarkEnd w:id="20371"/>
      <w:bookmarkEnd w:id="20372"/>
      <w:bookmarkEnd w:id="20373"/>
      <w:bookmarkEnd w:id="20374"/>
      <w:bookmarkEnd w:id="20375"/>
      <w:bookmarkEnd w:id="20376"/>
      <w:bookmarkEnd w:id="20377"/>
      <w:bookmarkEnd w:id="20378"/>
      <w:bookmarkEnd w:id="20379"/>
      <w:bookmarkEnd w:id="20380"/>
      <w:bookmarkEnd w:id="20381"/>
      <w:bookmarkEnd w:id="20382"/>
      <w:bookmarkEnd w:id="20383"/>
      <w:bookmarkEnd w:id="20384"/>
      <w:bookmarkEnd w:id="20385"/>
      <w:bookmarkEnd w:id="20386"/>
      <w:bookmarkEnd w:id="20387"/>
      <w:bookmarkEnd w:id="20388"/>
      <w:bookmarkEnd w:id="20389"/>
      <w:bookmarkEnd w:id="20390"/>
      <w:bookmarkEnd w:id="20391"/>
      <w:bookmarkEnd w:id="20392"/>
      <w:bookmarkEnd w:id="20393"/>
      <w:bookmarkEnd w:id="20394"/>
      <w:bookmarkEnd w:id="20395"/>
      <w:bookmarkEnd w:id="20396"/>
      <w:bookmarkEnd w:id="20397"/>
      <w:bookmarkEnd w:id="20398"/>
      <w:bookmarkEnd w:id="20399"/>
      <w:bookmarkEnd w:id="20400"/>
      <w:bookmarkEnd w:id="20401"/>
      <w:bookmarkEnd w:id="20402"/>
      <w:bookmarkEnd w:id="20403"/>
      <w:bookmarkEnd w:id="20404"/>
      <w:bookmarkEnd w:id="20405"/>
      <w:bookmarkEnd w:id="20406"/>
      <w:bookmarkEnd w:id="20407"/>
      <w:bookmarkEnd w:id="20408"/>
      <w:bookmarkEnd w:id="20409"/>
      <w:bookmarkEnd w:id="20410"/>
      <w:bookmarkEnd w:id="20411"/>
      <w:bookmarkEnd w:id="20412"/>
      <w:bookmarkEnd w:id="20413"/>
      <w:bookmarkEnd w:id="20414"/>
      <w:bookmarkEnd w:id="20415"/>
      <w:bookmarkEnd w:id="20416"/>
      <w:bookmarkEnd w:id="20417"/>
      <w:bookmarkEnd w:id="20418"/>
      <w:bookmarkEnd w:id="20419"/>
      <w:bookmarkEnd w:id="20420"/>
      <w:bookmarkEnd w:id="20421"/>
      <w:bookmarkEnd w:id="20422"/>
      <w:bookmarkEnd w:id="20423"/>
      <w:bookmarkEnd w:id="20424"/>
      <w:bookmarkEnd w:id="20425"/>
      <w:bookmarkEnd w:id="20426"/>
      <w:bookmarkEnd w:id="20427"/>
      <w:bookmarkEnd w:id="20428"/>
      <w:bookmarkEnd w:id="20429"/>
      <w:bookmarkEnd w:id="20430"/>
      <w:bookmarkEnd w:id="20431"/>
      <w:bookmarkEnd w:id="20432"/>
      <w:bookmarkEnd w:id="20433"/>
      <w:bookmarkEnd w:id="20434"/>
      <w:bookmarkEnd w:id="20435"/>
      <w:bookmarkEnd w:id="20436"/>
      <w:bookmarkEnd w:id="20437"/>
      <w:bookmarkEnd w:id="20438"/>
      <w:bookmarkEnd w:id="20439"/>
      <w:bookmarkEnd w:id="20440"/>
      <w:bookmarkEnd w:id="20441"/>
      <w:bookmarkEnd w:id="20442"/>
      <w:bookmarkEnd w:id="20443"/>
      <w:bookmarkEnd w:id="20444"/>
      <w:bookmarkEnd w:id="20445"/>
      <w:bookmarkEnd w:id="20446"/>
      <w:bookmarkEnd w:id="20447"/>
      <w:bookmarkEnd w:id="20448"/>
      <w:bookmarkEnd w:id="20449"/>
      <w:bookmarkEnd w:id="20450"/>
      <w:bookmarkEnd w:id="20451"/>
      <w:bookmarkEnd w:id="20452"/>
      <w:bookmarkEnd w:id="20453"/>
      <w:bookmarkEnd w:id="20454"/>
      <w:bookmarkEnd w:id="20455"/>
      <w:bookmarkEnd w:id="20456"/>
      <w:bookmarkEnd w:id="20457"/>
      <w:bookmarkEnd w:id="20458"/>
      <w:bookmarkEnd w:id="20459"/>
      <w:bookmarkEnd w:id="20460"/>
      <w:bookmarkEnd w:id="20461"/>
      <w:bookmarkEnd w:id="20462"/>
      <w:bookmarkEnd w:id="20463"/>
      <w:bookmarkEnd w:id="20464"/>
      <w:bookmarkEnd w:id="20465"/>
      <w:bookmarkEnd w:id="20466"/>
      <w:bookmarkEnd w:id="20467"/>
      <w:bookmarkEnd w:id="20468"/>
      <w:bookmarkEnd w:id="20469"/>
      <w:bookmarkEnd w:id="20470"/>
      <w:bookmarkEnd w:id="20471"/>
      <w:bookmarkEnd w:id="20472"/>
      <w:bookmarkEnd w:id="20473"/>
      <w:bookmarkEnd w:id="20474"/>
      <w:bookmarkEnd w:id="20475"/>
      <w:bookmarkEnd w:id="20476"/>
      <w:bookmarkEnd w:id="20477"/>
      <w:bookmarkEnd w:id="20478"/>
      <w:bookmarkEnd w:id="20479"/>
      <w:bookmarkEnd w:id="20480"/>
      <w:bookmarkEnd w:id="20481"/>
      <w:bookmarkEnd w:id="20482"/>
      <w:bookmarkEnd w:id="20483"/>
      <w:bookmarkEnd w:id="20484"/>
      <w:bookmarkEnd w:id="20485"/>
      <w:bookmarkEnd w:id="20486"/>
      <w:bookmarkEnd w:id="20487"/>
      <w:bookmarkEnd w:id="20488"/>
      <w:bookmarkEnd w:id="20489"/>
      <w:bookmarkEnd w:id="20490"/>
      <w:bookmarkEnd w:id="20491"/>
      <w:bookmarkEnd w:id="20492"/>
      <w:bookmarkEnd w:id="20493"/>
      <w:bookmarkEnd w:id="20494"/>
      <w:bookmarkEnd w:id="20495"/>
      <w:bookmarkEnd w:id="20496"/>
      <w:bookmarkEnd w:id="20497"/>
      <w:bookmarkEnd w:id="20498"/>
      <w:bookmarkEnd w:id="20499"/>
      <w:bookmarkEnd w:id="20500"/>
      <w:bookmarkEnd w:id="20501"/>
      <w:bookmarkEnd w:id="20502"/>
      <w:bookmarkEnd w:id="20503"/>
      <w:bookmarkEnd w:id="20504"/>
      <w:bookmarkEnd w:id="20505"/>
      <w:bookmarkEnd w:id="20506"/>
      <w:bookmarkEnd w:id="20507"/>
      <w:bookmarkEnd w:id="20508"/>
      <w:bookmarkEnd w:id="20509"/>
      <w:bookmarkEnd w:id="20510"/>
      <w:bookmarkEnd w:id="20511"/>
      <w:bookmarkEnd w:id="20512"/>
      <w:bookmarkEnd w:id="20513"/>
      <w:bookmarkEnd w:id="20514"/>
      <w:bookmarkEnd w:id="20515"/>
      <w:bookmarkEnd w:id="20516"/>
      <w:bookmarkEnd w:id="20517"/>
      <w:bookmarkEnd w:id="20518"/>
      <w:bookmarkEnd w:id="20519"/>
      <w:bookmarkEnd w:id="20520"/>
      <w:bookmarkEnd w:id="20521"/>
      <w:bookmarkEnd w:id="20522"/>
      <w:bookmarkEnd w:id="20523"/>
      <w:bookmarkEnd w:id="20524"/>
      <w:bookmarkEnd w:id="20525"/>
      <w:bookmarkEnd w:id="20526"/>
      <w:bookmarkEnd w:id="20527"/>
      <w:bookmarkEnd w:id="20528"/>
      <w:bookmarkEnd w:id="20529"/>
      <w:bookmarkEnd w:id="20530"/>
      <w:bookmarkEnd w:id="20531"/>
      <w:bookmarkEnd w:id="20532"/>
      <w:bookmarkEnd w:id="20533"/>
      <w:bookmarkEnd w:id="20534"/>
      <w:bookmarkEnd w:id="20535"/>
      <w:bookmarkEnd w:id="20536"/>
      <w:bookmarkEnd w:id="20537"/>
      <w:bookmarkEnd w:id="20538"/>
      <w:bookmarkEnd w:id="20539"/>
      <w:bookmarkEnd w:id="20540"/>
      <w:bookmarkEnd w:id="20541"/>
      <w:bookmarkEnd w:id="20542"/>
      <w:bookmarkEnd w:id="20543"/>
      <w:bookmarkEnd w:id="20544"/>
      <w:bookmarkEnd w:id="20545"/>
      <w:bookmarkEnd w:id="20546"/>
      <w:bookmarkEnd w:id="20547"/>
      <w:bookmarkEnd w:id="20548"/>
      <w:bookmarkEnd w:id="20549"/>
      <w:bookmarkEnd w:id="20550"/>
      <w:bookmarkEnd w:id="20551"/>
      <w:bookmarkEnd w:id="20552"/>
      <w:bookmarkEnd w:id="20553"/>
      <w:bookmarkEnd w:id="20554"/>
      <w:bookmarkEnd w:id="20555"/>
      <w:bookmarkEnd w:id="20556"/>
      <w:bookmarkEnd w:id="20557"/>
      <w:bookmarkEnd w:id="20558"/>
      <w:bookmarkEnd w:id="20559"/>
      <w:bookmarkEnd w:id="20560"/>
      <w:bookmarkEnd w:id="20561"/>
      <w:bookmarkEnd w:id="20562"/>
      <w:bookmarkEnd w:id="20563"/>
      <w:bookmarkEnd w:id="20564"/>
      <w:bookmarkEnd w:id="20565"/>
      <w:bookmarkEnd w:id="20566"/>
      <w:bookmarkEnd w:id="20567"/>
      <w:bookmarkEnd w:id="20568"/>
      <w:bookmarkEnd w:id="20569"/>
      <w:bookmarkEnd w:id="20570"/>
      <w:bookmarkEnd w:id="20571"/>
      <w:bookmarkEnd w:id="20572"/>
      <w:bookmarkEnd w:id="20573"/>
      <w:bookmarkEnd w:id="20574"/>
      <w:bookmarkEnd w:id="20575"/>
      <w:bookmarkEnd w:id="20576"/>
      <w:bookmarkEnd w:id="20577"/>
      <w:bookmarkEnd w:id="20578"/>
      <w:bookmarkEnd w:id="20579"/>
      <w:bookmarkEnd w:id="20580"/>
      <w:bookmarkEnd w:id="20581"/>
      <w:bookmarkEnd w:id="20582"/>
      <w:bookmarkEnd w:id="20583"/>
      <w:bookmarkEnd w:id="20584"/>
      <w:bookmarkEnd w:id="20585"/>
      <w:bookmarkEnd w:id="20586"/>
      <w:bookmarkEnd w:id="20587"/>
      <w:bookmarkEnd w:id="20588"/>
      <w:bookmarkEnd w:id="20589"/>
      <w:bookmarkEnd w:id="20590"/>
      <w:bookmarkEnd w:id="20591"/>
      <w:bookmarkEnd w:id="20592"/>
      <w:bookmarkEnd w:id="20593"/>
      <w:bookmarkEnd w:id="20594"/>
      <w:bookmarkEnd w:id="20595"/>
      <w:bookmarkEnd w:id="20596"/>
      <w:bookmarkEnd w:id="20597"/>
      <w:bookmarkEnd w:id="20598"/>
      <w:bookmarkEnd w:id="20599"/>
      <w:bookmarkEnd w:id="20600"/>
      <w:bookmarkEnd w:id="20601"/>
      <w:bookmarkEnd w:id="20602"/>
      <w:bookmarkEnd w:id="20603"/>
      <w:bookmarkEnd w:id="20604"/>
      <w:bookmarkEnd w:id="20605"/>
      <w:bookmarkEnd w:id="20606"/>
      <w:bookmarkEnd w:id="20607"/>
      <w:bookmarkEnd w:id="20608"/>
      <w:bookmarkEnd w:id="20609"/>
      <w:bookmarkEnd w:id="20610"/>
      <w:bookmarkEnd w:id="20611"/>
      <w:bookmarkEnd w:id="20612"/>
      <w:bookmarkEnd w:id="20613"/>
      <w:bookmarkEnd w:id="20614"/>
      <w:bookmarkEnd w:id="20615"/>
      <w:bookmarkEnd w:id="20616"/>
      <w:bookmarkEnd w:id="20617"/>
      <w:bookmarkEnd w:id="20618"/>
      <w:bookmarkEnd w:id="20619"/>
      <w:bookmarkEnd w:id="20620"/>
      <w:bookmarkEnd w:id="20621"/>
      <w:bookmarkEnd w:id="20622"/>
      <w:bookmarkEnd w:id="20623"/>
      <w:bookmarkEnd w:id="20624"/>
      <w:bookmarkEnd w:id="20625"/>
      <w:bookmarkEnd w:id="20626"/>
      <w:bookmarkEnd w:id="20627"/>
      <w:bookmarkEnd w:id="20628"/>
      <w:bookmarkEnd w:id="20629"/>
      <w:bookmarkEnd w:id="20630"/>
      <w:bookmarkEnd w:id="20631"/>
      <w:bookmarkEnd w:id="20632"/>
      <w:bookmarkEnd w:id="20633"/>
      <w:bookmarkEnd w:id="20634"/>
      <w:bookmarkEnd w:id="20635"/>
      <w:bookmarkEnd w:id="20636"/>
      <w:bookmarkEnd w:id="20637"/>
      <w:bookmarkEnd w:id="20638"/>
      <w:bookmarkEnd w:id="20639"/>
      <w:bookmarkEnd w:id="20640"/>
      <w:bookmarkEnd w:id="20641"/>
      <w:bookmarkEnd w:id="20642"/>
      <w:bookmarkEnd w:id="20643"/>
      <w:bookmarkEnd w:id="20644"/>
      <w:bookmarkEnd w:id="20645"/>
      <w:bookmarkEnd w:id="20646"/>
      <w:bookmarkEnd w:id="20647"/>
      <w:bookmarkEnd w:id="20648"/>
      <w:bookmarkEnd w:id="20649"/>
      <w:bookmarkEnd w:id="20650"/>
      <w:bookmarkEnd w:id="20651"/>
      <w:bookmarkEnd w:id="20652"/>
      <w:bookmarkEnd w:id="20653"/>
      <w:bookmarkEnd w:id="20654"/>
      <w:bookmarkEnd w:id="20655"/>
      <w:bookmarkEnd w:id="20656"/>
      <w:bookmarkEnd w:id="20657"/>
      <w:bookmarkEnd w:id="20658"/>
      <w:bookmarkEnd w:id="20659"/>
      <w:bookmarkEnd w:id="20660"/>
      <w:bookmarkEnd w:id="20661"/>
      <w:bookmarkEnd w:id="20662"/>
      <w:bookmarkEnd w:id="20663"/>
      <w:bookmarkEnd w:id="20664"/>
      <w:bookmarkEnd w:id="20665"/>
      <w:bookmarkEnd w:id="20666"/>
      <w:bookmarkEnd w:id="20667"/>
      <w:bookmarkEnd w:id="20668"/>
      <w:bookmarkEnd w:id="20669"/>
      <w:bookmarkEnd w:id="20670"/>
      <w:bookmarkEnd w:id="20671"/>
      <w:bookmarkEnd w:id="20672"/>
      <w:bookmarkEnd w:id="20673"/>
      <w:bookmarkEnd w:id="20674"/>
      <w:bookmarkEnd w:id="20675"/>
      <w:bookmarkEnd w:id="20676"/>
      <w:bookmarkEnd w:id="20677"/>
      <w:bookmarkEnd w:id="20678"/>
      <w:bookmarkEnd w:id="20679"/>
      <w:bookmarkEnd w:id="20680"/>
      <w:bookmarkEnd w:id="20681"/>
      <w:bookmarkEnd w:id="20682"/>
      <w:bookmarkEnd w:id="20683"/>
      <w:bookmarkEnd w:id="20684"/>
      <w:bookmarkEnd w:id="20685"/>
      <w:bookmarkEnd w:id="20686"/>
      <w:bookmarkEnd w:id="20687"/>
      <w:bookmarkEnd w:id="20688"/>
      <w:bookmarkEnd w:id="20689"/>
      <w:bookmarkEnd w:id="20690"/>
      <w:bookmarkEnd w:id="20691"/>
      <w:bookmarkEnd w:id="20692"/>
      <w:bookmarkEnd w:id="20693"/>
      <w:bookmarkEnd w:id="20694"/>
      <w:bookmarkEnd w:id="20695"/>
    </w:p>
    <w:p w14:paraId="78529C0A" w14:textId="6B2DD42B" w:rsidR="009F1A95" w:rsidRPr="00B7686C" w:rsidRDefault="004475E2">
      <w:pPr>
        <w:jc w:val="both"/>
        <w:rPr>
          <w:del w:id="20696" w:author="Morten Lerstad Solli" w:date="2017-11-29T15:13:00Z"/>
          <w:lang w:val="en-US"/>
          <w:rPrChange w:id="20697" w:author="Morten Lerstad Solli" w:date="2017-11-29T12:21:00Z">
            <w:rPr>
              <w:del w:id="20698" w:author="Morten Lerstad Solli" w:date="2017-11-29T15:13:00Z"/>
            </w:rPr>
          </w:rPrChange>
        </w:rPr>
        <w:pPrChange w:id="20699" w:author="Oscar Herman Kise" w:date="2017-11-30T20:05:00Z">
          <w:pPr>
            <w:pStyle w:val="Overskrift4"/>
          </w:pPr>
        </w:pPrChange>
      </w:pPr>
      <w:ins w:id="20700" w:author="Ole-Martin Hanstveit" w:date="2017-11-26T17:55:00Z">
        <w:del w:id="20701" w:author="Morten Lerstad Solli" w:date="2017-11-29T15:13:00Z">
          <w:r w:rsidRPr="00B7686C">
            <w:rPr>
              <w:lang w:val="en-US"/>
              <w:rPrChange w:id="20702" w:author="Morten Lerstad Solli" w:date="2017-11-29T12:21:00Z">
                <w:rPr>
                  <w:b w:val="0"/>
                  <w:bCs w:val="0"/>
                  <w:lang w:val="en-GB"/>
                </w:rPr>
              </w:rPrChange>
            </w:rPr>
            <w:delText xml:space="preserve">In addition to this behaviour, a class named </w:delText>
          </w:r>
          <w:r w:rsidRPr="00B7686C">
            <w:rPr>
              <w:i/>
              <w:lang w:val="en-US"/>
              <w:rPrChange w:id="20703" w:author="Morten Lerstad Solli" w:date="2017-11-29T12:21:00Z">
                <w:rPr>
                  <w:b w:val="0"/>
                  <w:bCs w:val="0"/>
                  <w:i/>
                  <w:lang w:val="en-GB"/>
                </w:rPr>
              </w:rPrChange>
            </w:rPr>
            <w:delText>ShapeDetection</w:delText>
          </w:r>
          <w:r w:rsidRPr="00B7686C">
            <w:rPr>
              <w:lang w:val="en-US"/>
              <w:rPrChange w:id="20704" w:author="Morten Lerstad Solli" w:date="2017-11-29T12:21:00Z">
                <w:rPr>
                  <w:b w:val="0"/>
                  <w:bCs w:val="0"/>
                  <w:lang w:val="en-GB"/>
                </w:rPr>
              </w:rPrChange>
            </w:rPr>
            <w:delText xml:space="preserve"> </w:delText>
          </w:r>
        </w:del>
      </w:ins>
      <w:ins w:id="20705" w:author="Ole-Martin Hanstveit" w:date="2017-11-26T17:56:00Z">
        <w:del w:id="20706" w:author="Morten Lerstad Solli" w:date="2017-11-29T15:13:00Z">
          <w:r w:rsidRPr="00B7686C">
            <w:rPr>
              <w:lang w:val="en-US"/>
              <w:rPrChange w:id="20707" w:author="Morten Lerstad Solli" w:date="2017-11-29T12:21:00Z">
                <w:rPr>
                  <w:b w:val="0"/>
                  <w:bCs w:val="0"/>
                  <w:lang w:val="en-GB"/>
                </w:rPr>
              </w:rPrChange>
            </w:rPr>
            <w:delText xml:space="preserve">was made. This was made to detect the shape of objects that it would pick up. However due to time restrictions, the feature was </w:delText>
          </w:r>
        </w:del>
      </w:ins>
      <w:ins w:id="20708" w:author="Ole-Martin Hanstveit" w:date="2017-11-26T17:57:00Z">
        <w:del w:id="20709" w:author="Morten Lerstad Solli" w:date="2017-11-29T15:13:00Z">
          <w:r w:rsidRPr="00B7686C">
            <w:rPr>
              <w:lang w:val="en-US"/>
              <w:rPrChange w:id="20710" w:author="Morten Lerstad Solli" w:date="2017-11-29T12:21:00Z">
                <w:rPr>
                  <w:b w:val="0"/>
                  <w:bCs w:val="0"/>
                  <w:lang w:val="en-GB"/>
                </w:rPr>
              </w:rPrChange>
            </w:rPr>
            <w:delText>removed.</w:delText>
          </w:r>
        </w:del>
      </w:ins>
      <w:bookmarkStart w:id="20711" w:name="_Toc499732689"/>
      <w:bookmarkStart w:id="20712" w:name="_Toc499731982"/>
      <w:bookmarkStart w:id="20713" w:name="_Toc499732846"/>
      <w:bookmarkStart w:id="20714" w:name="_Toc499732160"/>
      <w:bookmarkStart w:id="20715" w:name="_Toc499732342"/>
      <w:bookmarkStart w:id="20716" w:name="_Toc499732515"/>
      <w:bookmarkStart w:id="20717" w:name="_Toc499732753"/>
      <w:bookmarkStart w:id="20718" w:name="_Toc499732980"/>
      <w:bookmarkStart w:id="20719" w:name="_Toc499733137"/>
      <w:bookmarkStart w:id="20720" w:name="_Toc499733294"/>
      <w:bookmarkStart w:id="20721" w:name="_Toc499733451"/>
      <w:bookmarkStart w:id="20722" w:name="_Toc499733114"/>
      <w:bookmarkStart w:id="20723" w:name="_Toc499733643"/>
      <w:bookmarkStart w:id="20724" w:name="_Toc499733800"/>
      <w:bookmarkStart w:id="20725" w:name="_Toc499733957"/>
      <w:bookmarkStart w:id="20726" w:name="_Toc499737803"/>
      <w:bookmarkStart w:id="20727" w:name="_Toc499738101"/>
      <w:bookmarkStart w:id="20728" w:name="_Toc499739489"/>
      <w:bookmarkStart w:id="20729" w:name="_Toc499743817"/>
      <w:bookmarkStart w:id="20730" w:name="_Toc499748403"/>
      <w:bookmarkStart w:id="20731" w:name="_Toc499749117"/>
      <w:bookmarkStart w:id="20732" w:name="_Toc499749275"/>
      <w:bookmarkStart w:id="20733" w:name="_Toc499749433"/>
      <w:bookmarkStart w:id="20734" w:name="_Toc499749591"/>
      <w:bookmarkStart w:id="20735" w:name="_Toc499750152"/>
      <w:bookmarkStart w:id="20736" w:name="_Toc499750576"/>
      <w:bookmarkStart w:id="20737" w:name="_Toc499748563"/>
      <w:bookmarkStart w:id="20738" w:name="_Toc499750033"/>
      <w:bookmarkStart w:id="20739" w:name="_Toc499750720"/>
      <w:bookmarkStart w:id="20740" w:name="_Toc499751038"/>
      <w:bookmarkStart w:id="20741" w:name="_Toc499751197"/>
      <w:bookmarkStart w:id="20742" w:name="_Toc499751356"/>
      <w:bookmarkStart w:id="20743" w:name="_Toc499751515"/>
      <w:bookmarkStart w:id="20744" w:name="_Toc499751674"/>
      <w:bookmarkStart w:id="20745" w:name="_Toc499751833"/>
      <w:bookmarkStart w:id="20746" w:name="_Toc499751992"/>
      <w:bookmarkStart w:id="20747" w:name="_Toc499752249"/>
      <w:bookmarkStart w:id="20748" w:name="_Toc499752408"/>
      <w:bookmarkStart w:id="20749" w:name="_Toc499752567"/>
      <w:bookmarkStart w:id="20750" w:name="_Toc499752726"/>
      <w:bookmarkStart w:id="20751" w:name="_Toc499752983"/>
      <w:bookmarkStart w:id="20752" w:name="_Toc499753142"/>
      <w:bookmarkStart w:id="20753" w:name="_Toc499753301"/>
      <w:bookmarkStart w:id="20754" w:name="_Toc499753460"/>
      <w:bookmarkStart w:id="20755" w:name="_Toc499753913"/>
      <w:bookmarkStart w:id="20756" w:name="_Toc499754072"/>
      <w:bookmarkStart w:id="20757" w:name="_Toc499754917"/>
      <w:bookmarkStart w:id="20758" w:name="_Toc499755076"/>
      <w:bookmarkStart w:id="20759" w:name="_Toc499755235"/>
      <w:bookmarkStart w:id="20760" w:name="_Toc499755394"/>
      <w:bookmarkStart w:id="20761" w:name="_Toc499755749"/>
      <w:bookmarkStart w:id="20762" w:name="_Toc499755908"/>
      <w:bookmarkStart w:id="20763" w:name="_Toc499756066"/>
      <w:bookmarkStart w:id="20764" w:name="_Toc499756224"/>
      <w:bookmarkStart w:id="20765" w:name="_Toc499756382"/>
      <w:bookmarkStart w:id="20766" w:name="_Toc499756540"/>
      <w:bookmarkStart w:id="20767" w:name="_Toc499755211"/>
      <w:bookmarkStart w:id="20768" w:name="_Toc499755506"/>
      <w:bookmarkStart w:id="20769" w:name="_Toc499755679"/>
      <w:bookmarkStart w:id="20770" w:name="_Toc499756795"/>
      <w:bookmarkStart w:id="20771" w:name="_Toc499755977"/>
      <w:bookmarkStart w:id="20772" w:name="_Toc499756277"/>
      <w:bookmarkStart w:id="20773" w:name="_Toc499756519"/>
      <w:bookmarkStart w:id="20774" w:name="_Toc499756754"/>
      <w:bookmarkStart w:id="20775" w:name="_Toc499757071"/>
      <w:bookmarkStart w:id="20776" w:name="_Toc499757229"/>
      <w:bookmarkStart w:id="20777" w:name="_Toc499757387"/>
      <w:bookmarkStart w:id="20778" w:name="_Toc499757545"/>
      <w:bookmarkStart w:id="20779" w:name="_Toc499757703"/>
      <w:bookmarkStart w:id="20780" w:name="_Toc499757861"/>
      <w:bookmarkStart w:id="20781" w:name="_Toc499757774"/>
      <w:bookmarkStart w:id="20782" w:name="_Toc499758090"/>
      <w:bookmarkStart w:id="20783" w:name="_Toc499756492"/>
      <w:bookmarkStart w:id="20784" w:name="_Toc499758248"/>
      <w:bookmarkStart w:id="20785" w:name="_Toc499758406"/>
      <w:bookmarkStart w:id="20786" w:name="_Toc499758564"/>
      <w:bookmarkStart w:id="20787" w:name="_Toc499758722"/>
      <w:bookmarkStart w:id="20788" w:name="_Toc499758880"/>
      <w:bookmarkStart w:id="20789" w:name="_Toc499759038"/>
      <w:bookmarkStart w:id="20790" w:name="_Toc499759196"/>
      <w:bookmarkStart w:id="20791" w:name="_Toc499759354"/>
      <w:bookmarkStart w:id="20792" w:name="_Toc499759512"/>
      <w:bookmarkStart w:id="20793" w:name="_Toc499759670"/>
      <w:bookmarkStart w:id="20794" w:name="_Toc499759828"/>
      <w:bookmarkStart w:id="20795" w:name="_Toc499759986"/>
      <w:bookmarkStart w:id="20796" w:name="_Toc499760144"/>
      <w:bookmarkStart w:id="20797" w:name="_Toc499756949"/>
      <w:bookmarkStart w:id="20798" w:name="_Toc499757187"/>
      <w:bookmarkStart w:id="20799" w:name="_Toc499760302"/>
      <w:bookmarkStart w:id="20800" w:name="_Toc499757480"/>
      <w:bookmarkStart w:id="20801" w:name="_Toc499760460"/>
      <w:bookmarkStart w:id="20802" w:name="_Toc499760618"/>
      <w:bookmarkStart w:id="20803" w:name="_Toc499760873"/>
      <w:bookmarkStart w:id="20804" w:name="_Toc499761031"/>
      <w:bookmarkStart w:id="20805" w:name="_Toc499761189"/>
      <w:bookmarkStart w:id="20806" w:name="_Toc499761347"/>
      <w:bookmarkStart w:id="20807" w:name="_Toc499801896"/>
      <w:bookmarkStart w:id="20808" w:name="_Toc499802055"/>
      <w:bookmarkStart w:id="20809" w:name="_Toc499802214"/>
      <w:bookmarkStart w:id="20810" w:name="_Toc499802373"/>
      <w:bookmarkStart w:id="20811" w:name="_Toc499802193"/>
      <w:bookmarkStart w:id="20812" w:name="_Toc499802569"/>
      <w:bookmarkStart w:id="20813" w:name="_Toc499802728"/>
      <w:bookmarkStart w:id="20814" w:name="_Toc499802887"/>
      <w:bookmarkStart w:id="20815" w:name="_Toc499802641"/>
      <w:bookmarkStart w:id="20816" w:name="_Toc499803046"/>
      <w:bookmarkStart w:id="20817" w:name="_Toc499803205"/>
      <w:bookmarkStart w:id="20818" w:name="_Toc499803364"/>
      <w:bookmarkStart w:id="20819" w:name="_Toc499803523"/>
      <w:bookmarkStart w:id="20820" w:name="_Toc499803683"/>
      <w:bookmarkStart w:id="20821" w:name="_Toc499803843"/>
      <w:bookmarkStart w:id="20822" w:name="_Toc499804003"/>
      <w:bookmarkStart w:id="20823" w:name="_Toc499804163"/>
      <w:bookmarkStart w:id="20824" w:name="_Toc499804323"/>
      <w:bookmarkStart w:id="20825" w:name="_Toc499804483"/>
      <w:bookmarkStart w:id="20826" w:name="_Toc499803115"/>
      <w:bookmarkStart w:id="20827" w:name="_Toc499804644"/>
      <w:bookmarkStart w:id="20828" w:name="_Toc499803420"/>
      <w:bookmarkStart w:id="20829" w:name="_Toc499803667"/>
      <w:bookmarkStart w:id="20830" w:name="_Toc499803967"/>
      <w:bookmarkStart w:id="20831" w:name="_Toc499804805"/>
      <w:bookmarkStart w:id="20832" w:name="_Toc499804271"/>
      <w:bookmarkStart w:id="20833" w:name="_Toc499804965"/>
      <w:bookmarkStart w:id="20834" w:name="_Toc499805125"/>
      <w:bookmarkStart w:id="20835" w:name="_Toc499804566"/>
      <w:bookmarkStart w:id="20836" w:name="_Toc499805285"/>
      <w:bookmarkStart w:id="20837" w:name="_Toc499804085"/>
      <w:bookmarkStart w:id="20838" w:name="_Toc499804949"/>
      <w:bookmarkStart w:id="20839" w:name="_Toc499805399"/>
      <w:bookmarkStart w:id="20840" w:name="_Toc499805559"/>
      <w:bookmarkStart w:id="20841" w:name="_Toc499805668"/>
      <w:bookmarkStart w:id="20842" w:name="_Toc499805828"/>
      <w:bookmarkStart w:id="20843" w:name="_Toc499805988"/>
      <w:bookmarkStart w:id="20844" w:name="_Toc499806148"/>
      <w:bookmarkStart w:id="20845" w:name="_Toc499806694"/>
      <w:bookmarkStart w:id="20846" w:name="_Toc499822164"/>
      <w:bookmarkStart w:id="20847" w:name="_Toc499822325"/>
      <w:bookmarkStart w:id="20848" w:name="_Toc499804870"/>
      <w:bookmarkStart w:id="20849" w:name="_Toc499805174"/>
      <w:bookmarkStart w:id="20850" w:name="_Toc499806294"/>
      <w:bookmarkStart w:id="20851" w:name="_Toc499806454"/>
      <w:bookmarkStart w:id="20852" w:name="_Toc499806614"/>
      <w:bookmarkStart w:id="20853" w:name="_Toc499806934"/>
      <w:bookmarkStart w:id="20854" w:name="_Toc499807094"/>
      <w:bookmarkStart w:id="20855" w:name="_Toc499807254"/>
      <w:bookmarkStart w:id="20856" w:name="_Toc499807414"/>
      <w:bookmarkStart w:id="20857" w:name="_Toc499807574"/>
      <w:bookmarkStart w:id="20858" w:name="_Toc499807734"/>
      <w:bookmarkStart w:id="20859" w:name="_Toc499807894"/>
      <w:bookmarkStart w:id="20860" w:name="_Toc499808054"/>
      <w:bookmarkStart w:id="20861" w:name="_Toc499808214"/>
      <w:bookmarkStart w:id="20862" w:name="_Toc499808374"/>
      <w:bookmarkStart w:id="20863" w:name="_Toc499808534"/>
      <w:bookmarkStart w:id="20864" w:name="_Toc499808694"/>
      <w:bookmarkStart w:id="20865" w:name="_Toc499808854"/>
      <w:bookmarkStart w:id="20866" w:name="_Toc499809014"/>
      <w:bookmarkStart w:id="20867" w:name="_Toc499809174"/>
      <w:bookmarkStart w:id="20868" w:name="_Toc499809334"/>
      <w:bookmarkStart w:id="20869" w:name="_Toc499809494"/>
      <w:bookmarkStart w:id="20870" w:name="_Toc499809654"/>
      <w:bookmarkStart w:id="20871" w:name="_Toc499809814"/>
      <w:bookmarkStart w:id="20872" w:name="_Toc499809974"/>
      <w:bookmarkStart w:id="20873" w:name="_Toc499810134"/>
      <w:bookmarkStart w:id="20874" w:name="_Toc499810294"/>
      <w:bookmarkStart w:id="20875" w:name="_Toc499810454"/>
      <w:bookmarkStart w:id="20876" w:name="_Toc499810614"/>
      <w:bookmarkStart w:id="20877" w:name="_Toc499810774"/>
      <w:bookmarkStart w:id="20878" w:name="_Toc499810934"/>
      <w:bookmarkStart w:id="20879" w:name="_Toc499811094"/>
      <w:bookmarkStart w:id="20880" w:name="_Toc499811254"/>
      <w:bookmarkStart w:id="20881" w:name="_Toc499811414"/>
      <w:bookmarkStart w:id="20882" w:name="_Toc499811574"/>
      <w:bookmarkStart w:id="20883" w:name="_Toc499811832"/>
      <w:bookmarkStart w:id="20884" w:name="_Toc499811992"/>
      <w:bookmarkStart w:id="20885" w:name="_Toc499812642"/>
      <w:bookmarkStart w:id="20886" w:name="_Toc499812802"/>
      <w:bookmarkStart w:id="20887" w:name="_Toc499812962"/>
      <w:bookmarkStart w:id="20888" w:name="_Toc499813122"/>
      <w:bookmarkStart w:id="20889" w:name="_Toc499813282"/>
      <w:bookmarkStart w:id="20890" w:name="_Toc499813442"/>
      <w:bookmarkStart w:id="20891" w:name="_Toc499813602"/>
      <w:bookmarkStart w:id="20892" w:name="_Toc499813762"/>
      <w:bookmarkStart w:id="20893" w:name="_Toc499813922"/>
      <w:bookmarkStart w:id="20894" w:name="_Toc499814082"/>
      <w:bookmarkStart w:id="20895" w:name="_Toc499814242"/>
      <w:bookmarkStart w:id="20896" w:name="_Toc499814402"/>
      <w:bookmarkStart w:id="20897" w:name="_Toc499814562"/>
      <w:bookmarkStart w:id="20898" w:name="_Toc499814722"/>
      <w:bookmarkStart w:id="20899" w:name="_Toc499814882"/>
      <w:bookmarkStart w:id="20900" w:name="_Toc499815042"/>
      <w:bookmarkStart w:id="20901" w:name="_Toc499815202"/>
      <w:bookmarkStart w:id="20902" w:name="_Toc499815362"/>
      <w:bookmarkStart w:id="20903" w:name="_Toc499815522"/>
      <w:bookmarkStart w:id="20904" w:name="_Toc499815780"/>
      <w:bookmarkStart w:id="20905" w:name="_Toc499816234"/>
      <w:bookmarkStart w:id="20906" w:name="_Toc499816688"/>
      <w:bookmarkStart w:id="20907" w:name="_Toc499817926"/>
      <w:bookmarkStart w:id="20908" w:name="_Toc499818184"/>
      <w:bookmarkStart w:id="20909" w:name="_Toc499818344"/>
      <w:bookmarkStart w:id="20910" w:name="_Toc499818504"/>
      <w:bookmarkStart w:id="20911" w:name="_Toc499818664"/>
      <w:bookmarkStart w:id="20912" w:name="_Toc499818824"/>
      <w:bookmarkStart w:id="20913" w:name="_Toc499818984"/>
      <w:bookmarkStart w:id="20914" w:name="_Toc499819144"/>
      <w:bookmarkStart w:id="20915" w:name="_Toc499819304"/>
      <w:bookmarkStart w:id="20916" w:name="_Toc499819464"/>
      <w:bookmarkStart w:id="20917" w:name="_Toc499819624"/>
      <w:bookmarkStart w:id="20918" w:name="_Toc499819784"/>
      <w:bookmarkStart w:id="20919" w:name="_Toc499819944"/>
      <w:bookmarkStart w:id="20920" w:name="_Toc499820104"/>
      <w:bookmarkStart w:id="20921" w:name="_Toc499820264"/>
      <w:bookmarkStart w:id="20922" w:name="_Toc499820424"/>
      <w:bookmarkStart w:id="20923" w:name="_Toc499820584"/>
      <w:bookmarkStart w:id="20924" w:name="_Toc499820744"/>
      <w:bookmarkStart w:id="20925" w:name="_Toc499820904"/>
      <w:bookmarkStart w:id="20926" w:name="_Toc499821162"/>
      <w:bookmarkStart w:id="20927" w:name="_Toc499821322"/>
      <w:bookmarkStart w:id="20928" w:name="_Toc499821482"/>
      <w:bookmarkStart w:id="20929" w:name="_Toc499821642"/>
      <w:bookmarkStart w:id="20930" w:name="_Toc499821802"/>
      <w:bookmarkStart w:id="20931" w:name="_Toc499821962"/>
      <w:bookmarkStart w:id="20932" w:name="_Toc499822442"/>
      <w:bookmarkStart w:id="20933" w:name="_Toc499822602"/>
      <w:bookmarkStart w:id="20934" w:name="_Toc499822762"/>
      <w:bookmarkStart w:id="20935" w:name="_Toc499822922"/>
      <w:bookmarkStart w:id="20936" w:name="_Toc499823082"/>
      <w:bookmarkStart w:id="20937" w:name="_Toc499823242"/>
      <w:bookmarkStart w:id="20938" w:name="_Toc499823402"/>
      <w:bookmarkStart w:id="20939" w:name="_Toc499823562"/>
      <w:bookmarkStart w:id="20940" w:name="_Toc499823722"/>
      <w:bookmarkStart w:id="20941" w:name="_Toc499823882"/>
      <w:bookmarkStart w:id="20942" w:name="_Toc499824042"/>
      <w:bookmarkStart w:id="20943" w:name="_Toc499824202"/>
      <w:bookmarkStart w:id="20944" w:name="_Toc499824362"/>
      <w:bookmarkStart w:id="20945" w:name="_Toc499824522"/>
      <w:bookmarkStart w:id="20946" w:name="_Toc499824682"/>
      <w:bookmarkStart w:id="20947" w:name="_Toc499824842"/>
      <w:bookmarkStart w:id="20948" w:name="_Toc499825002"/>
      <w:bookmarkStart w:id="20949" w:name="_Toc499825162"/>
      <w:bookmarkStart w:id="20950" w:name="_Toc499825420"/>
      <w:bookmarkStart w:id="20951" w:name="_Toc499825580"/>
      <w:bookmarkStart w:id="20952" w:name="_Toc499825838"/>
      <w:bookmarkStart w:id="20953" w:name="_Toc499825998"/>
      <w:bookmarkStart w:id="20954" w:name="_Toc499826158"/>
      <w:bookmarkStart w:id="20955" w:name="_Toc499826416"/>
      <w:bookmarkStart w:id="20956" w:name="_Toc499826576"/>
      <w:bookmarkStart w:id="20957" w:name="_Toc499827618"/>
      <w:bookmarkStart w:id="20958" w:name="_Toc499827974"/>
      <w:bookmarkStart w:id="20959" w:name="_Toc499828134"/>
      <w:bookmarkStart w:id="20960" w:name="_Toc499828490"/>
      <w:bookmarkStart w:id="20961" w:name="_Toc499828650"/>
      <w:bookmarkStart w:id="20962" w:name="_Toc499828810"/>
      <w:bookmarkStart w:id="20963" w:name="_Toc499828970"/>
      <w:bookmarkStart w:id="20964" w:name="_Toc499829130"/>
      <w:bookmarkStart w:id="20965" w:name="_Toc499829290"/>
      <w:bookmarkStart w:id="20966" w:name="_Toc499829450"/>
      <w:bookmarkStart w:id="20967" w:name="_Toc499829610"/>
      <w:bookmarkStart w:id="20968" w:name="_Toc499829770"/>
      <w:bookmarkStart w:id="20969" w:name="_Toc499829930"/>
      <w:bookmarkStart w:id="20970" w:name="_Toc499830090"/>
      <w:bookmarkStart w:id="20971" w:name="_Toc499830250"/>
      <w:bookmarkStart w:id="20972" w:name="_Toc499830410"/>
      <w:bookmarkStart w:id="20973" w:name="_Toc499830570"/>
      <w:bookmarkStart w:id="20974" w:name="_Toc499830730"/>
      <w:bookmarkStart w:id="20975" w:name="_Toc499830890"/>
      <w:bookmarkStart w:id="20976" w:name="_Toc499831050"/>
      <w:bookmarkStart w:id="20977" w:name="_Toc499831210"/>
      <w:bookmarkStart w:id="20978" w:name="_Toc499831370"/>
      <w:bookmarkStart w:id="20979" w:name="_Toc499831530"/>
      <w:bookmarkStart w:id="20980" w:name="_Toc499831690"/>
      <w:bookmarkStart w:id="20981" w:name="_Toc499831850"/>
      <w:bookmarkStart w:id="20982" w:name="_Toc499832010"/>
      <w:bookmarkStart w:id="20983" w:name="_Toc499832170"/>
      <w:bookmarkStart w:id="20984" w:name="_Toc499832330"/>
      <w:bookmarkStart w:id="20985" w:name="_Toc499832490"/>
      <w:bookmarkStart w:id="20986" w:name="_Toc499832650"/>
      <w:bookmarkStart w:id="20987" w:name="_Toc499832810"/>
      <w:bookmarkStart w:id="20988" w:name="_Toc499832970"/>
      <w:bookmarkStart w:id="20989" w:name="_Toc499833130"/>
      <w:bookmarkStart w:id="20990" w:name="_Toc499833290"/>
      <w:bookmarkStart w:id="20991" w:name="_Toc499833450"/>
      <w:bookmarkStart w:id="20992" w:name="_Toc499833610"/>
      <w:bookmarkStart w:id="20993" w:name="_Toc499833770"/>
      <w:bookmarkStart w:id="20994" w:name="_Toc499833930"/>
      <w:bookmarkStart w:id="20995" w:name="_Toc499834090"/>
      <w:bookmarkStart w:id="20996" w:name="_Toc499834250"/>
      <w:bookmarkStart w:id="20997" w:name="_Toc499834410"/>
      <w:bookmarkStart w:id="20998" w:name="_Toc499834570"/>
      <w:bookmarkStart w:id="20999" w:name="_Toc499834730"/>
      <w:bookmarkStart w:id="21000" w:name="_Toc499834890"/>
      <w:bookmarkStart w:id="21001" w:name="_Toc499835050"/>
      <w:bookmarkStart w:id="21002" w:name="_Toc499835210"/>
      <w:bookmarkStart w:id="21003" w:name="_Toc499835370"/>
      <w:bookmarkStart w:id="21004" w:name="_Toc499835530"/>
      <w:bookmarkStart w:id="21005" w:name="_Toc499835690"/>
      <w:bookmarkStart w:id="21006" w:name="_Toc499835850"/>
      <w:bookmarkStart w:id="21007" w:name="_Toc499836010"/>
      <w:bookmarkStart w:id="21008" w:name="_Toc499836170"/>
      <w:bookmarkStart w:id="21009" w:name="_Toc499836330"/>
      <w:bookmarkStart w:id="21010" w:name="_Toc499836491"/>
      <w:bookmarkStart w:id="21011" w:name="_Toc499836652"/>
      <w:bookmarkStart w:id="21012" w:name="_Toc499836813"/>
      <w:bookmarkStart w:id="21013" w:name="_Toc499836974"/>
      <w:bookmarkStart w:id="21014" w:name="_Toc499837135"/>
      <w:bookmarkStart w:id="21015" w:name="_Toc499837296"/>
      <w:bookmarkStart w:id="21016" w:name="_Toc499822558"/>
      <w:bookmarkStart w:id="21017" w:name="_Toc499822856"/>
      <w:bookmarkStart w:id="21018" w:name="_Toc499823221"/>
      <w:bookmarkStart w:id="21019" w:name="_Toc499837457"/>
      <w:bookmarkStart w:id="21020" w:name="_Toc499837618"/>
      <w:bookmarkStart w:id="21021" w:name="_Toc499837779"/>
      <w:bookmarkStart w:id="21022" w:name="_Toc499837940"/>
      <w:bookmarkStart w:id="21023" w:name="_Toc499838101"/>
      <w:bookmarkStart w:id="21024" w:name="_Toc499838262"/>
      <w:bookmarkStart w:id="21025" w:name="_Toc499838423"/>
      <w:bookmarkStart w:id="21026" w:name="_Toc499838584"/>
      <w:bookmarkStart w:id="21027" w:name="_Toc499838745"/>
      <w:bookmarkStart w:id="21028" w:name="_Toc499838906"/>
      <w:bookmarkStart w:id="21029" w:name="_Toc499839067"/>
      <w:bookmarkStart w:id="21030" w:name="_Toc499839228"/>
      <w:bookmarkStart w:id="21031" w:name="_Toc499839389"/>
      <w:bookmarkStart w:id="21032" w:name="_Toc499839649"/>
      <w:bookmarkStart w:id="21033" w:name="_Toc499823521"/>
      <w:bookmarkStart w:id="21034" w:name="_Toc499823823"/>
      <w:bookmarkStart w:id="21035" w:name="_Toc499839810"/>
      <w:bookmarkStart w:id="21036" w:name="_Toc499824125"/>
      <w:bookmarkStart w:id="21037" w:name="_Toc499824430"/>
      <w:bookmarkStart w:id="21038" w:name="_Toc499824735"/>
      <w:bookmarkStart w:id="21039" w:name="_Toc499824501"/>
      <w:bookmarkStart w:id="21040" w:name="_Toc499824982"/>
      <w:bookmarkStart w:id="21041" w:name="_Toc499839971"/>
      <w:bookmarkStart w:id="21042" w:name="_Toc499840132"/>
      <w:bookmarkStart w:id="21043" w:name="_Toc499825280"/>
      <w:bookmarkStart w:id="21044" w:name="_Toc499840293"/>
      <w:bookmarkStart w:id="21045" w:name="_Toc499825519"/>
      <w:bookmarkStart w:id="21046" w:name="_Toc499840454"/>
      <w:bookmarkStart w:id="21047" w:name="_Toc499840615"/>
      <w:bookmarkStart w:id="21048" w:name="_Toc499840776"/>
      <w:bookmarkStart w:id="21049" w:name="_Toc499840937"/>
      <w:bookmarkStart w:id="21050" w:name="_Toc499825759"/>
      <w:bookmarkStart w:id="21051" w:name="_Toc499826064"/>
      <w:bookmarkStart w:id="21052" w:name="_Toc499826307"/>
      <w:bookmarkStart w:id="21053" w:name="_Toc499826553"/>
      <w:bookmarkStart w:id="21054" w:name="_Toc499826790"/>
      <w:bookmarkStart w:id="21055" w:name="_Toc499841098"/>
      <w:bookmarkStart w:id="21056" w:name="_Toc499826965"/>
      <w:bookmarkStart w:id="21057" w:name="_Toc499825253"/>
      <w:bookmarkStart w:id="21058" w:name="_Toc499827145"/>
      <w:bookmarkStart w:id="21059" w:name="_Toc499825715"/>
      <w:bookmarkStart w:id="21060" w:name="_Toc499826231"/>
      <w:bookmarkStart w:id="21061" w:name="_Toc499826695"/>
      <w:bookmarkStart w:id="21062" w:name="_Toc499827326"/>
      <w:bookmarkStart w:id="21063" w:name="_Toc499827507"/>
      <w:bookmarkStart w:id="21064" w:name="_Toc499827033"/>
      <w:bookmarkStart w:id="21065" w:name="_Toc499827310"/>
      <w:bookmarkStart w:id="21066" w:name="_Toc499827792"/>
      <w:bookmarkStart w:id="21067" w:name="_Toc499828035"/>
      <w:bookmarkStart w:id="21068" w:name="_Toc499828279"/>
      <w:bookmarkStart w:id="21069" w:name="_Toc499828463"/>
      <w:bookmarkStart w:id="21070" w:name="_Toc499828764"/>
      <w:bookmarkStart w:id="21071" w:name="_Toc499829062"/>
      <w:bookmarkStart w:id="21072" w:name="_Toc499828179"/>
      <w:bookmarkStart w:id="21073" w:name="_Toc499826493"/>
      <w:bookmarkStart w:id="21074" w:name="_Toc499827204"/>
      <w:bookmarkStart w:id="21075" w:name="_Toc499827685"/>
      <w:bookmarkStart w:id="21076" w:name="_Toc499826888"/>
      <w:bookmarkStart w:id="21077" w:name="_Toc499828579"/>
      <w:bookmarkStart w:id="21078" w:name="_Toc499829274"/>
      <w:bookmarkStart w:id="21079" w:name="_Toc499828105"/>
      <w:bookmarkStart w:id="21080" w:name="_Toc499829225"/>
      <w:bookmarkStart w:id="21081" w:name="_Toc499829663"/>
      <w:bookmarkStart w:id="21082" w:name="_Toc499829910"/>
      <w:bookmarkStart w:id="21083" w:name="_Toc499828409"/>
      <w:bookmarkStart w:id="21084" w:name="_Toc499829730"/>
      <w:bookmarkStart w:id="21085" w:name="_Toc499830331"/>
      <w:bookmarkStart w:id="21086" w:name="_Toc499830636"/>
      <w:bookmarkStart w:id="21087" w:name="_Toc499830843"/>
      <w:bookmarkStart w:id="21088" w:name="_Toc499831141"/>
      <w:bookmarkStart w:id="21089" w:name="_Toc499831617"/>
      <w:bookmarkStart w:id="21090" w:name="_Toc499832091"/>
      <w:bookmarkStart w:id="21091" w:name="_Toc499833023"/>
      <w:bookmarkStart w:id="21092" w:name="_Toc499833408"/>
      <w:bookmarkStart w:id="21093" w:name="_Toc499833719"/>
      <w:bookmarkStart w:id="21094" w:name="_Toc499834023"/>
      <w:bookmarkStart w:id="21095" w:name="_Toc499834362"/>
      <w:bookmarkStart w:id="21096" w:name="_Toc499834694"/>
      <w:bookmarkStart w:id="21097" w:name="_Toc499835031"/>
      <w:bookmarkStart w:id="21098" w:name="_Toc499834203"/>
      <w:bookmarkStart w:id="21099" w:name="_Toc499835421"/>
      <w:bookmarkStart w:id="21100" w:name="_Toc499835753"/>
      <w:bookmarkStart w:id="21101" w:name="_Toc499834942"/>
      <w:bookmarkStart w:id="21102" w:name="_Toc499835949"/>
      <w:bookmarkStart w:id="21103" w:name="_Toc499837072"/>
      <w:bookmarkStart w:id="21104" w:name="_Toc499837411"/>
      <w:bookmarkStart w:id="21105" w:name="_Toc499837745"/>
      <w:bookmarkStart w:id="21106" w:name="_Toc499838084"/>
      <w:bookmarkStart w:id="21107" w:name="_Toc499842719"/>
      <w:bookmarkStart w:id="21108" w:name="_Toc499843384"/>
      <w:bookmarkEnd w:id="20711"/>
      <w:bookmarkEnd w:id="20712"/>
      <w:bookmarkEnd w:id="20713"/>
      <w:bookmarkEnd w:id="20714"/>
      <w:bookmarkEnd w:id="20715"/>
      <w:bookmarkEnd w:id="20716"/>
      <w:bookmarkEnd w:id="20717"/>
      <w:bookmarkEnd w:id="20718"/>
      <w:bookmarkEnd w:id="20719"/>
      <w:bookmarkEnd w:id="20720"/>
      <w:bookmarkEnd w:id="20721"/>
      <w:bookmarkEnd w:id="20722"/>
      <w:bookmarkEnd w:id="20723"/>
      <w:bookmarkEnd w:id="20724"/>
      <w:bookmarkEnd w:id="20725"/>
      <w:bookmarkEnd w:id="20726"/>
      <w:bookmarkEnd w:id="20727"/>
      <w:bookmarkEnd w:id="20728"/>
      <w:bookmarkEnd w:id="20729"/>
      <w:bookmarkEnd w:id="20730"/>
      <w:bookmarkEnd w:id="20731"/>
      <w:bookmarkEnd w:id="20732"/>
      <w:bookmarkEnd w:id="20733"/>
      <w:bookmarkEnd w:id="20734"/>
      <w:bookmarkEnd w:id="20735"/>
      <w:bookmarkEnd w:id="20736"/>
      <w:bookmarkEnd w:id="20737"/>
      <w:bookmarkEnd w:id="20738"/>
      <w:bookmarkEnd w:id="20739"/>
      <w:bookmarkEnd w:id="20740"/>
      <w:bookmarkEnd w:id="20741"/>
      <w:bookmarkEnd w:id="20742"/>
      <w:bookmarkEnd w:id="20743"/>
      <w:bookmarkEnd w:id="20744"/>
      <w:bookmarkEnd w:id="20745"/>
      <w:bookmarkEnd w:id="20746"/>
      <w:bookmarkEnd w:id="20747"/>
      <w:bookmarkEnd w:id="20748"/>
      <w:bookmarkEnd w:id="20749"/>
      <w:bookmarkEnd w:id="20750"/>
      <w:bookmarkEnd w:id="20751"/>
      <w:bookmarkEnd w:id="20752"/>
      <w:bookmarkEnd w:id="20753"/>
      <w:bookmarkEnd w:id="20754"/>
      <w:bookmarkEnd w:id="20755"/>
      <w:bookmarkEnd w:id="20756"/>
      <w:bookmarkEnd w:id="20757"/>
      <w:bookmarkEnd w:id="20758"/>
      <w:bookmarkEnd w:id="20759"/>
      <w:bookmarkEnd w:id="20760"/>
      <w:bookmarkEnd w:id="20761"/>
      <w:bookmarkEnd w:id="20762"/>
      <w:bookmarkEnd w:id="20763"/>
      <w:bookmarkEnd w:id="20764"/>
      <w:bookmarkEnd w:id="20765"/>
      <w:bookmarkEnd w:id="20766"/>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bookmarkEnd w:id="20794"/>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bookmarkEnd w:id="20833"/>
      <w:bookmarkEnd w:id="20834"/>
      <w:bookmarkEnd w:id="20835"/>
      <w:bookmarkEnd w:id="20836"/>
      <w:bookmarkEnd w:id="20837"/>
      <w:bookmarkEnd w:id="20838"/>
      <w:bookmarkEnd w:id="20839"/>
      <w:bookmarkEnd w:id="2084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bookmarkEnd w:id="20879"/>
      <w:bookmarkEnd w:id="20880"/>
      <w:bookmarkEnd w:id="20881"/>
      <w:bookmarkEnd w:id="20882"/>
      <w:bookmarkEnd w:id="20883"/>
      <w:bookmarkEnd w:id="20884"/>
      <w:bookmarkEnd w:id="20885"/>
      <w:bookmarkEnd w:id="20886"/>
      <w:bookmarkEnd w:id="20887"/>
      <w:bookmarkEnd w:id="20888"/>
      <w:bookmarkEnd w:id="20889"/>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bookmarkEnd w:id="20931"/>
      <w:bookmarkEnd w:id="209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bookmarkEnd w:id="20971"/>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bookmarkEnd w:id="20985"/>
      <w:bookmarkEnd w:id="20986"/>
      <w:bookmarkEnd w:id="20987"/>
      <w:bookmarkEnd w:id="20988"/>
      <w:bookmarkEnd w:id="20989"/>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bookmarkEnd w:id="21014"/>
      <w:bookmarkEnd w:id="21015"/>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bookmarkEnd w:id="21054"/>
      <w:bookmarkEnd w:id="21055"/>
      <w:bookmarkEnd w:id="21056"/>
      <w:bookmarkEnd w:id="21057"/>
      <w:bookmarkEnd w:id="21058"/>
      <w:bookmarkEnd w:id="21059"/>
      <w:bookmarkEnd w:id="21060"/>
      <w:bookmarkEnd w:id="21061"/>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bookmarkEnd w:id="21100"/>
      <w:bookmarkEnd w:id="21101"/>
      <w:bookmarkEnd w:id="21102"/>
      <w:bookmarkEnd w:id="21103"/>
      <w:bookmarkEnd w:id="21104"/>
      <w:bookmarkEnd w:id="21105"/>
      <w:bookmarkEnd w:id="21106"/>
      <w:bookmarkEnd w:id="21107"/>
      <w:bookmarkEnd w:id="21108"/>
    </w:p>
    <w:p w14:paraId="5B4F8483" w14:textId="58317812" w:rsidR="00F20474" w:rsidRDefault="00F20474">
      <w:pPr>
        <w:jc w:val="both"/>
        <w:rPr>
          <w:ins w:id="21109" w:author="Oscar Herman Kise" w:date="2017-11-29T12:50:00Z"/>
          <w:del w:id="21110" w:author="Morten Lerstad Solli" w:date="2017-11-29T15:13:00Z"/>
          <w:lang w:val="en-US"/>
        </w:rPr>
        <w:pPrChange w:id="21111" w:author="Oscar Herman Kise" w:date="2017-11-30T20:05:00Z">
          <w:pPr/>
        </w:pPrChange>
      </w:pPr>
      <w:bookmarkStart w:id="21112" w:name="_Toc499732690"/>
      <w:bookmarkStart w:id="21113" w:name="_Toc499731983"/>
      <w:bookmarkStart w:id="21114" w:name="_Toc499732847"/>
      <w:bookmarkStart w:id="21115" w:name="_Toc499732161"/>
      <w:bookmarkStart w:id="21116" w:name="_Toc499732343"/>
      <w:bookmarkStart w:id="21117" w:name="_Toc499732518"/>
      <w:bookmarkStart w:id="21118" w:name="_Toc499732754"/>
      <w:bookmarkStart w:id="21119" w:name="_Toc499732981"/>
      <w:bookmarkStart w:id="21120" w:name="_Toc499733138"/>
      <w:bookmarkStart w:id="21121" w:name="_Toc499733295"/>
      <w:bookmarkStart w:id="21122" w:name="_Toc499733452"/>
      <w:bookmarkStart w:id="21123" w:name="_Toc499733115"/>
      <w:bookmarkStart w:id="21124" w:name="_Toc499733644"/>
      <w:bookmarkStart w:id="21125" w:name="_Toc499733801"/>
      <w:bookmarkStart w:id="21126" w:name="_Toc499733958"/>
      <w:bookmarkStart w:id="21127" w:name="_Toc499737804"/>
      <w:bookmarkStart w:id="21128" w:name="_Toc499738102"/>
      <w:bookmarkStart w:id="21129" w:name="_Toc499739490"/>
      <w:bookmarkStart w:id="21130" w:name="_Toc499743818"/>
      <w:bookmarkStart w:id="21131" w:name="_Toc499748404"/>
      <w:bookmarkStart w:id="21132" w:name="_Toc499749118"/>
      <w:bookmarkStart w:id="21133" w:name="_Toc499749276"/>
      <w:bookmarkStart w:id="21134" w:name="_Toc499749434"/>
      <w:bookmarkStart w:id="21135" w:name="_Toc499749592"/>
      <w:bookmarkStart w:id="21136" w:name="_Toc499750153"/>
      <w:bookmarkStart w:id="21137" w:name="_Toc499750577"/>
      <w:bookmarkStart w:id="21138" w:name="_Toc499748564"/>
      <w:bookmarkStart w:id="21139" w:name="_Toc499750034"/>
      <w:bookmarkStart w:id="21140" w:name="_Toc499750721"/>
      <w:bookmarkStart w:id="21141" w:name="_Toc499751039"/>
      <w:bookmarkStart w:id="21142" w:name="_Toc499751198"/>
      <w:bookmarkStart w:id="21143" w:name="_Toc499751357"/>
      <w:bookmarkStart w:id="21144" w:name="_Toc499751516"/>
      <w:bookmarkStart w:id="21145" w:name="_Toc499751675"/>
      <w:bookmarkStart w:id="21146" w:name="_Toc499751834"/>
      <w:bookmarkStart w:id="21147" w:name="_Toc499751993"/>
      <w:bookmarkStart w:id="21148" w:name="_Toc499752250"/>
      <w:bookmarkStart w:id="21149" w:name="_Toc499752409"/>
      <w:bookmarkStart w:id="21150" w:name="_Toc499752568"/>
      <w:bookmarkStart w:id="21151" w:name="_Toc499752727"/>
      <w:bookmarkStart w:id="21152" w:name="_Toc499752984"/>
      <w:bookmarkStart w:id="21153" w:name="_Toc499753143"/>
      <w:bookmarkStart w:id="21154" w:name="_Toc499753302"/>
      <w:bookmarkStart w:id="21155" w:name="_Toc499753461"/>
      <w:bookmarkStart w:id="21156" w:name="_Toc499753914"/>
      <w:bookmarkStart w:id="21157" w:name="_Toc499754073"/>
      <w:bookmarkStart w:id="21158" w:name="_Toc499754918"/>
      <w:bookmarkStart w:id="21159" w:name="_Toc499755077"/>
      <w:bookmarkStart w:id="21160" w:name="_Toc499755236"/>
      <w:bookmarkStart w:id="21161" w:name="_Toc499755395"/>
      <w:bookmarkStart w:id="21162" w:name="_Toc499755750"/>
      <w:bookmarkStart w:id="21163" w:name="_Toc499755909"/>
      <w:bookmarkStart w:id="21164" w:name="_Toc499756067"/>
      <w:bookmarkStart w:id="21165" w:name="_Toc499756225"/>
      <w:bookmarkStart w:id="21166" w:name="_Toc499756383"/>
      <w:bookmarkStart w:id="21167" w:name="_Toc499756541"/>
      <w:bookmarkStart w:id="21168" w:name="_Toc499755212"/>
      <w:bookmarkStart w:id="21169" w:name="_Toc499755507"/>
      <w:bookmarkStart w:id="21170" w:name="_Toc499755680"/>
      <w:bookmarkStart w:id="21171" w:name="_Toc499756796"/>
      <w:bookmarkStart w:id="21172" w:name="_Toc499755978"/>
      <w:bookmarkStart w:id="21173" w:name="_Toc499756278"/>
      <w:bookmarkStart w:id="21174" w:name="_Toc499756520"/>
      <w:bookmarkStart w:id="21175" w:name="_Toc499756755"/>
      <w:bookmarkStart w:id="21176" w:name="_Toc499757072"/>
      <w:bookmarkStart w:id="21177" w:name="_Toc499757230"/>
      <w:bookmarkStart w:id="21178" w:name="_Toc499757388"/>
      <w:bookmarkStart w:id="21179" w:name="_Toc499757546"/>
      <w:bookmarkStart w:id="21180" w:name="_Toc499757704"/>
      <w:bookmarkStart w:id="21181" w:name="_Toc499757862"/>
      <w:bookmarkStart w:id="21182" w:name="_Toc499757775"/>
      <w:bookmarkStart w:id="21183" w:name="_Toc499758091"/>
      <w:bookmarkStart w:id="21184" w:name="_Toc499756494"/>
      <w:bookmarkStart w:id="21185" w:name="_Toc499758249"/>
      <w:bookmarkStart w:id="21186" w:name="_Toc499758407"/>
      <w:bookmarkStart w:id="21187" w:name="_Toc499758565"/>
      <w:bookmarkStart w:id="21188" w:name="_Toc499758723"/>
      <w:bookmarkStart w:id="21189" w:name="_Toc499758881"/>
      <w:bookmarkStart w:id="21190" w:name="_Toc499759039"/>
      <w:bookmarkStart w:id="21191" w:name="_Toc499759197"/>
      <w:bookmarkStart w:id="21192" w:name="_Toc499759355"/>
      <w:bookmarkStart w:id="21193" w:name="_Toc499759513"/>
      <w:bookmarkStart w:id="21194" w:name="_Toc499759671"/>
      <w:bookmarkStart w:id="21195" w:name="_Toc499759829"/>
      <w:bookmarkStart w:id="21196" w:name="_Toc499759987"/>
      <w:bookmarkStart w:id="21197" w:name="_Toc499760145"/>
      <w:bookmarkStart w:id="21198" w:name="_Toc499756950"/>
      <w:bookmarkStart w:id="21199" w:name="_Toc499757188"/>
      <w:bookmarkStart w:id="21200" w:name="_Toc499760303"/>
      <w:bookmarkStart w:id="21201" w:name="_Toc499757481"/>
      <w:bookmarkStart w:id="21202" w:name="_Toc499760461"/>
      <w:bookmarkStart w:id="21203" w:name="_Toc499760619"/>
      <w:bookmarkStart w:id="21204" w:name="_Toc499760874"/>
      <w:bookmarkStart w:id="21205" w:name="_Toc499761032"/>
      <w:bookmarkStart w:id="21206" w:name="_Toc499761190"/>
      <w:bookmarkStart w:id="21207" w:name="_Toc499761348"/>
      <w:bookmarkStart w:id="21208" w:name="_Toc499801897"/>
      <w:bookmarkStart w:id="21209" w:name="_Toc499802056"/>
      <w:bookmarkStart w:id="21210" w:name="_Toc499802215"/>
      <w:bookmarkStart w:id="21211" w:name="_Toc499802374"/>
      <w:bookmarkStart w:id="21212" w:name="_Toc499802194"/>
      <w:bookmarkStart w:id="21213" w:name="_Toc499802570"/>
      <w:bookmarkStart w:id="21214" w:name="_Toc499802729"/>
      <w:bookmarkStart w:id="21215" w:name="_Toc499802888"/>
      <w:bookmarkStart w:id="21216" w:name="_Toc499802642"/>
      <w:bookmarkStart w:id="21217" w:name="_Toc499803047"/>
      <w:bookmarkStart w:id="21218" w:name="_Toc499803206"/>
      <w:bookmarkStart w:id="21219" w:name="_Toc499803365"/>
      <w:bookmarkStart w:id="21220" w:name="_Toc499803524"/>
      <w:bookmarkStart w:id="21221" w:name="_Toc499803684"/>
      <w:bookmarkStart w:id="21222" w:name="_Toc499803844"/>
      <w:bookmarkStart w:id="21223" w:name="_Toc499804004"/>
      <w:bookmarkStart w:id="21224" w:name="_Toc499804164"/>
      <w:bookmarkStart w:id="21225" w:name="_Toc499804324"/>
      <w:bookmarkStart w:id="21226" w:name="_Toc499804484"/>
      <w:bookmarkStart w:id="21227" w:name="_Toc499803116"/>
      <w:bookmarkStart w:id="21228" w:name="_Toc499804645"/>
      <w:bookmarkStart w:id="21229" w:name="_Toc499803421"/>
      <w:bookmarkStart w:id="21230" w:name="_Toc499803668"/>
      <w:bookmarkStart w:id="21231" w:name="_Toc499803968"/>
      <w:bookmarkStart w:id="21232" w:name="_Toc499804806"/>
      <w:bookmarkStart w:id="21233" w:name="_Toc499804272"/>
      <w:bookmarkStart w:id="21234" w:name="_Toc499804966"/>
      <w:bookmarkStart w:id="21235" w:name="_Toc499805126"/>
      <w:bookmarkStart w:id="21236" w:name="_Toc499804567"/>
      <w:bookmarkStart w:id="21237" w:name="_Toc499805286"/>
      <w:bookmarkStart w:id="21238" w:name="_Toc499804086"/>
      <w:bookmarkStart w:id="21239" w:name="_Toc499804950"/>
      <w:bookmarkStart w:id="21240" w:name="_Toc499805400"/>
      <w:bookmarkStart w:id="21241" w:name="_Toc499805560"/>
      <w:bookmarkStart w:id="21242" w:name="_Toc499805669"/>
      <w:bookmarkStart w:id="21243" w:name="_Toc499805829"/>
      <w:bookmarkStart w:id="21244" w:name="_Toc499805989"/>
      <w:bookmarkStart w:id="21245" w:name="_Toc499806149"/>
      <w:bookmarkStart w:id="21246" w:name="_Toc499806695"/>
      <w:bookmarkStart w:id="21247" w:name="_Toc499822165"/>
      <w:bookmarkStart w:id="21248" w:name="_Toc499822326"/>
      <w:bookmarkStart w:id="21249" w:name="_Toc499806295"/>
      <w:bookmarkStart w:id="21250" w:name="_Toc499806455"/>
      <w:bookmarkStart w:id="21251" w:name="_Toc499806775"/>
      <w:bookmarkStart w:id="21252" w:name="_Toc499806935"/>
      <w:bookmarkStart w:id="21253" w:name="_Toc499807095"/>
      <w:bookmarkStart w:id="21254" w:name="_Toc499807255"/>
      <w:bookmarkStart w:id="21255" w:name="_Toc499807415"/>
      <w:bookmarkStart w:id="21256" w:name="_Toc499807575"/>
      <w:bookmarkStart w:id="21257" w:name="_Toc499807735"/>
      <w:bookmarkStart w:id="21258" w:name="_Toc499807895"/>
      <w:bookmarkStart w:id="21259" w:name="_Toc499808055"/>
      <w:bookmarkStart w:id="21260" w:name="_Toc499808215"/>
      <w:bookmarkStart w:id="21261" w:name="_Toc499808375"/>
      <w:bookmarkStart w:id="21262" w:name="_Toc499808535"/>
      <w:bookmarkStart w:id="21263" w:name="_Toc499808695"/>
      <w:bookmarkStart w:id="21264" w:name="_Toc499808855"/>
      <w:bookmarkStart w:id="21265" w:name="_Toc499809015"/>
      <w:bookmarkStart w:id="21266" w:name="_Toc499809175"/>
      <w:bookmarkStart w:id="21267" w:name="_Toc499809335"/>
      <w:bookmarkStart w:id="21268" w:name="_Toc499809495"/>
      <w:bookmarkStart w:id="21269" w:name="_Toc499809655"/>
      <w:bookmarkStart w:id="21270" w:name="_Toc499809815"/>
      <w:bookmarkStart w:id="21271" w:name="_Toc499809975"/>
      <w:bookmarkStart w:id="21272" w:name="_Toc499810135"/>
      <w:bookmarkStart w:id="21273" w:name="_Toc499810295"/>
      <w:bookmarkStart w:id="21274" w:name="_Toc499810455"/>
      <w:bookmarkStart w:id="21275" w:name="_Toc499810615"/>
      <w:bookmarkStart w:id="21276" w:name="_Toc499810775"/>
      <w:bookmarkStart w:id="21277" w:name="_Toc499810935"/>
      <w:bookmarkStart w:id="21278" w:name="_Toc499811095"/>
      <w:bookmarkStart w:id="21279" w:name="_Toc499811255"/>
      <w:bookmarkStart w:id="21280" w:name="_Toc499811415"/>
      <w:bookmarkStart w:id="21281" w:name="_Toc499811575"/>
      <w:bookmarkStart w:id="21282" w:name="_Toc499811833"/>
      <w:bookmarkStart w:id="21283" w:name="_Toc499811993"/>
      <w:bookmarkStart w:id="21284" w:name="_Toc499812643"/>
      <w:bookmarkStart w:id="21285" w:name="_Toc499812803"/>
      <w:bookmarkStart w:id="21286" w:name="_Toc499812963"/>
      <w:bookmarkStart w:id="21287" w:name="_Toc499813123"/>
      <w:bookmarkStart w:id="21288" w:name="_Toc499813283"/>
      <w:bookmarkStart w:id="21289" w:name="_Toc499813443"/>
      <w:bookmarkStart w:id="21290" w:name="_Toc499813603"/>
      <w:bookmarkStart w:id="21291" w:name="_Toc499813763"/>
      <w:bookmarkStart w:id="21292" w:name="_Toc499813923"/>
      <w:bookmarkStart w:id="21293" w:name="_Toc499814083"/>
      <w:bookmarkStart w:id="21294" w:name="_Toc499814243"/>
      <w:bookmarkStart w:id="21295" w:name="_Toc499814403"/>
      <w:bookmarkStart w:id="21296" w:name="_Toc499814563"/>
      <w:bookmarkStart w:id="21297" w:name="_Toc499814723"/>
      <w:bookmarkStart w:id="21298" w:name="_Toc499814883"/>
      <w:bookmarkStart w:id="21299" w:name="_Toc499815043"/>
      <w:bookmarkStart w:id="21300" w:name="_Toc499815203"/>
      <w:bookmarkStart w:id="21301" w:name="_Toc499815363"/>
      <w:bookmarkStart w:id="21302" w:name="_Toc499815523"/>
      <w:bookmarkStart w:id="21303" w:name="_Toc499815781"/>
      <w:bookmarkStart w:id="21304" w:name="_Toc499816235"/>
      <w:bookmarkStart w:id="21305" w:name="_Toc499816689"/>
      <w:bookmarkStart w:id="21306" w:name="_Toc499817927"/>
      <w:bookmarkStart w:id="21307" w:name="_Toc499818185"/>
      <w:bookmarkStart w:id="21308" w:name="_Toc499818345"/>
      <w:bookmarkStart w:id="21309" w:name="_Toc499818505"/>
      <w:bookmarkStart w:id="21310" w:name="_Toc499818665"/>
      <w:bookmarkStart w:id="21311" w:name="_Toc499818825"/>
      <w:bookmarkStart w:id="21312" w:name="_Toc499818985"/>
      <w:bookmarkStart w:id="21313" w:name="_Toc499819145"/>
      <w:bookmarkStart w:id="21314" w:name="_Toc499819305"/>
      <w:bookmarkStart w:id="21315" w:name="_Toc499819465"/>
      <w:bookmarkStart w:id="21316" w:name="_Toc499819625"/>
      <w:bookmarkStart w:id="21317" w:name="_Toc499819785"/>
      <w:bookmarkStart w:id="21318" w:name="_Toc499819945"/>
      <w:bookmarkStart w:id="21319" w:name="_Toc499820105"/>
      <w:bookmarkStart w:id="21320" w:name="_Toc499820265"/>
      <w:bookmarkStart w:id="21321" w:name="_Toc499820425"/>
      <w:bookmarkStart w:id="21322" w:name="_Toc499820585"/>
      <w:bookmarkStart w:id="21323" w:name="_Toc499820745"/>
      <w:bookmarkStart w:id="21324" w:name="_Toc499820905"/>
      <w:bookmarkStart w:id="21325" w:name="_Toc499821163"/>
      <w:bookmarkStart w:id="21326" w:name="_Toc499821323"/>
      <w:bookmarkStart w:id="21327" w:name="_Toc499821483"/>
      <w:bookmarkStart w:id="21328" w:name="_Toc499821643"/>
      <w:bookmarkStart w:id="21329" w:name="_Toc499821803"/>
      <w:bookmarkStart w:id="21330" w:name="_Toc499821963"/>
      <w:bookmarkStart w:id="21331" w:name="_Toc499822443"/>
      <w:bookmarkStart w:id="21332" w:name="_Toc499822603"/>
      <w:bookmarkStart w:id="21333" w:name="_Toc499822763"/>
      <w:bookmarkStart w:id="21334" w:name="_Toc499822923"/>
      <w:bookmarkStart w:id="21335" w:name="_Toc499823083"/>
      <w:bookmarkStart w:id="21336" w:name="_Toc499823243"/>
      <w:bookmarkStart w:id="21337" w:name="_Toc499823403"/>
      <w:bookmarkStart w:id="21338" w:name="_Toc499823563"/>
      <w:bookmarkStart w:id="21339" w:name="_Toc499823723"/>
      <w:bookmarkStart w:id="21340" w:name="_Toc499823883"/>
      <w:bookmarkStart w:id="21341" w:name="_Toc499824043"/>
      <w:bookmarkStart w:id="21342" w:name="_Toc499824203"/>
      <w:bookmarkStart w:id="21343" w:name="_Toc499824363"/>
      <w:bookmarkStart w:id="21344" w:name="_Toc499824523"/>
      <w:bookmarkStart w:id="21345" w:name="_Toc499824683"/>
      <w:bookmarkStart w:id="21346" w:name="_Toc499824843"/>
      <w:bookmarkStart w:id="21347" w:name="_Toc499825003"/>
      <w:bookmarkStart w:id="21348" w:name="_Toc499825163"/>
      <w:bookmarkStart w:id="21349" w:name="_Toc499825421"/>
      <w:bookmarkStart w:id="21350" w:name="_Toc499825581"/>
      <w:bookmarkStart w:id="21351" w:name="_Toc499825839"/>
      <w:bookmarkStart w:id="21352" w:name="_Toc499825999"/>
      <w:bookmarkStart w:id="21353" w:name="_Toc499826159"/>
      <w:bookmarkStart w:id="21354" w:name="_Toc499826417"/>
      <w:bookmarkStart w:id="21355" w:name="_Toc499826577"/>
      <w:bookmarkStart w:id="21356" w:name="_Toc499827619"/>
      <w:bookmarkStart w:id="21357" w:name="_Toc499827975"/>
      <w:bookmarkStart w:id="21358" w:name="_Toc499828135"/>
      <w:bookmarkStart w:id="21359" w:name="_Toc499828491"/>
      <w:bookmarkStart w:id="21360" w:name="_Toc499828651"/>
      <w:bookmarkStart w:id="21361" w:name="_Toc499828811"/>
      <w:bookmarkStart w:id="21362" w:name="_Toc499828971"/>
      <w:bookmarkStart w:id="21363" w:name="_Toc499829131"/>
      <w:bookmarkStart w:id="21364" w:name="_Toc499829291"/>
      <w:bookmarkStart w:id="21365" w:name="_Toc499829451"/>
      <w:bookmarkStart w:id="21366" w:name="_Toc499829611"/>
      <w:bookmarkStart w:id="21367" w:name="_Toc499829771"/>
      <w:bookmarkStart w:id="21368" w:name="_Toc499829931"/>
      <w:bookmarkStart w:id="21369" w:name="_Toc499830091"/>
      <w:bookmarkStart w:id="21370" w:name="_Toc499830251"/>
      <w:bookmarkStart w:id="21371" w:name="_Toc499830411"/>
      <w:bookmarkStart w:id="21372" w:name="_Toc499830571"/>
      <w:bookmarkStart w:id="21373" w:name="_Toc499830731"/>
      <w:bookmarkStart w:id="21374" w:name="_Toc499830891"/>
      <w:bookmarkStart w:id="21375" w:name="_Toc499831051"/>
      <w:bookmarkStart w:id="21376" w:name="_Toc499831211"/>
      <w:bookmarkStart w:id="21377" w:name="_Toc499831371"/>
      <w:bookmarkStart w:id="21378" w:name="_Toc499831531"/>
      <w:bookmarkStart w:id="21379" w:name="_Toc499831691"/>
      <w:bookmarkStart w:id="21380" w:name="_Toc499831851"/>
      <w:bookmarkStart w:id="21381" w:name="_Toc499832011"/>
      <w:bookmarkStart w:id="21382" w:name="_Toc499832171"/>
      <w:bookmarkStart w:id="21383" w:name="_Toc499832331"/>
      <w:bookmarkStart w:id="21384" w:name="_Toc499832491"/>
      <w:bookmarkStart w:id="21385" w:name="_Toc499832651"/>
      <w:bookmarkStart w:id="21386" w:name="_Toc499832811"/>
      <w:bookmarkStart w:id="21387" w:name="_Toc499832971"/>
      <w:bookmarkStart w:id="21388" w:name="_Toc499833131"/>
      <w:bookmarkStart w:id="21389" w:name="_Toc499833291"/>
      <w:bookmarkStart w:id="21390" w:name="_Toc499833451"/>
      <w:bookmarkStart w:id="21391" w:name="_Toc499833611"/>
      <w:bookmarkStart w:id="21392" w:name="_Toc499833771"/>
      <w:bookmarkStart w:id="21393" w:name="_Toc499833931"/>
      <w:bookmarkStart w:id="21394" w:name="_Toc499834091"/>
      <w:bookmarkStart w:id="21395" w:name="_Toc499834251"/>
      <w:bookmarkStart w:id="21396" w:name="_Toc499834411"/>
      <w:bookmarkStart w:id="21397" w:name="_Toc499834571"/>
      <w:bookmarkStart w:id="21398" w:name="_Toc499834731"/>
      <w:bookmarkStart w:id="21399" w:name="_Toc499834891"/>
      <w:bookmarkStart w:id="21400" w:name="_Toc499835051"/>
      <w:bookmarkStart w:id="21401" w:name="_Toc499835211"/>
      <w:bookmarkStart w:id="21402" w:name="_Toc499835371"/>
      <w:bookmarkStart w:id="21403" w:name="_Toc499835531"/>
      <w:bookmarkStart w:id="21404" w:name="_Toc499835691"/>
      <w:bookmarkStart w:id="21405" w:name="_Toc499835851"/>
      <w:bookmarkStart w:id="21406" w:name="_Toc499836011"/>
      <w:bookmarkStart w:id="21407" w:name="_Toc499836171"/>
      <w:bookmarkStart w:id="21408" w:name="_Toc499836331"/>
      <w:bookmarkStart w:id="21409" w:name="_Toc499836492"/>
      <w:bookmarkStart w:id="21410" w:name="_Toc499836653"/>
      <w:bookmarkStart w:id="21411" w:name="_Toc499836814"/>
      <w:bookmarkStart w:id="21412" w:name="_Toc499836975"/>
      <w:bookmarkStart w:id="21413" w:name="_Toc499837136"/>
      <w:bookmarkStart w:id="21414" w:name="_Toc499837297"/>
      <w:bookmarkStart w:id="21415" w:name="_Toc499822559"/>
      <w:bookmarkStart w:id="21416" w:name="_Toc499822857"/>
      <w:bookmarkStart w:id="21417" w:name="_Toc499823222"/>
      <w:bookmarkStart w:id="21418" w:name="_Toc499837458"/>
      <w:bookmarkStart w:id="21419" w:name="_Toc499837619"/>
      <w:bookmarkStart w:id="21420" w:name="_Toc499837780"/>
      <w:bookmarkStart w:id="21421" w:name="_Toc499837941"/>
      <w:bookmarkStart w:id="21422" w:name="_Toc499838102"/>
      <w:bookmarkStart w:id="21423" w:name="_Toc499838263"/>
      <w:bookmarkStart w:id="21424" w:name="_Toc499838424"/>
      <w:bookmarkStart w:id="21425" w:name="_Toc499838585"/>
      <w:bookmarkStart w:id="21426" w:name="_Toc499838746"/>
      <w:bookmarkStart w:id="21427" w:name="_Toc499838907"/>
      <w:bookmarkStart w:id="21428" w:name="_Toc499839068"/>
      <w:bookmarkStart w:id="21429" w:name="_Toc499839229"/>
      <w:bookmarkStart w:id="21430" w:name="_Toc499839390"/>
      <w:bookmarkStart w:id="21431" w:name="_Toc499839650"/>
      <w:bookmarkStart w:id="21432" w:name="_Toc499823522"/>
      <w:bookmarkStart w:id="21433" w:name="_Toc499823830"/>
      <w:bookmarkStart w:id="21434" w:name="_Toc499839811"/>
      <w:bookmarkStart w:id="21435" w:name="_Toc499824126"/>
      <w:bookmarkStart w:id="21436" w:name="_Toc499824431"/>
      <w:bookmarkStart w:id="21437" w:name="_Toc499824736"/>
      <w:bookmarkStart w:id="21438" w:name="_Toc499824502"/>
      <w:bookmarkStart w:id="21439" w:name="_Toc499824983"/>
      <w:bookmarkStart w:id="21440" w:name="_Toc499839972"/>
      <w:bookmarkStart w:id="21441" w:name="_Toc499840133"/>
      <w:bookmarkStart w:id="21442" w:name="_Toc499825281"/>
      <w:bookmarkStart w:id="21443" w:name="_Toc499840294"/>
      <w:bookmarkStart w:id="21444" w:name="_Toc499825520"/>
      <w:bookmarkStart w:id="21445" w:name="_Toc499840455"/>
      <w:bookmarkStart w:id="21446" w:name="_Toc499840616"/>
      <w:bookmarkStart w:id="21447" w:name="_Toc499840777"/>
      <w:bookmarkStart w:id="21448" w:name="_Toc499840938"/>
      <w:bookmarkStart w:id="21449" w:name="_Toc499825760"/>
      <w:bookmarkStart w:id="21450" w:name="_Toc499826065"/>
      <w:bookmarkStart w:id="21451" w:name="_Toc499826308"/>
      <w:bookmarkStart w:id="21452" w:name="_Toc499826555"/>
      <w:bookmarkStart w:id="21453" w:name="_Toc499826791"/>
      <w:bookmarkStart w:id="21454" w:name="_Toc499841099"/>
      <w:bookmarkStart w:id="21455" w:name="_Toc499826966"/>
      <w:bookmarkStart w:id="21456" w:name="_Toc499825254"/>
      <w:bookmarkStart w:id="21457" w:name="_Toc499827146"/>
      <w:bookmarkStart w:id="21458" w:name="_Toc499825716"/>
      <w:bookmarkStart w:id="21459" w:name="_Toc499826233"/>
      <w:bookmarkStart w:id="21460" w:name="_Toc499826696"/>
      <w:bookmarkStart w:id="21461" w:name="_Toc499827327"/>
      <w:bookmarkStart w:id="21462" w:name="_Toc499827508"/>
      <w:bookmarkStart w:id="21463" w:name="_Toc499827034"/>
      <w:bookmarkStart w:id="21464" w:name="_Toc499827311"/>
      <w:bookmarkStart w:id="21465" w:name="_Toc499827793"/>
      <w:bookmarkStart w:id="21466" w:name="_Toc499828036"/>
      <w:bookmarkStart w:id="21467" w:name="_Toc499828280"/>
      <w:bookmarkStart w:id="21468" w:name="_Toc499828464"/>
      <w:bookmarkStart w:id="21469" w:name="_Toc499828765"/>
      <w:bookmarkStart w:id="21470" w:name="_Toc499829063"/>
      <w:bookmarkStart w:id="21471" w:name="_Toc499828180"/>
      <w:bookmarkStart w:id="21472" w:name="_Toc499826500"/>
      <w:bookmarkStart w:id="21473" w:name="_Toc499827205"/>
      <w:bookmarkStart w:id="21474" w:name="_Toc499827686"/>
      <w:bookmarkStart w:id="21475" w:name="_Toc499826889"/>
      <w:bookmarkStart w:id="21476" w:name="_Toc499828580"/>
      <w:bookmarkStart w:id="21477" w:name="_Toc499829275"/>
      <w:bookmarkStart w:id="21478" w:name="_Toc499828240"/>
      <w:bookmarkStart w:id="21479" w:name="_Toc499829227"/>
      <w:bookmarkStart w:id="21480" w:name="_Toc499829664"/>
      <w:bookmarkStart w:id="21481" w:name="_Toc499829911"/>
      <w:bookmarkStart w:id="21482" w:name="_Toc499828413"/>
      <w:bookmarkStart w:id="21483" w:name="_Toc499829731"/>
      <w:bookmarkStart w:id="21484" w:name="_Toc499830332"/>
      <w:bookmarkStart w:id="21485" w:name="_Toc499830637"/>
      <w:bookmarkStart w:id="21486" w:name="_Toc499830844"/>
      <w:bookmarkStart w:id="21487" w:name="_Toc499831142"/>
      <w:bookmarkStart w:id="21488" w:name="_Toc499831618"/>
      <w:bookmarkStart w:id="21489" w:name="_Toc499832092"/>
      <w:bookmarkStart w:id="21490" w:name="_Toc499833024"/>
      <w:bookmarkStart w:id="21491" w:name="_Toc499833409"/>
      <w:bookmarkStart w:id="21492" w:name="_Toc499833720"/>
      <w:bookmarkStart w:id="21493" w:name="_Toc499834024"/>
      <w:bookmarkStart w:id="21494" w:name="_Toc499834363"/>
      <w:bookmarkStart w:id="21495" w:name="_Toc499834695"/>
      <w:bookmarkStart w:id="21496" w:name="_Toc499835032"/>
      <w:bookmarkStart w:id="21497" w:name="_Toc499834204"/>
      <w:bookmarkStart w:id="21498" w:name="_Toc499835422"/>
      <w:bookmarkStart w:id="21499" w:name="_Toc499835754"/>
      <w:bookmarkStart w:id="21500" w:name="_Toc499834943"/>
      <w:bookmarkStart w:id="21501" w:name="_Toc499835950"/>
      <w:bookmarkStart w:id="21502" w:name="_Toc499837073"/>
      <w:bookmarkStart w:id="21503" w:name="_Toc499837412"/>
      <w:bookmarkStart w:id="21504" w:name="_Toc499837746"/>
      <w:bookmarkStart w:id="21505" w:name="_Toc499838085"/>
      <w:bookmarkStart w:id="21506" w:name="_Toc499842720"/>
      <w:bookmarkStart w:id="21507" w:name="_Toc499843385"/>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bookmarkEnd w:id="21142"/>
      <w:bookmarkEnd w:id="21143"/>
      <w:bookmarkEnd w:id="21144"/>
      <w:bookmarkEnd w:id="21145"/>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bookmarkEnd w:id="21222"/>
      <w:bookmarkEnd w:id="21223"/>
      <w:bookmarkEnd w:id="21224"/>
      <w:bookmarkEnd w:id="21225"/>
      <w:bookmarkEnd w:id="21226"/>
      <w:bookmarkEnd w:id="21227"/>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bookmarkEnd w:id="21266"/>
      <w:bookmarkEnd w:id="21267"/>
      <w:bookmarkEnd w:id="21268"/>
      <w:bookmarkEnd w:id="21269"/>
      <w:bookmarkEnd w:id="21270"/>
      <w:bookmarkEnd w:id="21271"/>
      <w:bookmarkEnd w:id="21272"/>
      <w:bookmarkEnd w:id="21273"/>
      <w:bookmarkEnd w:id="21274"/>
      <w:bookmarkEnd w:id="21275"/>
      <w:bookmarkEnd w:id="21276"/>
      <w:bookmarkEnd w:id="21277"/>
      <w:bookmarkEnd w:id="21278"/>
      <w:bookmarkEnd w:id="21279"/>
      <w:bookmarkEnd w:id="21280"/>
      <w:bookmarkEnd w:id="21281"/>
      <w:bookmarkEnd w:id="21282"/>
      <w:bookmarkEnd w:id="21283"/>
      <w:bookmarkEnd w:id="21284"/>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bookmarkEnd w:id="21308"/>
      <w:bookmarkEnd w:id="21309"/>
      <w:bookmarkEnd w:id="21310"/>
      <w:bookmarkEnd w:id="2131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bookmarkEnd w:id="21350"/>
      <w:bookmarkEnd w:id="21351"/>
      <w:bookmarkEnd w:id="21352"/>
      <w:bookmarkEnd w:id="21353"/>
      <w:bookmarkEnd w:id="21354"/>
      <w:bookmarkEnd w:id="21355"/>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bookmarkEnd w:id="21391"/>
      <w:bookmarkEnd w:id="21392"/>
      <w:bookmarkEnd w:id="2139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bookmarkEnd w:id="21470"/>
      <w:bookmarkEnd w:id="21471"/>
      <w:bookmarkEnd w:id="21472"/>
      <w:bookmarkEnd w:id="21473"/>
      <w:bookmarkEnd w:id="21474"/>
      <w:bookmarkEnd w:id="2147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p>
    <w:p w14:paraId="06068E66" w14:textId="7CD82D84" w:rsidR="00F20474" w:rsidRDefault="00F20474">
      <w:pPr>
        <w:jc w:val="both"/>
        <w:rPr>
          <w:ins w:id="21508" w:author="Oscar Herman Kise" w:date="2017-11-29T12:50:00Z"/>
          <w:del w:id="21509" w:author="Morten Lerstad Solli" w:date="2017-11-29T15:13:00Z"/>
          <w:lang w:val="en-US"/>
        </w:rPr>
        <w:pPrChange w:id="21510" w:author="Oscar Herman Kise" w:date="2017-11-30T20:05:00Z">
          <w:pPr/>
        </w:pPrChange>
      </w:pPr>
      <w:bookmarkStart w:id="21511" w:name="_Toc499732691"/>
      <w:bookmarkStart w:id="21512" w:name="_Toc499731984"/>
      <w:bookmarkStart w:id="21513" w:name="_Toc499732848"/>
      <w:bookmarkStart w:id="21514" w:name="_Toc499732162"/>
      <w:bookmarkStart w:id="21515" w:name="_Toc499732344"/>
      <w:bookmarkStart w:id="21516" w:name="_Toc499732519"/>
      <w:bookmarkStart w:id="21517" w:name="_Toc499732755"/>
      <w:bookmarkStart w:id="21518" w:name="_Toc499732982"/>
      <w:bookmarkStart w:id="21519" w:name="_Toc499733139"/>
      <w:bookmarkStart w:id="21520" w:name="_Toc499733296"/>
      <w:bookmarkStart w:id="21521" w:name="_Toc499733453"/>
      <w:bookmarkStart w:id="21522" w:name="_Toc499733116"/>
      <w:bookmarkStart w:id="21523" w:name="_Toc499733645"/>
      <w:bookmarkStart w:id="21524" w:name="_Toc499733802"/>
      <w:bookmarkStart w:id="21525" w:name="_Toc499733959"/>
      <w:bookmarkStart w:id="21526" w:name="_Toc499737805"/>
      <w:bookmarkStart w:id="21527" w:name="_Toc499738103"/>
      <w:bookmarkStart w:id="21528" w:name="_Toc499739491"/>
      <w:bookmarkStart w:id="21529" w:name="_Toc499743819"/>
      <w:bookmarkStart w:id="21530" w:name="_Toc499748405"/>
      <w:bookmarkStart w:id="21531" w:name="_Toc499749119"/>
      <w:bookmarkStart w:id="21532" w:name="_Toc499749277"/>
      <w:bookmarkStart w:id="21533" w:name="_Toc499749435"/>
      <w:bookmarkStart w:id="21534" w:name="_Toc499749593"/>
      <w:bookmarkStart w:id="21535" w:name="_Toc499750154"/>
      <w:bookmarkStart w:id="21536" w:name="_Toc499750578"/>
      <w:bookmarkStart w:id="21537" w:name="_Toc499748565"/>
      <w:bookmarkStart w:id="21538" w:name="_Toc499750035"/>
      <w:bookmarkStart w:id="21539" w:name="_Toc499750722"/>
      <w:bookmarkStart w:id="21540" w:name="_Toc499751040"/>
      <w:bookmarkStart w:id="21541" w:name="_Toc499751199"/>
      <w:bookmarkStart w:id="21542" w:name="_Toc499751358"/>
      <w:bookmarkStart w:id="21543" w:name="_Toc499751517"/>
      <w:bookmarkStart w:id="21544" w:name="_Toc499751676"/>
      <w:bookmarkStart w:id="21545" w:name="_Toc499751835"/>
      <w:bookmarkStart w:id="21546" w:name="_Toc499751994"/>
      <w:bookmarkStart w:id="21547" w:name="_Toc499752251"/>
      <w:bookmarkStart w:id="21548" w:name="_Toc499752410"/>
      <w:bookmarkStart w:id="21549" w:name="_Toc499752569"/>
      <w:bookmarkStart w:id="21550" w:name="_Toc499752728"/>
      <w:bookmarkStart w:id="21551" w:name="_Toc499752985"/>
      <w:bookmarkStart w:id="21552" w:name="_Toc499753144"/>
      <w:bookmarkStart w:id="21553" w:name="_Toc499753303"/>
      <w:bookmarkStart w:id="21554" w:name="_Toc499753462"/>
      <w:bookmarkStart w:id="21555" w:name="_Toc499753915"/>
      <w:bookmarkStart w:id="21556" w:name="_Toc499754074"/>
      <w:bookmarkStart w:id="21557" w:name="_Toc499754919"/>
      <w:bookmarkStart w:id="21558" w:name="_Toc499755078"/>
      <w:bookmarkStart w:id="21559" w:name="_Toc499755237"/>
      <w:bookmarkStart w:id="21560" w:name="_Toc499755396"/>
      <w:bookmarkStart w:id="21561" w:name="_Toc499755751"/>
      <w:bookmarkStart w:id="21562" w:name="_Toc499755910"/>
      <w:bookmarkStart w:id="21563" w:name="_Toc499756068"/>
      <w:bookmarkStart w:id="21564" w:name="_Toc499756226"/>
      <w:bookmarkStart w:id="21565" w:name="_Toc499756384"/>
      <w:bookmarkStart w:id="21566" w:name="_Toc499756542"/>
      <w:bookmarkStart w:id="21567" w:name="_Toc499755214"/>
      <w:bookmarkStart w:id="21568" w:name="_Toc499755508"/>
      <w:bookmarkStart w:id="21569" w:name="_Toc499755681"/>
      <w:bookmarkStart w:id="21570" w:name="_Toc499756797"/>
      <w:bookmarkStart w:id="21571" w:name="_Toc499755979"/>
      <w:bookmarkStart w:id="21572" w:name="_Toc499756279"/>
      <w:bookmarkStart w:id="21573" w:name="_Toc499756521"/>
      <w:bookmarkStart w:id="21574" w:name="_Toc499756756"/>
      <w:bookmarkStart w:id="21575" w:name="_Toc499757073"/>
      <w:bookmarkStart w:id="21576" w:name="_Toc499757231"/>
      <w:bookmarkStart w:id="21577" w:name="_Toc499757389"/>
      <w:bookmarkStart w:id="21578" w:name="_Toc499757547"/>
      <w:bookmarkStart w:id="21579" w:name="_Toc499757705"/>
      <w:bookmarkStart w:id="21580" w:name="_Toc499757863"/>
      <w:bookmarkStart w:id="21581" w:name="_Toc499757776"/>
      <w:bookmarkStart w:id="21582" w:name="_Toc499758092"/>
      <w:bookmarkStart w:id="21583" w:name="_Toc499756495"/>
      <w:bookmarkStart w:id="21584" w:name="_Toc499758250"/>
      <w:bookmarkStart w:id="21585" w:name="_Toc499758408"/>
      <w:bookmarkStart w:id="21586" w:name="_Toc499758566"/>
      <w:bookmarkStart w:id="21587" w:name="_Toc499758724"/>
      <w:bookmarkStart w:id="21588" w:name="_Toc499758882"/>
      <w:bookmarkStart w:id="21589" w:name="_Toc499759040"/>
      <w:bookmarkStart w:id="21590" w:name="_Toc499759198"/>
      <w:bookmarkStart w:id="21591" w:name="_Toc499759356"/>
      <w:bookmarkStart w:id="21592" w:name="_Toc499759514"/>
      <w:bookmarkStart w:id="21593" w:name="_Toc499759672"/>
      <w:bookmarkStart w:id="21594" w:name="_Toc499759830"/>
      <w:bookmarkStart w:id="21595" w:name="_Toc499759988"/>
      <w:bookmarkStart w:id="21596" w:name="_Toc499760146"/>
      <w:bookmarkStart w:id="21597" w:name="_Toc499756951"/>
      <w:bookmarkStart w:id="21598" w:name="_Toc499757189"/>
      <w:bookmarkStart w:id="21599" w:name="_Toc499760304"/>
      <w:bookmarkStart w:id="21600" w:name="_Toc499757483"/>
      <w:bookmarkStart w:id="21601" w:name="_Toc499760462"/>
      <w:bookmarkStart w:id="21602" w:name="_Toc499760620"/>
      <w:bookmarkStart w:id="21603" w:name="_Toc499760875"/>
      <w:bookmarkStart w:id="21604" w:name="_Toc499761033"/>
      <w:bookmarkStart w:id="21605" w:name="_Toc499761191"/>
      <w:bookmarkStart w:id="21606" w:name="_Toc499761349"/>
      <w:bookmarkStart w:id="21607" w:name="_Toc499801898"/>
      <w:bookmarkStart w:id="21608" w:name="_Toc499802057"/>
      <w:bookmarkStart w:id="21609" w:name="_Toc499802216"/>
      <w:bookmarkStart w:id="21610" w:name="_Toc499802375"/>
      <w:bookmarkStart w:id="21611" w:name="_Toc499802195"/>
      <w:bookmarkStart w:id="21612" w:name="_Toc499802571"/>
      <w:bookmarkStart w:id="21613" w:name="_Toc499802730"/>
      <w:bookmarkStart w:id="21614" w:name="_Toc499802889"/>
      <w:bookmarkStart w:id="21615" w:name="_Toc499802643"/>
      <w:bookmarkStart w:id="21616" w:name="_Toc499803048"/>
      <w:bookmarkStart w:id="21617" w:name="_Toc499803207"/>
      <w:bookmarkStart w:id="21618" w:name="_Toc499803366"/>
      <w:bookmarkStart w:id="21619" w:name="_Toc499803525"/>
      <w:bookmarkStart w:id="21620" w:name="_Toc499803685"/>
      <w:bookmarkStart w:id="21621" w:name="_Toc499803845"/>
      <w:bookmarkStart w:id="21622" w:name="_Toc499804005"/>
      <w:bookmarkStart w:id="21623" w:name="_Toc499804165"/>
      <w:bookmarkStart w:id="21624" w:name="_Toc499804325"/>
      <w:bookmarkStart w:id="21625" w:name="_Toc499804485"/>
      <w:bookmarkStart w:id="21626" w:name="_Toc499803117"/>
      <w:bookmarkStart w:id="21627" w:name="_Toc499804646"/>
      <w:bookmarkStart w:id="21628" w:name="_Toc499803422"/>
      <w:bookmarkStart w:id="21629" w:name="_Toc499803669"/>
      <w:bookmarkStart w:id="21630" w:name="_Toc499803969"/>
      <w:bookmarkStart w:id="21631" w:name="_Toc499804807"/>
      <w:bookmarkStart w:id="21632" w:name="_Toc499804273"/>
      <w:bookmarkStart w:id="21633" w:name="_Toc499804967"/>
      <w:bookmarkStart w:id="21634" w:name="_Toc499805127"/>
      <w:bookmarkStart w:id="21635" w:name="_Toc499804568"/>
      <w:bookmarkStart w:id="21636" w:name="_Toc499805287"/>
      <w:bookmarkStart w:id="21637" w:name="_Toc499804087"/>
      <w:bookmarkStart w:id="21638" w:name="_Toc499804951"/>
      <w:bookmarkStart w:id="21639" w:name="_Toc499805401"/>
      <w:bookmarkStart w:id="21640" w:name="_Toc499805561"/>
      <w:bookmarkStart w:id="21641" w:name="_Toc499805670"/>
      <w:bookmarkStart w:id="21642" w:name="_Toc499805830"/>
      <w:bookmarkStart w:id="21643" w:name="_Toc499805990"/>
      <w:bookmarkStart w:id="21644" w:name="_Toc499806150"/>
      <w:bookmarkStart w:id="21645" w:name="_Toc499806696"/>
      <w:bookmarkStart w:id="21646" w:name="_Toc499822166"/>
      <w:bookmarkStart w:id="21647" w:name="_Toc499822327"/>
      <w:bookmarkStart w:id="21648" w:name="_Toc499804872"/>
      <w:bookmarkStart w:id="21649" w:name="_Toc499805176"/>
      <w:bookmarkStart w:id="21650" w:name="_Toc499806296"/>
      <w:bookmarkStart w:id="21651" w:name="_Toc499806456"/>
      <w:bookmarkStart w:id="21652" w:name="_Toc499806776"/>
      <w:bookmarkStart w:id="21653" w:name="_Toc499806936"/>
      <w:bookmarkStart w:id="21654" w:name="_Toc499807096"/>
      <w:bookmarkStart w:id="21655" w:name="_Toc499807256"/>
      <w:bookmarkStart w:id="21656" w:name="_Toc499807416"/>
      <w:bookmarkStart w:id="21657" w:name="_Toc499807576"/>
      <w:bookmarkStart w:id="21658" w:name="_Toc499807736"/>
      <w:bookmarkStart w:id="21659" w:name="_Toc499807896"/>
      <w:bookmarkStart w:id="21660" w:name="_Toc499808056"/>
      <w:bookmarkStart w:id="21661" w:name="_Toc499808216"/>
      <w:bookmarkStart w:id="21662" w:name="_Toc499808376"/>
      <w:bookmarkStart w:id="21663" w:name="_Toc499808536"/>
      <w:bookmarkStart w:id="21664" w:name="_Toc499808696"/>
      <w:bookmarkStart w:id="21665" w:name="_Toc499808856"/>
      <w:bookmarkStart w:id="21666" w:name="_Toc499809016"/>
      <w:bookmarkStart w:id="21667" w:name="_Toc499809176"/>
      <w:bookmarkStart w:id="21668" w:name="_Toc499809336"/>
      <w:bookmarkStart w:id="21669" w:name="_Toc499809496"/>
      <w:bookmarkStart w:id="21670" w:name="_Toc499809656"/>
      <w:bookmarkStart w:id="21671" w:name="_Toc499809816"/>
      <w:bookmarkStart w:id="21672" w:name="_Toc499809976"/>
      <w:bookmarkStart w:id="21673" w:name="_Toc499810136"/>
      <w:bookmarkStart w:id="21674" w:name="_Toc499810296"/>
      <w:bookmarkStart w:id="21675" w:name="_Toc499810456"/>
      <w:bookmarkStart w:id="21676" w:name="_Toc499810616"/>
      <w:bookmarkStart w:id="21677" w:name="_Toc499810776"/>
      <w:bookmarkStart w:id="21678" w:name="_Toc499810936"/>
      <w:bookmarkStart w:id="21679" w:name="_Toc499811096"/>
      <w:bookmarkStart w:id="21680" w:name="_Toc499811256"/>
      <w:bookmarkStart w:id="21681" w:name="_Toc499811416"/>
      <w:bookmarkStart w:id="21682" w:name="_Toc499811576"/>
      <w:bookmarkStart w:id="21683" w:name="_Toc499811834"/>
      <w:bookmarkStart w:id="21684" w:name="_Toc499811994"/>
      <w:bookmarkStart w:id="21685" w:name="_Toc499812644"/>
      <w:bookmarkStart w:id="21686" w:name="_Toc499812804"/>
      <w:bookmarkStart w:id="21687" w:name="_Toc499812964"/>
      <w:bookmarkStart w:id="21688" w:name="_Toc499813124"/>
      <w:bookmarkStart w:id="21689" w:name="_Toc499813284"/>
      <w:bookmarkStart w:id="21690" w:name="_Toc499813444"/>
      <w:bookmarkStart w:id="21691" w:name="_Toc499813604"/>
      <w:bookmarkStart w:id="21692" w:name="_Toc499813764"/>
      <w:bookmarkStart w:id="21693" w:name="_Toc499813924"/>
      <w:bookmarkStart w:id="21694" w:name="_Toc499814084"/>
      <w:bookmarkStart w:id="21695" w:name="_Toc499814244"/>
      <w:bookmarkStart w:id="21696" w:name="_Toc499814404"/>
      <w:bookmarkStart w:id="21697" w:name="_Toc499814564"/>
      <w:bookmarkStart w:id="21698" w:name="_Toc499814724"/>
      <w:bookmarkStart w:id="21699" w:name="_Toc499814884"/>
      <w:bookmarkStart w:id="21700" w:name="_Toc499815044"/>
      <w:bookmarkStart w:id="21701" w:name="_Toc499815204"/>
      <w:bookmarkStart w:id="21702" w:name="_Toc499815364"/>
      <w:bookmarkStart w:id="21703" w:name="_Toc499815524"/>
      <w:bookmarkStart w:id="21704" w:name="_Toc499815782"/>
      <w:bookmarkStart w:id="21705" w:name="_Toc499816236"/>
      <w:bookmarkStart w:id="21706" w:name="_Toc499816690"/>
      <w:bookmarkStart w:id="21707" w:name="_Toc499817928"/>
      <w:bookmarkStart w:id="21708" w:name="_Toc499818186"/>
      <w:bookmarkStart w:id="21709" w:name="_Toc499818346"/>
      <w:bookmarkStart w:id="21710" w:name="_Toc499818506"/>
      <w:bookmarkStart w:id="21711" w:name="_Toc499818666"/>
      <w:bookmarkStart w:id="21712" w:name="_Toc499818826"/>
      <w:bookmarkStart w:id="21713" w:name="_Toc499818986"/>
      <w:bookmarkStart w:id="21714" w:name="_Toc499819146"/>
      <w:bookmarkStart w:id="21715" w:name="_Toc499819306"/>
      <w:bookmarkStart w:id="21716" w:name="_Toc499819466"/>
      <w:bookmarkStart w:id="21717" w:name="_Toc499819626"/>
      <w:bookmarkStart w:id="21718" w:name="_Toc499819786"/>
      <w:bookmarkStart w:id="21719" w:name="_Toc499819946"/>
      <w:bookmarkStart w:id="21720" w:name="_Toc499820106"/>
      <w:bookmarkStart w:id="21721" w:name="_Toc499820266"/>
      <w:bookmarkStart w:id="21722" w:name="_Toc499820426"/>
      <w:bookmarkStart w:id="21723" w:name="_Toc499820586"/>
      <w:bookmarkStart w:id="21724" w:name="_Toc499820746"/>
      <w:bookmarkStart w:id="21725" w:name="_Toc499820906"/>
      <w:bookmarkStart w:id="21726" w:name="_Toc499821164"/>
      <w:bookmarkStart w:id="21727" w:name="_Toc499821324"/>
      <w:bookmarkStart w:id="21728" w:name="_Toc499821484"/>
      <w:bookmarkStart w:id="21729" w:name="_Toc499821644"/>
      <w:bookmarkStart w:id="21730" w:name="_Toc499821804"/>
      <w:bookmarkStart w:id="21731" w:name="_Toc499821964"/>
      <w:bookmarkStart w:id="21732" w:name="_Toc499822444"/>
      <w:bookmarkStart w:id="21733" w:name="_Toc499822604"/>
      <w:bookmarkStart w:id="21734" w:name="_Toc499822764"/>
      <w:bookmarkStart w:id="21735" w:name="_Toc499822924"/>
      <w:bookmarkStart w:id="21736" w:name="_Toc499823084"/>
      <w:bookmarkStart w:id="21737" w:name="_Toc499823244"/>
      <w:bookmarkStart w:id="21738" w:name="_Toc499823404"/>
      <w:bookmarkStart w:id="21739" w:name="_Toc499823564"/>
      <w:bookmarkStart w:id="21740" w:name="_Toc499823724"/>
      <w:bookmarkStart w:id="21741" w:name="_Toc499823884"/>
      <w:bookmarkStart w:id="21742" w:name="_Toc499824044"/>
      <w:bookmarkStart w:id="21743" w:name="_Toc499824204"/>
      <w:bookmarkStart w:id="21744" w:name="_Toc499824364"/>
      <w:bookmarkStart w:id="21745" w:name="_Toc499824524"/>
      <w:bookmarkStart w:id="21746" w:name="_Toc499824684"/>
      <w:bookmarkStart w:id="21747" w:name="_Toc499824844"/>
      <w:bookmarkStart w:id="21748" w:name="_Toc499825004"/>
      <w:bookmarkStart w:id="21749" w:name="_Toc499825164"/>
      <w:bookmarkStart w:id="21750" w:name="_Toc499825422"/>
      <w:bookmarkStart w:id="21751" w:name="_Toc499825582"/>
      <w:bookmarkStart w:id="21752" w:name="_Toc499825840"/>
      <w:bookmarkStart w:id="21753" w:name="_Toc499826000"/>
      <w:bookmarkStart w:id="21754" w:name="_Toc499826160"/>
      <w:bookmarkStart w:id="21755" w:name="_Toc499826418"/>
      <w:bookmarkStart w:id="21756" w:name="_Toc499826578"/>
      <w:bookmarkStart w:id="21757" w:name="_Toc499827620"/>
      <w:bookmarkStart w:id="21758" w:name="_Toc499827976"/>
      <w:bookmarkStart w:id="21759" w:name="_Toc499828136"/>
      <w:bookmarkStart w:id="21760" w:name="_Toc499828492"/>
      <w:bookmarkStart w:id="21761" w:name="_Toc499828652"/>
      <w:bookmarkStart w:id="21762" w:name="_Toc499828812"/>
      <w:bookmarkStart w:id="21763" w:name="_Toc499828972"/>
      <w:bookmarkStart w:id="21764" w:name="_Toc499829132"/>
      <w:bookmarkStart w:id="21765" w:name="_Toc499829292"/>
      <w:bookmarkStart w:id="21766" w:name="_Toc499829452"/>
      <w:bookmarkStart w:id="21767" w:name="_Toc499829612"/>
      <w:bookmarkStart w:id="21768" w:name="_Toc499829772"/>
      <w:bookmarkStart w:id="21769" w:name="_Toc499829932"/>
      <w:bookmarkStart w:id="21770" w:name="_Toc499830092"/>
      <w:bookmarkStart w:id="21771" w:name="_Toc499830252"/>
      <w:bookmarkStart w:id="21772" w:name="_Toc499830412"/>
      <w:bookmarkStart w:id="21773" w:name="_Toc499830572"/>
      <w:bookmarkStart w:id="21774" w:name="_Toc499830732"/>
      <w:bookmarkStart w:id="21775" w:name="_Toc499830892"/>
      <w:bookmarkStart w:id="21776" w:name="_Toc499831052"/>
      <w:bookmarkStart w:id="21777" w:name="_Toc499831212"/>
      <w:bookmarkStart w:id="21778" w:name="_Toc499831372"/>
      <w:bookmarkStart w:id="21779" w:name="_Toc499831532"/>
      <w:bookmarkStart w:id="21780" w:name="_Toc499831692"/>
      <w:bookmarkStart w:id="21781" w:name="_Toc499831852"/>
      <w:bookmarkStart w:id="21782" w:name="_Toc499832012"/>
      <w:bookmarkStart w:id="21783" w:name="_Toc499832172"/>
      <w:bookmarkStart w:id="21784" w:name="_Toc499832332"/>
      <w:bookmarkStart w:id="21785" w:name="_Toc499832492"/>
      <w:bookmarkStart w:id="21786" w:name="_Toc499832652"/>
      <w:bookmarkStart w:id="21787" w:name="_Toc499832812"/>
      <w:bookmarkStart w:id="21788" w:name="_Toc499832972"/>
      <w:bookmarkStart w:id="21789" w:name="_Toc499833132"/>
      <w:bookmarkStart w:id="21790" w:name="_Toc499833292"/>
      <w:bookmarkStart w:id="21791" w:name="_Toc499833452"/>
      <w:bookmarkStart w:id="21792" w:name="_Toc499833612"/>
      <w:bookmarkStart w:id="21793" w:name="_Toc499833772"/>
      <w:bookmarkStart w:id="21794" w:name="_Toc499833932"/>
      <w:bookmarkStart w:id="21795" w:name="_Toc499834092"/>
      <w:bookmarkStart w:id="21796" w:name="_Toc499834252"/>
      <w:bookmarkStart w:id="21797" w:name="_Toc499834412"/>
      <w:bookmarkStart w:id="21798" w:name="_Toc499834572"/>
      <w:bookmarkStart w:id="21799" w:name="_Toc499834732"/>
      <w:bookmarkStart w:id="21800" w:name="_Toc499834892"/>
      <w:bookmarkStart w:id="21801" w:name="_Toc499835052"/>
      <w:bookmarkStart w:id="21802" w:name="_Toc499835212"/>
      <w:bookmarkStart w:id="21803" w:name="_Toc499835372"/>
      <w:bookmarkStart w:id="21804" w:name="_Toc499835532"/>
      <w:bookmarkStart w:id="21805" w:name="_Toc499835692"/>
      <w:bookmarkStart w:id="21806" w:name="_Toc499835852"/>
      <w:bookmarkStart w:id="21807" w:name="_Toc499836012"/>
      <w:bookmarkStart w:id="21808" w:name="_Toc499836172"/>
      <w:bookmarkStart w:id="21809" w:name="_Toc499836332"/>
      <w:bookmarkStart w:id="21810" w:name="_Toc499836493"/>
      <w:bookmarkStart w:id="21811" w:name="_Toc499836654"/>
      <w:bookmarkStart w:id="21812" w:name="_Toc499836815"/>
      <w:bookmarkStart w:id="21813" w:name="_Toc499836976"/>
      <w:bookmarkStart w:id="21814" w:name="_Toc499837137"/>
      <w:bookmarkStart w:id="21815" w:name="_Toc499837298"/>
      <w:bookmarkStart w:id="21816" w:name="_Toc499822560"/>
      <w:bookmarkStart w:id="21817" w:name="_Toc499822859"/>
      <w:bookmarkStart w:id="21818" w:name="_Toc499823223"/>
      <w:bookmarkStart w:id="21819" w:name="_Toc499837459"/>
      <w:bookmarkStart w:id="21820" w:name="_Toc499837620"/>
      <w:bookmarkStart w:id="21821" w:name="_Toc499837781"/>
      <w:bookmarkStart w:id="21822" w:name="_Toc499837942"/>
      <w:bookmarkStart w:id="21823" w:name="_Toc499838103"/>
      <w:bookmarkStart w:id="21824" w:name="_Toc499838264"/>
      <w:bookmarkStart w:id="21825" w:name="_Toc499838425"/>
      <w:bookmarkStart w:id="21826" w:name="_Toc499838586"/>
      <w:bookmarkStart w:id="21827" w:name="_Toc499838747"/>
      <w:bookmarkStart w:id="21828" w:name="_Toc499838908"/>
      <w:bookmarkStart w:id="21829" w:name="_Toc499839069"/>
      <w:bookmarkStart w:id="21830" w:name="_Toc499839230"/>
      <w:bookmarkStart w:id="21831" w:name="_Toc499839391"/>
      <w:bookmarkStart w:id="21832" w:name="_Toc499839651"/>
      <w:bookmarkStart w:id="21833" w:name="_Toc499823523"/>
      <w:bookmarkStart w:id="21834" w:name="_Toc499823831"/>
      <w:bookmarkStart w:id="21835" w:name="_Toc499839812"/>
      <w:bookmarkStart w:id="21836" w:name="_Toc499824129"/>
      <w:bookmarkStart w:id="21837" w:name="_Toc499824432"/>
      <w:bookmarkStart w:id="21838" w:name="_Toc499824737"/>
      <w:bookmarkStart w:id="21839" w:name="_Toc499824503"/>
      <w:bookmarkStart w:id="21840" w:name="_Toc499824984"/>
      <w:bookmarkStart w:id="21841" w:name="_Toc499839973"/>
      <w:bookmarkStart w:id="21842" w:name="_Toc499840134"/>
      <w:bookmarkStart w:id="21843" w:name="_Toc499825282"/>
      <w:bookmarkStart w:id="21844" w:name="_Toc499840295"/>
      <w:bookmarkStart w:id="21845" w:name="_Toc499825521"/>
      <w:bookmarkStart w:id="21846" w:name="_Toc499840456"/>
      <w:bookmarkStart w:id="21847" w:name="_Toc499840617"/>
      <w:bookmarkStart w:id="21848" w:name="_Toc499840778"/>
      <w:bookmarkStart w:id="21849" w:name="_Toc499840939"/>
      <w:bookmarkStart w:id="21850" w:name="_Toc499825761"/>
      <w:bookmarkStart w:id="21851" w:name="_Toc499826066"/>
      <w:bookmarkStart w:id="21852" w:name="_Toc499826309"/>
      <w:bookmarkStart w:id="21853" w:name="_Toc499826556"/>
      <w:bookmarkStart w:id="21854" w:name="_Toc499826792"/>
      <w:bookmarkStart w:id="21855" w:name="_Toc499841100"/>
      <w:bookmarkStart w:id="21856" w:name="_Toc499826967"/>
      <w:bookmarkStart w:id="21857" w:name="_Toc499825255"/>
      <w:bookmarkStart w:id="21858" w:name="_Toc499827147"/>
      <w:bookmarkStart w:id="21859" w:name="_Toc499825717"/>
      <w:bookmarkStart w:id="21860" w:name="_Toc499826234"/>
      <w:bookmarkStart w:id="21861" w:name="_Toc499826697"/>
      <w:bookmarkStart w:id="21862" w:name="_Toc499827328"/>
      <w:bookmarkStart w:id="21863" w:name="_Toc499827509"/>
      <w:bookmarkStart w:id="21864" w:name="_Toc499827035"/>
      <w:bookmarkStart w:id="21865" w:name="_Toc499827312"/>
      <w:bookmarkStart w:id="21866" w:name="_Toc499827794"/>
      <w:bookmarkStart w:id="21867" w:name="_Toc499828037"/>
      <w:bookmarkStart w:id="21868" w:name="_Toc499828281"/>
      <w:bookmarkStart w:id="21869" w:name="_Toc499828465"/>
      <w:bookmarkStart w:id="21870" w:name="_Toc499828766"/>
      <w:bookmarkStart w:id="21871" w:name="_Toc499829064"/>
      <w:bookmarkStart w:id="21872" w:name="_Toc499828181"/>
      <w:bookmarkStart w:id="21873" w:name="_Toc499826503"/>
      <w:bookmarkStart w:id="21874" w:name="_Toc499827206"/>
      <w:bookmarkStart w:id="21875" w:name="_Toc499827687"/>
      <w:bookmarkStart w:id="21876" w:name="_Toc499826890"/>
      <w:bookmarkStart w:id="21877" w:name="_Toc499828581"/>
      <w:bookmarkStart w:id="21878" w:name="_Toc499829276"/>
      <w:bookmarkStart w:id="21879" w:name="_Toc499828241"/>
      <w:bookmarkStart w:id="21880" w:name="_Toc499829228"/>
      <w:bookmarkStart w:id="21881" w:name="_Toc499829665"/>
      <w:bookmarkStart w:id="21882" w:name="_Toc499829912"/>
      <w:bookmarkStart w:id="21883" w:name="_Toc499828417"/>
      <w:bookmarkStart w:id="21884" w:name="_Toc499829732"/>
      <w:bookmarkStart w:id="21885" w:name="_Toc499830333"/>
      <w:bookmarkStart w:id="21886" w:name="_Toc499830638"/>
      <w:bookmarkStart w:id="21887" w:name="_Toc499830845"/>
      <w:bookmarkStart w:id="21888" w:name="_Toc499831143"/>
      <w:bookmarkStart w:id="21889" w:name="_Toc499831619"/>
      <w:bookmarkStart w:id="21890" w:name="_Toc499832093"/>
      <w:bookmarkStart w:id="21891" w:name="_Toc499833025"/>
      <w:bookmarkStart w:id="21892" w:name="_Toc499833410"/>
      <w:bookmarkStart w:id="21893" w:name="_Toc499833721"/>
      <w:bookmarkStart w:id="21894" w:name="_Toc499834025"/>
      <w:bookmarkStart w:id="21895" w:name="_Toc499834364"/>
      <w:bookmarkStart w:id="21896" w:name="_Toc499834696"/>
      <w:bookmarkStart w:id="21897" w:name="_Toc499835033"/>
      <w:bookmarkStart w:id="21898" w:name="_Toc499834205"/>
      <w:bookmarkStart w:id="21899" w:name="_Toc499835423"/>
      <w:bookmarkStart w:id="21900" w:name="_Toc499835755"/>
      <w:bookmarkStart w:id="21901" w:name="_Toc499834944"/>
      <w:bookmarkStart w:id="21902" w:name="_Toc499835951"/>
      <w:bookmarkStart w:id="21903" w:name="_Toc499837074"/>
      <w:bookmarkStart w:id="21904" w:name="_Toc499837413"/>
      <w:bookmarkStart w:id="21905" w:name="_Toc499837750"/>
      <w:bookmarkStart w:id="21906" w:name="_Toc499838086"/>
      <w:bookmarkStart w:id="21907" w:name="_Toc499842721"/>
      <w:bookmarkStart w:id="21908" w:name="_Toc499843386"/>
      <w:bookmarkEnd w:id="21511"/>
      <w:bookmarkEnd w:id="21512"/>
      <w:bookmarkEnd w:id="21513"/>
      <w:bookmarkEnd w:id="21514"/>
      <w:bookmarkEnd w:id="21515"/>
      <w:bookmarkEnd w:id="21516"/>
      <w:bookmarkEnd w:id="21517"/>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bookmarkEnd w:id="21556"/>
      <w:bookmarkEnd w:id="21557"/>
      <w:bookmarkEnd w:id="21558"/>
      <w:bookmarkEnd w:id="21559"/>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bookmarkEnd w:id="21577"/>
      <w:bookmarkEnd w:id="21578"/>
      <w:bookmarkEnd w:id="21579"/>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bookmarkEnd w:id="21636"/>
      <w:bookmarkEnd w:id="21637"/>
      <w:bookmarkEnd w:id="21638"/>
      <w:bookmarkEnd w:id="21639"/>
      <w:bookmarkEnd w:id="21640"/>
      <w:bookmarkEnd w:id="21641"/>
      <w:bookmarkEnd w:id="21642"/>
      <w:bookmarkEnd w:id="21643"/>
      <w:bookmarkEnd w:id="21644"/>
      <w:bookmarkEnd w:id="21645"/>
      <w:bookmarkEnd w:id="21646"/>
      <w:bookmarkEnd w:id="21647"/>
      <w:bookmarkEnd w:id="21648"/>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bookmarkEnd w:id="21680"/>
      <w:bookmarkEnd w:id="21681"/>
      <w:bookmarkEnd w:id="21682"/>
      <w:bookmarkEnd w:id="21683"/>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bookmarkEnd w:id="21722"/>
      <w:bookmarkEnd w:id="21723"/>
      <w:bookmarkEnd w:id="21724"/>
      <w:bookmarkEnd w:id="21725"/>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bookmarkEnd w:id="21802"/>
      <w:bookmarkEnd w:id="21803"/>
      <w:bookmarkEnd w:id="21804"/>
      <w:bookmarkEnd w:id="21805"/>
      <w:bookmarkEnd w:id="21806"/>
      <w:bookmarkEnd w:id="21807"/>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bookmarkEnd w:id="21846"/>
      <w:bookmarkEnd w:id="21847"/>
      <w:bookmarkEnd w:id="21848"/>
      <w:bookmarkEnd w:id="21849"/>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bookmarkEnd w:id="21872"/>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bookmarkEnd w:id="21888"/>
      <w:bookmarkEnd w:id="21889"/>
      <w:bookmarkEnd w:id="21890"/>
      <w:bookmarkEnd w:id="21891"/>
      <w:bookmarkEnd w:id="21892"/>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p>
    <w:p w14:paraId="144CA00F" w14:textId="53633CE0" w:rsidR="008018E7" w:rsidRPr="00B7686C" w:rsidDel="004475E2" w:rsidRDefault="00FF1D01">
      <w:pPr>
        <w:jc w:val="both"/>
        <w:rPr>
          <w:del w:id="21909" w:author="Morten Lerstad Solli" w:date="2017-11-29T15:13:00Z"/>
          <w:lang w:val="en-US"/>
        </w:rPr>
        <w:pPrChange w:id="21910" w:author="Oscar Herman Kise" w:date="2017-11-30T20:05:00Z">
          <w:pPr/>
        </w:pPrChange>
      </w:pPr>
      <w:del w:id="21911" w:author="Morten Lerstad Solli" w:date="2017-11-29T15:13:00Z">
        <w:r w:rsidRPr="00B7686C" w:rsidDel="004475E2">
          <w:rPr>
            <w:lang w:val="en-US"/>
            <w:rPrChange w:id="21912" w:author="Morten Lerstad Solli" w:date="2017-11-29T12:21:00Z">
              <w:rPr>
                <w:lang w:val="en-GB"/>
              </w:rPr>
            </w:rPrChange>
          </w:rPr>
          <w:delText xml:space="preserve">To handle the processing of the images, there is a class named </w:delText>
        </w:r>
        <w:r w:rsidRPr="00B7686C" w:rsidDel="004475E2">
          <w:rPr>
            <w:i/>
            <w:lang w:val="en-US"/>
            <w:rPrChange w:id="21913" w:author="Morten Lerstad Solli" w:date="2017-11-29T12:21:00Z">
              <w:rPr>
                <w:i/>
                <w:lang w:val="en-GB"/>
              </w:rPr>
            </w:rPrChange>
          </w:rPr>
          <w:delText>ImageProcessor</w:delText>
        </w:r>
        <w:r w:rsidRPr="00B7686C" w:rsidDel="004475E2">
          <w:rPr>
            <w:lang w:val="en-US"/>
            <w:rPrChange w:id="21914" w:author="Morten Lerstad Solli" w:date="2017-11-29T12:21:00Z">
              <w:rPr>
                <w:lang w:val="en-GB"/>
              </w:rPr>
            </w:rPrChange>
          </w:rPr>
          <w:delText xml:space="preserve"> that distributes smaller tasks to </w:delText>
        </w:r>
        <w:r w:rsidRPr="00B7686C" w:rsidDel="0059266F">
          <w:rPr>
            <w:lang w:val="en-US"/>
            <w:rPrChange w:id="21915" w:author="Morten Lerstad Solli" w:date="2017-11-29T12:21:00Z">
              <w:rPr>
                <w:lang w:val="en-GB"/>
              </w:rPr>
            </w:rPrChange>
          </w:rPr>
          <w:delText xml:space="preserve">underlying </w:delText>
        </w:r>
        <w:r w:rsidRPr="00B7686C" w:rsidDel="004475E2">
          <w:rPr>
            <w:lang w:val="en-US"/>
            <w:rPrChange w:id="21916" w:author="Morten Lerstad Solli" w:date="2017-11-29T12:21:00Z">
              <w:rPr>
                <w:lang w:val="en-GB"/>
              </w:rPr>
            </w:rPrChange>
          </w:rPr>
          <w:delText xml:space="preserve">classes. It uses a class named </w:delText>
        </w:r>
        <w:r w:rsidRPr="00B7686C" w:rsidDel="004475E2">
          <w:rPr>
            <w:i/>
            <w:lang w:val="en-US"/>
          </w:rPr>
          <w:delText xml:space="preserve">WebCamHandler </w:delText>
        </w:r>
        <w:r w:rsidRPr="00B7686C" w:rsidDel="004475E2">
          <w:rPr>
            <w:lang w:val="en-US"/>
          </w:rPr>
          <w:delText>to handle video capturing.</w:delText>
        </w:r>
        <w:bookmarkStart w:id="21917" w:name="_Toc499732692"/>
        <w:bookmarkStart w:id="21918" w:name="_Toc499731985"/>
        <w:bookmarkStart w:id="21919" w:name="_Toc499732849"/>
        <w:bookmarkStart w:id="21920" w:name="_Toc499732166"/>
        <w:bookmarkStart w:id="21921" w:name="_Toc499732345"/>
        <w:bookmarkStart w:id="21922" w:name="_Toc499732520"/>
        <w:bookmarkStart w:id="21923" w:name="_Toc499732756"/>
        <w:bookmarkStart w:id="21924" w:name="_Toc499732983"/>
        <w:bookmarkStart w:id="21925" w:name="_Toc499733140"/>
        <w:bookmarkStart w:id="21926" w:name="_Toc499733297"/>
        <w:bookmarkStart w:id="21927" w:name="_Toc499733454"/>
        <w:bookmarkStart w:id="21928" w:name="_Toc499733117"/>
        <w:bookmarkStart w:id="21929" w:name="_Toc499733646"/>
        <w:bookmarkStart w:id="21930" w:name="_Toc499733803"/>
        <w:bookmarkStart w:id="21931" w:name="_Toc499733960"/>
        <w:bookmarkStart w:id="21932" w:name="_Toc499737806"/>
        <w:bookmarkStart w:id="21933" w:name="_Toc499738104"/>
        <w:bookmarkStart w:id="21934" w:name="_Toc499739492"/>
        <w:bookmarkStart w:id="21935" w:name="_Toc499743820"/>
        <w:bookmarkStart w:id="21936" w:name="_Toc499748406"/>
        <w:bookmarkStart w:id="21937" w:name="_Toc499749120"/>
        <w:bookmarkStart w:id="21938" w:name="_Toc499749278"/>
        <w:bookmarkStart w:id="21939" w:name="_Toc499749436"/>
        <w:bookmarkStart w:id="21940" w:name="_Toc499749594"/>
        <w:bookmarkStart w:id="21941" w:name="_Toc499750155"/>
        <w:bookmarkStart w:id="21942" w:name="_Toc499750579"/>
        <w:bookmarkStart w:id="21943" w:name="_Toc499748566"/>
        <w:bookmarkStart w:id="21944" w:name="_Toc499750036"/>
        <w:bookmarkStart w:id="21945" w:name="_Toc499750723"/>
        <w:bookmarkStart w:id="21946" w:name="_Toc499751041"/>
        <w:bookmarkStart w:id="21947" w:name="_Toc499751200"/>
        <w:bookmarkStart w:id="21948" w:name="_Toc499751359"/>
        <w:bookmarkStart w:id="21949" w:name="_Toc499751518"/>
        <w:bookmarkStart w:id="21950" w:name="_Toc499751677"/>
        <w:bookmarkStart w:id="21951" w:name="_Toc499751836"/>
        <w:bookmarkStart w:id="21952" w:name="_Toc499751995"/>
        <w:bookmarkStart w:id="21953" w:name="_Toc499752252"/>
        <w:bookmarkStart w:id="21954" w:name="_Toc499752411"/>
        <w:bookmarkStart w:id="21955" w:name="_Toc499752570"/>
        <w:bookmarkStart w:id="21956" w:name="_Toc499752729"/>
        <w:bookmarkStart w:id="21957" w:name="_Toc499752986"/>
        <w:bookmarkStart w:id="21958" w:name="_Toc499753145"/>
        <w:bookmarkStart w:id="21959" w:name="_Toc499753304"/>
        <w:bookmarkStart w:id="21960" w:name="_Toc499753463"/>
        <w:bookmarkStart w:id="21961" w:name="_Toc499753916"/>
        <w:bookmarkStart w:id="21962" w:name="_Toc499754075"/>
        <w:bookmarkStart w:id="21963" w:name="_Toc499754920"/>
        <w:bookmarkStart w:id="21964" w:name="_Toc499755079"/>
        <w:bookmarkStart w:id="21965" w:name="_Toc499755238"/>
        <w:bookmarkStart w:id="21966" w:name="_Toc499755397"/>
        <w:bookmarkStart w:id="21967" w:name="_Toc499755752"/>
        <w:bookmarkStart w:id="21968" w:name="_Toc499755911"/>
        <w:bookmarkStart w:id="21969" w:name="_Toc499756069"/>
        <w:bookmarkStart w:id="21970" w:name="_Toc499756227"/>
        <w:bookmarkStart w:id="21971" w:name="_Toc499756385"/>
        <w:bookmarkStart w:id="21972" w:name="_Toc499756543"/>
        <w:bookmarkStart w:id="21973" w:name="_Toc499755215"/>
        <w:bookmarkStart w:id="21974" w:name="_Toc499755509"/>
        <w:bookmarkStart w:id="21975" w:name="_Toc499755682"/>
        <w:bookmarkStart w:id="21976" w:name="_Toc499756798"/>
        <w:bookmarkStart w:id="21977" w:name="_Toc499755980"/>
        <w:bookmarkStart w:id="21978" w:name="_Toc499756280"/>
        <w:bookmarkStart w:id="21979" w:name="_Toc499756522"/>
        <w:bookmarkStart w:id="21980" w:name="_Toc499756757"/>
        <w:bookmarkStart w:id="21981" w:name="_Toc499757074"/>
        <w:bookmarkStart w:id="21982" w:name="_Toc499757232"/>
        <w:bookmarkStart w:id="21983" w:name="_Toc499757390"/>
        <w:bookmarkStart w:id="21984" w:name="_Toc499757548"/>
        <w:bookmarkStart w:id="21985" w:name="_Toc499757706"/>
        <w:bookmarkStart w:id="21986" w:name="_Toc499757864"/>
        <w:bookmarkStart w:id="21987" w:name="_Toc499757777"/>
        <w:bookmarkStart w:id="21988" w:name="_Toc499758093"/>
        <w:bookmarkStart w:id="21989" w:name="_Toc499756496"/>
        <w:bookmarkStart w:id="21990" w:name="_Toc499758251"/>
        <w:bookmarkStart w:id="21991" w:name="_Toc499758409"/>
        <w:bookmarkStart w:id="21992" w:name="_Toc499758567"/>
        <w:bookmarkStart w:id="21993" w:name="_Toc499758725"/>
        <w:bookmarkStart w:id="21994" w:name="_Toc499758883"/>
        <w:bookmarkStart w:id="21995" w:name="_Toc499759041"/>
        <w:bookmarkStart w:id="21996" w:name="_Toc499759199"/>
        <w:bookmarkStart w:id="21997" w:name="_Toc499759357"/>
        <w:bookmarkStart w:id="21998" w:name="_Toc499759515"/>
        <w:bookmarkStart w:id="21999" w:name="_Toc499759673"/>
        <w:bookmarkStart w:id="22000" w:name="_Toc499759831"/>
        <w:bookmarkStart w:id="22001" w:name="_Toc499759989"/>
        <w:bookmarkStart w:id="22002" w:name="_Toc499760147"/>
        <w:bookmarkStart w:id="22003" w:name="_Toc499756952"/>
        <w:bookmarkStart w:id="22004" w:name="_Toc499757190"/>
        <w:bookmarkStart w:id="22005" w:name="_Toc499760305"/>
        <w:bookmarkStart w:id="22006" w:name="_Toc499757484"/>
        <w:bookmarkStart w:id="22007" w:name="_Toc499760463"/>
        <w:bookmarkStart w:id="22008" w:name="_Toc499760621"/>
        <w:bookmarkStart w:id="22009" w:name="_Toc499760876"/>
        <w:bookmarkStart w:id="22010" w:name="_Toc499761034"/>
        <w:bookmarkStart w:id="22011" w:name="_Toc499761192"/>
        <w:bookmarkStart w:id="22012" w:name="_Toc499761350"/>
        <w:bookmarkStart w:id="22013" w:name="_Toc499801899"/>
        <w:bookmarkStart w:id="22014" w:name="_Toc499802058"/>
        <w:bookmarkStart w:id="22015" w:name="_Toc499802217"/>
        <w:bookmarkStart w:id="22016" w:name="_Toc499802376"/>
        <w:bookmarkStart w:id="22017" w:name="_Toc499802196"/>
        <w:bookmarkStart w:id="22018" w:name="_Toc499802572"/>
        <w:bookmarkStart w:id="22019" w:name="_Toc499802731"/>
        <w:bookmarkStart w:id="22020" w:name="_Toc499802890"/>
        <w:bookmarkStart w:id="22021" w:name="_Toc499802644"/>
        <w:bookmarkStart w:id="22022" w:name="_Toc499803049"/>
        <w:bookmarkStart w:id="22023" w:name="_Toc499803208"/>
        <w:bookmarkStart w:id="22024" w:name="_Toc499803367"/>
        <w:bookmarkStart w:id="22025" w:name="_Toc499803526"/>
        <w:bookmarkStart w:id="22026" w:name="_Toc499803686"/>
        <w:bookmarkStart w:id="22027" w:name="_Toc499803846"/>
        <w:bookmarkStart w:id="22028" w:name="_Toc499804006"/>
        <w:bookmarkStart w:id="22029" w:name="_Toc499804166"/>
        <w:bookmarkStart w:id="22030" w:name="_Toc499804326"/>
        <w:bookmarkStart w:id="22031" w:name="_Toc499804486"/>
        <w:bookmarkStart w:id="22032" w:name="_Toc499803118"/>
        <w:bookmarkStart w:id="22033" w:name="_Toc499804647"/>
        <w:bookmarkStart w:id="22034" w:name="_Toc499803423"/>
        <w:bookmarkStart w:id="22035" w:name="_Toc499803728"/>
        <w:bookmarkStart w:id="22036" w:name="_Toc499803970"/>
        <w:bookmarkStart w:id="22037" w:name="_Toc499804808"/>
        <w:bookmarkStart w:id="22038" w:name="_Toc499804274"/>
        <w:bookmarkStart w:id="22039" w:name="_Toc499804968"/>
        <w:bookmarkStart w:id="22040" w:name="_Toc499805128"/>
        <w:bookmarkStart w:id="22041" w:name="_Toc499804571"/>
        <w:bookmarkStart w:id="22042" w:name="_Toc499805288"/>
        <w:bookmarkStart w:id="22043" w:name="_Toc499804090"/>
        <w:bookmarkStart w:id="22044" w:name="_Toc499805010"/>
        <w:bookmarkStart w:id="22045" w:name="_Toc499805402"/>
        <w:bookmarkStart w:id="22046" w:name="_Toc499805562"/>
        <w:bookmarkStart w:id="22047" w:name="_Toc499805671"/>
        <w:bookmarkStart w:id="22048" w:name="_Toc499805831"/>
        <w:bookmarkStart w:id="22049" w:name="_Toc499805991"/>
        <w:bookmarkStart w:id="22050" w:name="_Toc499806151"/>
        <w:bookmarkStart w:id="22051" w:name="_Toc499806697"/>
        <w:bookmarkStart w:id="22052" w:name="_Toc499822167"/>
        <w:bookmarkStart w:id="22053" w:name="_Toc499822328"/>
        <w:bookmarkStart w:id="22054" w:name="_Toc499804873"/>
        <w:bookmarkStart w:id="22055" w:name="_Toc499805177"/>
        <w:bookmarkStart w:id="22056" w:name="_Toc499806297"/>
        <w:bookmarkStart w:id="22057" w:name="_Toc499806457"/>
        <w:bookmarkStart w:id="22058" w:name="_Toc499806777"/>
        <w:bookmarkStart w:id="22059" w:name="_Toc499806937"/>
        <w:bookmarkStart w:id="22060" w:name="_Toc499807097"/>
        <w:bookmarkStart w:id="22061" w:name="_Toc499807257"/>
        <w:bookmarkStart w:id="22062" w:name="_Toc499807417"/>
        <w:bookmarkStart w:id="22063" w:name="_Toc499807577"/>
        <w:bookmarkStart w:id="22064" w:name="_Toc499807737"/>
        <w:bookmarkStart w:id="22065" w:name="_Toc499807897"/>
        <w:bookmarkStart w:id="22066" w:name="_Toc499808057"/>
        <w:bookmarkStart w:id="22067" w:name="_Toc499808217"/>
        <w:bookmarkStart w:id="22068" w:name="_Toc499808377"/>
        <w:bookmarkStart w:id="22069" w:name="_Toc499808537"/>
        <w:bookmarkStart w:id="22070" w:name="_Toc499808697"/>
        <w:bookmarkStart w:id="22071" w:name="_Toc499808857"/>
        <w:bookmarkStart w:id="22072" w:name="_Toc499809017"/>
        <w:bookmarkStart w:id="22073" w:name="_Toc499809177"/>
        <w:bookmarkStart w:id="22074" w:name="_Toc499809337"/>
        <w:bookmarkStart w:id="22075" w:name="_Toc499809497"/>
        <w:bookmarkStart w:id="22076" w:name="_Toc499809657"/>
        <w:bookmarkStart w:id="22077" w:name="_Toc499809817"/>
        <w:bookmarkStart w:id="22078" w:name="_Toc499809977"/>
        <w:bookmarkStart w:id="22079" w:name="_Toc499810137"/>
        <w:bookmarkStart w:id="22080" w:name="_Toc499810297"/>
        <w:bookmarkStart w:id="22081" w:name="_Toc499810457"/>
        <w:bookmarkStart w:id="22082" w:name="_Toc499810617"/>
        <w:bookmarkStart w:id="22083" w:name="_Toc499810777"/>
        <w:bookmarkStart w:id="22084" w:name="_Toc499810937"/>
        <w:bookmarkStart w:id="22085" w:name="_Toc499811097"/>
        <w:bookmarkStart w:id="22086" w:name="_Toc499811257"/>
        <w:bookmarkStart w:id="22087" w:name="_Toc499811417"/>
        <w:bookmarkStart w:id="22088" w:name="_Toc499811577"/>
        <w:bookmarkStart w:id="22089" w:name="_Toc499811835"/>
        <w:bookmarkStart w:id="22090" w:name="_Toc499811995"/>
        <w:bookmarkStart w:id="22091" w:name="_Toc499812645"/>
        <w:bookmarkStart w:id="22092" w:name="_Toc499812805"/>
        <w:bookmarkStart w:id="22093" w:name="_Toc499812965"/>
        <w:bookmarkStart w:id="22094" w:name="_Toc499813125"/>
        <w:bookmarkStart w:id="22095" w:name="_Toc499813285"/>
        <w:bookmarkStart w:id="22096" w:name="_Toc499813445"/>
        <w:bookmarkStart w:id="22097" w:name="_Toc499813605"/>
        <w:bookmarkStart w:id="22098" w:name="_Toc499813765"/>
        <w:bookmarkStart w:id="22099" w:name="_Toc499813925"/>
        <w:bookmarkStart w:id="22100" w:name="_Toc499814085"/>
        <w:bookmarkStart w:id="22101" w:name="_Toc499814245"/>
        <w:bookmarkStart w:id="22102" w:name="_Toc499814405"/>
        <w:bookmarkStart w:id="22103" w:name="_Toc499814565"/>
        <w:bookmarkStart w:id="22104" w:name="_Toc499814725"/>
        <w:bookmarkStart w:id="22105" w:name="_Toc499814885"/>
        <w:bookmarkStart w:id="22106" w:name="_Toc499815045"/>
        <w:bookmarkStart w:id="22107" w:name="_Toc499815205"/>
        <w:bookmarkStart w:id="22108" w:name="_Toc499815365"/>
        <w:bookmarkStart w:id="22109" w:name="_Toc499815525"/>
        <w:bookmarkStart w:id="22110" w:name="_Toc499815783"/>
        <w:bookmarkStart w:id="22111" w:name="_Toc499816237"/>
        <w:bookmarkStart w:id="22112" w:name="_Toc499816691"/>
        <w:bookmarkStart w:id="22113" w:name="_Toc499817929"/>
        <w:bookmarkStart w:id="22114" w:name="_Toc499818187"/>
        <w:bookmarkStart w:id="22115" w:name="_Toc499818347"/>
        <w:bookmarkStart w:id="22116" w:name="_Toc499818507"/>
        <w:bookmarkStart w:id="22117" w:name="_Toc499818667"/>
        <w:bookmarkStart w:id="22118" w:name="_Toc499818827"/>
        <w:bookmarkStart w:id="22119" w:name="_Toc499818987"/>
        <w:bookmarkStart w:id="22120" w:name="_Toc499819147"/>
        <w:bookmarkStart w:id="22121" w:name="_Toc499819307"/>
        <w:bookmarkStart w:id="22122" w:name="_Toc499819467"/>
        <w:bookmarkStart w:id="22123" w:name="_Toc499819627"/>
        <w:bookmarkStart w:id="22124" w:name="_Toc499819787"/>
        <w:bookmarkStart w:id="22125" w:name="_Toc499819947"/>
        <w:bookmarkStart w:id="22126" w:name="_Toc499820107"/>
        <w:bookmarkStart w:id="22127" w:name="_Toc499820267"/>
        <w:bookmarkStart w:id="22128" w:name="_Toc499820427"/>
        <w:bookmarkStart w:id="22129" w:name="_Toc499820587"/>
        <w:bookmarkStart w:id="22130" w:name="_Toc499820747"/>
        <w:bookmarkStart w:id="22131" w:name="_Toc499820907"/>
        <w:bookmarkStart w:id="22132" w:name="_Toc499821165"/>
        <w:bookmarkStart w:id="22133" w:name="_Toc499821325"/>
        <w:bookmarkStart w:id="22134" w:name="_Toc499821485"/>
        <w:bookmarkStart w:id="22135" w:name="_Toc499821645"/>
        <w:bookmarkStart w:id="22136" w:name="_Toc499821805"/>
        <w:bookmarkStart w:id="22137" w:name="_Toc499821965"/>
        <w:bookmarkStart w:id="22138" w:name="_Toc499822445"/>
        <w:bookmarkStart w:id="22139" w:name="_Toc499822605"/>
        <w:bookmarkStart w:id="22140" w:name="_Toc499822765"/>
        <w:bookmarkStart w:id="22141" w:name="_Toc499822925"/>
        <w:bookmarkStart w:id="22142" w:name="_Toc499823085"/>
        <w:bookmarkStart w:id="22143" w:name="_Toc499823245"/>
        <w:bookmarkStart w:id="22144" w:name="_Toc499823405"/>
        <w:bookmarkStart w:id="22145" w:name="_Toc499823565"/>
        <w:bookmarkStart w:id="22146" w:name="_Toc499823725"/>
        <w:bookmarkStart w:id="22147" w:name="_Toc499823885"/>
        <w:bookmarkStart w:id="22148" w:name="_Toc499824045"/>
        <w:bookmarkStart w:id="22149" w:name="_Toc499824205"/>
        <w:bookmarkStart w:id="22150" w:name="_Toc499824365"/>
        <w:bookmarkStart w:id="22151" w:name="_Toc499824525"/>
        <w:bookmarkStart w:id="22152" w:name="_Toc499824685"/>
        <w:bookmarkStart w:id="22153" w:name="_Toc499824845"/>
        <w:bookmarkStart w:id="22154" w:name="_Toc499825005"/>
        <w:bookmarkStart w:id="22155" w:name="_Toc499825165"/>
        <w:bookmarkStart w:id="22156" w:name="_Toc499825423"/>
        <w:bookmarkStart w:id="22157" w:name="_Toc499825583"/>
        <w:bookmarkStart w:id="22158" w:name="_Toc499825841"/>
        <w:bookmarkStart w:id="22159" w:name="_Toc499826001"/>
        <w:bookmarkStart w:id="22160" w:name="_Toc499826161"/>
        <w:bookmarkStart w:id="22161" w:name="_Toc499826419"/>
        <w:bookmarkStart w:id="22162" w:name="_Toc499826579"/>
        <w:bookmarkStart w:id="22163" w:name="_Toc499827621"/>
        <w:bookmarkStart w:id="22164" w:name="_Toc499827977"/>
        <w:bookmarkStart w:id="22165" w:name="_Toc499828137"/>
        <w:bookmarkStart w:id="22166" w:name="_Toc499828493"/>
        <w:bookmarkStart w:id="22167" w:name="_Toc499828653"/>
        <w:bookmarkStart w:id="22168" w:name="_Toc499828813"/>
        <w:bookmarkStart w:id="22169" w:name="_Toc499828973"/>
        <w:bookmarkStart w:id="22170" w:name="_Toc499829133"/>
        <w:bookmarkStart w:id="22171" w:name="_Toc499829293"/>
        <w:bookmarkStart w:id="22172" w:name="_Toc499829453"/>
        <w:bookmarkStart w:id="22173" w:name="_Toc499829613"/>
        <w:bookmarkStart w:id="22174" w:name="_Toc499829773"/>
        <w:bookmarkStart w:id="22175" w:name="_Toc499829933"/>
        <w:bookmarkStart w:id="22176" w:name="_Toc499830093"/>
        <w:bookmarkStart w:id="22177" w:name="_Toc499830253"/>
        <w:bookmarkStart w:id="22178" w:name="_Toc499830413"/>
        <w:bookmarkStart w:id="22179" w:name="_Toc499830573"/>
        <w:bookmarkStart w:id="22180" w:name="_Toc499830733"/>
        <w:bookmarkStart w:id="22181" w:name="_Toc499830893"/>
        <w:bookmarkStart w:id="22182" w:name="_Toc499831053"/>
        <w:bookmarkStart w:id="22183" w:name="_Toc499831213"/>
        <w:bookmarkStart w:id="22184" w:name="_Toc499831373"/>
        <w:bookmarkStart w:id="22185" w:name="_Toc499831533"/>
        <w:bookmarkStart w:id="22186" w:name="_Toc499831693"/>
        <w:bookmarkStart w:id="22187" w:name="_Toc499831853"/>
        <w:bookmarkStart w:id="22188" w:name="_Toc499832013"/>
        <w:bookmarkStart w:id="22189" w:name="_Toc499832173"/>
        <w:bookmarkStart w:id="22190" w:name="_Toc499832333"/>
        <w:bookmarkStart w:id="22191" w:name="_Toc499832493"/>
        <w:bookmarkStart w:id="22192" w:name="_Toc499832653"/>
        <w:bookmarkStart w:id="22193" w:name="_Toc499832813"/>
        <w:bookmarkStart w:id="22194" w:name="_Toc499832973"/>
        <w:bookmarkStart w:id="22195" w:name="_Toc499833133"/>
        <w:bookmarkStart w:id="22196" w:name="_Toc499833293"/>
        <w:bookmarkStart w:id="22197" w:name="_Toc499833453"/>
        <w:bookmarkStart w:id="22198" w:name="_Toc499833613"/>
        <w:bookmarkStart w:id="22199" w:name="_Toc499833773"/>
        <w:bookmarkStart w:id="22200" w:name="_Toc499833933"/>
        <w:bookmarkStart w:id="22201" w:name="_Toc499834093"/>
        <w:bookmarkStart w:id="22202" w:name="_Toc499834253"/>
        <w:bookmarkStart w:id="22203" w:name="_Toc499834413"/>
        <w:bookmarkStart w:id="22204" w:name="_Toc499834573"/>
        <w:bookmarkStart w:id="22205" w:name="_Toc499834733"/>
        <w:bookmarkStart w:id="22206" w:name="_Toc499834893"/>
        <w:bookmarkStart w:id="22207" w:name="_Toc499835053"/>
        <w:bookmarkStart w:id="22208" w:name="_Toc499835213"/>
        <w:bookmarkStart w:id="22209" w:name="_Toc499835373"/>
        <w:bookmarkStart w:id="22210" w:name="_Toc499835533"/>
        <w:bookmarkStart w:id="22211" w:name="_Toc499835693"/>
        <w:bookmarkStart w:id="22212" w:name="_Toc499835853"/>
        <w:bookmarkStart w:id="22213" w:name="_Toc499836013"/>
        <w:bookmarkStart w:id="22214" w:name="_Toc499836173"/>
        <w:bookmarkStart w:id="22215" w:name="_Toc499836333"/>
        <w:bookmarkStart w:id="22216" w:name="_Toc499836494"/>
        <w:bookmarkStart w:id="22217" w:name="_Toc499836655"/>
        <w:bookmarkStart w:id="22218" w:name="_Toc499836816"/>
        <w:bookmarkStart w:id="22219" w:name="_Toc499836977"/>
        <w:bookmarkStart w:id="22220" w:name="_Toc499837138"/>
        <w:bookmarkStart w:id="22221" w:name="_Toc499837299"/>
        <w:bookmarkStart w:id="22222" w:name="_Toc499822561"/>
        <w:bookmarkStart w:id="22223" w:name="_Toc499822860"/>
        <w:bookmarkStart w:id="22224" w:name="_Toc499823224"/>
        <w:bookmarkStart w:id="22225" w:name="_Toc499837460"/>
        <w:bookmarkStart w:id="22226" w:name="_Toc499837621"/>
        <w:bookmarkStart w:id="22227" w:name="_Toc499837782"/>
        <w:bookmarkStart w:id="22228" w:name="_Toc499837943"/>
        <w:bookmarkStart w:id="22229" w:name="_Toc499838104"/>
        <w:bookmarkStart w:id="22230" w:name="_Toc499838265"/>
        <w:bookmarkStart w:id="22231" w:name="_Toc499838426"/>
        <w:bookmarkStart w:id="22232" w:name="_Toc499838587"/>
        <w:bookmarkStart w:id="22233" w:name="_Toc499838748"/>
        <w:bookmarkStart w:id="22234" w:name="_Toc499838909"/>
        <w:bookmarkStart w:id="22235" w:name="_Toc499839070"/>
        <w:bookmarkStart w:id="22236" w:name="_Toc499839231"/>
        <w:bookmarkStart w:id="22237" w:name="_Toc499839392"/>
        <w:bookmarkStart w:id="22238" w:name="_Toc499839652"/>
        <w:bookmarkStart w:id="22239" w:name="_Toc499823524"/>
        <w:bookmarkStart w:id="22240" w:name="_Toc499823832"/>
        <w:bookmarkStart w:id="22241" w:name="_Toc499839813"/>
        <w:bookmarkStart w:id="22242" w:name="_Toc499824130"/>
        <w:bookmarkStart w:id="22243" w:name="_Toc499824433"/>
        <w:bookmarkStart w:id="22244" w:name="_Toc499824738"/>
        <w:bookmarkStart w:id="22245" w:name="_Toc499824504"/>
        <w:bookmarkStart w:id="22246" w:name="_Toc499824985"/>
        <w:bookmarkStart w:id="22247" w:name="_Toc499839974"/>
        <w:bookmarkStart w:id="22248" w:name="_Toc499840135"/>
        <w:bookmarkStart w:id="22249" w:name="_Toc499825283"/>
        <w:bookmarkStart w:id="22250" w:name="_Toc499840296"/>
        <w:bookmarkStart w:id="22251" w:name="_Toc499825528"/>
        <w:bookmarkStart w:id="22252" w:name="_Toc499840457"/>
        <w:bookmarkStart w:id="22253" w:name="_Toc499840618"/>
        <w:bookmarkStart w:id="22254" w:name="_Toc499840779"/>
        <w:bookmarkStart w:id="22255" w:name="_Toc499840940"/>
        <w:bookmarkStart w:id="22256" w:name="_Toc499825762"/>
        <w:bookmarkStart w:id="22257" w:name="_Toc499826067"/>
        <w:bookmarkStart w:id="22258" w:name="_Toc499826310"/>
        <w:bookmarkStart w:id="22259" w:name="_Toc499826557"/>
        <w:bookmarkStart w:id="22260" w:name="_Toc499826793"/>
        <w:bookmarkStart w:id="22261" w:name="_Toc499841101"/>
        <w:bookmarkStart w:id="22262" w:name="_Toc499826968"/>
        <w:bookmarkStart w:id="22263" w:name="_Toc499825257"/>
        <w:bookmarkStart w:id="22264" w:name="_Toc499827148"/>
        <w:bookmarkStart w:id="22265" w:name="_Toc499825718"/>
        <w:bookmarkStart w:id="22266" w:name="_Toc499826235"/>
        <w:bookmarkStart w:id="22267" w:name="_Toc499826698"/>
        <w:bookmarkStart w:id="22268" w:name="_Toc499827329"/>
        <w:bookmarkStart w:id="22269" w:name="_Toc499827510"/>
        <w:bookmarkStart w:id="22270" w:name="_Toc499827036"/>
        <w:bookmarkStart w:id="22271" w:name="_Toc499827378"/>
        <w:bookmarkStart w:id="22272" w:name="_Toc499827795"/>
        <w:bookmarkStart w:id="22273" w:name="_Toc499828038"/>
        <w:bookmarkStart w:id="22274" w:name="_Toc499828282"/>
        <w:bookmarkStart w:id="22275" w:name="_Toc499828466"/>
        <w:bookmarkStart w:id="22276" w:name="_Toc499828767"/>
        <w:bookmarkStart w:id="22277" w:name="_Toc499829065"/>
        <w:bookmarkStart w:id="22278" w:name="_Toc499828182"/>
        <w:bookmarkStart w:id="22279" w:name="_Toc499826504"/>
        <w:bookmarkStart w:id="22280" w:name="_Toc499827209"/>
        <w:bookmarkStart w:id="22281" w:name="_Toc499827688"/>
        <w:bookmarkStart w:id="22282" w:name="_Toc499826899"/>
        <w:bookmarkStart w:id="22283" w:name="_Toc499828582"/>
        <w:bookmarkStart w:id="22284" w:name="_Toc499829335"/>
        <w:bookmarkStart w:id="22285" w:name="_Toc499828242"/>
        <w:bookmarkStart w:id="22286" w:name="_Toc499829229"/>
        <w:bookmarkStart w:id="22287" w:name="_Toc499829666"/>
        <w:bookmarkStart w:id="22288" w:name="_Toc499829913"/>
        <w:bookmarkStart w:id="22289" w:name="_Toc499828418"/>
        <w:bookmarkStart w:id="22290" w:name="_Toc499829733"/>
        <w:bookmarkStart w:id="22291" w:name="_Toc499830334"/>
        <w:bookmarkStart w:id="22292" w:name="_Toc499830639"/>
        <w:bookmarkStart w:id="22293" w:name="_Toc499830846"/>
        <w:bookmarkStart w:id="22294" w:name="_Toc499831144"/>
        <w:bookmarkStart w:id="22295" w:name="_Toc499831620"/>
        <w:bookmarkStart w:id="22296" w:name="_Toc499832094"/>
        <w:bookmarkStart w:id="22297" w:name="_Toc499833026"/>
        <w:bookmarkStart w:id="22298" w:name="_Toc499833411"/>
        <w:bookmarkStart w:id="22299" w:name="_Toc499833722"/>
        <w:bookmarkStart w:id="22300" w:name="_Toc499834027"/>
        <w:bookmarkStart w:id="22301" w:name="_Toc499834365"/>
        <w:bookmarkStart w:id="22302" w:name="_Toc499834697"/>
        <w:bookmarkStart w:id="22303" w:name="_Toc499835034"/>
        <w:bookmarkStart w:id="22304" w:name="_Toc499834206"/>
        <w:bookmarkStart w:id="22305" w:name="_Toc499835424"/>
        <w:bookmarkStart w:id="22306" w:name="_Toc499835756"/>
        <w:bookmarkStart w:id="22307" w:name="_Toc499834946"/>
        <w:bookmarkStart w:id="22308" w:name="_Toc499835958"/>
        <w:bookmarkStart w:id="22309" w:name="_Toc499837075"/>
        <w:bookmarkStart w:id="22310" w:name="_Toc499837414"/>
        <w:bookmarkStart w:id="22311" w:name="_Toc499837752"/>
        <w:bookmarkStart w:id="22312" w:name="_Toc499838087"/>
        <w:bookmarkStart w:id="22313" w:name="_Toc499842722"/>
        <w:bookmarkStart w:id="22314" w:name="_Toc499843387"/>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bookmarkEnd w:id="21931"/>
        <w:bookmarkEnd w:id="21932"/>
        <w:bookmarkEnd w:id="21933"/>
        <w:bookmarkEnd w:id="21934"/>
        <w:bookmarkEnd w:id="21935"/>
        <w:bookmarkEnd w:id="21936"/>
        <w:bookmarkEnd w:id="21937"/>
        <w:bookmarkEnd w:id="21938"/>
        <w:bookmarkEnd w:id="21939"/>
        <w:bookmarkEnd w:id="21940"/>
        <w:bookmarkEnd w:id="21941"/>
        <w:bookmarkEnd w:id="21942"/>
        <w:bookmarkEnd w:id="21943"/>
        <w:bookmarkEnd w:id="21944"/>
        <w:bookmarkEnd w:id="21945"/>
        <w:bookmarkEnd w:id="21946"/>
        <w:bookmarkEnd w:id="21947"/>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bookmarkEnd w:id="22009"/>
        <w:bookmarkEnd w:id="22010"/>
        <w:bookmarkEnd w:id="22011"/>
        <w:bookmarkEnd w:id="22012"/>
        <w:bookmarkEnd w:id="22013"/>
        <w:bookmarkEnd w:id="22014"/>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bookmarkEnd w:id="22053"/>
        <w:bookmarkEnd w:id="22054"/>
        <w:bookmarkEnd w:id="22055"/>
        <w:bookmarkEnd w:id="22056"/>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bookmarkEnd w:id="22095"/>
        <w:bookmarkEnd w:id="22096"/>
        <w:bookmarkEnd w:id="22097"/>
        <w:bookmarkEnd w:id="22098"/>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bookmarkEnd w:id="22166"/>
        <w:bookmarkEnd w:id="22167"/>
        <w:bookmarkEnd w:id="22168"/>
        <w:bookmarkEnd w:id="22169"/>
        <w:bookmarkEnd w:id="22170"/>
        <w:bookmarkEnd w:id="22171"/>
        <w:bookmarkEnd w:id="22172"/>
        <w:bookmarkEnd w:id="22173"/>
        <w:bookmarkEnd w:id="22174"/>
        <w:bookmarkEnd w:id="22175"/>
        <w:bookmarkEnd w:id="22176"/>
        <w:bookmarkEnd w:id="22177"/>
        <w:bookmarkEnd w:id="22178"/>
        <w:bookmarkEnd w:id="22179"/>
        <w:bookmarkEnd w:id="22180"/>
        <w:bookmarkEnd w:id="22181"/>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bookmarkEnd w:id="22220"/>
        <w:bookmarkEnd w:id="22221"/>
        <w:bookmarkEnd w:id="22222"/>
        <w:bookmarkEnd w:id="2222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bookmarkEnd w:id="22240"/>
        <w:bookmarkEnd w:id="22241"/>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bookmarkEnd w:id="22262"/>
        <w:bookmarkEnd w:id="22263"/>
        <w:bookmarkEnd w:id="22264"/>
        <w:bookmarkEnd w:id="22265"/>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bookmarkEnd w:id="22304"/>
        <w:bookmarkEnd w:id="22305"/>
        <w:bookmarkEnd w:id="22306"/>
        <w:bookmarkEnd w:id="22307"/>
        <w:bookmarkEnd w:id="22308"/>
        <w:bookmarkEnd w:id="22309"/>
        <w:bookmarkEnd w:id="22310"/>
        <w:bookmarkEnd w:id="22311"/>
        <w:bookmarkEnd w:id="22312"/>
        <w:bookmarkEnd w:id="22313"/>
        <w:bookmarkEnd w:id="22314"/>
      </w:del>
    </w:p>
    <w:p w14:paraId="15759656" w14:textId="6ABCECB4" w:rsidR="00FF1D01" w:rsidRPr="00B7686C" w:rsidRDefault="00FF1D01">
      <w:pPr>
        <w:jc w:val="both"/>
        <w:rPr>
          <w:del w:id="22315" w:author="Morten Lerstad Solli" w:date="2017-11-29T15:13:00Z"/>
          <w:color w:val="FF0000"/>
          <w:lang w:val="en-US"/>
        </w:rPr>
        <w:pPrChange w:id="22316" w:author="Oscar Herman Kise" w:date="2017-11-30T20:05:00Z">
          <w:pPr/>
        </w:pPrChange>
      </w:pPr>
      <w:del w:id="22317" w:author="Morten Lerstad Solli" w:date="2017-11-29T15:13:00Z">
        <w:r w:rsidRPr="00B7686C" w:rsidDel="004475E2">
          <w:rPr>
            <w:lang w:val="en-US"/>
          </w:rPr>
          <w:delText>This image is then modified to be more suitable for image recognition.</w:delText>
        </w:r>
        <w:r w:rsidR="008018E7" w:rsidRPr="00B7686C" w:rsidDel="004475E2">
          <w:rPr>
            <w:lang w:val="en-US"/>
          </w:rPr>
          <w:delText xml:space="preserve"> </w:delText>
        </w:r>
        <w:r w:rsidRPr="00B7686C">
          <w:rPr>
            <w:color w:val="FF0000"/>
            <w:lang w:val="en-US"/>
          </w:rPr>
          <w:delText>Blur is added to improve shape recognition</w:delText>
        </w:r>
        <w:r w:rsidR="008018E7" w:rsidRPr="00B7686C">
          <w:rPr>
            <w:color w:val="FF0000"/>
            <w:lang w:val="en-US"/>
          </w:rPr>
          <w:delText xml:space="preserve"> (vurder å flytt dette + koden ned til shape recognition). </w:delText>
        </w:r>
        <w:r w:rsidR="00F4346B" w:rsidRPr="00B7686C">
          <w:rPr>
            <w:lang w:val="en-US"/>
          </w:rPr>
          <w:delText xml:space="preserve">| </w:delText>
        </w:r>
        <w:r w:rsidR="008018E7" w:rsidRPr="00B7686C">
          <w:rPr>
            <w:color w:val="FF0000"/>
            <w:lang w:val="en-US"/>
          </w:rPr>
          <w:delText xml:space="preserve">The color type is changed from BGR to HSV. This is because HSV separates the image intensity from the color information. What this means is that if </w:delText>
        </w:r>
        <w:r w:rsidR="00A55688" w:rsidRPr="00B7686C">
          <w:rPr>
            <w:color w:val="FF0000"/>
            <w:lang w:val="en-US"/>
          </w:rPr>
          <w:delText xml:space="preserve">the brightness of an area changes, the objects still have the same color values and only change in </w:delText>
        </w:r>
        <w:r w:rsidR="00A55688" w:rsidRPr="00B7686C" w:rsidDel="009677A8">
          <w:rPr>
            <w:color w:val="FF0000"/>
            <w:lang w:val="en-US"/>
          </w:rPr>
          <w:delText>intensity(</w:delText>
        </w:r>
        <w:r w:rsidR="00A55688" w:rsidRPr="00B7686C">
          <w:rPr>
            <w:color w:val="FF0000"/>
            <w:lang w:val="en-US"/>
          </w:rPr>
          <w:delText xml:space="preserve">vurder å flytt dette + koden ned til </w:delText>
        </w:r>
        <w:r w:rsidR="00F4346B" w:rsidRPr="00B7686C">
          <w:rPr>
            <w:color w:val="FF0000"/>
            <w:lang w:val="en-US"/>
          </w:rPr>
          <w:delText>color</w:delText>
        </w:r>
        <w:r w:rsidR="00A55688" w:rsidRPr="00B7686C">
          <w:rPr>
            <w:color w:val="FF0000"/>
            <w:lang w:val="en-US"/>
          </w:rPr>
          <w:delText xml:space="preserve"> </w:delText>
        </w:r>
        <w:r w:rsidR="00F4346B" w:rsidRPr="00B7686C">
          <w:rPr>
            <w:color w:val="FF0000"/>
            <w:lang w:val="en-US"/>
          </w:rPr>
          <w:delText>detection</w:delText>
        </w:r>
        <w:r w:rsidR="00A55688" w:rsidRPr="00B7686C">
          <w:rPr>
            <w:color w:val="FF0000"/>
            <w:lang w:val="en-US"/>
          </w:rPr>
          <w:delText>).</w:delText>
        </w:r>
        <w:bookmarkStart w:id="22318" w:name="_Toc499732693"/>
        <w:bookmarkStart w:id="22319" w:name="_Toc499731986"/>
        <w:bookmarkStart w:id="22320" w:name="_Toc499732850"/>
        <w:bookmarkStart w:id="22321" w:name="_Toc499732167"/>
        <w:bookmarkStart w:id="22322" w:name="_Toc499732346"/>
        <w:bookmarkStart w:id="22323" w:name="_Toc499732521"/>
        <w:bookmarkStart w:id="22324" w:name="_Toc499732757"/>
        <w:bookmarkStart w:id="22325" w:name="_Toc499732984"/>
        <w:bookmarkStart w:id="22326" w:name="_Toc499733141"/>
        <w:bookmarkStart w:id="22327" w:name="_Toc499733298"/>
        <w:bookmarkStart w:id="22328" w:name="_Toc499733455"/>
        <w:bookmarkStart w:id="22329" w:name="_Toc499733118"/>
        <w:bookmarkStart w:id="22330" w:name="_Toc499733647"/>
        <w:bookmarkStart w:id="22331" w:name="_Toc499733804"/>
        <w:bookmarkStart w:id="22332" w:name="_Toc499733961"/>
        <w:bookmarkStart w:id="22333" w:name="_Toc499737807"/>
        <w:bookmarkStart w:id="22334" w:name="_Toc499738105"/>
        <w:bookmarkStart w:id="22335" w:name="_Toc499739493"/>
        <w:bookmarkStart w:id="22336" w:name="_Toc499743821"/>
        <w:bookmarkStart w:id="22337" w:name="_Toc499748407"/>
        <w:bookmarkStart w:id="22338" w:name="_Toc499749121"/>
        <w:bookmarkStart w:id="22339" w:name="_Toc499749279"/>
        <w:bookmarkStart w:id="22340" w:name="_Toc499749437"/>
        <w:bookmarkStart w:id="22341" w:name="_Toc499749595"/>
        <w:bookmarkStart w:id="22342" w:name="_Toc499750156"/>
        <w:bookmarkStart w:id="22343" w:name="_Toc499750580"/>
        <w:bookmarkStart w:id="22344" w:name="_Toc499748567"/>
        <w:bookmarkStart w:id="22345" w:name="_Toc499750037"/>
        <w:bookmarkStart w:id="22346" w:name="_Toc499750724"/>
        <w:bookmarkStart w:id="22347" w:name="_Toc499751042"/>
        <w:bookmarkStart w:id="22348" w:name="_Toc499751201"/>
        <w:bookmarkStart w:id="22349" w:name="_Toc499751360"/>
        <w:bookmarkStart w:id="22350" w:name="_Toc499751519"/>
        <w:bookmarkStart w:id="22351" w:name="_Toc499751678"/>
        <w:bookmarkStart w:id="22352" w:name="_Toc499751837"/>
        <w:bookmarkStart w:id="22353" w:name="_Toc499751996"/>
        <w:bookmarkStart w:id="22354" w:name="_Toc499752253"/>
        <w:bookmarkStart w:id="22355" w:name="_Toc499752412"/>
        <w:bookmarkStart w:id="22356" w:name="_Toc499752571"/>
        <w:bookmarkStart w:id="22357" w:name="_Toc499752730"/>
        <w:bookmarkStart w:id="22358" w:name="_Toc499752987"/>
        <w:bookmarkStart w:id="22359" w:name="_Toc499753146"/>
        <w:bookmarkStart w:id="22360" w:name="_Toc499753305"/>
        <w:bookmarkStart w:id="22361" w:name="_Toc499753464"/>
        <w:bookmarkStart w:id="22362" w:name="_Toc499753917"/>
        <w:bookmarkStart w:id="22363" w:name="_Toc499754076"/>
        <w:bookmarkStart w:id="22364" w:name="_Toc499754921"/>
        <w:bookmarkStart w:id="22365" w:name="_Toc499755080"/>
        <w:bookmarkStart w:id="22366" w:name="_Toc499755239"/>
        <w:bookmarkStart w:id="22367" w:name="_Toc499755398"/>
        <w:bookmarkStart w:id="22368" w:name="_Toc499755753"/>
        <w:bookmarkStart w:id="22369" w:name="_Toc499755912"/>
        <w:bookmarkStart w:id="22370" w:name="_Toc499756070"/>
        <w:bookmarkStart w:id="22371" w:name="_Toc499756228"/>
        <w:bookmarkStart w:id="22372" w:name="_Toc499756386"/>
        <w:bookmarkStart w:id="22373" w:name="_Toc499756544"/>
        <w:bookmarkStart w:id="22374" w:name="_Toc499755216"/>
        <w:bookmarkStart w:id="22375" w:name="_Toc499755510"/>
        <w:bookmarkStart w:id="22376" w:name="_Toc499755683"/>
        <w:bookmarkStart w:id="22377" w:name="_Toc499756799"/>
        <w:bookmarkStart w:id="22378" w:name="_Toc499755981"/>
        <w:bookmarkStart w:id="22379" w:name="_Toc499756281"/>
        <w:bookmarkStart w:id="22380" w:name="_Toc499756523"/>
        <w:bookmarkStart w:id="22381" w:name="_Toc499756758"/>
        <w:bookmarkStart w:id="22382" w:name="_Toc499757075"/>
        <w:bookmarkStart w:id="22383" w:name="_Toc499757233"/>
        <w:bookmarkStart w:id="22384" w:name="_Toc499757391"/>
        <w:bookmarkStart w:id="22385" w:name="_Toc499757549"/>
        <w:bookmarkStart w:id="22386" w:name="_Toc499757707"/>
        <w:bookmarkStart w:id="22387" w:name="_Toc499757865"/>
        <w:bookmarkStart w:id="22388" w:name="_Toc499757778"/>
        <w:bookmarkStart w:id="22389" w:name="_Toc499758094"/>
        <w:bookmarkStart w:id="22390" w:name="_Toc499756497"/>
        <w:bookmarkStart w:id="22391" w:name="_Toc499758252"/>
        <w:bookmarkStart w:id="22392" w:name="_Toc499758410"/>
        <w:bookmarkStart w:id="22393" w:name="_Toc499758568"/>
        <w:bookmarkStart w:id="22394" w:name="_Toc499758726"/>
        <w:bookmarkStart w:id="22395" w:name="_Toc499758884"/>
        <w:bookmarkStart w:id="22396" w:name="_Toc499759042"/>
        <w:bookmarkStart w:id="22397" w:name="_Toc499759200"/>
        <w:bookmarkStart w:id="22398" w:name="_Toc499759358"/>
        <w:bookmarkStart w:id="22399" w:name="_Toc499759516"/>
        <w:bookmarkStart w:id="22400" w:name="_Toc499759674"/>
        <w:bookmarkStart w:id="22401" w:name="_Toc499759832"/>
        <w:bookmarkStart w:id="22402" w:name="_Toc499759990"/>
        <w:bookmarkStart w:id="22403" w:name="_Toc499760148"/>
        <w:bookmarkStart w:id="22404" w:name="_Toc499756953"/>
        <w:bookmarkStart w:id="22405" w:name="_Toc499757191"/>
        <w:bookmarkStart w:id="22406" w:name="_Toc499760306"/>
        <w:bookmarkStart w:id="22407" w:name="_Toc499757485"/>
        <w:bookmarkStart w:id="22408" w:name="_Toc499760464"/>
        <w:bookmarkStart w:id="22409" w:name="_Toc499760622"/>
        <w:bookmarkStart w:id="22410" w:name="_Toc499760877"/>
        <w:bookmarkStart w:id="22411" w:name="_Toc499761035"/>
        <w:bookmarkStart w:id="22412" w:name="_Toc499761193"/>
        <w:bookmarkStart w:id="22413" w:name="_Toc499761351"/>
        <w:bookmarkStart w:id="22414" w:name="_Toc499801900"/>
        <w:bookmarkStart w:id="22415" w:name="_Toc499802059"/>
        <w:bookmarkStart w:id="22416" w:name="_Toc499802218"/>
        <w:bookmarkStart w:id="22417" w:name="_Toc499802377"/>
        <w:bookmarkStart w:id="22418" w:name="_Toc499802197"/>
        <w:bookmarkStart w:id="22419" w:name="_Toc499802573"/>
        <w:bookmarkStart w:id="22420" w:name="_Toc499802732"/>
        <w:bookmarkStart w:id="22421" w:name="_Toc499802891"/>
        <w:bookmarkStart w:id="22422" w:name="_Toc499802645"/>
        <w:bookmarkStart w:id="22423" w:name="_Toc499803050"/>
        <w:bookmarkStart w:id="22424" w:name="_Toc499803209"/>
        <w:bookmarkStart w:id="22425" w:name="_Toc499803368"/>
        <w:bookmarkStart w:id="22426" w:name="_Toc499803527"/>
        <w:bookmarkStart w:id="22427" w:name="_Toc499803687"/>
        <w:bookmarkStart w:id="22428" w:name="_Toc499803847"/>
        <w:bookmarkStart w:id="22429" w:name="_Toc499804007"/>
        <w:bookmarkStart w:id="22430" w:name="_Toc499804167"/>
        <w:bookmarkStart w:id="22431" w:name="_Toc499804327"/>
        <w:bookmarkStart w:id="22432" w:name="_Toc499804487"/>
        <w:bookmarkStart w:id="22433" w:name="_Toc499803119"/>
        <w:bookmarkStart w:id="22434" w:name="_Toc499804648"/>
        <w:bookmarkStart w:id="22435" w:name="_Toc499803424"/>
        <w:bookmarkStart w:id="22436" w:name="_Toc499803729"/>
        <w:bookmarkStart w:id="22437" w:name="_Toc499803974"/>
        <w:bookmarkStart w:id="22438" w:name="_Toc499804809"/>
        <w:bookmarkStart w:id="22439" w:name="_Toc499804275"/>
        <w:bookmarkStart w:id="22440" w:name="_Toc499804969"/>
        <w:bookmarkStart w:id="22441" w:name="_Toc499805129"/>
        <w:bookmarkStart w:id="22442" w:name="_Toc499804572"/>
        <w:bookmarkStart w:id="22443" w:name="_Toc499805289"/>
        <w:bookmarkStart w:id="22444" w:name="_Toc499804091"/>
        <w:bookmarkStart w:id="22445" w:name="_Toc499805011"/>
        <w:bookmarkStart w:id="22446" w:name="_Toc499805403"/>
        <w:bookmarkStart w:id="22447" w:name="_Toc499805563"/>
        <w:bookmarkStart w:id="22448" w:name="_Toc499805672"/>
        <w:bookmarkStart w:id="22449" w:name="_Toc499805832"/>
        <w:bookmarkStart w:id="22450" w:name="_Toc499805992"/>
        <w:bookmarkStart w:id="22451" w:name="_Toc499806152"/>
        <w:bookmarkStart w:id="22452" w:name="_Toc499806698"/>
        <w:bookmarkStart w:id="22453" w:name="_Toc499822168"/>
        <w:bookmarkStart w:id="22454" w:name="_Toc499822329"/>
        <w:bookmarkStart w:id="22455" w:name="_Toc499804874"/>
        <w:bookmarkStart w:id="22456" w:name="_Toc499805178"/>
        <w:bookmarkStart w:id="22457" w:name="_Toc499806298"/>
        <w:bookmarkStart w:id="22458" w:name="_Toc499806458"/>
        <w:bookmarkStart w:id="22459" w:name="_Toc499806778"/>
        <w:bookmarkStart w:id="22460" w:name="_Toc499806938"/>
        <w:bookmarkStart w:id="22461" w:name="_Toc499807098"/>
        <w:bookmarkStart w:id="22462" w:name="_Toc499807258"/>
        <w:bookmarkStart w:id="22463" w:name="_Toc499807418"/>
        <w:bookmarkStart w:id="22464" w:name="_Toc499807578"/>
        <w:bookmarkStart w:id="22465" w:name="_Toc499807738"/>
        <w:bookmarkStart w:id="22466" w:name="_Toc499807898"/>
        <w:bookmarkStart w:id="22467" w:name="_Toc499808058"/>
        <w:bookmarkStart w:id="22468" w:name="_Toc499808218"/>
        <w:bookmarkStart w:id="22469" w:name="_Toc499808378"/>
        <w:bookmarkStart w:id="22470" w:name="_Toc499808538"/>
        <w:bookmarkStart w:id="22471" w:name="_Toc499808698"/>
        <w:bookmarkStart w:id="22472" w:name="_Toc499808858"/>
        <w:bookmarkStart w:id="22473" w:name="_Toc499809018"/>
        <w:bookmarkStart w:id="22474" w:name="_Toc499809178"/>
        <w:bookmarkStart w:id="22475" w:name="_Toc499809338"/>
        <w:bookmarkStart w:id="22476" w:name="_Toc499809498"/>
        <w:bookmarkStart w:id="22477" w:name="_Toc499809658"/>
        <w:bookmarkStart w:id="22478" w:name="_Toc499809818"/>
        <w:bookmarkStart w:id="22479" w:name="_Toc499809978"/>
        <w:bookmarkStart w:id="22480" w:name="_Toc499810138"/>
        <w:bookmarkStart w:id="22481" w:name="_Toc499810298"/>
        <w:bookmarkStart w:id="22482" w:name="_Toc499810458"/>
        <w:bookmarkStart w:id="22483" w:name="_Toc499810618"/>
        <w:bookmarkStart w:id="22484" w:name="_Toc499810778"/>
        <w:bookmarkStart w:id="22485" w:name="_Toc499810938"/>
        <w:bookmarkStart w:id="22486" w:name="_Toc499811098"/>
        <w:bookmarkStart w:id="22487" w:name="_Toc499811258"/>
        <w:bookmarkStart w:id="22488" w:name="_Toc499811418"/>
        <w:bookmarkStart w:id="22489" w:name="_Toc499811578"/>
        <w:bookmarkStart w:id="22490" w:name="_Toc499811836"/>
        <w:bookmarkStart w:id="22491" w:name="_Toc499811996"/>
        <w:bookmarkStart w:id="22492" w:name="_Toc499812646"/>
        <w:bookmarkStart w:id="22493" w:name="_Toc499812806"/>
        <w:bookmarkStart w:id="22494" w:name="_Toc499812966"/>
        <w:bookmarkStart w:id="22495" w:name="_Toc499813126"/>
        <w:bookmarkStart w:id="22496" w:name="_Toc499813286"/>
        <w:bookmarkStart w:id="22497" w:name="_Toc499813446"/>
        <w:bookmarkStart w:id="22498" w:name="_Toc499813606"/>
        <w:bookmarkStart w:id="22499" w:name="_Toc499813766"/>
        <w:bookmarkStart w:id="22500" w:name="_Toc499813926"/>
        <w:bookmarkStart w:id="22501" w:name="_Toc499814086"/>
        <w:bookmarkStart w:id="22502" w:name="_Toc499814246"/>
        <w:bookmarkStart w:id="22503" w:name="_Toc499814406"/>
        <w:bookmarkStart w:id="22504" w:name="_Toc499814566"/>
        <w:bookmarkStart w:id="22505" w:name="_Toc499814726"/>
        <w:bookmarkStart w:id="22506" w:name="_Toc499814886"/>
        <w:bookmarkStart w:id="22507" w:name="_Toc499815046"/>
        <w:bookmarkStart w:id="22508" w:name="_Toc499815206"/>
        <w:bookmarkStart w:id="22509" w:name="_Toc499815366"/>
        <w:bookmarkStart w:id="22510" w:name="_Toc499815526"/>
        <w:bookmarkStart w:id="22511" w:name="_Toc499815784"/>
        <w:bookmarkStart w:id="22512" w:name="_Toc499816238"/>
        <w:bookmarkStart w:id="22513" w:name="_Toc499816692"/>
        <w:bookmarkStart w:id="22514" w:name="_Toc499817930"/>
        <w:bookmarkStart w:id="22515" w:name="_Toc499818188"/>
        <w:bookmarkStart w:id="22516" w:name="_Toc499818348"/>
        <w:bookmarkStart w:id="22517" w:name="_Toc499818508"/>
        <w:bookmarkStart w:id="22518" w:name="_Toc499818668"/>
        <w:bookmarkStart w:id="22519" w:name="_Toc499818828"/>
        <w:bookmarkStart w:id="22520" w:name="_Toc499818988"/>
        <w:bookmarkStart w:id="22521" w:name="_Toc499819148"/>
        <w:bookmarkStart w:id="22522" w:name="_Toc499819308"/>
        <w:bookmarkStart w:id="22523" w:name="_Toc499819468"/>
        <w:bookmarkStart w:id="22524" w:name="_Toc499819628"/>
        <w:bookmarkStart w:id="22525" w:name="_Toc499819788"/>
        <w:bookmarkStart w:id="22526" w:name="_Toc499819948"/>
        <w:bookmarkStart w:id="22527" w:name="_Toc499820108"/>
        <w:bookmarkStart w:id="22528" w:name="_Toc499820268"/>
        <w:bookmarkStart w:id="22529" w:name="_Toc499820428"/>
        <w:bookmarkStart w:id="22530" w:name="_Toc499820588"/>
        <w:bookmarkStart w:id="22531" w:name="_Toc499820748"/>
        <w:bookmarkStart w:id="22532" w:name="_Toc499820908"/>
        <w:bookmarkStart w:id="22533" w:name="_Toc499821166"/>
        <w:bookmarkStart w:id="22534" w:name="_Toc499821326"/>
        <w:bookmarkStart w:id="22535" w:name="_Toc499821486"/>
        <w:bookmarkStart w:id="22536" w:name="_Toc499821646"/>
        <w:bookmarkStart w:id="22537" w:name="_Toc499821806"/>
        <w:bookmarkStart w:id="22538" w:name="_Toc499821966"/>
        <w:bookmarkStart w:id="22539" w:name="_Toc499822446"/>
        <w:bookmarkStart w:id="22540" w:name="_Toc499822606"/>
        <w:bookmarkStart w:id="22541" w:name="_Toc499822766"/>
        <w:bookmarkStart w:id="22542" w:name="_Toc499822926"/>
        <w:bookmarkStart w:id="22543" w:name="_Toc499823086"/>
        <w:bookmarkStart w:id="22544" w:name="_Toc499823246"/>
        <w:bookmarkStart w:id="22545" w:name="_Toc499823406"/>
        <w:bookmarkStart w:id="22546" w:name="_Toc499823566"/>
        <w:bookmarkStart w:id="22547" w:name="_Toc499823726"/>
        <w:bookmarkStart w:id="22548" w:name="_Toc499823886"/>
        <w:bookmarkStart w:id="22549" w:name="_Toc499824046"/>
        <w:bookmarkStart w:id="22550" w:name="_Toc499824206"/>
        <w:bookmarkStart w:id="22551" w:name="_Toc499824366"/>
        <w:bookmarkStart w:id="22552" w:name="_Toc499824526"/>
        <w:bookmarkStart w:id="22553" w:name="_Toc499824686"/>
        <w:bookmarkStart w:id="22554" w:name="_Toc499824846"/>
        <w:bookmarkStart w:id="22555" w:name="_Toc499825006"/>
        <w:bookmarkStart w:id="22556" w:name="_Toc499825166"/>
        <w:bookmarkStart w:id="22557" w:name="_Toc499825424"/>
        <w:bookmarkStart w:id="22558" w:name="_Toc499825584"/>
        <w:bookmarkStart w:id="22559" w:name="_Toc499825842"/>
        <w:bookmarkStart w:id="22560" w:name="_Toc499826002"/>
        <w:bookmarkStart w:id="22561" w:name="_Toc499826162"/>
        <w:bookmarkStart w:id="22562" w:name="_Toc499826420"/>
        <w:bookmarkStart w:id="22563" w:name="_Toc499826580"/>
        <w:bookmarkStart w:id="22564" w:name="_Toc499827622"/>
        <w:bookmarkStart w:id="22565" w:name="_Toc499827978"/>
        <w:bookmarkStart w:id="22566" w:name="_Toc499828138"/>
        <w:bookmarkStart w:id="22567" w:name="_Toc499828494"/>
        <w:bookmarkStart w:id="22568" w:name="_Toc499828654"/>
        <w:bookmarkStart w:id="22569" w:name="_Toc499828814"/>
        <w:bookmarkStart w:id="22570" w:name="_Toc499828974"/>
        <w:bookmarkStart w:id="22571" w:name="_Toc499829134"/>
        <w:bookmarkStart w:id="22572" w:name="_Toc499829294"/>
        <w:bookmarkStart w:id="22573" w:name="_Toc499829454"/>
        <w:bookmarkStart w:id="22574" w:name="_Toc499829614"/>
        <w:bookmarkStart w:id="22575" w:name="_Toc499829774"/>
        <w:bookmarkStart w:id="22576" w:name="_Toc499829934"/>
        <w:bookmarkStart w:id="22577" w:name="_Toc499830094"/>
        <w:bookmarkStart w:id="22578" w:name="_Toc499830254"/>
        <w:bookmarkStart w:id="22579" w:name="_Toc499830414"/>
        <w:bookmarkStart w:id="22580" w:name="_Toc499830574"/>
        <w:bookmarkStart w:id="22581" w:name="_Toc499830734"/>
        <w:bookmarkStart w:id="22582" w:name="_Toc499830894"/>
        <w:bookmarkStart w:id="22583" w:name="_Toc499831054"/>
        <w:bookmarkStart w:id="22584" w:name="_Toc499831214"/>
        <w:bookmarkStart w:id="22585" w:name="_Toc499831374"/>
        <w:bookmarkStart w:id="22586" w:name="_Toc499831534"/>
        <w:bookmarkStart w:id="22587" w:name="_Toc499831694"/>
        <w:bookmarkStart w:id="22588" w:name="_Toc499831854"/>
        <w:bookmarkStart w:id="22589" w:name="_Toc499832014"/>
        <w:bookmarkStart w:id="22590" w:name="_Toc499832174"/>
        <w:bookmarkStart w:id="22591" w:name="_Toc499832334"/>
        <w:bookmarkStart w:id="22592" w:name="_Toc499832494"/>
        <w:bookmarkStart w:id="22593" w:name="_Toc499832654"/>
        <w:bookmarkStart w:id="22594" w:name="_Toc499832814"/>
        <w:bookmarkStart w:id="22595" w:name="_Toc499832974"/>
        <w:bookmarkStart w:id="22596" w:name="_Toc499833134"/>
        <w:bookmarkStart w:id="22597" w:name="_Toc499833294"/>
        <w:bookmarkStart w:id="22598" w:name="_Toc499833454"/>
        <w:bookmarkStart w:id="22599" w:name="_Toc499833614"/>
        <w:bookmarkStart w:id="22600" w:name="_Toc499833774"/>
        <w:bookmarkStart w:id="22601" w:name="_Toc499833934"/>
        <w:bookmarkStart w:id="22602" w:name="_Toc499834094"/>
        <w:bookmarkStart w:id="22603" w:name="_Toc499834254"/>
        <w:bookmarkStart w:id="22604" w:name="_Toc499834414"/>
        <w:bookmarkStart w:id="22605" w:name="_Toc499834574"/>
        <w:bookmarkStart w:id="22606" w:name="_Toc499834734"/>
        <w:bookmarkStart w:id="22607" w:name="_Toc499834894"/>
        <w:bookmarkStart w:id="22608" w:name="_Toc499835054"/>
        <w:bookmarkStart w:id="22609" w:name="_Toc499835214"/>
        <w:bookmarkStart w:id="22610" w:name="_Toc499835374"/>
        <w:bookmarkStart w:id="22611" w:name="_Toc499835534"/>
        <w:bookmarkStart w:id="22612" w:name="_Toc499835694"/>
        <w:bookmarkStart w:id="22613" w:name="_Toc499835854"/>
        <w:bookmarkStart w:id="22614" w:name="_Toc499836014"/>
        <w:bookmarkStart w:id="22615" w:name="_Toc499836174"/>
        <w:bookmarkStart w:id="22616" w:name="_Toc499836334"/>
        <w:bookmarkStart w:id="22617" w:name="_Toc499836495"/>
        <w:bookmarkStart w:id="22618" w:name="_Toc499836656"/>
        <w:bookmarkStart w:id="22619" w:name="_Toc499836817"/>
        <w:bookmarkStart w:id="22620" w:name="_Toc499836978"/>
        <w:bookmarkStart w:id="22621" w:name="_Toc499837139"/>
        <w:bookmarkStart w:id="22622" w:name="_Toc499837300"/>
        <w:bookmarkStart w:id="22623" w:name="_Toc499822562"/>
        <w:bookmarkStart w:id="22624" w:name="_Toc499822861"/>
        <w:bookmarkStart w:id="22625" w:name="_Toc499823225"/>
        <w:bookmarkStart w:id="22626" w:name="_Toc499837461"/>
        <w:bookmarkStart w:id="22627" w:name="_Toc499837622"/>
        <w:bookmarkStart w:id="22628" w:name="_Toc499837783"/>
        <w:bookmarkStart w:id="22629" w:name="_Toc499837944"/>
        <w:bookmarkStart w:id="22630" w:name="_Toc499838105"/>
        <w:bookmarkStart w:id="22631" w:name="_Toc499838266"/>
        <w:bookmarkStart w:id="22632" w:name="_Toc499838427"/>
        <w:bookmarkStart w:id="22633" w:name="_Toc499838588"/>
        <w:bookmarkStart w:id="22634" w:name="_Toc499838749"/>
        <w:bookmarkStart w:id="22635" w:name="_Toc499838910"/>
        <w:bookmarkStart w:id="22636" w:name="_Toc499839071"/>
        <w:bookmarkStart w:id="22637" w:name="_Toc499839232"/>
        <w:bookmarkStart w:id="22638" w:name="_Toc499839393"/>
        <w:bookmarkStart w:id="22639" w:name="_Toc499839653"/>
        <w:bookmarkStart w:id="22640" w:name="_Toc499823525"/>
        <w:bookmarkStart w:id="22641" w:name="_Toc499823833"/>
        <w:bookmarkStart w:id="22642" w:name="_Toc499839814"/>
        <w:bookmarkStart w:id="22643" w:name="_Toc499824131"/>
        <w:bookmarkStart w:id="22644" w:name="_Toc499824739"/>
        <w:bookmarkStart w:id="22645" w:name="_Toc499824505"/>
        <w:bookmarkStart w:id="22646" w:name="_Toc499824986"/>
        <w:bookmarkStart w:id="22647" w:name="_Toc499839975"/>
        <w:bookmarkStart w:id="22648" w:name="_Toc499840136"/>
        <w:bookmarkStart w:id="22649" w:name="_Toc499825284"/>
        <w:bookmarkStart w:id="22650" w:name="_Toc499840297"/>
        <w:bookmarkStart w:id="22651" w:name="_Toc499825529"/>
        <w:bookmarkStart w:id="22652" w:name="_Toc499840458"/>
        <w:bookmarkStart w:id="22653" w:name="_Toc499840619"/>
        <w:bookmarkStart w:id="22654" w:name="_Toc499840780"/>
        <w:bookmarkStart w:id="22655" w:name="_Toc499840941"/>
        <w:bookmarkStart w:id="22656" w:name="_Toc499825765"/>
        <w:bookmarkStart w:id="22657" w:name="_Toc499826068"/>
        <w:bookmarkStart w:id="22658" w:name="_Toc499826311"/>
        <w:bookmarkStart w:id="22659" w:name="_Toc499826558"/>
        <w:bookmarkStart w:id="22660" w:name="_Toc499826794"/>
        <w:bookmarkStart w:id="22661" w:name="_Toc499841102"/>
        <w:bookmarkStart w:id="22662" w:name="_Toc499826969"/>
        <w:bookmarkStart w:id="22663" w:name="_Toc499825258"/>
        <w:bookmarkStart w:id="22664" w:name="_Toc499827149"/>
        <w:bookmarkStart w:id="22665" w:name="_Toc499825719"/>
        <w:bookmarkStart w:id="22666" w:name="_Toc499826236"/>
        <w:bookmarkStart w:id="22667" w:name="_Toc499826699"/>
        <w:bookmarkStart w:id="22668" w:name="_Toc499827330"/>
        <w:bookmarkStart w:id="22669" w:name="_Toc499827511"/>
        <w:bookmarkStart w:id="22670" w:name="_Toc499827037"/>
        <w:bookmarkStart w:id="22671" w:name="_Toc499827379"/>
        <w:bookmarkStart w:id="22672" w:name="_Toc499827796"/>
        <w:bookmarkStart w:id="22673" w:name="_Toc499828039"/>
        <w:bookmarkStart w:id="22674" w:name="_Toc499828283"/>
        <w:bookmarkStart w:id="22675" w:name="_Toc499828467"/>
        <w:bookmarkStart w:id="22676" w:name="_Toc499828768"/>
        <w:bookmarkStart w:id="22677" w:name="_Toc499829067"/>
        <w:bookmarkStart w:id="22678" w:name="_Toc499828183"/>
        <w:bookmarkStart w:id="22679" w:name="_Toc499826505"/>
        <w:bookmarkStart w:id="22680" w:name="_Toc499827212"/>
        <w:bookmarkStart w:id="22681" w:name="_Toc499827689"/>
        <w:bookmarkStart w:id="22682" w:name="_Toc499826900"/>
        <w:bookmarkStart w:id="22683" w:name="_Toc499828583"/>
        <w:bookmarkStart w:id="22684" w:name="_Toc499829336"/>
        <w:bookmarkStart w:id="22685" w:name="_Toc499828243"/>
        <w:bookmarkStart w:id="22686" w:name="_Toc499829230"/>
        <w:bookmarkStart w:id="22687" w:name="_Toc499829667"/>
        <w:bookmarkStart w:id="22688" w:name="_Toc499829914"/>
        <w:bookmarkStart w:id="22689" w:name="_Toc499828419"/>
        <w:bookmarkStart w:id="22690" w:name="_Toc499829734"/>
        <w:bookmarkStart w:id="22691" w:name="_Toc499830337"/>
        <w:bookmarkStart w:id="22692" w:name="_Toc499830640"/>
        <w:bookmarkStart w:id="22693" w:name="_Toc499830847"/>
        <w:bookmarkStart w:id="22694" w:name="_Toc499831145"/>
        <w:bookmarkStart w:id="22695" w:name="_Toc499831621"/>
        <w:bookmarkStart w:id="22696" w:name="_Toc499832097"/>
        <w:bookmarkStart w:id="22697" w:name="_Toc499833027"/>
        <w:bookmarkStart w:id="22698" w:name="_Toc499833412"/>
        <w:bookmarkStart w:id="22699" w:name="_Toc499833723"/>
        <w:bookmarkStart w:id="22700" w:name="_Toc499834028"/>
        <w:bookmarkStart w:id="22701" w:name="_Toc499834366"/>
        <w:bookmarkStart w:id="22702" w:name="_Toc499834701"/>
        <w:bookmarkStart w:id="22703" w:name="_Toc499835035"/>
        <w:bookmarkStart w:id="22704" w:name="_Toc499834209"/>
        <w:bookmarkStart w:id="22705" w:name="_Toc499835425"/>
        <w:bookmarkStart w:id="22706" w:name="_Toc499835757"/>
        <w:bookmarkStart w:id="22707" w:name="_Toc499834947"/>
        <w:bookmarkStart w:id="22708" w:name="_Toc499835959"/>
        <w:bookmarkStart w:id="22709" w:name="_Toc499837082"/>
        <w:bookmarkStart w:id="22710" w:name="_Toc499837415"/>
        <w:bookmarkStart w:id="22711" w:name="_Toc499837753"/>
        <w:bookmarkStart w:id="22712" w:name="_Toc499838146"/>
        <w:bookmarkStart w:id="22713" w:name="_Toc499842723"/>
        <w:bookmarkStart w:id="22714" w:name="_Toc499843388"/>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bookmarkEnd w:id="22342"/>
        <w:bookmarkEnd w:id="22343"/>
        <w:bookmarkEnd w:id="22344"/>
        <w:bookmarkEnd w:id="22345"/>
        <w:bookmarkEnd w:id="22346"/>
        <w:bookmarkEnd w:id="22347"/>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bookmarkEnd w:id="22386"/>
        <w:bookmarkEnd w:id="22387"/>
        <w:bookmarkEnd w:id="22388"/>
        <w:bookmarkEnd w:id="22389"/>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bookmarkEnd w:id="22428"/>
        <w:bookmarkEnd w:id="22429"/>
        <w:bookmarkEnd w:id="22430"/>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bookmarkEnd w:id="22469"/>
        <w:bookmarkEnd w:id="22470"/>
        <w:bookmarkEnd w:id="22471"/>
        <w:bookmarkEnd w:id="22472"/>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bookmarkEnd w:id="22507"/>
        <w:bookmarkEnd w:id="22508"/>
        <w:bookmarkEnd w:id="22509"/>
        <w:bookmarkEnd w:id="22510"/>
        <w:bookmarkEnd w:id="22511"/>
        <w:bookmarkEnd w:id="22512"/>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bookmarkEnd w:id="22534"/>
        <w:bookmarkEnd w:id="22535"/>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bookmarkEnd w:id="22551"/>
        <w:bookmarkEnd w:id="22552"/>
        <w:bookmarkEnd w:id="22553"/>
        <w:bookmarkEnd w:id="22554"/>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bookmarkEnd w:id="22593"/>
        <w:bookmarkEnd w:id="22594"/>
        <w:bookmarkEnd w:id="22595"/>
        <w:bookmarkEnd w:id="22596"/>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bookmarkEnd w:id="22635"/>
        <w:bookmarkEnd w:id="22636"/>
        <w:bookmarkEnd w:id="22637"/>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bookmarkEnd w:id="22676"/>
        <w:bookmarkEnd w:id="22677"/>
        <w:bookmarkEnd w:id="22678"/>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del>
    </w:p>
    <w:p w14:paraId="58D470C7" w14:textId="6CD1AB66" w:rsidR="004475E2" w:rsidRPr="00B7686C" w:rsidRDefault="004475E2">
      <w:pPr>
        <w:jc w:val="both"/>
        <w:rPr>
          <w:ins w:id="22715" w:author="Ole-Martin Hanstveit" w:date="2017-11-26T17:58:00Z"/>
          <w:del w:id="22716" w:author="Morten Lerstad Solli" w:date="2017-11-29T15:13:00Z"/>
          <w:lang w:val="en-US"/>
        </w:rPr>
        <w:pPrChange w:id="22717" w:author="Oscar Herman Kise" w:date="2017-11-30T20:05:00Z">
          <w:pPr/>
        </w:pPrChange>
      </w:pPr>
      <w:bookmarkStart w:id="22718" w:name="_Toc499732694"/>
      <w:bookmarkStart w:id="22719" w:name="_Toc499731987"/>
      <w:bookmarkStart w:id="22720" w:name="_Toc499732851"/>
      <w:bookmarkStart w:id="22721" w:name="_Toc499732168"/>
      <w:bookmarkStart w:id="22722" w:name="_Toc499732347"/>
      <w:bookmarkStart w:id="22723" w:name="_Toc499732522"/>
      <w:bookmarkStart w:id="22724" w:name="_Toc499732758"/>
      <w:bookmarkStart w:id="22725" w:name="_Toc499732985"/>
      <w:bookmarkStart w:id="22726" w:name="_Toc499733142"/>
      <w:bookmarkStart w:id="22727" w:name="_Toc499733299"/>
      <w:bookmarkStart w:id="22728" w:name="_Toc499733456"/>
      <w:bookmarkStart w:id="22729" w:name="_Toc499733119"/>
      <w:bookmarkStart w:id="22730" w:name="_Toc499733648"/>
      <w:bookmarkStart w:id="22731" w:name="_Toc499733805"/>
      <w:bookmarkStart w:id="22732" w:name="_Toc499733962"/>
      <w:bookmarkStart w:id="22733" w:name="_Toc499737808"/>
      <w:bookmarkStart w:id="22734" w:name="_Toc499738106"/>
      <w:bookmarkStart w:id="22735" w:name="_Toc499739494"/>
      <w:bookmarkStart w:id="22736" w:name="_Toc499743822"/>
      <w:bookmarkStart w:id="22737" w:name="_Toc499748408"/>
      <w:bookmarkStart w:id="22738" w:name="_Toc499749122"/>
      <w:bookmarkStart w:id="22739" w:name="_Toc499749280"/>
      <w:bookmarkStart w:id="22740" w:name="_Toc499749438"/>
      <w:bookmarkStart w:id="22741" w:name="_Toc499749596"/>
      <w:bookmarkStart w:id="22742" w:name="_Toc499750157"/>
      <w:bookmarkStart w:id="22743" w:name="_Toc499750581"/>
      <w:bookmarkStart w:id="22744" w:name="_Toc499748568"/>
      <w:bookmarkStart w:id="22745" w:name="_Toc499750038"/>
      <w:bookmarkStart w:id="22746" w:name="_Toc499750725"/>
      <w:bookmarkStart w:id="22747" w:name="_Toc499751043"/>
      <w:bookmarkStart w:id="22748" w:name="_Toc499751202"/>
      <w:bookmarkStart w:id="22749" w:name="_Toc499751361"/>
      <w:bookmarkStart w:id="22750" w:name="_Toc499751520"/>
      <w:bookmarkStart w:id="22751" w:name="_Toc499751679"/>
      <w:bookmarkStart w:id="22752" w:name="_Toc499751838"/>
      <w:bookmarkStart w:id="22753" w:name="_Toc499751997"/>
      <w:bookmarkStart w:id="22754" w:name="_Toc499752254"/>
      <w:bookmarkStart w:id="22755" w:name="_Toc499752413"/>
      <w:bookmarkStart w:id="22756" w:name="_Toc499752572"/>
      <w:bookmarkStart w:id="22757" w:name="_Toc499752731"/>
      <w:bookmarkStart w:id="22758" w:name="_Toc499752988"/>
      <w:bookmarkStart w:id="22759" w:name="_Toc499753147"/>
      <w:bookmarkStart w:id="22760" w:name="_Toc499753306"/>
      <w:bookmarkStart w:id="22761" w:name="_Toc499753465"/>
      <w:bookmarkStart w:id="22762" w:name="_Toc499753918"/>
      <w:bookmarkStart w:id="22763" w:name="_Toc499754077"/>
      <w:bookmarkStart w:id="22764" w:name="_Toc499754922"/>
      <w:bookmarkStart w:id="22765" w:name="_Toc499755081"/>
      <w:bookmarkStart w:id="22766" w:name="_Toc499755240"/>
      <w:bookmarkStart w:id="22767" w:name="_Toc499755399"/>
      <w:bookmarkStart w:id="22768" w:name="_Toc499755754"/>
      <w:bookmarkStart w:id="22769" w:name="_Toc499755913"/>
      <w:bookmarkStart w:id="22770" w:name="_Toc499756071"/>
      <w:bookmarkStart w:id="22771" w:name="_Toc499756229"/>
      <w:bookmarkStart w:id="22772" w:name="_Toc499756387"/>
      <w:bookmarkStart w:id="22773" w:name="_Toc499756545"/>
      <w:bookmarkStart w:id="22774" w:name="_Toc499755217"/>
      <w:bookmarkStart w:id="22775" w:name="_Toc499755511"/>
      <w:bookmarkStart w:id="22776" w:name="_Toc499755684"/>
      <w:bookmarkStart w:id="22777" w:name="_Toc499756800"/>
      <w:bookmarkStart w:id="22778" w:name="_Toc499755982"/>
      <w:bookmarkStart w:id="22779" w:name="_Toc499756282"/>
      <w:bookmarkStart w:id="22780" w:name="_Toc499756524"/>
      <w:bookmarkStart w:id="22781" w:name="_Toc499756759"/>
      <w:bookmarkStart w:id="22782" w:name="_Toc499757076"/>
      <w:bookmarkStart w:id="22783" w:name="_Toc499757234"/>
      <w:bookmarkStart w:id="22784" w:name="_Toc499757392"/>
      <w:bookmarkStart w:id="22785" w:name="_Toc499757550"/>
      <w:bookmarkStart w:id="22786" w:name="_Toc499757708"/>
      <w:bookmarkStart w:id="22787" w:name="_Toc499757866"/>
      <w:bookmarkStart w:id="22788" w:name="_Toc499757779"/>
      <w:bookmarkStart w:id="22789" w:name="_Toc499758095"/>
      <w:bookmarkStart w:id="22790" w:name="_Toc499756498"/>
      <w:bookmarkStart w:id="22791" w:name="_Toc499758253"/>
      <w:bookmarkStart w:id="22792" w:name="_Toc499758411"/>
      <w:bookmarkStart w:id="22793" w:name="_Toc499758569"/>
      <w:bookmarkStart w:id="22794" w:name="_Toc499758727"/>
      <w:bookmarkStart w:id="22795" w:name="_Toc499758885"/>
      <w:bookmarkStart w:id="22796" w:name="_Toc499759043"/>
      <w:bookmarkStart w:id="22797" w:name="_Toc499759201"/>
      <w:bookmarkStart w:id="22798" w:name="_Toc499759359"/>
      <w:bookmarkStart w:id="22799" w:name="_Toc499759517"/>
      <w:bookmarkStart w:id="22800" w:name="_Toc499759675"/>
      <w:bookmarkStart w:id="22801" w:name="_Toc499759833"/>
      <w:bookmarkStart w:id="22802" w:name="_Toc499759991"/>
      <w:bookmarkStart w:id="22803" w:name="_Toc499760149"/>
      <w:bookmarkStart w:id="22804" w:name="_Toc499756954"/>
      <w:bookmarkStart w:id="22805" w:name="_Toc499757192"/>
      <w:bookmarkStart w:id="22806" w:name="_Toc499760307"/>
      <w:bookmarkStart w:id="22807" w:name="_Toc499757486"/>
      <w:bookmarkStart w:id="22808" w:name="_Toc499760465"/>
      <w:bookmarkStart w:id="22809" w:name="_Toc499760623"/>
      <w:bookmarkStart w:id="22810" w:name="_Toc499760878"/>
      <w:bookmarkStart w:id="22811" w:name="_Toc499761036"/>
      <w:bookmarkStart w:id="22812" w:name="_Toc499761194"/>
      <w:bookmarkStart w:id="22813" w:name="_Toc499761352"/>
      <w:bookmarkStart w:id="22814" w:name="_Toc499801901"/>
      <w:bookmarkStart w:id="22815" w:name="_Toc499802060"/>
      <w:bookmarkStart w:id="22816" w:name="_Toc499802219"/>
      <w:bookmarkStart w:id="22817" w:name="_Toc499802378"/>
      <w:bookmarkStart w:id="22818" w:name="_Toc499802198"/>
      <w:bookmarkStart w:id="22819" w:name="_Toc499802574"/>
      <w:bookmarkStart w:id="22820" w:name="_Toc499802733"/>
      <w:bookmarkStart w:id="22821" w:name="_Toc499802892"/>
      <w:bookmarkStart w:id="22822" w:name="_Toc499802646"/>
      <w:bookmarkStart w:id="22823" w:name="_Toc499803051"/>
      <w:bookmarkStart w:id="22824" w:name="_Toc499803210"/>
      <w:bookmarkStart w:id="22825" w:name="_Toc499803369"/>
      <w:bookmarkStart w:id="22826" w:name="_Toc499803528"/>
      <w:bookmarkStart w:id="22827" w:name="_Toc499803688"/>
      <w:bookmarkStart w:id="22828" w:name="_Toc499803848"/>
      <w:bookmarkStart w:id="22829" w:name="_Toc499804008"/>
      <w:bookmarkStart w:id="22830" w:name="_Toc499804168"/>
      <w:bookmarkStart w:id="22831" w:name="_Toc499804328"/>
      <w:bookmarkStart w:id="22832" w:name="_Toc499804488"/>
      <w:bookmarkStart w:id="22833" w:name="_Toc499803120"/>
      <w:bookmarkStart w:id="22834" w:name="_Toc499804649"/>
      <w:bookmarkStart w:id="22835" w:name="_Toc499803425"/>
      <w:bookmarkStart w:id="22836" w:name="_Toc499803730"/>
      <w:bookmarkStart w:id="22837" w:name="_Toc499803976"/>
      <w:bookmarkStart w:id="22838" w:name="_Toc499804810"/>
      <w:bookmarkStart w:id="22839" w:name="_Toc499804276"/>
      <w:bookmarkStart w:id="22840" w:name="_Toc499804970"/>
      <w:bookmarkStart w:id="22841" w:name="_Toc499805130"/>
      <w:bookmarkStart w:id="22842" w:name="_Toc499804573"/>
      <w:bookmarkStart w:id="22843" w:name="_Toc499805290"/>
      <w:bookmarkStart w:id="22844" w:name="_Toc499804092"/>
      <w:bookmarkStart w:id="22845" w:name="_Toc499805012"/>
      <w:bookmarkStart w:id="22846" w:name="_Toc499805404"/>
      <w:bookmarkStart w:id="22847" w:name="_Toc499805564"/>
      <w:bookmarkStart w:id="22848" w:name="_Toc499805673"/>
      <w:bookmarkStart w:id="22849" w:name="_Toc499805833"/>
      <w:bookmarkStart w:id="22850" w:name="_Toc499805993"/>
      <w:bookmarkStart w:id="22851" w:name="_Toc499806153"/>
      <w:bookmarkStart w:id="22852" w:name="_Toc499806699"/>
      <w:bookmarkStart w:id="22853" w:name="_Toc499822169"/>
      <w:bookmarkStart w:id="22854" w:name="_Toc499822330"/>
      <w:bookmarkStart w:id="22855" w:name="_Toc499804875"/>
      <w:bookmarkStart w:id="22856" w:name="_Toc499805179"/>
      <w:bookmarkStart w:id="22857" w:name="_Toc499806299"/>
      <w:bookmarkStart w:id="22858" w:name="_Toc499806459"/>
      <w:bookmarkStart w:id="22859" w:name="_Toc499806779"/>
      <w:bookmarkStart w:id="22860" w:name="_Toc499806939"/>
      <w:bookmarkStart w:id="22861" w:name="_Toc499807099"/>
      <w:bookmarkStart w:id="22862" w:name="_Toc499807259"/>
      <w:bookmarkStart w:id="22863" w:name="_Toc499807419"/>
      <w:bookmarkStart w:id="22864" w:name="_Toc499807579"/>
      <w:bookmarkStart w:id="22865" w:name="_Toc499807739"/>
      <w:bookmarkStart w:id="22866" w:name="_Toc499807899"/>
      <w:bookmarkStart w:id="22867" w:name="_Toc499808059"/>
      <w:bookmarkStart w:id="22868" w:name="_Toc499808219"/>
      <w:bookmarkStart w:id="22869" w:name="_Toc499808379"/>
      <w:bookmarkStart w:id="22870" w:name="_Toc499808539"/>
      <w:bookmarkStart w:id="22871" w:name="_Toc499808699"/>
      <w:bookmarkStart w:id="22872" w:name="_Toc499808859"/>
      <w:bookmarkStart w:id="22873" w:name="_Toc499809019"/>
      <w:bookmarkStart w:id="22874" w:name="_Toc499809179"/>
      <w:bookmarkStart w:id="22875" w:name="_Toc499809339"/>
      <w:bookmarkStart w:id="22876" w:name="_Toc499809499"/>
      <w:bookmarkStart w:id="22877" w:name="_Toc499809659"/>
      <w:bookmarkStart w:id="22878" w:name="_Toc499809819"/>
      <w:bookmarkStart w:id="22879" w:name="_Toc499809979"/>
      <w:bookmarkStart w:id="22880" w:name="_Toc499810139"/>
      <w:bookmarkStart w:id="22881" w:name="_Toc499810299"/>
      <w:bookmarkStart w:id="22882" w:name="_Toc499810459"/>
      <w:bookmarkStart w:id="22883" w:name="_Toc499810619"/>
      <w:bookmarkStart w:id="22884" w:name="_Toc499810779"/>
      <w:bookmarkStart w:id="22885" w:name="_Toc499810939"/>
      <w:bookmarkStart w:id="22886" w:name="_Toc499811099"/>
      <w:bookmarkStart w:id="22887" w:name="_Toc499811259"/>
      <w:bookmarkStart w:id="22888" w:name="_Toc499811419"/>
      <w:bookmarkStart w:id="22889" w:name="_Toc499811579"/>
      <w:bookmarkStart w:id="22890" w:name="_Toc499811837"/>
      <w:bookmarkStart w:id="22891" w:name="_Toc499811997"/>
      <w:bookmarkStart w:id="22892" w:name="_Toc499812647"/>
      <w:bookmarkStart w:id="22893" w:name="_Toc499812807"/>
      <w:bookmarkStart w:id="22894" w:name="_Toc499812967"/>
      <w:bookmarkStart w:id="22895" w:name="_Toc499813127"/>
      <w:bookmarkStart w:id="22896" w:name="_Toc499813287"/>
      <w:bookmarkStart w:id="22897" w:name="_Toc499813447"/>
      <w:bookmarkStart w:id="22898" w:name="_Toc499813607"/>
      <w:bookmarkStart w:id="22899" w:name="_Toc499813767"/>
      <w:bookmarkStart w:id="22900" w:name="_Toc499813927"/>
      <w:bookmarkStart w:id="22901" w:name="_Toc499814087"/>
      <w:bookmarkStart w:id="22902" w:name="_Toc499814247"/>
      <w:bookmarkStart w:id="22903" w:name="_Toc499814407"/>
      <w:bookmarkStart w:id="22904" w:name="_Toc499814567"/>
      <w:bookmarkStart w:id="22905" w:name="_Toc499814727"/>
      <w:bookmarkStart w:id="22906" w:name="_Toc499814887"/>
      <w:bookmarkStart w:id="22907" w:name="_Toc499815047"/>
      <w:bookmarkStart w:id="22908" w:name="_Toc499815207"/>
      <w:bookmarkStart w:id="22909" w:name="_Toc499815367"/>
      <w:bookmarkStart w:id="22910" w:name="_Toc499815527"/>
      <w:bookmarkStart w:id="22911" w:name="_Toc499815785"/>
      <w:bookmarkStart w:id="22912" w:name="_Toc499816239"/>
      <w:bookmarkStart w:id="22913" w:name="_Toc499816693"/>
      <w:bookmarkStart w:id="22914" w:name="_Toc499817931"/>
      <w:bookmarkStart w:id="22915" w:name="_Toc499818189"/>
      <w:bookmarkStart w:id="22916" w:name="_Toc499818349"/>
      <w:bookmarkStart w:id="22917" w:name="_Toc499818509"/>
      <w:bookmarkStart w:id="22918" w:name="_Toc499818669"/>
      <w:bookmarkStart w:id="22919" w:name="_Toc499818829"/>
      <w:bookmarkStart w:id="22920" w:name="_Toc499818989"/>
      <w:bookmarkStart w:id="22921" w:name="_Toc499819149"/>
      <w:bookmarkStart w:id="22922" w:name="_Toc499819309"/>
      <w:bookmarkStart w:id="22923" w:name="_Toc499819469"/>
      <w:bookmarkStart w:id="22924" w:name="_Toc499819629"/>
      <w:bookmarkStart w:id="22925" w:name="_Toc499819789"/>
      <w:bookmarkStart w:id="22926" w:name="_Toc499819949"/>
      <w:bookmarkStart w:id="22927" w:name="_Toc499820109"/>
      <w:bookmarkStart w:id="22928" w:name="_Toc499820269"/>
      <w:bookmarkStart w:id="22929" w:name="_Toc499820429"/>
      <w:bookmarkStart w:id="22930" w:name="_Toc499820589"/>
      <w:bookmarkStart w:id="22931" w:name="_Toc499820749"/>
      <w:bookmarkStart w:id="22932" w:name="_Toc499820909"/>
      <w:bookmarkStart w:id="22933" w:name="_Toc499821167"/>
      <w:bookmarkStart w:id="22934" w:name="_Toc499821327"/>
      <w:bookmarkStart w:id="22935" w:name="_Toc499821487"/>
      <w:bookmarkStart w:id="22936" w:name="_Toc499821647"/>
      <w:bookmarkStart w:id="22937" w:name="_Toc499821807"/>
      <w:bookmarkStart w:id="22938" w:name="_Toc499821967"/>
      <w:bookmarkStart w:id="22939" w:name="_Toc499822447"/>
      <w:bookmarkStart w:id="22940" w:name="_Toc499822607"/>
      <w:bookmarkStart w:id="22941" w:name="_Toc499822767"/>
      <w:bookmarkStart w:id="22942" w:name="_Toc499822927"/>
      <w:bookmarkStart w:id="22943" w:name="_Toc499823087"/>
      <w:bookmarkStart w:id="22944" w:name="_Toc499823247"/>
      <w:bookmarkStart w:id="22945" w:name="_Toc499823407"/>
      <w:bookmarkStart w:id="22946" w:name="_Toc499823567"/>
      <w:bookmarkStart w:id="22947" w:name="_Toc499823727"/>
      <w:bookmarkStart w:id="22948" w:name="_Toc499823887"/>
      <w:bookmarkStart w:id="22949" w:name="_Toc499824047"/>
      <w:bookmarkStart w:id="22950" w:name="_Toc499824207"/>
      <w:bookmarkStart w:id="22951" w:name="_Toc499824367"/>
      <w:bookmarkStart w:id="22952" w:name="_Toc499824527"/>
      <w:bookmarkStart w:id="22953" w:name="_Toc499824687"/>
      <w:bookmarkStart w:id="22954" w:name="_Toc499824847"/>
      <w:bookmarkStart w:id="22955" w:name="_Toc499825007"/>
      <w:bookmarkStart w:id="22956" w:name="_Toc499825167"/>
      <w:bookmarkStart w:id="22957" w:name="_Toc499825425"/>
      <w:bookmarkStart w:id="22958" w:name="_Toc499825585"/>
      <w:bookmarkStart w:id="22959" w:name="_Toc499825843"/>
      <w:bookmarkStart w:id="22960" w:name="_Toc499826003"/>
      <w:bookmarkStart w:id="22961" w:name="_Toc499826163"/>
      <w:bookmarkStart w:id="22962" w:name="_Toc499826421"/>
      <w:bookmarkStart w:id="22963" w:name="_Toc499826581"/>
      <w:bookmarkStart w:id="22964" w:name="_Toc499827623"/>
      <w:bookmarkStart w:id="22965" w:name="_Toc499827979"/>
      <w:bookmarkStart w:id="22966" w:name="_Toc499828139"/>
      <w:bookmarkStart w:id="22967" w:name="_Toc499828495"/>
      <w:bookmarkStart w:id="22968" w:name="_Toc499828655"/>
      <w:bookmarkStart w:id="22969" w:name="_Toc499828815"/>
      <w:bookmarkStart w:id="22970" w:name="_Toc499828975"/>
      <w:bookmarkStart w:id="22971" w:name="_Toc499829135"/>
      <w:bookmarkStart w:id="22972" w:name="_Toc499829295"/>
      <w:bookmarkStart w:id="22973" w:name="_Toc499829455"/>
      <w:bookmarkStart w:id="22974" w:name="_Toc499829615"/>
      <w:bookmarkStart w:id="22975" w:name="_Toc499829775"/>
      <w:bookmarkStart w:id="22976" w:name="_Toc499829935"/>
      <w:bookmarkStart w:id="22977" w:name="_Toc499830095"/>
      <w:bookmarkStart w:id="22978" w:name="_Toc499830255"/>
      <w:bookmarkStart w:id="22979" w:name="_Toc499830415"/>
      <w:bookmarkStart w:id="22980" w:name="_Toc499830575"/>
      <w:bookmarkStart w:id="22981" w:name="_Toc499830735"/>
      <w:bookmarkStart w:id="22982" w:name="_Toc499830895"/>
      <w:bookmarkStart w:id="22983" w:name="_Toc499831055"/>
      <w:bookmarkStart w:id="22984" w:name="_Toc499831215"/>
      <w:bookmarkStart w:id="22985" w:name="_Toc499831375"/>
      <w:bookmarkStart w:id="22986" w:name="_Toc499831535"/>
      <w:bookmarkStart w:id="22987" w:name="_Toc499831695"/>
      <w:bookmarkStart w:id="22988" w:name="_Toc499831855"/>
      <w:bookmarkStart w:id="22989" w:name="_Toc499832015"/>
      <w:bookmarkStart w:id="22990" w:name="_Toc499832175"/>
      <w:bookmarkStart w:id="22991" w:name="_Toc499832335"/>
      <w:bookmarkStart w:id="22992" w:name="_Toc499832495"/>
      <w:bookmarkStart w:id="22993" w:name="_Toc499832655"/>
      <w:bookmarkStart w:id="22994" w:name="_Toc499832815"/>
      <w:bookmarkStart w:id="22995" w:name="_Toc499832975"/>
      <w:bookmarkStart w:id="22996" w:name="_Toc499833135"/>
      <w:bookmarkStart w:id="22997" w:name="_Toc499833295"/>
      <w:bookmarkStart w:id="22998" w:name="_Toc499833455"/>
      <w:bookmarkStart w:id="22999" w:name="_Toc499833615"/>
      <w:bookmarkStart w:id="23000" w:name="_Toc499833775"/>
      <w:bookmarkStart w:id="23001" w:name="_Toc499833935"/>
      <w:bookmarkStart w:id="23002" w:name="_Toc499834095"/>
      <w:bookmarkStart w:id="23003" w:name="_Toc499834255"/>
      <w:bookmarkStart w:id="23004" w:name="_Toc499834415"/>
      <w:bookmarkStart w:id="23005" w:name="_Toc499834575"/>
      <w:bookmarkStart w:id="23006" w:name="_Toc499834735"/>
      <w:bookmarkStart w:id="23007" w:name="_Toc499834895"/>
      <w:bookmarkStart w:id="23008" w:name="_Toc499835055"/>
      <w:bookmarkStart w:id="23009" w:name="_Toc499835215"/>
      <w:bookmarkStart w:id="23010" w:name="_Toc499835375"/>
      <w:bookmarkStart w:id="23011" w:name="_Toc499835535"/>
      <w:bookmarkStart w:id="23012" w:name="_Toc499835695"/>
      <w:bookmarkStart w:id="23013" w:name="_Toc499835855"/>
      <w:bookmarkStart w:id="23014" w:name="_Toc499836015"/>
      <w:bookmarkStart w:id="23015" w:name="_Toc499836175"/>
      <w:bookmarkStart w:id="23016" w:name="_Toc499836335"/>
      <w:bookmarkStart w:id="23017" w:name="_Toc499836496"/>
      <w:bookmarkStart w:id="23018" w:name="_Toc499836657"/>
      <w:bookmarkStart w:id="23019" w:name="_Toc499836818"/>
      <w:bookmarkStart w:id="23020" w:name="_Toc499836979"/>
      <w:bookmarkStart w:id="23021" w:name="_Toc499837140"/>
      <w:bookmarkStart w:id="23022" w:name="_Toc499837301"/>
      <w:bookmarkStart w:id="23023" w:name="_Toc499822563"/>
      <w:bookmarkStart w:id="23024" w:name="_Toc499822862"/>
      <w:bookmarkStart w:id="23025" w:name="_Toc499823226"/>
      <w:bookmarkStart w:id="23026" w:name="_Toc499837462"/>
      <w:bookmarkStart w:id="23027" w:name="_Toc499837623"/>
      <w:bookmarkStart w:id="23028" w:name="_Toc499837784"/>
      <w:bookmarkStart w:id="23029" w:name="_Toc499837945"/>
      <w:bookmarkStart w:id="23030" w:name="_Toc499838106"/>
      <w:bookmarkStart w:id="23031" w:name="_Toc499838267"/>
      <w:bookmarkStart w:id="23032" w:name="_Toc499838428"/>
      <w:bookmarkStart w:id="23033" w:name="_Toc499838589"/>
      <w:bookmarkStart w:id="23034" w:name="_Toc499838750"/>
      <w:bookmarkStart w:id="23035" w:name="_Toc499838911"/>
      <w:bookmarkStart w:id="23036" w:name="_Toc499839072"/>
      <w:bookmarkStart w:id="23037" w:name="_Toc499839233"/>
      <w:bookmarkStart w:id="23038" w:name="_Toc499839394"/>
      <w:bookmarkStart w:id="23039" w:name="_Toc499839654"/>
      <w:bookmarkStart w:id="23040" w:name="_Toc499823526"/>
      <w:bookmarkStart w:id="23041" w:name="_Toc499823834"/>
      <w:bookmarkStart w:id="23042" w:name="_Toc499839815"/>
      <w:bookmarkStart w:id="23043" w:name="_Toc499824132"/>
      <w:bookmarkStart w:id="23044" w:name="_Toc499824740"/>
      <w:bookmarkStart w:id="23045" w:name="_Toc499824506"/>
      <w:bookmarkStart w:id="23046" w:name="_Toc499824987"/>
      <w:bookmarkStart w:id="23047" w:name="_Toc499839976"/>
      <w:bookmarkStart w:id="23048" w:name="_Toc499840137"/>
      <w:bookmarkStart w:id="23049" w:name="_Toc499825285"/>
      <w:bookmarkStart w:id="23050" w:name="_Toc499840298"/>
      <w:bookmarkStart w:id="23051" w:name="_Toc499825530"/>
      <w:bookmarkStart w:id="23052" w:name="_Toc499840459"/>
      <w:bookmarkStart w:id="23053" w:name="_Toc499840620"/>
      <w:bookmarkStart w:id="23054" w:name="_Toc499840781"/>
      <w:bookmarkStart w:id="23055" w:name="_Toc499840942"/>
      <w:bookmarkStart w:id="23056" w:name="_Toc499825766"/>
      <w:bookmarkStart w:id="23057" w:name="_Toc499826069"/>
      <w:bookmarkStart w:id="23058" w:name="_Toc499826312"/>
      <w:bookmarkStart w:id="23059" w:name="_Toc499826559"/>
      <w:bookmarkStart w:id="23060" w:name="_Toc499826795"/>
      <w:bookmarkStart w:id="23061" w:name="_Toc499841103"/>
      <w:bookmarkStart w:id="23062" w:name="_Toc499826976"/>
      <w:bookmarkStart w:id="23063" w:name="_Toc499825259"/>
      <w:bookmarkStart w:id="23064" w:name="_Toc499827150"/>
      <w:bookmarkStart w:id="23065" w:name="_Toc499825720"/>
      <w:bookmarkStart w:id="23066" w:name="_Toc499826237"/>
      <w:bookmarkStart w:id="23067" w:name="_Toc499826700"/>
      <w:bookmarkStart w:id="23068" w:name="_Toc499827331"/>
      <w:bookmarkStart w:id="23069" w:name="_Toc499827512"/>
      <w:bookmarkStart w:id="23070" w:name="_Toc499827038"/>
      <w:bookmarkStart w:id="23071" w:name="_Toc499827380"/>
      <w:bookmarkStart w:id="23072" w:name="_Toc499827797"/>
      <w:bookmarkStart w:id="23073" w:name="_Toc499828040"/>
      <w:bookmarkStart w:id="23074" w:name="_Toc499828284"/>
      <w:bookmarkStart w:id="23075" w:name="_Toc499828469"/>
      <w:bookmarkStart w:id="23076" w:name="_Toc499828769"/>
      <w:bookmarkStart w:id="23077" w:name="_Toc499829068"/>
      <w:bookmarkStart w:id="23078" w:name="_Toc499828184"/>
      <w:bookmarkStart w:id="23079" w:name="_Toc499826506"/>
      <w:bookmarkStart w:id="23080" w:name="_Toc499827213"/>
      <w:bookmarkStart w:id="23081" w:name="_Toc499827690"/>
      <w:bookmarkStart w:id="23082" w:name="_Toc499826901"/>
      <w:bookmarkStart w:id="23083" w:name="_Toc499828584"/>
      <w:bookmarkStart w:id="23084" w:name="_Toc499829337"/>
      <w:bookmarkStart w:id="23085" w:name="_Toc499828247"/>
      <w:bookmarkStart w:id="23086" w:name="_Toc499829240"/>
      <w:bookmarkStart w:id="23087" w:name="_Toc499829668"/>
      <w:bookmarkStart w:id="23088" w:name="_Toc499829915"/>
      <w:bookmarkStart w:id="23089" w:name="_Toc499828423"/>
      <w:bookmarkStart w:id="23090" w:name="_Toc499829735"/>
      <w:bookmarkStart w:id="23091" w:name="_Toc499830338"/>
      <w:bookmarkStart w:id="23092" w:name="_Toc499830641"/>
      <w:bookmarkStart w:id="23093" w:name="_Toc499830848"/>
      <w:bookmarkStart w:id="23094" w:name="_Toc499831147"/>
      <w:bookmarkStart w:id="23095" w:name="_Toc499831622"/>
      <w:bookmarkStart w:id="23096" w:name="_Toc499832098"/>
      <w:bookmarkStart w:id="23097" w:name="_Toc499833028"/>
      <w:bookmarkStart w:id="23098" w:name="_Toc499833413"/>
      <w:bookmarkStart w:id="23099" w:name="_Toc499833724"/>
      <w:bookmarkStart w:id="23100" w:name="_Toc499834029"/>
      <w:bookmarkStart w:id="23101" w:name="_Toc499834367"/>
      <w:bookmarkStart w:id="23102" w:name="_Toc499834703"/>
      <w:bookmarkStart w:id="23103" w:name="_Toc499835036"/>
      <w:bookmarkStart w:id="23104" w:name="_Toc499834210"/>
      <w:bookmarkStart w:id="23105" w:name="_Toc499835426"/>
      <w:bookmarkStart w:id="23106" w:name="_Toc499835758"/>
      <w:bookmarkStart w:id="23107" w:name="_Toc499834948"/>
      <w:bookmarkStart w:id="23108" w:name="_Toc499835960"/>
      <w:bookmarkStart w:id="23109" w:name="_Toc499837083"/>
      <w:bookmarkStart w:id="23110" w:name="_Toc499837416"/>
      <w:bookmarkStart w:id="23111" w:name="_Toc499837754"/>
      <w:bookmarkStart w:id="23112" w:name="_Toc499838147"/>
      <w:bookmarkStart w:id="23113" w:name="_Toc499842724"/>
      <w:bookmarkStart w:id="23114" w:name="_Toc499843389"/>
      <w:bookmarkEnd w:id="22718"/>
      <w:bookmarkEnd w:id="22719"/>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bookmarkEnd w:id="22758"/>
      <w:bookmarkEnd w:id="22759"/>
      <w:bookmarkEnd w:id="22760"/>
      <w:bookmarkEnd w:id="22761"/>
      <w:bookmarkEnd w:id="22762"/>
      <w:bookmarkEnd w:id="22763"/>
      <w:bookmarkEnd w:id="22764"/>
      <w:bookmarkEnd w:id="22765"/>
      <w:bookmarkEnd w:id="22766"/>
      <w:bookmarkEnd w:id="22767"/>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bookmarkEnd w:id="22799"/>
      <w:bookmarkEnd w:id="22800"/>
      <w:bookmarkEnd w:id="22801"/>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bookmarkEnd w:id="22828"/>
      <w:bookmarkEnd w:id="22829"/>
      <w:bookmarkEnd w:id="22830"/>
      <w:bookmarkEnd w:id="22831"/>
      <w:bookmarkEnd w:id="22832"/>
      <w:bookmarkEnd w:id="22833"/>
      <w:bookmarkEnd w:id="22834"/>
      <w:bookmarkEnd w:id="22835"/>
      <w:bookmarkEnd w:id="22836"/>
      <w:bookmarkEnd w:id="22837"/>
      <w:bookmarkEnd w:id="22838"/>
      <w:bookmarkEnd w:id="22839"/>
      <w:bookmarkEnd w:id="22840"/>
      <w:bookmarkEnd w:id="22841"/>
      <w:bookmarkEnd w:id="22842"/>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bookmarkEnd w:id="22919"/>
      <w:bookmarkEnd w:id="22920"/>
      <w:bookmarkEnd w:id="22921"/>
      <w:bookmarkEnd w:id="22922"/>
      <w:bookmarkEnd w:id="22923"/>
      <w:bookmarkEnd w:id="22924"/>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bookmarkEnd w:id="22963"/>
      <w:bookmarkEnd w:id="22964"/>
      <w:bookmarkEnd w:id="22965"/>
      <w:bookmarkEnd w:id="22966"/>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bookmarkEnd w:id="23005"/>
      <w:bookmarkEnd w:id="23006"/>
      <w:bookmarkEnd w:id="23007"/>
      <w:bookmarkEnd w:id="23008"/>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bookmarkEnd w:id="23047"/>
      <w:bookmarkEnd w:id="23048"/>
      <w:bookmarkEnd w:id="23049"/>
      <w:bookmarkEnd w:id="23050"/>
      <w:bookmarkEnd w:id="23051"/>
      <w:bookmarkEnd w:id="23052"/>
      <w:bookmarkEnd w:id="23053"/>
      <w:bookmarkEnd w:id="23054"/>
      <w:bookmarkEnd w:id="23055"/>
      <w:bookmarkEnd w:id="23056"/>
      <w:bookmarkEnd w:id="23057"/>
      <w:bookmarkEnd w:id="23058"/>
      <w:bookmarkEnd w:id="23059"/>
      <w:bookmarkEnd w:id="23060"/>
      <w:bookmarkEnd w:id="23061"/>
      <w:bookmarkEnd w:id="23062"/>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p>
    <w:p w14:paraId="4664D958" w14:textId="788D183C" w:rsidR="001B56DC" w:rsidRDefault="00D479D3">
      <w:pPr>
        <w:jc w:val="both"/>
        <w:rPr>
          <w:ins w:id="23115" w:author="Oscar Herman Kise" w:date="2017-11-29T12:51:00Z"/>
          <w:del w:id="23116" w:author="Morten Lerstad Solli" w:date="2017-11-29T15:13:00Z"/>
          <w:rFonts w:ascii="Arial" w:hAnsi="Arial" w:cs="Arial"/>
          <w:b/>
          <w:sz w:val="26"/>
          <w:szCs w:val="26"/>
          <w:lang w:val="en-US"/>
        </w:rPr>
        <w:pPrChange w:id="23117" w:author="Oscar Herman Kise" w:date="2017-11-30T20:05:00Z">
          <w:pPr/>
        </w:pPrChange>
      </w:pPr>
      <w:ins w:id="23118" w:author="Oscar Herman Kise" w:date="2017-11-29T12:51:00Z">
        <w:del w:id="23119" w:author="Morten Lerstad Solli" w:date="2017-11-29T15:13:00Z">
          <w:r w:rsidRPr="00CD6AE6">
            <w:rPr>
              <w:rFonts w:ascii="Arial" w:hAnsi="Arial" w:cs="Arial"/>
              <w:b/>
              <w:sz w:val="26"/>
              <w:szCs w:val="26"/>
              <w:lang w:val="en-US"/>
            </w:rPr>
            <w:delText>Video Capturing</w:delText>
          </w:r>
          <w:bookmarkStart w:id="23120" w:name="_Toc499732695"/>
          <w:bookmarkStart w:id="23121" w:name="_Toc499731988"/>
          <w:bookmarkStart w:id="23122" w:name="_Toc499732852"/>
          <w:bookmarkStart w:id="23123" w:name="_Toc499732169"/>
          <w:bookmarkStart w:id="23124" w:name="_Toc499732348"/>
          <w:bookmarkStart w:id="23125" w:name="_Toc499732523"/>
          <w:bookmarkStart w:id="23126" w:name="_Toc499732759"/>
          <w:bookmarkStart w:id="23127" w:name="_Toc499732986"/>
          <w:bookmarkStart w:id="23128" w:name="_Toc499733143"/>
          <w:bookmarkStart w:id="23129" w:name="_Toc499733300"/>
          <w:bookmarkStart w:id="23130" w:name="_Toc499733457"/>
          <w:bookmarkStart w:id="23131" w:name="_Toc499733120"/>
          <w:bookmarkStart w:id="23132" w:name="_Toc499733649"/>
          <w:bookmarkStart w:id="23133" w:name="_Toc499733806"/>
          <w:bookmarkStart w:id="23134" w:name="_Toc499733963"/>
          <w:bookmarkStart w:id="23135" w:name="_Toc499737809"/>
          <w:bookmarkStart w:id="23136" w:name="_Toc499738107"/>
          <w:bookmarkStart w:id="23137" w:name="_Toc499739495"/>
          <w:bookmarkStart w:id="23138" w:name="_Toc499743823"/>
          <w:bookmarkStart w:id="23139" w:name="_Toc499748409"/>
          <w:bookmarkStart w:id="23140" w:name="_Toc499749123"/>
          <w:bookmarkStart w:id="23141" w:name="_Toc499749281"/>
          <w:bookmarkStart w:id="23142" w:name="_Toc499749439"/>
          <w:bookmarkStart w:id="23143" w:name="_Toc499749597"/>
          <w:bookmarkStart w:id="23144" w:name="_Toc499750158"/>
          <w:bookmarkStart w:id="23145" w:name="_Toc499750582"/>
          <w:bookmarkStart w:id="23146" w:name="_Toc499748569"/>
          <w:bookmarkStart w:id="23147" w:name="_Toc499750039"/>
          <w:bookmarkStart w:id="23148" w:name="_Toc499750726"/>
          <w:bookmarkStart w:id="23149" w:name="_Toc499751044"/>
          <w:bookmarkStart w:id="23150" w:name="_Toc499751203"/>
          <w:bookmarkStart w:id="23151" w:name="_Toc499751362"/>
          <w:bookmarkStart w:id="23152" w:name="_Toc499751521"/>
          <w:bookmarkStart w:id="23153" w:name="_Toc499751680"/>
          <w:bookmarkStart w:id="23154" w:name="_Toc499751839"/>
          <w:bookmarkStart w:id="23155" w:name="_Toc499751998"/>
          <w:bookmarkStart w:id="23156" w:name="_Toc499752255"/>
          <w:bookmarkStart w:id="23157" w:name="_Toc499752414"/>
          <w:bookmarkStart w:id="23158" w:name="_Toc499752573"/>
          <w:bookmarkStart w:id="23159" w:name="_Toc499752732"/>
          <w:bookmarkStart w:id="23160" w:name="_Toc499752989"/>
          <w:bookmarkStart w:id="23161" w:name="_Toc499753148"/>
          <w:bookmarkStart w:id="23162" w:name="_Toc499753307"/>
          <w:bookmarkStart w:id="23163" w:name="_Toc499753466"/>
          <w:bookmarkStart w:id="23164" w:name="_Toc499753919"/>
          <w:bookmarkStart w:id="23165" w:name="_Toc499754078"/>
          <w:bookmarkStart w:id="23166" w:name="_Toc499754923"/>
          <w:bookmarkStart w:id="23167" w:name="_Toc499755082"/>
          <w:bookmarkStart w:id="23168" w:name="_Toc499755241"/>
          <w:bookmarkStart w:id="23169" w:name="_Toc499755400"/>
          <w:bookmarkStart w:id="23170" w:name="_Toc499755755"/>
          <w:bookmarkStart w:id="23171" w:name="_Toc499755914"/>
          <w:bookmarkStart w:id="23172" w:name="_Toc499756072"/>
          <w:bookmarkStart w:id="23173" w:name="_Toc499756230"/>
          <w:bookmarkStart w:id="23174" w:name="_Toc499756388"/>
          <w:bookmarkStart w:id="23175" w:name="_Toc499756546"/>
          <w:bookmarkStart w:id="23176" w:name="_Toc499755218"/>
          <w:bookmarkStart w:id="23177" w:name="_Toc499755512"/>
          <w:bookmarkStart w:id="23178" w:name="_Toc499755685"/>
          <w:bookmarkStart w:id="23179" w:name="_Toc499756801"/>
          <w:bookmarkStart w:id="23180" w:name="_Toc499755983"/>
          <w:bookmarkStart w:id="23181" w:name="_Toc499756283"/>
          <w:bookmarkStart w:id="23182" w:name="_Toc499756525"/>
          <w:bookmarkStart w:id="23183" w:name="_Toc499756760"/>
          <w:bookmarkStart w:id="23184" w:name="_Toc499757077"/>
          <w:bookmarkStart w:id="23185" w:name="_Toc499757235"/>
          <w:bookmarkStart w:id="23186" w:name="_Toc499757393"/>
          <w:bookmarkStart w:id="23187" w:name="_Toc499757551"/>
          <w:bookmarkStart w:id="23188" w:name="_Toc499757709"/>
          <w:bookmarkStart w:id="23189" w:name="_Toc499757867"/>
          <w:bookmarkStart w:id="23190" w:name="_Toc499757780"/>
          <w:bookmarkStart w:id="23191" w:name="_Toc499758096"/>
          <w:bookmarkStart w:id="23192" w:name="_Toc499756499"/>
          <w:bookmarkStart w:id="23193" w:name="_Toc499758254"/>
          <w:bookmarkStart w:id="23194" w:name="_Toc499758412"/>
          <w:bookmarkStart w:id="23195" w:name="_Toc499758570"/>
          <w:bookmarkStart w:id="23196" w:name="_Toc499758728"/>
          <w:bookmarkStart w:id="23197" w:name="_Toc499758886"/>
          <w:bookmarkStart w:id="23198" w:name="_Toc499759044"/>
          <w:bookmarkStart w:id="23199" w:name="_Toc499759202"/>
          <w:bookmarkStart w:id="23200" w:name="_Toc499759360"/>
          <w:bookmarkStart w:id="23201" w:name="_Toc499759518"/>
          <w:bookmarkStart w:id="23202" w:name="_Toc499759676"/>
          <w:bookmarkStart w:id="23203" w:name="_Toc499759834"/>
          <w:bookmarkStart w:id="23204" w:name="_Toc499759992"/>
          <w:bookmarkStart w:id="23205" w:name="_Toc499760150"/>
          <w:bookmarkStart w:id="23206" w:name="_Toc499756955"/>
          <w:bookmarkStart w:id="23207" w:name="_Toc499757193"/>
          <w:bookmarkStart w:id="23208" w:name="_Toc499760308"/>
          <w:bookmarkStart w:id="23209" w:name="_Toc499757487"/>
          <w:bookmarkStart w:id="23210" w:name="_Toc499760466"/>
          <w:bookmarkStart w:id="23211" w:name="_Toc499760624"/>
          <w:bookmarkStart w:id="23212" w:name="_Toc499760879"/>
          <w:bookmarkStart w:id="23213" w:name="_Toc499761037"/>
          <w:bookmarkStart w:id="23214" w:name="_Toc499761195"/>
          <w:bookmarkStart w:id="23215" w:name="_Toc499761353"/>
          <w:bookmarkStart w:id="23216" w:name="_Toc499801902"/>
          <w:bookmarkStart w:id="23217" w:name="_Toc499802061"/>
          <w:bookmarkStart w:id="23218" w:name="_Toc499802220"/>
          <w:bookmarkStart w:id="23219" w:name="_Toc499802379"/>
          <w:bookmarkStart w:id="23220" w:name="_Toc499802199"/>
          <w:bookmarkStart w:id="23221" w:name="_Toc499802575"/>
          <w:bookmarkStart w:id="23222" w:name="_Toc499802734"/>
          <w:bookmarkStart w:id="23223" w:name="_Toc499802893"/>
          <w:bookmarkStart w:id="23224" w:name="_Toc499802647"/>
          <w:bookmarkStart w:id="23225" w:name="_Toc499803052"/>
          <w:bookmarkStart w:id="23226" w:name="_Toc499803211"/>
          <w:bookmarkStart w:id="23227" w:name="_Toc499803370"/>
          <w:bookmarkStart w:id="23228" w:name="_Toc499803529"/>
          <w:bookmarkStart w:id="23229" w:name="_Toc499803689"/>
          <w:bookmarkStart w:id="23230" w:name="_Toc499803849"/>
          <w:bookmarkStart w:id="23231" w:name="_Toc499804009"/>
          <w:bookmarkStart w:id="23232" w:name="_Toc499804169"/>
          <w:bookmarkStart w:id="23233" w:name="_Toc499804329"/>
          <w:bookmarkStart w:id="23234" w:name="_Toc499804489"/>
          <w:bookmarkStart w:id="23235" w:name="_Toc499803121"/>
          <w:bookmarkStart w:id="23236" w:name="_Toc499804650"/>
          <w:bookmarkStart w:id="23237" w:name="_Toc499803426"/>
          <w:bookmarkStart w:id="23238" w:name="_Toc499803731"/>
          <w:bookmarkStart w:id="23239" w:name="_Toc499803977"/>
          <w:bookmarkStart w:id="23240" w:name="_Toc499804811"/>
          <w:bookmarkStart w:id="23241" w:name="_Toc499804277"/>
          <w:bookmarkStart w:id="23242" w:name="_Toc499804971"/>
          <w:bookmarkStart w:id="23243" w:name="_Toc499805131"/>
          <w:bookmarkStart w:id="23244" w:name="_Toc499804574"/>
          <w:bookmarkStart w:id="23245" w:name="_Toc499805291"/>
          <w:bookmarkStart w:id="23246" w:name="_Toc499804093"/>
          <w:bookmarkStart w:id="23247" w:name="_Toc499805013"/>
          <w:bookmarkStart w:id="23248" w:name="_Toc499805405"/>
          <w:bookmarkStart w:id="23249" w:name="_Toc499805565"/>
          <w:bookmarkStart w:id="23250" w:name="_Toc499805674"/>
          <w:bookmarkStart w:id="23251" w:name="_Toc499805834"/>
          <w:bookmarkStart w:id="23252" w:name="_Toc499805994"/>
          <w:bookmarkStart w:id="23253" w:name="_Toc499806154"/>
          <w:bookmarkStart w:id="23254" w:name="_Toc499806700"/>
          <w:bookmarkStart w:id="23255" w:name="_Toc499822170"/>
          <w:bookmarkStart w:id="23256" w:name="_Toc499822331"/>
          <w:bookmarkStart w:id="23257" w:name="_Toc499804876"/>
          <w:bookmarkStart w:id="23258" w:name="_Toc499805180"/>
          <w:bookmarkStart w:id="23259" w:name="_Toc499806300"/>
          <w:bookmarkStart w:id="23260" w:name="_Toc499806460"/>
          <w:bookmarkStart w:id="23261" w:name="_Toc499806780"/>
          <w:bookmarkStart w:id="23262" w:name="_Toc499806940"/>
          <w:bookmarkStart w:id="23263" w:name="_Toc499807100"/>
          <w:bookmarkStart w:id="23264" w:name="_Toc499807260"/>
          <w:bookmarkStart w:id="23265" w:name="_Toc499807420"/>
          <w:bookmarkStart w:id="23266" w:name="_Toc499807580"/>
          <w:bookmarkStart w:id="23267" w:name="_Toc499807740"/>
          <w:bookmarkStart w:id="23268" w:name="_Toc499807900"/>
          <w:bookmarkStart w:id="23269" w:name="_Toc499808060"/>
          <w:bookmarkStart w:id="23270" w:name="_Toc499808220"/>
          <w:bookmarkStart w:id="23271" w:name="_Toc499808380"/>
          <w:bookmarkStart w:id="23272" w:name="_Toc499808540"/>
          <w:bookmarkStart w:id="23273" w:name="_Toc499808700"/>
          <w:bookmarkStart w:id="23274" w:name="_Toc499808860"/>
          <w:bookmarkStart w:id="23275" w:name="_Toc499809020"/>
          <w:bookmarkStart w:id="23276" w:name="_Toc499809180"/>
          <w:bookmarkStart w:id="23277" w:name="_Toc499809340"/>
          <w:bookmarkStart w:id="23278" w:name="_Toc499809500"/>
          <w:bookmarkStart w:id="23279" w:name="_Toc499809660"/>
          <w:bookmarkStart w:id="23280" w:name="_Toc499809820"/>
          <w:bookmarkStart w:id="23281" w:name="_Toc499809980"/>
          <w:bookmarkStart w:id="23282" w:name="_Toc499810140"/>
          <w:bookmarkStart w:id="23283" w:name="_Toc499810300"/>
          <w:bookmarkStart w:id="23284" w:name="_Toc499810460"/>
          <w:bookmarkStart w:id="23285" w:name="_Toc499810620"/>
          <w:bookmarkStart w:id="23286" w:name="_Toc499810780"/>
          <w:bookmarkStart w:id="23287" w:name="_Toc499810940"/>
          <w:bookmarkStart w:id="23288" w:name="_Toc499811100"/>
          <w:bookmarkStart w:id="23289" w:name="_Toc499811260"/>
          <w:bookmarkStart w:id="23290" w:name="_Toc499811420"/>
          <w:bookmarkStart w:id="23291" w:name="_Toc499811580"/>
          <w:bookmarkStart w:id="23292" w:name="_Toc499811838"/>
          <w:bookmarkStart w:id="23293" w:name="_Toc499811998"/>
          <w:bookmarkStart w:id="23294" w:name="_Toc499812648"/>
          <w:bookmarkStart w:id="23295" w:name="_Toc499812808"/>
          <w:bookmarkStart w:id="23296" w:name="_Toc499812968"/>
          <w:bookmarkStart w:id="23297" w:name="_Toc499813128"/>
          <w:bookmarkStart w:id="23298" w:name="_Toc499813288"/>
          <w:bookmarkStart w:id="23299" w:name="_Toc499813448"/>
          <w:bookmarkStart w:id="23300" w:name="_Toc499813608"/>
          <w:bookmarkStart w:id="23301" w:name="_Toc499813768"/>
          <w:bookmarkStart w:id="23302" w:name="_Toc499813928"/>
          <w:bookmarkStart w:id="23303" w:name="_Toc499814088"/>
          <w:bookmarkStart w:id="23304" w:name="_Toc499814248"/>
          <w:bookmarkStart w:id="23305" w:name="_Toc499814408"/>
          <w:bookmarkStart w:id="23306" w:name="_Toc499814568"/>
          <w:bookmarkStart w:id="23307" w:name="_Toc499814728"/>
          <w:bookmarkStart w:id="23308" w:name="_Toc499814888"/>
          <w:bookmarkStart w:id="23309" w:name="_Toc499815048"/>
          <w:bookmarkStart w:id="23310" w:name="_Toc499815208"/>
          <w:bookmarkStart w:id="23311" w:name="_Toc499815368"/>
          <w:bookmarkStart w:id="23312" w:name="_Toc499815528"/>
          <w:bookmarkStart w:id="23313" w:name="_Toc499815786"/>
          <w:bookmarkStart w:id="23314" w:name="_Toc499816240"/>
          <w:bookmarkStart w:id="23315" w:name="_Toc499816694"/>
          <w:bookmarkStart w:id="23316" w:name="_Toc499817932"/>
          <w:bookmarkStart w:id="23317" w:name="_Toc499818190"/>
          <w:bookmarkStart w:id="23318" w:name="_Toc499818350"/>
          <w:bookmarkStart w:id="23319" w:name="_Toc499818510"/>
          <w:bookmarkStart w:id="23320" w:name="_Toc499818670"/>
          <w:bookmarkStart w:id="23321" w:name="_Toc499818830"/>
          <w:bookmarkStart w:id="23322" w:name="_Toc499818990"/>
          <w:bookmarkStart w:id="23323" w:name="_Toc499819150"/>
          <w:bookmarkStart w:id="23324" w:name="_Toc499819310"/>
          <w:bookmarkStart w:id="23325" w:name="_Toc499819470"/>
          <w:bookmarkStart w:id="23326" w:name="_Toc499819630"/>
          <w:bookmarkStart w:id="23327" w:name="_Toc499819790"/>
          <w:bookmarkStart w:id="23328" w:name="_Toc499819950"/>
          <w:bookmarkStart w:id="23329" w:name="_Toc499820110"/>
          <w:bookmarkStart w:id="23330" w:name="_Toc499820270"/>
          <w:bookmarkStart w:id="23331" w:name="_Toc499820430"/>
          <w:bookmarkStart w:id="23332" w:name="_Toc499820590"/>
          <w:bookmarkStart w:id="23333" w:name="_Toc499820750"/>
          <w:bookmarkStart w:id="23334" w:name="_Toc499820910"/>
          <w:bookmarkStart w:id="23335" w:name="_Toc499821168"/>
          <w:bookmarkStart w:id="23336" w:name="_Toc499821328"/>
          <w:bookmarkStart w:id="23337" w:name="_Toc499821488"/>
          <w:bookmarkStart w:id="23338" w:name="_Toc499821648"/>
          <w:bookmarkStart w:id="23339" w:name="_Toc499821808"/>
          <w:bookmarkStart w:id="23340" w:name="_Toc499821968"/>
          <w:bookmarkStart w:id="23341" w:name="_Toc499822448"/>
          <w:bookmarkStart w:id="23342" w:name="_Toc499822608"/>
          <w:bookmarkStart w:id="23343" w:name="_Toc499822768"/>
          <w:bookmarkStart w:id="23344" w:name="_Toc499822928"/>
          <w:bookmarkStart w:id="23345" w:name="_Toc499823088"/>
          <w:bookmarkStart w:id="23346" w:name="_Toc499823248"/>
          <w:bookmarkStart w:id="23347" w:name="_Toc499823408"/>
          <w:bookmarkStart w:id="23348" w:name="_Toc499823568"/>
          <w:bookmarkStart w:id="23349" w:name="_Toc499823728"/>
          <w:bookmarkStart w:id="23350" w:name="_Toc499823888"/>
          <w:bookmarkStart w:id="23351" w:name="_Toc499824048"/>
          <w:bookmarkStart w:id="23352" w:name="_Toc499824208"/>
          <w:bookmarkStart w:id="23353" w:name="_Toc499824368"/>
          <w:bookmarkStart w:id="23354" w:name="_Toc499824528"/>
          <w:bookmarkStart w:id="23355" w:name="_Toc499824688"/>
          <w:bookmarkStart w:id="23356" w:name="_Toc499824848"/>
          <w:bookmarkStart w:id="23357" w:name="_Toc499825008"/>
          <w:bookmarkStart w:id="23358" w:name="_Toc499825168"/>
          <w:bookmarkStart w:id="23359" w:name="_Toc499825426"/>
          <w:bookmarkStart w:id="23360" w:name="_Toc499825586"/>
          <w:bookmarkStart w:id="23361" w:name="_Toc499825844"/>
          <w:bookmarkStart w:id="23362" w:name="_Toc499826004"/>
          <w:bookmarkStart w:id="23363" w:name="_Toc499826164"/>
          <w:bookmarkStart w:id="23364" w:name="_Toc499826422"/>
          <w:bookmarkStart w:id="23365" w:name="_Toc499826582"/>
          <w:bookmarkStart w:id="23366" w:name="_Toc499827624"/>
          <w:bookmarkStart w:id="23367" w:name="_Toc499827980"/>
          <w:bookmarkStart w:id="23368" w:name="_Toc499828140"/>
          <w:bookmarkStart w:id="23369" w:name="_Toc499828496"/>
          <w:bookmarkStart w:id="23370" w:name="_Toc499828656"/>
          <w:bookmarkStart w:id="23371" w:name="_Toc499828816"/>
          <w:bookmarkStart w:id="23372" w:name="_Toc499828976"/>
          <w:bookmarkStart w:id="23373" w:name="_Toc499829136"/>
          <w:bookmarkStart w:id="23374" w:name="_Toc499829296"/>
          <w:bookmarkStart w:id="23375" w:name="_Toc499829456"/>
          <w:bookmarkStart w:id="23376" w:name="_Toc499829616"/>
          <w:bookmarkStart w:id="23377" w:name="_Toc499829776"/>
          <w:bookmarkStart w:id="23378" w:name="_Toc499829936"/>
          <w:bookmarkStart w:id="23379" w:name="_Toc499830096"/>
          <w:bookmarkStart w:id="23380" w:name="_Toc499830256"/>
          <w:bookmarkStart w:id="23381" w:name="_Toc499830416"/>
          <w:bookmarkStart w:id="23382" w:name="_Toc499830576"/>
          <w:bookmarkStart w:id="23383" w:name="_Toc499830736"/>
          <w:bookmarkStart w:id="23384" w:name="_Toc499830896"/>
          <w:bookmarkStart w:id="23385" w:name="_Toc499831056"/>
          <w:bookmarkStart w:id="23386" w:name="_Toc499831216"/>
          <w:bookmarkStart w:id="23387" w:name="_Toc499831376"/>
          <w:bookmarkStart w:id="23388" w:name="_Toc499831536"/>
          <w:bookmarkStart w:id="23389" w:name="_Toc499831696"/>
          <w:bookmarkStart w:id="23390" w:name="_Toc499831856"/>
          <w:bookmarkStart w:id="23391" w:name="_Toc499832016"/>
          <w:bookmarkStart w:id="23392" w:name="_Toc499832176"/>
          <w:bookmarkStart w:id="23393" w:name="_Toc499832336"/>
          <w:bookmarkStart w:id="23394" w:name="_Toc499832496"/>
          <w:bookmarkStart w:id="23395" w:name="_Toc499832656"/>
          <w:bookmarkStart w:id="23396" w:name="_Toc499832816"/>
          <w:bookmarkStart w:id="23397" w:name="_Toc499832976"/>
          <w:bookmarkStart w:id="23398" w:name="_Toc499833136"/>
          <w:bookmarkStart w:id="23399" w:name="_Toc499833296"/>
          <w:bookmarkStart w:id="23400" w:name="_Toc499833456"/>
          <w:bookmarkStart w:id="23401" w:name="_Toc499833616"/>
          <w:bookmarkStart w:id="23402" w:name="_Toc499833776"/>
          <w:bookmarkStart w:id="23403" w:name="_Toc499833936"/>
          <w:bookmarkStart w:id="23404" w:name="_Toc499834096"/>
          <w:bookmarkStart w:id="23405" w:name="_Toc499834256"/>
          <w:bookmarkStart w:id="23406" w:name="_Toc499834416"/>
          <w:bookmarkStart w:id="23407" w:name="_Toc499834576"/>
          <w:bookmarkStart w:id="23408" w:name="_Toc499834736"/>
          <w:bookmarkStart w:id="23409" w:name="_Toc499834896"/>
          <w:bookmarkStart w:id="23410" w:name="_Toc499835056"/>
          <w:bookmarkStart w:id="23411" w:name="_Toc499835216"/>
          <w:bookmarkStart w:id="23412" w:name="_Toc499835376"/>
          <w:bookmarkStart w:id="23413" w:name="_Toc499835536"/>
          <w:bookmarkStart w:id="23414" w:name="_Toc499835696"/>
          <w:bookmarkStart w:id="23415" w:name="_Toc499835856"/>
          <w:bookmarkStart w:id="23416" w:name="_Toc499836016"/>
          <w:bookmarkStart w:id="23417" w:name="_Toc499836176"/>
          <w:bookmarkStart w:id="23418" w:name="_Toc499836336"/>
          <w:bookmarkStart w:id="23419" w:name="_Toc499836497"/>
          <w:bookmarkStart w:id="23420" w:name="_Toc499836658"/>
          <w:bookmarkStart w:id="23421" w:name="_Toc499836819"/>
          <w:bookmarkStart w:id="23422" w:name="_Toc499836980"/>
          <w:bookmarkStart w:id="23423" w:name="_Toc499837141"/>
          <w:bookmarkStart w:id="23424" w:name="_Toc499837302"/>
          <w:bookmarkStart w:id="23425" w:name="_Toc499822564"/>
          <w:bookmarkStart w:id="23426" w:name="_Toc499822863"/>
          <w:bookmarkStart w:id="23427" w:name="_Toc499823227"/>
          <w:bookmarkStart w:id="23428" w:name="_Toc499837463"/>
          <w:bookmarkStart w:id="23429" w:name="_Toc499837624"/>
          <w:bookmarkStart w:id="23430" w:name="_Toc499837785"/>
          <w:bookmarkStart w:id="23431" w:name="_Toc499837946"/>
          <w:bookmarkStart w:id="23432" w:name="_Toc499838107"/>
          <w:bookmarkStart w:id="23433" w:name="_Toc499838268"/>
          <w:bookmarkStart w:id="23434" w:name="_Toc499838429"/>
          <w:bookmarkStart w:id="23435" w:name="_Toc499838590"/>
          <w:bookmarkStart w:id="23436" w:name="_Toc499838751"/>
          <w:bookmarkStart w:id="23437" w:name="_Toc499838912"/>
          <w:bookmarkStart w:id="23438" w:name="_Toc499839073"/>
          <w:bookmarkStart w:id="23439" w:name="_Toc499839234"/>
          <w:bookmarkStart w:id="23440" w:name="_Toc499839395"/>
          <w:bookmarkStart w:id="23441" w:name="_Toc499839655"/>
          <w:bookmarkStart w:id="23442" w:name="_Toc499823527"/>
          <w:bookmarkStart w:id="23443" w:name="_Toc499823835"/>
          <w:bookmarkStart w:id="23444" w:name="_Toc499839816"/>
          <w:bookmarkStart w:id="23445" w:name="_Toc499824133"/>
          <w:bookmarkStart w:id="23446" w:name="_Toc499824741"/>
          <w:bookmarkStart w:id="23447" w:name="_Toc499824507"/>
          <w:bookmarkStart w:id="23448" w:name="_Toc499824988"/>
          <w:bookmarkStart w:id="23449" w:name="_Toc499839977"/>
          <w:bookmarkStart w:id="23450" w:name="_Toc499840138"/>
          <w:bookmarkStart w:id="23451" w:name="_Toc499825286"/>
          <w:bookmarkStart w:id="23452" w:name="_Toc499840299"/>
          <w:bookmarkStart w:id="23453" w:name="_Toc499825531"/>
          <w:bookmarkStart w:id="23454" w:name="_Toc499840460"/>
          <w:bookmarkStart w:id="23455" w:name="_Toc499840621"/>
          <w:bookmarkStart w:id="23456" w:name="_Toc499840782"/>
          <w:bookmarkStart w:id="23457" w:name="_Toc499840943"/>
          <w:bookmarkStart w:id="23458" w:name="_Toc499825767"/>
          <w:bookmarkStart w:id="23459" w:name="_Toc499826070"/>
          <w:bookmarkStart w:id="23460" w:name="_Toc499826313"/>
          <w:bookmarkStart w:id="23461" w:name="_Toc499826560"/>
          <w:bookmarkStart w:id="23462" w:name="_Toc499826796"/>
          <w:bookmarkStart w:id="23463" w:name="_Toc499841104"/>
          <w:bookmarkStart w:id="23464" w:name="_Toc499826977"/>
          <w:bookmarkStart w:id="23465" w:name="_Toc499825260"/>
          <w:bookmarkStart w:id="23466" w:name="_Toc499827151"/>
          <w:bookmarkStart w:id="23467" w:name="_Toc499825723"/>
          <w:bookmarkStart w:id="23468" w:name="_Toc499826244"/>
          <w:bookmarkStart w:id="23469" w:name="_Toc499826701"/>
          <w:bookmarkStart w:id="23470" w:name="_Toc499827332"/>
          <w:bookmarkStart w:id="23471" w:name="_Toc499827513"/>
          <w:bookmarkStart w:id="23472" w:name="_Toc499827039"/>
          <w:bookmarkStart w:id="23473" w:name="_Toc499827381"/>
          <w:bookmarkStart w:id="23474" w:name="_Toc499827798"/>
          <w:bookmarkStart w:id="23475" w:name="_Toc499828041"/>
          <w:bookmarkStart w:id="23476" w:name="_Toc499828285"/>
          <w:bookmarkStart w:id="23477" w:name="_Toc499828470"/>
          <w:bookmarkStart w:id="23478" w:name="_Toc499828770"/>
          <w:bookmarkStart w:id="23479" w:name="_Toc499829069"/>
          <w:bookmarkStart w:id="23480" w:name="_Toc499828185"/>
          <w:bookmarkStart w:id="23481" w:name="_Toc499826507"/>
          <w:bookmarkStart w:id="23482" w:name="_Toc499827214"/>
          <w:bookmarkStart w:id="23483" w:name="_Toc499827691"/>
          <w:bookmarkStart w:id="23484" w:name="_Toc499826902"/>
          <w:bookmarkStart w:id="23485" w:name="_Toc499828585"/>
          <w:bookmarkStart w:id="23486" w:name="_Toc499829338"/>
          <w:bookmarkStart w:id="23487" w:name="_Toc499828249"/>
          <w:bookmarkStart w:id="23488" w:name="_Toc499829242"/>
          <w:bookmarkStart w:id="23489" w:name="_Toc499829669"/>
          <w:bookmarkStart w:id="23490" w:name="_Toc499829916"/>
          <w:bookmarkStart w:id="23491" w:name="_Toc499828425"/>
          <w:bookmarkStart w:id="23492" w:name="_Toc499829736"/>
          <w:bookmarkStart w:id="23493" w:name="_Toc499830339"/>
          <w:bookmarkStart w:id="23494" w:name="_Toc499830642"/>
          <w:bookmarkStart w:id="23495" w:name="_Toc499830849"/>
          <w:bookmarkStart w:id="23496" w:name="_Toc499831148"/>
          <w:bookmarkStart w:id="23497" w:name="_Toc499831623"/>
          <w:bookmarkStart w:id="23498" w:name="_Toc499832099"/>
          <w:bookmarkStart w:id="23499" w:name="_Toc499833029"/>
          <w:bookmarkStart w:id="23500" w:name="_Toc499833414"/>
          <w:bookmarkStart w:id="23501" w:name="_Toc499833725"/>
          <w:bookmarkStart w:id="23502" w:name="_Toc499834030"/>
          <w:bookmarkStart w:id="23503" w:name="_Toc499834368"/>
          <w:bookmarkStart w:id="23504" w:name="_Toc499834704"/>
          <w:bookmarkStart w:id="23505" w:name="_Toc499835095"/>
          <w:bookmarkStart w:id="23506" w:name="_Toc499834211"/>
          <w:bookmarkStart w:id="23507" w:name="_Toc499835427"/>
          <w:bookmarkStart w:id="23508" w:name="_Toc499835759"/>
          <w:bookmarkStart w:id="23509" w:name="_Toc499834949"/>
          <w:bookmarkStart w:id="23510" w:name="_Toc499835961"/>
          <w:bookmarkStart w:id="23511" w:name="_Toc499837084"/>
          <w:bookmarkStart w:id="23512" w:name="_Toc499837417"/>
          <w:bookmarkStart w:id="23513" w:name="_Toc499837755"/>
          <w:bookmarkStart w:id="23514" w:name="_Toc499838148"/>
          <w:bookmarkStart w:id="23515" w:name="_Toc499842725"/>
          <w:bookmarkStart w:id="23516" w:name="_Toc499843390"/>
          <w:bookmarkEnd w:id="23120"/>
          <w:bookmarkEnd w:id="23121"/>
          <w:bookmarkEnd w:id="23122"/>
          <w:bookmarkEnd w:id="23123"/>
          <w:bookmarkEnd w:id="23124"/>
          <w:bookmarkEnd w:id="23125"/>
          <w:bookmarkEnd w:id="23126"/>
          <w:bookmarkEnd w:id="23127"/>
          <w:bookmarkEnd w:id="23128"/>
          <w:bookmarkEnd w:id="23129"/>
          <w:bookmarkEnd w:id="23130"/>
          <w:bookmarkEnd w:id="23131"/>
          <w:bookmarkEnd w:id="23132"/>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bookmarkEnd w:id="23171"/>
          <w:bookmarkEnd w:id="23172"/>
          <w:bookmarkEnd w:id="23173"/>
          <w:bookmarkEnd w:id="23174"/>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bookmarkEnd w:id="23213"/>
          <w:bookmarkEnd w:id="23214"/>
          <w:bookmarkEnd w:id="23215"/>
          <w:bookmarkEnd w:id="23216"/>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bookmarkEnd w:id="23255"/>
          <w:bookmarkEnd w:id="23256"/>
          <w:bookmarkEnd w:id="23257"/>
          <w:bookmarkEnd w:id="2325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bookmarkEnd w:id="23335"/>
          <w:bookmarkEnd w:id="23336"/>
          <w:bookmarkEnd w:id="23337"/>
          <w:bookmarkEnd w:id="23338"/>
          <w:bookmarkEnd w:id="23339"/>
          <w:bookmarkEnd w:id="2334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bookmarkEnd w:id="23379"/>
          <w:bookmarkEnd w:id="23380"/>
          <w:bookmarkEnd w:id="23381"/>
          <w:bookmarkEnd w:id="23382"/>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bookmarkEnd w:id="23415"/>
          <w:bookmarkEnd w:id="23416"/>
          <w:bookmarkEnd w:id="23417"/>
          <w:bookmarkEnd w:id="23418"/>
          <w:bookmarkEnd w:id="23419"/>
          <w:bookmarkEnd w:id="23420"/>
          <w:bookmarkEnd w:id="23421"/>
          <w:bookmarkEnd w:id="23422"/>
          <w:bookmarkEnd w:id="23423"/>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bookmarkEnd w:id="23500"/>
          <w:bookmarkEnd w:id="23501"/>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del>
      </w:ins>
    </w:p>
    <w:p w14:paraId="64E0BE33" w14:textId="5945034B" w:rsidR="00F4346B" w:rsidRPr="00CD6AE6" w:rsidDel="004475E2" w:rsidRDefault="00F4346B">
      <w:pPr>
        <w:ind w:left="851"/>
        <w:jc w:val="both"/>
        <w:rPr>
          <w:del w:id="23517" w:author="Morten Lerstad Solli" w:date="2017-11-29T15:13:00Z"/>
          <w:rFonts w:ascii="Arial" w:hAnsi="Arial" w:cs="Arial"/>
          <w:b/>
          <w:sz w:val="26"/>
          <w:szCs w:val="26"/>
          <w:lang w:val="en-US"/>
        </w:rPr>
        <w:pPrChange w:id="23518" w:author="Oscar Herman Kise" w:date="2017-11-30T20:05:00Z">
          <w:pPr/>
        </w:pPrChange>
      </w:pPr>
      <w:del w:id="23519" w:author="Morten Lerstad Solli" w:date="2017-11-29T15:13:00Z">
        <w:r w:rsidRPr="00CD6AE6" w:rsidDel="004475E2">
          <w:rPr>
            <w:rFonts w:ascii="Arial" w:hAnsi="Arial" w:cs="Arial"/>
            <w:b/>
            <w:sz w:val="26"/>
            <w:szCs w:val="26"/>
            <w:lang w:val="en-US"/>
          </w:rPr>
          <w:delText xml:space="preserve">After modifications, a class named </w:delText>
        </w:r>
        <w:r w:rsidRPr="00CD6AE6" w:rsidDel="004475E2">
          <w:rPr>
            <w:rFonts w:ascii="Arial" w:hAnsi="Arial" w:cs="Arial"/>
            <w:b/>
            <w:i/>
            <w:sz w:val="26"/>
            <w:szCs w:val="26"/>
            <w:lang w:val="en-US"/>
          </w:rPr>
          <w:delText>ColorDetection</w:delText>
        </w:r>
        <w:r w:rsidRPr="00CD6AE6" w:rsidDel="004475E2">
          <w:rPr>
            <w:rFonts w:ascii="Arial" w:hAnsi="Arial" w:cs="Arial"/>
            <w:b/>
            <w:sz w:val="26"/>
            <w:szCs w:val="26"/>
            <w:lang w:val="en-US"/>
          </w:rPr>
          <w:delText xml:space="preserve"> is used to detect all colors in the range specified by user. This returns an image that is painted white where colors are detected and the rest black.</w:delText>
        </w:r>
        <w:bookmarkStart w:id="23520" w:name="_Toc499732696"/>
        <w:bookmarkStart w:id="23521" w:name="_Toc499731989"/>
        <w:bookmarkStart w:id="23522" w:name="_Toc499732853"/>
        <w:bookmarkStart w:id="23523" w:name="_Toc499732170"/>
        <w:bookmarkStart w:id="23524" w:name="_Toc499732349"/>
        <w:bookmarkStart w:id="23525" w:name="_Toc499732524"/>
        <w:bookmarkStart w:id="23526" w:name="_Toc499732760"/>
        <w:bookmarkStart w:id="23527" w:name="_Toc499732987"/>
        <w:bookmarkStart w:id="23528" w:name="_Toc499733144"/>
        <w:bookmarkStart w:id="23529" w:name="_Toc499733301"/>
        <w:bookmarkStart w:id="23530" w:name="_Toc499733458"/>
        <w:bookmarkStart w:id="23531" w:name="_Toc499733121"/>
        <w:bookmarkStart w:id="23532" w:name="_Toc499733650"/>
        <w:bookmarkStart w:id="23533" w:name="_Toc499733807"/>
        <w:bookmarkStart w:id="23534" w:name="_Toc499733964"/>
        <w:bookmarkStart w:id="23535" w:name="_Toc499737810"/>
        <w:bookmarkStart w:id="23536" w:name="_Toc499738108"/>
        <w:bookmarkStart w:id="23537" w:name="_Toc499739496"/>
        <w:bookmarkStart w:id="23538" w:name="_Toc499743824"/>
        <w:bookmarkStart w:id="23539" w:name="_Toc499748410"/>
        <w:bookmarkStart w:id="23540" w:name="_Toc499749124"/>
        <w:bookmarkStart w:id="23541" w:name="_Toc499749282"/>
        <w:bookmarkStart w:id="23542" w:name="_Toc499749440"/>
        <w:bookmarkStart w:id="23543" w:name="_Toc499749598"/>
        <w:bookmarkStart w:id="23544" w:name="_Toc499750159"/>
        <w:bookmarkStart w:id="23545" w:name="_Toc499750583"/>
        <w:bookmarkStart w:id="23546" w:name="_Toc499748570"/>
        <w:bookmarkStart w:id="23547" w:name="_Toc499750040"/>
        <w:bookmarkStart w:id="23548" w:name="_Toc499750727"/>
        <w:bookmarkStart w:id="23549" w:name="_Toc499751045"/>
        <w:bookmarkStart w:id="23550" w:name="_Toc499751204"/>
        <w:bookmarkStart w:id="23551" w:name="_Toc499751363"/>
        <w:bookmarkStart w:id="23552" w:name="_Toc499751522"/>
        <w:bookmarkStart w:id="23553" w:name="_Toc499751681"/>
        <w:bookmarkStart w:id="23554" w:name="_Toc499751840"/>
        <w:bookmarkStart w:id="23555" w:name="_Toc499751999"/>
        <w:bookmarkStart w:id="23556" w:name="_Toc499752256"/>
        <w:bookmarkStart w:id="23557" w:name="_Toc499752415"/>
        <w:bookmarkStart w:id="23558" w:name="_Toc499752574"/>
        <w:bookmarkStart w:id="23559" w:name="_Toc499752733"/>
        <w:bookmarkStart w:id="23560" w:name="_Toc499752990"/>
        <w:bookmarkStart w:id="23561" w:name="_Toc499753149"/>
        <w:bookmarkStart w:id="23562" w:name="_Toc499753308"/>
        <w:bookmarkStart w:id="23563" w:name="_Toc499753467"/>
        <w:bookmarkStart w:id="23564" w:name="_Toc499753920"/>
        <w:bookmarkStart w:id="23565" w:name="_Toc499754079"/>
        <w:bookmarkStart w:id="23566" w:name="_Toc499754924"/>
        <w:bookmarkStart w:id="23567" w:name="_Toc499755083"/>
        <w:bookmarkStart w:id="23568" w:name="_Toc499755242"/>
        <w:bookmarkStart w:id="23569" w:name="_Toc499755401"/>
        <w:bookmarkStart w:id="23570" w:name="_Toc499755756"/>
        <w:bookmarkStart w:id="23571" w:name="_Toc499755915"/>
        <w:bookmarkStart w:id="23572" w:name="_Toc499756073"/>
        <w:bookmarkStart w:id="23573" w:name="_Toc499756231"/>
        <w:bookmarkStart w:id="23574" w:name="_Toc499756389"/>
        <w:bookmarkStart w:id="23575" w:name="_Toc499756547"/>
        <w:bookmarkStart w:id="23576" w:name="_Toc499755219"/>
        <w:bookmarkStart w:id="23577" w:name="_Toc499755513"/>
        <w:bookmarkStart w:id="23578" w:name="_Toc499755687"/>
        <w:bookmarkStart w:id="23579" w:name="_Toc499756802"/>
        <w:bookmarkStart w:id="23580" w:name="_Toc499755984"/>
        <w:bookmarkStart w:id="23581" w:name="_Toc499756284"/>
        <w:bookmarkStart w:id="23582" w:name="_Toc499756526"/>
        <w:bookmarkStart w:id="23583" w:name="_Toc499756761"/>
        <w:bookmarkStart w:id="23584" w:name="_Toc499757078"/>
        <w:bookmarkStart w:id="23585" w:name="_Toc499757236"/>
        <w:bookmarkStart w:id="23586" w:name="_Toc499757394"/>
        <w:bookmarkStart w:id="23587" w:name="_Toc499757552"/>
        <w:bookmarkStart w:id="23588" w:name="_Toc499757710"/>
        <w:bookmarkStart w:id="23589" w:name="_Toc499757868"/>
        <w:bookmarkStart w:id="23590" w:name="_Toc499757781"/>
        <w:bookmarkStart w:id="23591" w:name="_Toc499758097"/>
        <w:bookmarkStart w:id="23592" w:name="_Toc499756500"/>
        <w:bookmarkStart w:id="23593" w:name="_Toc499758255"/>
        <w:bookmarkStart w:id="23594" w:name="_Toc499758413"/>
        <w:bookmarkStart w:id="23595" w:name="_Toc499758571"/>
        <w:bookmarkStart w:id="23596" w:name="_Toc499758729"/>
        <w:bookmarkStart w:id="23597" w:name="_Toc499758887"/>
        <w:bookmarkStart w:id="23598" w:name="_Toc499759045"/>
        <w:bookmarkStart w:id="23599" w:name="_Toc499759203"/>
        <w:bookmarkStart w:id="23600" w:name="_Toc499759361"/>
        <w:bookmarkStart w:id="23601" w:name="_Toc499759519"/>
        <w:bookmarkStart w:id="23602" w:name="_Toc499759677"/>
        <w:bookmarkStart w:id="23603" w:name="_Toc499759835"/>
        <w:bookmarkStart w:id="23604" w:name="_Toc499759993"/>
        <w:bookmarkStart w:id="23605" w:name="_Toc499760151"/>
        <w:bookmarkStart w:id="23606" w:name="_Toc499756956"/>
        <w:bookmarkStart w:id="23607" w:name="_Toc499757194"/>
        <w:bookmarkStart w:id="23608" w:name="_Toc499760309"/>
        <w:bookmarkStart w:id="23609" w:name="_Toc499757494"/>
        <w:bookmarkStart w:id="23610" w:name="_Toc499760467"/>
        <w:bookmarkStart w:id="23611" w:name="_Toc499760625"/>
        <w:bookmarkStart w:id="23612" w:name="_Toc499760880"/>
        <w:bookmarkStart w:id="23613" w:name="_Toc499761038"/>
        <w:bookmarkStart w:id="23614" w:name="_Toc499761196"/>
        <w:bookmarkStart w:id="23615" w:name="_Toc499761354"/>
        <w:bookmarkStart w:id="23616" w:name="_Toc499801903"/>
        <w:bookmarkStart w:id="23617" w:name="_Toc499802062"/>
        <w:bookmarkStart w:id="23618" w:name="_Toc499802221"/>
        <w:bookmarkStart w:id="23619" w:name="_Toc499802380"/>
        <w:bookmarkStart w:id="23620" w:name="_Toc499802200"/>
        <w:bookmarkStart w:id="23621" w:name="_Toc499802576"/>
        <w:bookmarkStart w:id="23622" w:name="_Toc499802735"/>
        <w:bookmarkStart w:id="23623" w:name="_Toc499802894"/>
        <w:bookmarkStart w:id="23624" w:name="_Toc499802648"/>
        <w:bookmarkStart w:id="23625" w:name="_Toc499803053"/>
        <w:bookmarkStart w:id="23626" w:name="_Toc499803212"/>
        <w:bookmarkStart w:id="23627" w:name="_Toc499803371"/>
        <w:bookmarkStart w:id="23628" w:name="_Toc499803530"/>
        <w:bookmarkStart w:id="23629" w:name="_Toc499803690"/>
        <w:bookmarkStart w:id="23630" w:name="_Toc499803850"/>
        <w:bookmarkStart w:id="23631" w:name="_Toc499804010"/>
        <w:bookmarkStart w:id="23632" w:name="_Toc499804170"/>
        <w:bookmarkStart w:id="23633" w:name="_Toc499804330"/>
        <w:bookmarkStart w:id="23634" w:name="_Toc499804490"/>
        <w:bookmarkStart w:id="23635" w:name="_Toc499803122"/>
        <w:bookmarkStart w:id="23636" w:name="_Toc499804651"/>
        <w:bookmarkStart w:id="23637" w:name="_Toc499803427"/>
        <w:bookmarkStart w:id="23638" w:name="_Toc499803732"/>
        <w:bookmarkStart w:id="23639" w:name="_Toc499803978"/>
        <w:bookmarkStart w:id="23640" w:name="_Toc499804812"/>
        <w:bookmarkStart w:id="23641" w:name="_Toc499804278"/>
        <w:bookmarkStart w:id="23642" w:name="_Toc499804972"/>
        <w:bookmarkStart w:id="23643" w:name="_Toc499805132"/>
        <w:bookmarkStart w:id="23644" w:name="_Toc499804575"/>
        <w:bookmarkStart w:id="23645" w:name="_Toc499805292"/>
        <w:bookmarkStart w:id="23646" w:name="_Toc499804094"/>
        <w:bookmarkStart w:id="23647" w:name="_Toc499805014"/>
        <w:bookmarkStart w:id="23648" w:name="_Toc499805406"/>
        <w:bookmarkStart w:id="23649" w:name="_Toc499805566"/>
        <w:bookmarkStart w:id="23650" w:name="_Toc499805675"/>
        <w:bookmarkStart w:id="23651" w:name="_Toc499805835"/>
        <w:bookmarkStart w:id="23652" w:name="_Toc499805995"/>
        <w:bookmarkStart w:id="23653" w:name="_Toc499806155"/>
        <w:bookmarkStart w:id="23654" w:name="_Toc499806701"/>
        <w:bookmarkStart w:id="23655" w:name="_Toc499822171"/>
        <w:bookmarkStart w:id="23656" w:name="_Toc499822332"/>
        <w:bookmarkStart w:id="23657" w:name="_Toc499806301"/>
        <w:bookmarkStart w:id="23658" w:name="_Toc499806461"/>
        <w:bookmarkStart w:id="23659" w:name="_Toc499806781"/>
        <w:bookmarkStart w:id="23660" w:name="_Toc499806941"/>
        <w:bookmarkStart w:id="23661" w:name="_Toc499807101"/>
        <w:bookmarkStart w:id="23662" w:name="_Toc499807261"/>
        <w:bookmarkStart w:id="23663" w:name="_Toc499807421"/>
        <w:bookmarkStart w:id="23664" w:name="_Toc499807581"/>
        <w:bookmarkStart w:id="23665" w:name="_Toc499807741"/>
        <w:bookmarkStart w:id="23666" w:name="_Toc499807901"/>
        <w:bookmarkStart w:id="23667" w:name="_Toc499808061"/>
        <w:bookmarkStart w:id="23668" w:name="_Toc499808221"/>
        <w:bookmarkStart w:id="23669" w:name="_Toc499808381"/>
        <w:bookmarkStart w:id="23670" w:name="_Toc499808541"/>
        <w:bookmarkStart w:id="23671" w:name="_Toc499808701"/>
        <w:bookmarkStart w:id="23672" w:name="_Toc499808861"/>
        <w:bookmarkStart w:id="23673" w:name="_Toc499809021"/>
        <w:bookmarkStart w:id="23674" w:name="_Toc499809181"/>
        <w:bookmarkStart w:id="23675" w:name="_Toc499809341"/>
        <w:bookmarkStart w:id="23676" w:name="_Toc499809501"/>
        <w:bookmarkStart w:id="23677" w:name="_Toc499809661"/>
        <w:bookmarkStart w:id="23678" w:name="_Toc499809821"/>
        <w:bookmarkStart w:id="23679" w:name="_Toc499809981"/>
        <w:bookmarkStart w:id="23680" w:name="_Toc499810141"/>
        <w:bookmarkStart w:id="23681" w:name="_Toc499810301"/>
        <w:bookmarkStart w:id="23682" w:name="_Toc499810461"/>
        <w:bookmarkStart w:id="23683" w:name="_Toc499810621"/>
        <w:bookmarkStart w:id="23684" w:name="_Toc499810781"/>
        <w:bookmarkStart w:id="23685" w:name="_Toc499810941"/>
        <w:bookmarkStart w:id="23686" w:name="_Toc499811101"/>
        <w:bookmarkStart w:id="23687" w:name="_Toc499811261"/>
        <w:bookmarkStart w:id="23688" w:name="_Toc499811421"/>
        <w:bookmarkStart w:id="23689" w:name="_Toc499811581"/>
        <w:bookmarkStart w:id="23690" w:name="_Toc499811839"/>
        <w:bookmarkStart w:id="23691" w:name="_Toc499811999"/>
        <w:bookmarkStart w:id="23692" w:name="_Toc499812649"/>
        <w:bookmarkStart w:id="23693" w:name="_Toc499812809"/>
        <w:bookmarkStart w:id="23694" w:name="_Toc499812969"/>
        <w:bookmarkStart w:id="23695" w:name="_Toc499813129"/>
        <w:bookmarkStart w:id="23696" w:name="_Toc499813289"/>
        <w:bookmarkStart w:id="23697" w:name="_Toc499813449"/>
        <w:bookmarkStart w:id="23698" w:name="_Toc499813609"/>
        <w:bookmarkStart w:id="23699" w:name="_Toc499813769"/>
        <w:bookmarkStart w:id="23700" w:name="_Toc499813929"/>
        <w:bookmarkStart w:id="23701" w:name="_Toc499814089"/>
        <w:bookmarkStart w:id="23702" w:name="_Toc499814249"/>
        <w:bookmarkStart w:id="23703" w:name="_Toc499814409"/>
        <w:bookmarkStart w:id="23704" w:name="_Toc499814569"/>
        <w:bookmarkStart w:id="23705" w:name="_Toc499814729"/>
        <w:bookmarkStart w:id="23706" w:name="_Toc499814889"/>
        <w:bookmarkStart w:id="23707" w:name="_Toc499815049"/>
        <w:bookmarkStart w:id="23708" w:name="_Toc499815209"/>
        <w:bookmarkStart w:id="23709" w:name="_Toc499815369"/>
        <w:bookmarkStart w:id="23710" w:name="_Toc499815529"/>
        <w:bookmarkStart w:id="23711" w:name="_Toc499815787"/>
        <w:bookmarkStart w:id="23712" w:name="_Toc499816241"/>
        <w:bookmarkStart w:id="23713" w:name="_Toc499816695"/>
        <w:bookmarkStart w:id="23714" w:name="_Toc499817933"/>
        <w:bookmarkStart w:id="23715" w:name="_Toc499818191"/>
        <w:bookmarkStart w:id="23716" w:name="_Toc499818351"/>
        <w:bookmarkStart w:id="23717" w:name="_Toc499818511"/>
        <w:bookmarkStart w:id="23718" w:name="_Toc499818671"/>
        <w:bookmarkStart w:id="23719" w:name="_Toc499818831"/>
        <w:bookmarkStart w:id="23720" w:name="_Toc499818991"/>
        <w:bookmarkStart w:id="23721" w:name="_Toc499819151"/>
        <w:bookmarkStart w:id="23722" w:name="_Toc499819311"/>
        <w:bookmarkStart w:id="23723" w:name="_Toc499819471"/>
        <w:bookmarkStart w:id="23724" w:name="_Toc499819631"/>
        <w:bookmarkStart w:id="23725" w:name="_Toc499819791"/>
        <w:bookmarkStart w:id="23726" w:name="_Toc499819951"/>
        <w:bookmarkStart w:id="23727" w:name="_Toc499820111"/>
        <w:bookmarkStart w:id="23728" w:name="_Toc499820271"/>
        <w:bookmarkStart w:id="23729" w:name="_Toc499820431"/>
        <w:bookmarkStart w:id="23730" w:name="_Toc499820591"/>
        <w:bookmarkStart w:id="23731" w:name="_Toc499820751"/>
        <w:bookmarkStart w:id="23732" w:name="_Toc499820911"/>
        <w:bookmarkStart w:id="23733" w:name="_Toc499821169"/>
        <w:bookmarkStart w:id="23734" w:name="_Toc499821329"/>
        <w:bookmarkStart w:id="23735" w:name="_Toc499821489"/>
        <w:bookmarkStart w:id="23736" w:name="_Toc499821649"/>
        <w:bookmarkStart w:id="23737" w:name="_Toc499821809"/>
        <w:bookmarkStart w:id="23738" w:name="_Toc499821969"/>
        <w:bookmarkStart w:id="23739" w:name="_Toc499822449"/>
        <w:bookmarkStart w:id="23740" w:name="_Toc499822609"/>
        <w:bookmarkStart w:id="23741" w:name="_Toc499822769"/>
        <w:bookmarkStart w:id="23742" w:name="_Toc499822929"/>
        <w:bookmarkStart w:id="23743" w:name="_Toc499823089"/>
        <w:bookmarkStart w:id="23744" w:name="_Toc499823249"/>
        <w:bookmarkStart w:id="23745" w:name="_Toc499823409"/>
        <w:bookmarkStart w:id="23746" w:name="_Toc499823569"/>
        <w:bookmarkStart w:id="23747" w:name="_Toc499823729"/>
        <w:bookmarkStart w:id="23748" w:name="_Toc499823889"/>
        <w:bookmarkStart w:id="23749" w:name="_Toc499824049"/>
        <w:bookmarkStart w:id="23750" w:name="_Toc499824209"/>
        <w:bookmarkStart w:id="23751" w:name="_Toc499824369"/>
        <w:bookmarkStart w:id="23752" w:name="_Toc499824529"/>
        <w:bookmarkStart w:id="23753" w:name="_Toc499824689"/>
        <w:bookmarkStart w:id="23754" w:name="_Toc499824849"/>
        <w:bookmarkStart w:id="23755" w:name="_Toc499825009"/>
        <w:bookmarkStart w:id="23756" w:name="_Toc499825169"/>
        <w:bookmarkStart w:id="23757" w:name="_Toc499825427"/>
        <w:bookmarkStart w:id="23758" w:name="_Toc499825587"/>
        <w:bookmarkStart w:id="23759" w:name="_Toc499825845"/>
        <w:bookmarkStart w:id="23760" w:name="_Toc499826005"/>
        <w:bookmarkStart w:id="23761" w:name="_Toc499826165"/>
        <w:bookmarkStart w:id="23762" w:name="_Toc499826423"/>
        <w:bookmarkStart w:id="23763" w:name="_Toc499826583"/>
        <w:bookmarkStart w:id="23764" w:name="_Toc499827625"/>
        <w:bookmarkStart w:id="23765" w:name="_Toc499827981"/>
        <w:bookmarkStart w:id="23766" w:name="_Toc499828141"/>
        <w:bookmarkStart w:id="23767" w:name="_Toc499828497"/>
        <w:bookmarkStart w:id="23768" w:name="_Toc499828657"/>
        <w:bookmarkStart w:id="23769" w:name="_Toc499828817"/>
        <w:bookmarkStart w:id="23770" w:name="_Toc499828977"/>
        <w:bookmarkStart w:id="23771" w:name="_Toc499829137"/>
        <w:bookmarkStart w:id="23772" w:name="_Toc499829297"/>
        <w:bookmarkStart w:id="23773" w:name="_Toc499829457"/>
        <w:bookmarkStart w:id="23774" w:name="_Toc499829617"/>
        <w:bookmarkStart w:id="23775" w:name="_Toc499829777"/>
        <w:bookmarkStart w:id="23776" w:name="_Toc499829937"/>
        <w:bookmarkStart w:id="23777" w:name="_Toc499830097"/>
        <w:bookmarkStart w:id="23778" w:name="_Toc499830257"/>
        <w:bookmarkStart w:id="23779" w:name="_Toc499830417"/>
        <w:bookmarkStart w:id="23780" w:name="_Toc499830577"/>
        <w:bookmarkStart w:id="23781" w:name="_Toc499830737"/>
        <w:bookmarkStart w:id="23782" w:name="_Toc499830897"/>
        <w:bookmarkStart w:id="23783" w:name="_Toc499831057"/>
        <w:bookmarkStart w:id="23784" w:name="_Toc499831217"/>
        <w:bookmarkStart w:id="23785" w:name="_Toc499831377"/>
        <w:bookmarkStart w:id="23786" w:name="_Toc499831537"/>
        <w:bookmarkStart w:id="23787" w:name="_Toc499831697"/>
        <w:bookmarkStart w:id="23788" w:name="_Toc499831857"/>
        <w:bookmarkStart w:id="23789" w:name="_Toc499832017"/>
        <w:bookmarkStart w:id="23790" w:name="_Toc499832177"/>
        <w:bookmarkStart w:id="23791" w:name="_Toc499832337"/>
        <w:bookmarkStart w:id="23792" w:name="_Toc499832497"/>
        <w:bookmarkStart w:id="23793" w:name="_Toc499832657"/>
        <w:bookmarkStart w:id="23794" w:name="_Toc499832817"/>
        <w:bookmarkStart w:id="23795" w:name="_Toc499832977"/>
        <w:bookmarkStart w:id="23796" w:name="_Toc499833137"/>
        <w:bookmarkStart w:id="23797" w:name="_Toc499833297"/>
        <w:bookmarkStart w:id="23798" w:name="_Toc499833457"/>
        <w:bookmarkStart w:id="23799" w:name="_Toc499833617"/>
        <w:bookmarkStart w:id="23800" w:name="_Toc499833777"/>
        <w:bookmarkStart w:id="23801" w:name="_Toc499833937"/>
        <w:bookmarkStart w:id="23802" w:name="_Toc499834097"/>
        <w:bookmarkStart w:id="23803" w:name="_Toc499834257"/>
        <w:bookmarkStart w:id="23804" w:name="_Toc499834417"/>
        <w:bookmarkStart w:id="23805" w:name="_Toc499834577"/>
        <w:bookmarkStart w:id="23806" w:name="_Toc499834737"/>
        <w:bookmarkStart w:id="23807" w:name="_Toc499834897"/>
        <w:bookmarkStart w:id="23808" w:name="_Toc499835057"/>
        <w:bookmarkStart w:id="23809" w:name="_Toc499835217"/>
        <w:bookmarkStart w:id="23810" w:name="_Toc499835377"/>
        <w:bookmarkStart w:id="23811" w:name="_Toc499835537"/>
        <w:bookmarkStart w:id="23812" w:name="_Toc499835697"/>
        <w:bookmarkStart w:id="23813" w:name="_Toc499835857"/>
        <w:bookmarkStart w:id="23814" w:name="_Toc499836017"/>
        <w:bookmarkStart w:id="23815" w:name="_Toc499836177"/>
        <w:bookmarkStart w:id="23816" w:name="_Toc499836337"/>
        <w:bookmarkStart w:id="23817" w:name="_Toc499836498"/>
        <w:bookmarkStart w:id="23818" w:name="_Toc499836659"/>
        <w:bookmarkStart w:id="23819" w:name="_Toc499836820"/>
        <w:bookmarkStart w:id="23820" w:name="_Toc499836981"/>
        <w:bookmarkStart w:id="23821" w:name="_Toc499837142"/>
        <w:bookmarkStart w:id="23822" w:name="_Toc499837303"/>
        <w:bookmarkStart w:id="23823" w:name="_Toc499822565"/>
        <w:bookmarkStart w:id="23824" w:name="_Toc499822870"/>
        <w:bookmarkStart w:id="23825" w:name="_Toc499823228"/>
        <w:bookmarkStart w:id="23826" w:name="_Toc499837464"/>
        <w:bookmarkStart w:id="23827" w:name="_Toc499837625"/>
        <w:bookmarkStart w:id="23828" w:name="_Toc499837786"/>
        <w:bookmarkStart w:id="23829" w:name="_Toc499837947"/>
        <w:bookmarkStart w:id="23830" w:name="_Toc499838108"/>
        <w:bookmarkStart w:id="23831" w:name="_Toc499838269"/>
        <w:bookmarkStart w:id="23832" w:name="_Toc499838430"/>
        <w:bookmarkStart w:id="23833" w:name="_Toc499838591"/>
        <w:bookmarkStart w:id="23834" w:name="_Toc499838752"/>
        <w:bookmarkStart w:id="23835" w:name="_Toc499838913"/>
        <w:bookmarkStart w:id="23836" w:name="_Toc499839074"/>
        <w:bookmarkStart w:id="23837" w:name="_Toc499839235"/>
        <w:bookmarkStart w:id="23838" w:name="_Toc499839396"/>
        <w:bookmarkStart w:id="23839" w:name="_Toc499839656"/>
        <w:bookmarkStart w:id="23840" w:name="_Toc499823528"/>
        <w:bookmarkStart w:id="23841" w:name="_Toc499823836"/>
        <w:bookmarkStart w:id="23842" w:name="_Toc499839817"/>
        <w:bookmarkStart w:id="23843" w:name="_Toc499824134"/>
        <w:bookmarkStart w:id="23844" w:name="_Toc499824742"/>
        <w:bookmarkStart w:id="23845" w:name="_Toc499824508"/>
        <w:bookmarkStart w:id="23846" w:name="_Toc499825047"/>
        <w:bookmarkStart w:id="23847" w:name="_Toc499839978"/>
        <w:bookmarkStart w:id="23848" w:name="_Toc499840139"/>
        <w:bookmarkStart w:id="23849" w:name="_Toc499825287"/>
        <w:bookmarkStart w:id="23850" w:name="_Toc499840300"/>
        <w:bookmarkStart w:id="23851" w:name="_Toc499825532"/>
        <w:bookmarkStart w:id="23852" w:name="_Toc499840461"/>
        <w:bookmarkStart w:id="23853" w:name="_Toc499840622"/>
        <w:bookmarkStart w:id="23854" w:name="_Toc499840783"/>
        <w:bookmarkStart w:id="23855" w:name="_Toc499840944"/>
        <w:bookmarkStart w:id="23856" w:name="_Toc499825768"/>
        <w:bookmarkStart w:id="23857" w:name="_Toc499826071"/>
        <w:bookmarkStart w:id="23858" w:name="_Toc499826314"/>
        <w:bookmarkStart w:id="23859" w:name="_Toc499826561"/>
        <w:bookmarkStart w:id="23860" w:name="_Toc499826797"/>
        <w:bookmarkStart w:id="23861" w:name="_Toc499841105"/>
        <w:bookmarkStart w:id="23862" w:name="_Toc499826978"/>
        <w:bookmarkStart w:id="23863" w:name="_Toc499825328"/>
        <w:bookmarkStart w:id="23864" w:name="_Toc499827152"/>
        <w:bookmarkStart w:id="23865" w:name="_Toc499825724"/>
        <w:bookmarkStart w:id="23866" w:name="_Toc499826245"/>
        <w:bookmarkStart w:id="23867" w:name="_Toc499826703"/>
        <w:bookmarkStart w:id="23868" w:name="_Toc499827333"/>
        <w:bookmarkStart w:id="23869" w:name="_Toc499827514"/>
        <w:bookmarkStart w:id="23870" w:name="_Toc499827040"/>
        <w:bookmarkStart w:id="23871" w:name="_Toc499827382"/>
        <w:bookmarkStart w:id="23872" w:name="_Toc499827799"/>
        <w:bookmarkStart w:id="23873" w:name="_Toc499828042"/>
        <w:bookmarkStart w:id="23874" w:name="_Toc499828286"/>
        <w:bookmarkStart w:id="23875" w:name="_Toc499828471"/>
        <w:bookmarkStart w:id="23876" w:name="_Toc499828771"/>
        <w:bookmarkStart w:id="23877" w:name="_Toc499829070"/>
        <w:bookmarkStart w:id="23878" w:name="_Toc499828186"/>
        <w:bookmarkStart w:id="23879" w:name="_Toc499826508"/>
        <w:bookmarkStart w:id="23880" w:name="_Toc499827215"/>
        <w:bookmarkStart w:id="23881" w:name="_Toc499827692"/>
        <w:bookmarkStart w:id="23882" w:name="_Toc499826909"/>
        <w:bookmarkStart w:id="23883" w:name="_Toc499828587"/>
        <w:bookmarkStart w:id="23884" w:name="_Toc499829339"/>
        <w:bookmarkStart w:id="23885" w:name="_Toc499828250"/>
        <w:bookmarkStart w:id="23886" w:name="_Toc499829243"/>
        <w:bookmarkStart w:id="23887" w:name="_Toc499829670"/>
        <w:bookmarkStart w:id="23888" w:name="_Toc499829975"/>
        <w:bookmarkStart w:id="23889" w:name="_Toc499828428"/>
        <w:bookmarkStart w:id="23890" w:name="_Toc499829737"/>
        <w:bookmarkStart w:id="23891" w:name="_Toc499830340"/>
        <w:bookmarkStart w:id="23892" w:name="_Toc499830643"/>
        <w:bookmarkStart w:id="23893" w:name="_Toc499830850"/>
        <w:bookmarkStart w:id="23894" w:name="_Toc499831149"/>
        <w:bookmarkStart w:id="23895" w:name="_Toc499831624"/>
        <w:bookmarkStart w:id="23896" w:name="_Toc499832100"/>
        <w:bookmarkStart w:id="23897" w:name="_Toc499833030"/>
        <w:bookmarkStart w:id="23898" w:name="_Toc499833415"/>
        <w:bookmarkStart w:id="23899" w:name="_Toc499833726"/>
        <w:bookmarkStart w:id="23900" w:name="_Toc499834031"/>
        <w:bookmarkStart w:id="23901" w:name="_Toc499834369"/>
        <w:bookmarkStart w:id="23902" w:name="_Toc499834705"/>
        <w:bookmarkStart w:id="23903" w:name="_Toc499835096"/>
        <w:bookmarkStart w:id="23904" w:name="_Toc499834212"/>
        <w:bookmarkStart w:id="23905" w:name="_Toc499835428"/>
        <w:bookmarkStart w:id="23906" w:name="_Toc499835760"/>
        <w:bookmarkStart w:id="23907" w:name="_Toc499834950"/>
        <w:bookmarkStart w:id="23908" w:name="_Toc499835962"/>
        <w:bookmarkStart w:id="23909" w:name="_Toc499837085"/>
        <w:bookmarkStart w:id="23910" w:name="_Toc499837418"/>
        <w:bookmarkStart w:id="23911" w:name="_Toc499837756"/>
        <w:bookmarkStart w:id="23912" w:name="_Toc499838149"/>
        <w:bookmarkStart w:id="23913" w:name="_Toc499842726"/>
        <w:bookmarkStart w:id="23914" w:name="_Toc499843391"/>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bookmarkEnd w:id="23540"/>
        <w:bookmarkEnd w:id="23541"/>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bookmarkEnd w:id="23580"/>
        <w:bookmarkEnd w:id="23581"/>
        <w:bookmarkEnd w:id="23582"/>
        <w:bookmarkEnd w:id="23583"/>
        <w:bookmarkEnd w:id="23584"/>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bookmarkEnd w:id="23623"/>
        <w:bookmarkEnd w:id="23624"/>
        <w:bookmarkEnd w:id="23625"/>
        <w:bookmarkEnd w:id="23626"/>
        <w:bookmarkEnd w:id="2362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bookmarkEnd w:id="23666"/>
        <w:bookmarkEnd w:id="23667"/>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bookmarkEnd w:id="23706"/>
        <w:bookmarkEnd w:id="23707"/>
        <w:bookmarkEnd w:id="23708"/>
        <w:bookmarkEnd w:id="23709"/>
        <w:bookmarkEnd w:id="23710"/>
        <w:bookmarkEnd w:id="23711"/>
        <w:bookmarkEnd w:id="23712"/>
        <w:bookmarkEnd w:id="23713"/>
        <w:bookmarkEnd w:id="23714"/>
        <w:bookmarkEnd w:id="23715"/>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bookmarkEnd w:id="23749"/>
        <w:bookmarkEnd w:id="23750"/>
        <w:bookmarkEnd w:id="23751"/>
        <w:bookmarkEnd w:id="23752"/>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bookmarkEnd w:id="23791"/>
        <w:bookmarkEnd w:id="23792"/>
        <w:bookmarkEnd w:id="23793"/>
        <w:bookmarkEnd w:id="23794"/>
        <w:bookmarkEnd w:id="23795"/>
        <w:bookmarkEnd w:id="23796"/>
        <w:bookmarkEnd w:id="23797"/>
        <w:bookmarkEnd w:id="23798"/>
        <w:bookmarkEnd w:id="23799"/>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bookmarkEnd w:id="23838"/>
        <w:bookmarkEnd w:id="23839"/>
        <w:bookmarkEnd w:id="23840"/>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bookmarkEnd w:id="23879"/>
        <w:bookmarkEnd w:id="23880"/>
        <w:bookmarkEnd w:id="23881"/>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del>
    </w:p>
    <w:p w14:paraId="7E980A42" w14:textId="76951172" w:rsidR="00F4346B" w:rsidRPr="00CD6AE6" w:rsidDel="004475E2" w:rsidRDefault="00E50FA5">
      <w:pPr>
        <w:ind w:left="851"/>
        <w:jc w:val="both"/>
        <w:rPr>
          <w:del w:id="23915" w:author="Morten Lerstad Solli" w:date="2017-11-29T15:13:00Z"/>
          <w:rFonts w:ascii="Arial" w:hAnsi="Arial" w:cs="Arial"/>
          <w:b/>
          <w:sz w:val="26"/>
          <w:szCs w:val="26"/>
          <w:lang w:val="en-US"/>
        </w:rPr>
        <w:pPrChange w:id="23916" w:author="Oscar Herman Kise" w:date="2017-11-30T20:05:00Z">
          <w:pPr/>
        </w:pPrChange>
      </w:pPr>
      <w:del w:id="23917" w:author="Morten Lerstad Solli" w:date="2017-11-29T15:13:00Z">
        <w:r w:rsidRPr="00CD6AE6" w:rsidDel="004475E2">
          <w:rPr>
            <w:rFonts w:ascii="Arial" w:hAnsi="Arial" w:cs="Arial"/>
            <w:b/>
            <w:sz w:val="26"/>
            <w:szCs w:val="26"/>
            <w:lang w:val="en-US"/>
          </w:rPr>
          <w:delText xml:space="preserve">The new image is then analyzed for number of white pixels in left and right side of the image. This allows the </w:delText>
        </w:r>
        <w:r w:rsidRPr="00D479D3" w:rsidDel="004475E2">
          <w:rPr>
            <w:rFonts w:ascii="Arial" w:hAnsi="Arial" w:cs="Arial"/>
            <w:b/>
            <w:i/>
            <w:sz w:val="26"/>
            <w:szCs w:val="26"/>
            <w:lang w:val="en-US"/>
            <w:rPrChange w:id="23918" w:author="Oscar Herman Kise" w:date="2017-11-29T12:51:00Z">
              <w:rPr>
                <w:lang w:val="en-US"/>
              </w:rPr>
            </w:rPrChange>
          </w:rPr>
          <w:delText>ImageProcessor</w:delText>
        </w:r>
        <w:r w:rsidRPr="00CD6AE6" w:rsidDel="004475E2">
          <w:rPr>
            <w:rFonts w:ascii="Arial" w:hAnsi="Arial" w:cs="Arial"/>
            <w:b/>
            <w:sz w:val="26"/>
            <w:szCs w:val="26"/>
            <w:lang w:val="en-US"/>
          </w:rPr>
          <w:delText xml:space="preserve"> to know where center of the object mass is.</w:delText>
        </w:r>
        <w:bookmarkStart w:id="23919" w:name="_Toc499732697"/>
        <w:bookmarkStart w:id="23920" w:name="_Toc499731990"/>
        <w:bookmarkStart w:id="23921" w:name="_Toc499732854"/>
        <w:bookmarkStart w:id="23922" w:name="_Toc499732171"/>
        <w:bookmarkStart w:id="23923" w:name="_Toc499732350"/>
        <w:bookmarkStart w:id="23924" w:name="_Toc499732525"/>
        <w:bookmarkStart w:id="23925" w:name="_Toc499732761"/>
        <w:bookmarkStart w:id="23926" w:name="_Toc499732988"/>
        <w:bookmarkStart w:id="23927" w:name="_Toc499733145"/>
        <w:bookmarkStart w:id="23928" w:name="_Toc499733302"/>
        <w:bookmarkStart w:id="23929" w:name="_Toc499733459"/>
        <w:bookmarkStart w:id="23930" w:name="_Toc499733122"/>
        <w:bookmarkStart w:id="23931" w:name="_Toc499733651"/>
        <w:bookmarkStart w:id="23932" w:name="_Toc499733808"/>
        <w:bookmarkStart w:id="23933" w:name="_Toc499733965"/>
        <w:bookmarkStart w:id="23934" w:name="_Toc499737811"/>
        <w:bookmarkStart w:id="23935" w:name="_Toc499738109"/>
        <w:bookmarkStart w:id="23936" w:name="_Toc499739497"/>
        <w:bookmarkStart w:id="23937" w:name="_Toc499743825"/>
        <w:bookmarkStart w:id="23938" w:name="_Toc499748411"/>
        <w:bookmarkStart w:id="23939" w:name="_Toc499749125"/>
        <w:bookmarkStart w:id="23940" w:name="_Toc499749283"/>
        <w:bookmarkStart w:id="23941" w:name="_Toc499749441"/>
        <w:bookmarkStart w:id="23942" w:name="_Toc499749599"/>
        <w:bookmarkStart w:id="23943" w:name="_Toc499750160"/>
        <w:bookmarkStart w:id="23944" w:name="_Toc499750584"/>
        <w:bookmarkStart w:id="23945" w:name="_Toc499748571"/>
        <w:bookmarkStart w:id="23946" w:name="_Toc499750041"/>
        <w:bookmarkStart w:id="23947" w:name="_Toc499750728"/>
        <w:bookmarkStart w:id="23948" w:name="_Toc499751046"/>
        <w:bookmarkStart w:id="23949" w:name="_Toc499751205"/>
        <w:bookmarkStart w:id="23950" w:name="_Toc499751364"/>
        <w:bookmarkStart w:id="23951" w:name="_Toc499751523"/>
        <w:bookmarkStart w:id="23952" w:name="_Toc499751682"/>
        <w:bookmarkStart w:id="23953" w:name="_Toc499751841"/>
        <w:bookmarkStart w:id="23954" w:name="_Toc499752000"/>
        <w:bookmarkStart w:id="23955" w:name="_Toc499752257"/>
        <w:bookmarkStart w:id="23956" w:name="_Toc499752416"/>
        <w:bookmarkStart w:id="23957" w:name="_Toc499752575"/>
        <w:bookmarkStart w:id="23958" w:name="_Toc499752734"/>
        <w:bookmarkStart w:id="23959" w:name="_Toc499752991"/>
        <w:bookmarkStart w:id="23960" w:name="_Toc499753150"/>
        <w:bookmarkStart w:id="23961" w:name="_Toc499753309"/>
        <w:bookmarkStart w:id="23962" w:name="_Toc499753468"/>
        <w:bookmarkStart w:id="23963" w:name="_Toc499753921"/>
        <w:bookmarkStart w:id="23964" w:name="_Toc499754080"/>
        <w:bookmarkStart w:id="23965" w:name="_Toc499754925"/>
        <w:bookmarkStart w:id="23966" w:name="_Toc499755084"/>
        <w:bookmarkStart w:id="23967" w:name="_Toc499755243"/>
        <w:bookmarkStart w:id="23968" w:name="_Toc499755402"/>
        <w:bookmarkStart w:id="23969" w:name="_Toc499755757"/>
        <w:bookmarkStart w:id="23970" w:name="_Toc499755916"/>
        <w:bookmarkStart w:id="23971" w:name="_Toc499756074"/>
        <w:bookmarkStart w:id="23972" w:name="_Toc499756232"/>
        <w:bookmarkStart w:id="23973" w:name="_Toc499756390"/>
        <w:bookmarkStart w:id="23974" w:name="_Toc499756548"/>
        <w:bookmarkStart w:id="23975" w:name="_Toc499755220"/>
        <w:bookmarkStart w:id="23976" w:name="_Toc499755514"/>
        <w:bookmarkStart w:id="23977" w:name="_Toc499755688"/>
        <w:bookmarkStart w:id="23978" w:name="_Toc499756803"/>
        <w:bookmarkStart w:id="23979" w:name="_Toc499755985"/>
        <w:bookmarkStart w:id="23980" w:name="_Toc499756285"/>
        <w:bookmarkStart w:id="23981" w:name="_Toc499756585"/>
        <w:bookmarkStart w:id="23982" w:name="_Toc499756762"/>
        <w:bookmarkStart w:id="23983" w:name="_Toc499757079"/>
        <w:bookmarkStart w:id="23984" w:name="_Toc499757237"/>
        <w:bookmarkStart w:id="23985" w:name="_Toc499757395"/>
        <w:bookmarkStart w:id="23986" w:name="_Toc499757553"/>
        <w:bookmarkStart w:id="23987" w:name="_Toc499757711"/>
        <w:bookmarkStart w:id="23988" w:name="_Toc499757869"/>
        <w:bookmarkStart w:id="23989" w:name="_Toc499757782"/>
        <w:bookmarkStart w:id="23990" w:name="_Toc499758098"/>
        <w:bookmarkStart w:id="23991" w:name="_Toc499756501"/>
        <w:bookmarkStart w:id="23992" w:name="_Toc499758256"/>
        <w:bookmarkStart w:id="23993" w:name="_Toc499758414"/>
        <w:bookmarkStart w:id="23994" w:name="_Toc499758572"/>
        <w:bookmarkStart w:id="23995" w:name="_Toc499758730"/>
        <w:bookmarkStart w:id="23996" w:name="_Toc499758888"/>
        <w:bookmarkStart w:id="23997" w:name="_Toc499759046"/>
        <w:bookmarkStart w:id="23998" w:name="_Toc499759204"/>
        <w:bookmarkStart w:id="23999" w:name="_Toc499759362"/>
        <w:bookmarkStart w:id="24000" w:name="_Toc499759520"/>
        <w:bookmarkStart w:id="24001" w:name="_Toc499759678"/>
        <w:bookmarkStart w:id="24002" w:name="_Toc499759836"/>
        <w:bookmarkStart w:id="24003" w:name="_Toc499759994"/>
        <w:bookmarkStart w:id="24004" w:name="_Toc499760152"/>
        <w:bookmarkStart w:id="24005" w:name="_Toc499756957"/>
        <w:bookmarkStart w:id="24006" w:name="_Toc499757195"/>
        <w:bookmarkStart w:id="24007" w:name="_Toc499760310"/>
        <w:bookmarkStart w:id="24008" w:name="_Toc499757495"/>
        <w:bookmarkStart w:id="24009" w:name="_Toc499760468"/>
        <w:bookmarkStart w:id="24010" w:name="_Toc499760626"/>
        <w:bookmarkStart w:id="24011" w:name="_Toc499760881"/>
        <w:bookmarkStart w:id="24012" w:name="_Toc499761039"/>
        <w:bookmarkStart w:id="24013" w:name="_Toc499761197"/>
        <w:bookmarkStart w:id="24014" w:name="_Toc499761355"/>
        <w:bookmarkStart w:id="24015" w:name="_Toc499801904"/>
        <w:bookmarkStart w:id="24016" w:name="_Toc499802063"/>
        <w:bookmarkStart w:id="24017" w:name="_Toc499802222"/>
        <w:bookmarkStart w:id="24018" w:name="_Toc499802381"/>
        <w:bookmarkStart w:id="24019" w:name="_Toc499802259"/>
        <w:bookmarkStart w:id="24020" w:name="_Toc499802577"/>
        <w:bookmarkStart w:id="24021" w:name="_Toc499802736"/>
        <w:bookmarkStart w:id="24022" w:name="_Toc499802895"/>
        <w:bookmarkStart w:id="24023" w:name="_Toc499802649"/>
        <w:bookmarkStart w:id="24024" w:name="_Toc499803054"/>
        <w:bookmarkStart w:id="24025" w:name="_Toc499803213"/>
        <w:bookmarkStart w:id="24026" w:name="_Toc499803372"/>
        <w:bookmarkStart w:id="24027" w:name="_Toc499803531"/>
        <w:bookmarkStart w:id="24028" w:name="_Toc499803691"/>
        <w:bookmarkStart w:id="24029" w:name="_Toc499803851"/>
        <w:bookmarkStart w:id="24030" w:name="_Toc499804011"/>
        <w:bookmarkStart w:id="24031" w:name="_Toc499804171"/>
        <w:bookmarkStart w:id="24032" w:name="_Toc499804331"/>
        <w:bookmarkStart w:id="24033" w:name="_Toc499804491"/>
        <w:bookmarkStart w:id="24034" w:name="_Toc499803123"/>
        <w:bookmarkStart w:id="24035" w:name="_Toc499804652"/>
        <w:bookmarkStart w:id="24036" w:name="_Toc499803428"/>
        <w:bookmarkStart w:id="24037" w:name="_Toc499803733"/>
        <w:bookmarkStart w:id="24038" w:name="_Toc499803979"/>
        <w:bookmarkStart w:id="24039" w:name="_Toc499804813"/>
        <w:bookmarkStart w:id="24040" w:name="_Toc499804279"/>
        <w:bookmarkStart w:id="24041" w:name="_Toc499804973"/>
        <w:bookmarkStart w:id="24042" w:name="_Toc499805133"/>
        <w:bookmarkStart w:id="24043" w:name="_Toc499804576"/>
        <w:bookmarkStart w:id="24044" w:name="_Toc499805293"/>
        <w:bookmarkStart w:id="24045" w:name="_Toc499804095"/>
        <w:bookmarkStart w:id="24046" w:name="_Toc499805015"/>
        <w:bookmarkStart w:id="24047" w:name="_Toc499805407"/>
        <w:bookmarkStart w:id="24048" w:name="_Toc499805567"/>
        <w:bookmarkStart w:id="24049" w:name="_Toc499805676"/>
        <w:bookmarkStart w:id="24050" w:name="_Toc499805836"/>
        <w:bookmarkStart w:id="24051" w:name="_Toc499805996"/>
        <w:bookmarkStart w:id="24052" w:name="_Toc499806156"/>
        <w:bookmarkStart w:id="24053" w:name="_Toc499806702"/>
        <w:bookmarkStart w:id="24054" w:name="_Toc499822172"/>
        <w:bookmarkStart w:id="24055" w:name="_Toc499822333"/>
        <w:bookmarkStart w:id="24056" w:name="_Toc499806302"/>
        <w:bookmarkStart w:id="24057" w:name="_Toc499806462"/>
        <w:bookmarkStart w:id="24058" w:name="_Toc499806782"/>
        <w:bookmarkStart w:id="24059" w:name="_Toc499806942"/>
        <w:bookmarkStart w:id="24060" w:name="_Toc499807102"/>
        <w:bookmarkStart w:id="24061" w:name="_Toc499807262"/>
        <w:bookmarkStart w:id="24062" w:name="_Toc499807422"/>
        <w:bookmarkStart w:id="24063" w:name="_Toc499807582"/>
        <w:bookmarkStart w:id="24064" w:name="_Toc499807742"/>
        <w:bookmarkStart w:id="24065" w:name="_Toc499807902"/>
        <w:bookmarkStart w:id="24066" w:name="_Toc499808062"/>
        <w:bookmarkStart w:id="24067" w:name="_Toc499808222"/>
        <w:bookmarkStart w:id="24068" w:name="_Toc499808382"/>
        <w:bookmarkStart w:id="24069" w:name="_Toc499808542"/>
        <w:bookmarkStart w:id="24070" w:name="_Toc499808702"/>
        <w:bookmarkStart w:id="24071" w:name="_Toc499808862"/>
        <w:bookmarkStart w:id="24072" w:name="_Toc499809022"/>
        <w:bookmarkStart w:id="24073" w:name="_Toc499809182"/>
        <w:bookmarkStart w:id="24074" w:name="_Toc499809342"/>
        <w:bookmarkStart w:id="24075" w:name="_Toc499809502"/>
        <w:bookmarkStart w:id="24076" w:name="_Toc499809662"/>
        <w:bookmarkStart w:id="24077" w:name="_Toc499809822"/>
        <w:bookmarkStart w:id="24078" w:name="_Toc499809982"/>
        <w:bookmarkStart w:id="24079" w:name="_Toc499810142"/>
        <w:bookmarkStart w:id="24080" w:name="_Toc499810302"/>
        <w:bookmarkStart w:id="24081" w:name="_Toc499810462"/>
        <w:bookmarkStart w:id="24082" w:name="_Toc499810622"/>
        <w:bookmarkStart w:id="24083" w:name="_Toc499810782"/>
        <w:bookmarkStart w:id="24084" w:name="_Toc499810942"/>
        <w:bookmarkStart w:id="24085" w:name="_Toc499811102"/>
        <w:bookmarkStart w:id="24086" w:name="_Toc499811262"/>
        <w:bookmarkStart w:id="24087" w:name="_Toc499811422"/>
        <w:bookmarkStart w:id="24088" w:name="_Toc499811582"/>
        <w:bookmarkStart w:id="24089" w:name="_Toc499811840"/>
        <w:bookmarkStart w:id="24090" w:name="_Toc499812000"/>
        <w:bookmarkStart w:id="24091" w:name="_Toc499812650"/>
        <w:bookmarkStart w:id="24092" w:name="_Toc499812810"/>
        <w:bookmarkStart w:id="24093" w:name="_Toc499812970"/>
        <w:bookmarkStart w:id="24094" w:name="_Toc499813130"/>
        <w:bookmarkStart w:id="24095" w:name="_Toc499813290"/>
        <w:bookmarkStart w:id="24096" w:name="_Toc499813450"/>
        <w:bookmarkStart w:id="24097" w:name="_Toc499813610"/>
        <w:bookmarkStart w:id="24098" w:name="_Toc499813770"/>
        <w:bookmarkStart w:id="24099" w:name="_Toc499813930"/>
        <w:bookmarkStart w:id="24100" w:name="_Toc499814090"/>
        <w:bookmarkStart w:id="24101" w:name="_Toc499814250"/>
        <w:bookmarkStart w:id="24102" w:name="_Toc499814410"/>
        <w:bookmarkStart w:id="24103" w:name="_Toc499814570"/>
        <w:bookmarkStart w:id="24104" w:name="_Toc499814730"/>
        <w:bookmarkStart w:id="24105" w:name="_Toc499814890"/>
        <w:bookmarkStart w:id="24106" w:name="_Toc499815050"/>
        <w:bookmarkStart w:id="24107" w:name="_Toc499815210"/>
        <w:bookmarkStart w:id="24108" w:name="_Toc499815370"/>
        <w:bookmarkStart w:id="24109" w:name="_Toc499815530"/>
        <w:bookmarkStart w:id="24110" w:name="_Toc499815788"/>
        <w:bookmarkStart w:id="24111" w:name="_Toc499816242"/>
        <w:bookmarkStart w:id="24112" w:name="_Toc499816696"/>
        <w:bookmarkStart w:id="24113" w:name="_Toc499817934"/>
        <w:bookmarkStart w:id="24114" w:name="_Toc499818192"/>
        <w:bookmarkStart w:id="24115" w:name="_Toc499818352"/>
        <w:bookmarkStart w:id="24116" w:name="_Toc499818512"/>
        <w:bookmarkStart w:id="24117" w:name="_Toc499818672"/>
        <w:bookmarkStart w:id="24118" w:name="_Toc499818832"/>
        <w:bookmarkStart w:id="24119" w:name="_Toc499818992"/>
        <w:bookmarkStart w:id="24120" w:name="_Toc499819152"/>
        <w:bookmarkStart w:id="24121" w:name="_Toc499819312"/>
        <w:bookmarkStart w:id="24122" w:name="_Toc499819472"/>
        <w:bookmarkStart w:id="24123" w:name="_Toc499819632"/>
        <w:bookmarkStart w:id="24124" w:name="_Toc499819792"/>
        <w:bookmarkStart w:id="24125" w:name="_Toc499819952"/>
        <w:bookmarkStart w:id="24126" w:name="_Toc499820112"/>
        <w:bookmarkStart w:id="24127" w:name="_Toc499820272"/>
        <w:bookmarkStart w:id="24128" w:name="_Toc499820432"/>
        <w:bookmarkStart w:id="24129" w:name="_Toc499820592"/>
        <w:bookmarkStart w:id="24130" w:name="_Toc499820752"/>
        <w:bookmarkStart w:id="24131" w:name="_Toc499820912"/>
        <w:bookmarkStart w:id="24132" w:name="_Toc499821170"/>
        <w:bookmarkStart w:id="24133" w:name="_Toc499821330"/>
        <w:bookmarkStart w:id="24134" w:name="_Toc499821490"/>
        <w:bookmarkStart w:id="24135" w:name="_Toc499821650"/>
        <w:bookmarkStart w:id="24136" w:name="_Toc499821810"/>
        <w:bookmarkStart w:id="24137" w:name="_Toc499821970"/>
        <w:bookmarkStart w:id="24138" w:name="_Toc499822450"/>
        <w:bookmarkStart w:id="24139" w:name="_Toc499822610"/>
        <w:bookmarkStart w:id="24140" w:name="_Toc499822770"/>
        <w:bookmarkStart w:id="24141" w:name="_Toc499822930"/>
        <w:bookmarkStart w:id="24142" w:name="_Toc499823090"/>
        <w:bookmarkStart w:id="24143" w:name="_Toc499823250"/>
        <w:bookmarkStart w:id="24144" w:name="_Toc499823410"/>
        <w:bookmarkStart w:id="24145" w:name="_Toc499823570"/>
        <w:bookmarkStart w:id="24146" w:name="_Toc499823730"/>
        <w:bookmarkStart w:id="24147" w:name="_Toc499823890"/>
        <w:bookmarkStart w:id="24148" w:name="_Toc499824050"/>
        <w:bookmarkStart w:id="24149" w:name="_Toc499824210"/>
        <w:bookmarkStart w:id="24150" w:name="_Toc499824370"/>
        <w:bookmarkStart w:id="24151" w:name="_Toc499824530"/>
        <w:bookmarkStart w:id="24152" w:name="_Toc499824690"/>
        <w:bookmarkStart w:id="24153" w:name="_Toc499824850"/>
        <w:bookmarkStart w:id="24154" w:name="_Toc499825010"/>
        <w:bookmarkStart w:id="24155" w:name="_Toc499825170"/>
        <w:bookmarkStart w:id="24156" w:name="_Toc499825428"/>
        <w:bookmarkStart w:id="24157" w:name="_Toc499825588"/>
        <w:bookmarkStart w:id="24158" w:name="_Toc499825846"/>
        <w:bookmarkStart w:id="24159" w:name="_Toc499826006"/>
        <w:bookmarkStart w:id="24160" w:name="_Toc499826166"/>
        <w:bookmarkStart w:id="24161" w:name="_Toc499826424"/>
        <w:bookmarkStart w:id="24162" w:name="_Toc499826584"/>
        <w:bookmarkStart w:id="24163" w:name="_Toc499827626"/>
        <w:bookmarkStart w:id="24164" w:name="_Toc499827982"/>
        <w:bookmarkStart w:id="24165" w:name="_Toc499828142"/>
        <w:bookmarkStart w:id="24166" w:name="_Toc499828498"/>
        <w:bookmarkStart w:id="24167" w:name="_Toc499828658"/>
        <w:bookmarkStart w:id="24168" w:name="_Toc499828818"/>
        <w:bookmarkStart w:id="24169" w:name="_Toc499828978"/>
        <w:bookmarkStart w:id="24170" w:name="_Toc499829138"/>
        <w:bookmarkStart w:id="24171" w:name="_Toc499829298"/>
        <w:bookmarkStart w:id="24172" w:name="_Toc499829458"/>
        <w:bookmarkStart w:id="24173" w:name="_Toc499829618"/>
        <w:bookmarkStart w:id="24174" w:name="_Toc499829778"/>
        <w:bookmarkStart w:id="24175" w:name="_Toc499829938"/>
        <w:bookmarkStart w:id="24176" w:name="_Toc499830098"/>
        <w:bookmarkStart w:id="24177" w:name="_Toc499830258"/>
        <w:bookmarkStart w:id="24178" w:name="_Toc499830418"/>
        <w:bookmarkStart w:id="24179" w:name="_Toc499830578"/>
        <w:bookmarkStart w:id="24180" w:name="_Toc499830738"/>
        <w:bookmarkStart w:id="24181" w:name="_Toc499830898"/>
        <w:bookmarkStart w:id="24182" w:name="_Toc499831058"/>
        <w:bookmarkStart w:id="24183" w:name="_Toc499831218"/>
        <w:bookmarkStart w:id="24184" w:name="_Toc499831378"/>
        <w:bookmarkStart w:id="24185" w:name="_Toc499831538"/>
        <w:bookmarkStart w:id="24186" w:name="_Toc499831698"/>
        <w:bookmarkStart w:id="24187" w:name="_Toc499831858"/>
        <w:bookmarkStart w:id="24188" w:name="_Toc499832018"/>
        <w:bookmarkStart w:id="24189" w:name="_Toc499832178"/>
        <w:bookmarkStart w:id="24190" w:name="_Toc499832338"/>
        <w:bookmarkStart w:id="24191" w:name="_Toc499832498"/>
        <w:bookmarkStart w:id="24192" w:name="_Toc499832658"/>
        <w:bookmarkStart w:id="24193" w:name="_Toc499832818"/>
        <w:bookmarkStart w:id="24194" w:name="_Toc499832978"/>
        <w:bookmarkStart w:id="24195" w:name="_Toc499833138"/>
        <w:bookmarkStart w:id="24196" w:name="_Toc499833298"/>
        <w:bookmarkStart w:id="24197" w:name="_Toc499833458"/>
        <w:bookmarkStart w:id="24198" w:name="_Toc499833618"/>
        <w:bookmarkStart w:id="24199" w:name="_Toc499833778"/>
        <w:bookmarkStart w:id="24200" w:name="_Toc499833938"/>
        <w:bookmarkStart w:id="24201" w:name="_Toc499834098"/>
        <w:bookmarkStart w:id="24202" w:name="_Toc499834258"/>
        <w:bookmarkStart w:id="24203" w:name="_Toc499834418"/>
        <w:bookmarkStart w:id="24204" w:name="_Toc499834578"/>
        <w:bookmarkStart w:id="24205" w:name="_Toc499834738"/>
        <w:bookmarkStart w:id="24206" w:name="_Toc499834898"/>
        <w:bookmarkStart w:id="24207" w:name="_Toc499835058"/>
        <w:bookmarkStart w:id="24208" w:name="_Toc499835218"/>
        <w:bookmarkStart w:id="24209" w:name="_Toc499835378"/>
        <w:bookmarkStart w:id="24210" w:name="_Toc499835538"/>
        <w:bookmarkStart w:id="24211" w:name="_Toc499835698"/>
        <w:bookmarkStart w:id="24212" w:name="_Toc499835858"/>
        <w:bookmarkStart w:id="24213" w:name="_Toc499836018"/>
        <w:bookmarkStart w:id="24214" w:name="_Toc499836178"/>
        <w:bookmarkStart w:id="24215" w:name="_Toc499836338"/>
        <w:bookmarkStart w:id="24216" w:name="_Toc499836499"/>
        <w:bookmarkStart w:id="24217" w:name="_Toc499836660"/>
        <w:bookmarkStart w:id="24218" w:name="_Toc499836821"/>
        <w:bookmarkStart w:id="24219" w:name="_Toc499836982"/>
        <w:bookmarkStart w:id="24220" w:name="_Toc499837143"/>
        <w:bookmarkStart w:id="24221" w:name="_Toc499837304"/>
        <w:bookmarkStart w:id="24222" w:name="_Toc499822566"/>
        <w:bookmarkStart w:id="24223" w:name="_Toc499822871"/>
        <w:bookmarkStart w:id="24224" w:name="_Toc499823287"/>
        <w:bookmarkStart w:id="24225" w:name="_Toc499837465"/>
        <w:bookmarkStart w:id="24226" w:name="_Toc499837626"/>
        <w:bookmarkStart w:id="24227" w:name="_Toc499837787"/>
        <w:bookmarkStart w:id="24228" w:name="_Toc499837948"/>
        <w:bookmarkStart w:id="24229" w:name="_Toc499838109"/>
        <w:bookmarkStart w:id="24230" w:name="_Toc499838270"/>
        <w:bookmarkStart w:id="24231" w:name="_Toc499838431"/>
        <w:bookmarkStart w:id="24232" w:name="_Toc499838592"/>
        <w:bookmarkStart w:id="24233" w:name="_Toc499838753"/>
        <w:bookmarkStart w:id="24234" w:name="_Toc499838914"/>
        <w:bookmarkStart w:id="24235" w:name="_Toc499839075"/>
        <w:bookmarkStart w:id="24236" w:name="_Toc499839236"/>
        <w:bookmarkStart w:id="24237" w:name="_Toc499839397"/>
        <w:bookmarkStart w:id="24238" w:name="_Toc499839657"/>
        <w:bookmarkStart w:id="24239" w:name="_Toc499823529"/>
        <w:bookmarkStart w:id="24240" w:name="_Toc499823837"/>
        <w:bookmarkStart w:id="24241" w:name="_Toc499839818"/>
        <w:bookmarkStart w:id="24242" w:name="_Toc499824135"/>
        <w:bookmarkStart w:id="24243" w:name="_Toc499824743"/>
        <w:bookmarkStart w:id="24244" w:name="_Toc499824567"/>
        <w:bookmarkStart w:id="24245" w:name="_Toc499825048"/>
        <w:bookmarkStart w:id="24246" w:name="_Toc499839979"/>
        <w:bookmarkStart w:id="24247" w:name="_Toc499840140"/>
        <w:bookmarkStart w:id="24248" w:name="_Toc499825289"/>
        <w:bookmarkStart w:id="24249" w:name="_Toc499840301"/>
        <w:bookmarkStart w:id="24250" w:name="_Toc499825533"/>
        <w:bookmarkStart w:id="24251" w:name="_Toc499840462"/>
        <w:bookmarkStart w:id="24252" w:name="_Toc499840623"/>
        <w:bookmarkStart w:id="24253" w:name="_Toc499840784"/>
        <w:bookmarkStart w:id="24254" w:name="_Toc499840945"/>
        <w:bookmarkStart w:id="24255" w:name="_Toc499825769"/>
        <w:bookmarkStart w:id="24256" w:name="_Toc499826072"/>
        <w:bookmarkStart w:id="24257" w:name="_Toc499826315"/>
        <w:bookmarkStart w:id="24258" w:name="_Toc499826562"/>
        <w:bookmarkStart w:id="24259" w:name="_Toc499826798"/>
        <w:bookmarkStart w:id="24260" w:name="_Toc499841106"/>
        <w:bookmarkStart w:id="24261" w:name="_Toc499826979"/>
        <w:bookmarkStart w:id="24262" w:name="_Toc499825329"/>
        <w:bookmarkStart w:id="24263" w:name="_Toc499827153"/>
        <w:bookmarkStart w:id="24264" w:name="_Toc499825725"/>
        <w:bookmarkStart w:id="24265" w:name="_Toc499826246"/>
        <w:bookmarkStart w:id="24266" w:name="_Toc499826704"/>
        <w:bookmarkStart w:id="24267" w:name="_Toc499827334"/>
        <w:bookmarkStart w:id="24268" w:name="_Toc499827515"/>
        <w:bookmarkStart w:id="24269" w:name="_Toc499827041"/>
        <w:bookmarkStart w:id="24270" w:name="_Toc499827383"/>
        <w:bookmarkStart w:id="24271" w:name="_Toc499827800"/>
        <w:bookmarkStart w:id="24272" w:name="_Toc499828043"/>
        <w:bookmarkStart w:id="24273" w:name="_Toc499828287"/>
        <w:bookmarkStart w:id="24274" w:name="_Toc499828472"/>
        <w:bookmarkStart w:id="24275" w:name="_Toc499828772"/>
        <w:bookmarkStart w:id="24276" w:name="_Toc499829071"/>
        <w:bookmarkStart w:id="24277" w:name="_Toc499828187"/>
        <w:bookmarkStart w:id="24278" w:name="_Toc499826509"/>
        <w:bookmarkStart w:id="24279" w:name="_Toc499827216"/>
        <w:bookmarkStart w:id="24280" w:name="_Toc499827693"/>
        <w:bookmarkStart w:id="24281" w:name="_Toc499826910"/>
        <w:bookmarkStart w:id="24282" w:name="_Toc499828588"/>
        <w:bookmarkStart w:id="24283" w:name="_Toc499829340"/>
        <w:bookmarkStart w:id="24284" w:name="_Toc499828251"/>
        <w:bookmarkStart w:id="24285" w:name="_Toc499829244"/>
        <w:bookmarkStart w:id="24286" w:name="_Toc499829671"/>
        <w:bookmarkStart w:id="24287" w:name="_Toc499829976"/>
        <w:bookmarkStart w:id="24288" w:name="_Toc499828429"/>
        <w:bookmarkStart w:id="24289" w:name="_Toc499829741"/>
        <w:bookmarkStart w:id="24290" w:name="_Toc499830341"/>
        <w:bookmarkStart w:id="24291" w:name="_Toc499830644"/>
        <w:bookmarkStart w:id="24292" w:name="_Toc499830851"/>
        <w:bookmarkStart w:id="24293" w:name="_Toc499831150"/>
        <w:bookmarkStart w:id="24294" w:name="_Toc499831625"/>
        <w:bookmarkStart w:id="24295" w:name="_Toc499832101"/>
        <w:bookmarkStart w:id="24296" w:name="_Toc499833031"/>
        <w:bookmarkStart w:id="24297" w:name="_Toc499833416"/>
        <w:bookmarkStart w:id="24298" w:name="_Toc499833727"/>
        <w:bookmarkStart w:id="24299" w:name="_Toc499834038"/>
        <w:bookmarkStart w:id="24300" w:name="_Toc499834370"/>
        <w:bookmarkStart w:id="24301" w:name="_Toc499834706"/>
        <w:bookmarkStart w:id="24302" w:name="_Toc499835097"/>
        <w:bookmarkStart w:id="24303" w:name="_Toc499834213"/>
        <w:bookmarkStart w:id="24304" w:name="_Toc499835429"/>
        <w:bookmarkStart w:id="24305" w:name="_Toc499835761"/>
        <w:bookmarkStart w:id="24306" w:name="_Toc499834951"/>
        <w:bookmarkStart w:id="24307" w:name="_Toc499835963"/>
        <w:bookmarkStart w:id="24308" w:name="_Toc499837086"/>
        <w:bookmarkStart w:id="24309" w:name="_Toc499837419"/>
        <w:bookmarkStart w:id="24310" w:name="_Toc499837758"/>
        <w:bookmarkStart w:id="24311" w:name="_Toc499838150"/>
        <w:bookmarkStart w:id="24312" w:name="_Toc499842727"/>
        <w:bookmarkStart w:id="24313" w:name="_Toc499843392"/>
        <w:bookmarkEnd w:id="23919"/>
        <w:bookmarkEnd w:id="23920"/>
        <w:bookmarkEnd w:id="23921"/>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bookmarkEnd w:id="23947"/>
        <w:bookmarkEnd w:id="23948"/>
        <w:bookmarkEnd w:id="23949"/>
        <w:bookmarkEnd w:id="23950"/>
        <w:bookmarkEnd w:id="23951"/>
        <w:bookmarkEnd w:id="23952"/>
        <w:bookmarkEnd w:id="23953"/>
        <w:bookmarkEnd w:id="23954"/>
        <w:bookmarkEnd w:id="23955"/>
        <w:bookmarkEnd w:id="23956"/>
        <w:bookmarkEnd w:id="23957"/>
        <w:bookmarkEnd w:id="23958"/>
        <w:bookmarkEnd w:id="23959"/>
        <w:bookmarkEnd w:id="23960"/>
        <w:bookmarkEnd w:id="23961"/>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bookmarkEnd w:id="24000"/>
        <w:bookmarkEnd w:id="24001"/>
        <w:bookmarkEnd w:id="24002"/>
        <w:bookmarkEnd w:id="24003"/>
        <w:bookmarkEnd w:id="24004"/>
        <w:bookmarkEnd w:id="24005"/>
        <w:bookmarkEnd w:id="24006"/>
        <w:bookmarkEnd w:id="24007"/>
        <w:bookmarkEnd w:id="24008"/>
        <w:bookmarkEnd w:id="24009"/>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bookmarkEnd w:id="24045"/>
        <w:bookmarkEnd w:id="24046"/>
        <w:bookmarkEnd w:id="24047"/>
        <w:bookmarkEnd w:id="24048"/>
        <w:bookmarkEnd w:id="24049"/>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bookmarkEnd w:id="24088"/>
        <w:bookmarkEnd w:id="24089"/>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bookmarkEnd w:id="24128"/>
        <w:bookmarkEnd w:id="24129"/>
        <w:bookmarkEnd w:id="24130"/>
        <w:bookmarkEnd w:id="24131"/>
        <w:bookmarkEnd w:id="24132"/>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bookmarkEnd w:id="24240"/>
        <w:bookmarkEnd w:id="24241"/>
        <w:bookmarkEnd w:id="24242"/>
        <w:bookmarkEnd w:id="24243"/>
        <w:bookmarkEnd w:id="24244"/>
        <w:bookmarkEnd w:id="24245"/>
        <w:bookmarkEnd w:id="24246"/>
        <w:bookmarkEnd w:id="24247"/>
        <w:bookmarkEnd w:id="24248"/>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bookmarkEnd w:id="24296"/>
        <w:bookmarkEnd w:id="24297"/>
        <w:bookmarkEnd w:id="24298"/>
        <w:bookmarkEnd w:id="24299"/>
        <w:bookmarkEnd w:id="24300"/>
        <w:bookmarkEnd w:id="24301"/>
        <w:bookmarkEnd w:id="24302"/>
        <w:bookmarkEnd w:id="24303"/>
        <w:bookmarkEnd w:id="24304"/>
        <w:bookmarkEnd w:id="24305"/>
        <w:bookmarkEnd w:id="24306"/>
        <w:bookmarkEnd w:id="24307"/>
        <w:bookmarkEnd w:id="24308"/>
        <w:bookmarkEnd w:id="24309"/>
        <w:bookmarkEnd w:id="24310"/>
        <w:bookmarkEnd w:id="24311"/>
        <w:bookmarkEnd w:id="24312"/>
        <w:bookmarkEnd w:id="24313"/>
      </w:del>
    </w:p>
    <w:p w14:paraId="14E077F1" w14:textId="56FEA7FA" w:rsidR="00E50FA5" w:rsidRPr="00CD6AE6" w:rsidDel="004475E2" w:rsidRDefault="00E50FA5">
      <w:pPr>
        <w:ind w:left="851"/>
        <w:jc w:val="both"/>
        <w:rPr>
          <w:del w:id="24314" w:author="Morten Lerstad Solli" w:date="2017-11-29T15:13:00Z"/>
          <w:rFonts w:ascii="Arial" w:hAnsi="Arial" w:cs="Arial"/>
          <w:b/>
          <w:sz w:val="26"/>
          <w:szCs w:val="26"/>
          <w:lang w:val="en-US"/>
        </w:rPr>
        <w:pPrChange w:id="24315" w:author="Oscar Herman Kise" w:date="2017-11-30T20:05:00Z">
          <w:pPr/>
        </w:pPrChange>
      </w:pPr>
      <w:del w:id="24316" w:author="Morten Lerstad Solli" w:date="2017-11-29T15:13:00Z">
        <w:r w:rsidRPr="00CD6AE6" w:rsidDel="00015A22">
          <w:rPr>
            <w:rFonts w:ascii="Arial" w:hAnsi="Arial" w:cs="Arial"/>
            <w:b/>
            <w:sz w:val="26"/>
            <w:szCs w:val="26"/>
            <w:lang w:val="en-US"/>
          </w:rPr>
          <w:delText xml:space="preserve">This information is used by a class named </w:delText>
        </w:r>
        <w:r w:rsidRPr="00CD6AE6" w:rsidDel="00015A22">
          <w:rPr>
            <w:rFonts w:ascii="Arial" w:hAnsi="Arial" w:cs="Arial"/>
            <w:b/>
            <w:i/>
            <w:sz w:val="26"/>
            <w:szCs w:val="26"/>
            <w:lang w:val="en-US"/>
          </w:rPr>
          <w:delText>MovementHandler</w:delText>
        </w:r>
        <w:r w:rsidRPr="00CD6AE6" w:rsidDel="00015A22">
          <w:rPr>
            <w:rFonts w:ascii="Arial" w:hAnsi="Arial" w:cs="Arial"/>
            <w:b/>
            <w:sz w:val="26"/>
            <w:szCs w:val="26"/>
            <w:lang w:val="en-US"/>
          </w:rPr>
          <w:delText xml:space="preserve"> to</w:delText>
        </w:r>
        <w:bookmarkStart w:id="24317" w:name="_Toc499732698"/>
        <w:bookmarkStart w:id="24318" w:name="_Toc499731991"/>
        <w:bookmarkStart w:id="24319" w:name="_Toc499732855"/>
        <w:bookmarkStart w:id="24320" w:name="_Toc499732172"/>
        <w:bookmarkStart w:id="24321" w:name="_Toc499732351"/>
        <w:bookmarkStart w:id="24322" w:name="_Toc499732526"/>
        <w:bookmarkStart w:id="24323" w:name="_Toc499732762"/>
        <w:bookmarkStart w:id="24324" w:name="_Toc499732989"/>
        <w:bookmarkStart w:id="24325" w:name="_Toc499733146"/>
        <w:bookmarkStart w:id="24326" w:name="_Toc499733303"/>
        <w:bookmarkStart w:id="24327" w:name="_Toc499733460"/>
        <w:bookmarkStart w:id="24328" w:name="_Toc499733123"/>
        <w:bookmarkStart w:id="24329" w:name="_Toc499733652"/>
        <w:bookmarkStart w:id="24330" w:name="_Toc499733809"/>
        <w:bookmarkStart w:id="24331" w:name="_Toc499733966"/>
        <w:bookmarkStart w:id="24332" w:name="_Toc499737812"/>
        <w:bookmarkStart w:id="24333" w:name="_Toc499738110"/>
        <w:bookmarkStart w:id="24334" w:name="_Toc499739498"/>
        <w:bookmarkStart w:id="24335" w:name="_Toc499743826"/>
        <w:bookmarkStart w:id="24336" w:name="_Toc499748412"/>
        <w:bookmarkStart w:id="24337" w:name="_Toc499749126"/>
        <w:bookmarkStart w:id="24338" w:name="_Toc499749284"/>
        <w:bookmarkStart w:id="24339" w:name="_Toc499749442"/>
        <w:bookmarkStart w:id="24340" w:name="_Toc499749600"/>
        <w:bookmarkStart w:id="24341" w:name="_Toc499750161"/>
        <w:bookmarkStart w:id="24342" w:name="_Toc499750585"/>
        <w:bookmarkStart w:id="24343" w:name="_Toc499748572"/>
        <w:bookmarkStart w:id="24344" w:name="_Toc499750042"/>
        <w:bookmarkStart w:id="24345" w:name="_Toc499750729"/>
        <w:bookmarkStart w:id="24346" w:name="_Toc499751047"/>
        <w:bookmarkStart w:id="24347" w:name="_Toc499751206"/>
        <w:bookmarkStart w:id="24348" w:name="_Toc499751365"/>
        <w:bookmarkStart w:id="24349" w:name="_Toc499751524"/>
        <w:bookmarkStart w:id="24350" w:name="_Toc499751683"/>
        <w:bookmarkStart w:id="24351" w:name="_Toc499751842"/>
        <w:bookmarkStart w:id="24352" w:name="_Toc499752001"/>
        <w:bookmarkStart w:id="24353" w:name="_Toc499752258"/>
        <w:bookmarkStart w:id="24354" w:name="_Toc499752417"/>
        <w:bookmarkStart w:id="24355" w:name="_Toc499752576"/>
        <w:bookmarkStart w:id="24356" w:name="_Toc499752735"/>
        <w:bookmarkStart w:id="24357" w:name="_Toc499752992"/>
        <w:bookmarkStart w:id="24358" w:name="_Toc499753151"/>
        <w:bookmarkStart w:id="24359" w:name="_Toc499753310"/>
        <w:bookmarkStart w:id="24360" w:name="_Toc499753469"/>
        <w:bookmarkStart w:id="24361" w:name="_Toc499753922"/>
        <w:bookmarkStart w:id="24362" w:name="_Toc499754081"/>
        <w:bookmarkStart w:id="24363" w:name="_Toc499754926"/>
        <w:bookmarkStart w:id="24364" w:name="_Toc499755085"/>
        <w:bookmarkStart w:id="24365" w:name="_Toc499755244"/>
        <w:bookmarkStart w:id="24366" w:name="_Toc499755403"/>
        <w:bookmarkStart w:id="24367" w:name="_Toc499755758"/>
        <w:bookmarkStart w:id="24368" w:name="_Toc499755917"/>
        <w:bookmarkStart w:id="24369" w:name="_Toc499756075"/>
        <w:bookmarkStart w:id="24370" w:name="_Toc499756233"/>
        <w:bookmarkStart w:id="24371" w:name="_Toc499756391"/>
        <w:bookmarkStart w:id="24372" w:name="_Toc499756549"/>
        <w:bookmarkStart w:id="24373" w:name="_Toc499755221"/>
        <w:bookmarkStart w:id="24374" w:name="_Toc499755515"/>
        <w:bookmarkStart w:id="24375" w:name="_Toc499755689"/>
        <w:bookmarkStart w:id="24376" w:name="_Toc499756804"/>
        <w:bookmarkStart w:id="24377" w:name="_Toc499755986"/>
        <w:bookmarkStart w:id="24378" w:name="_Toc499756286"/>
        <w:bookmarkStart w:id="24379" w:name="_Toc499756586"/>
        <w:bookmarkStart w:id="24380" w:name="_Toc499756763"/>
        <w:bookmarkStart w:id="24381" w:name="_Toc499757080"/>
        <w:bookmarkStart w:id="24382" w:name="_Toc499757238"/>
        <w:bookmarkStart w:id="24383" w:name="_Toc499757396"/>
        <w:bookmarkStart w:id="24384" w:name="_Toc499757554"/>
        <w:bookmarkStart w:id="24385" w:name="_Toc499757712"/>
        <w:bookmarkStart w:id="24386" w:name="_Toc499757870"/>
        <w:bookmarkStart w:id="24387" w:name="_Toc499757941"/>
        <w:bookmarkStart w:id="24388" w:name="_Toc499758099"/>
        <w:bookmarkStart w:id="24389" w:name="_Toc499756622"/>
        <w:bookmarkStart w:id="24390" w:name="_Toc499758257"/>
        <w:bookmarkStart w:id="24391" w:name="_Toc499758415"/>
        <w:bookmarkStart w:id="24392" w:name="_Toc499758573"/>
        <w:bookmarkStart w:id="24393" w:name="_Toc499758731"/>
        <w:bookmarkStart w:id="24394" w:name="_Toc499758889"/>
        <w:bookmarkStart w:id="24395" w:name="_Toc499759047"/>
        <w:bookmarkStart w:id="24396" w:name="_Toc499759205"/>
        <w:bookmarkStart w:id="24397" w:name="_Toc499759363"/>
        <w:bookmarkStart w:id="24398" w:name="_Toc499759521"/>
        <w:bookmarkStart w:id="24399" w:name="_Toc499759679"/>
        <w:bookmarkStart w:id="24400" w:name="_Toc499759837"/>
        <w:bookmarkStart w:id="24401" w:name="_Toc499759995"/>
        <w:bookmarkStart w:id="24402" w:name="_Toc499760153"/>
        <w:bookmarkStart w:id="24403" w:name="_Toc499756958"/>
        <w:bookmarkStart w:id="24404" w:name="_Toc499757196"/>
        <w:bookmarkStart w:id="24405" w:name="_Toc499760311"/>
        <w:bookmarkStart w:id="24406" w:name="_Toc499757496"/>
        <w:bookmarkStart w:id="24407" w:name="_Toc499760469"/>
        <w:bookmarkStart w:id="24408" w:name="_Toc499760627"/>
        <w:bookmarkStart w:id="24409" w:name="_Toc499760882"/>
        <w:bookmarkStart w:id="24410" w:name="_Toc499761040"/>
        <w:bookmarkStart w:id="24411" w:name="_Toc499761198"/>
        <w:bookmarkStart w:id="24412" w:name="_Toc499761356"/>
        <w:bookmarkStart w:id="24413" w:name="_Toc499801905"/>
        <w:bookmarkStart w:id="24414" w:name="_Toc499802064"/>
        <w:bookmarkStart w:id="24415" w:name="_Toc499802223"/>
        <w:bookmarkStart w:id="24416" w:name="_Toc499802382"/>
        <w:bookmarkStart w:id="24417" w:name="_Toc499802260"/>
        <w:bookmarkStart w:id="24418" w:name="_Toc499802578"/>
        <w:bookmarkStart w:id="24419" w:name="_Toc499802737"/>
        <w:bookmarkStart w:id="24420" w:name="_Toc499802896"/>
        <w:bookmarkStart w:id="24421" w:name="_Toc499802650"/>
        <w:bookmarkStart w:id="24422" w:name="_Toc499803055"/>
        <w:bookmarkStart w:id="24423" w:name="_Toc499803214"/>
        <w:bookmarkStart w:id="24424" w:name="_Toc499803373"/>
        <w:bookmarkStart w:id="24425" w:name="_Toc499803532"/>
        <w:bookmarkStart w:id="24426" w:name="_Toc499803692"/>
        <w:bookmarkStart w:id="24427" w:name="_Toc499803852"/>
        <w:bookmarkStart w:id="24428" w:name="_Toc499804012"/>
        <w:bookmarkStart w:id="24429" w:name="_Toc499804172"/>
        <w:bookmarkStart w:id="24430" w:name="_Toc499804332"/>
        <w:bookmarkStart w:id="24431" w:name="_Toc499804492"/>
        <w:bookmarkStart w:id="24432" w:name="_Toc499803124"/>
        <w:bookmarkStart w:id="24433" w:name="_Toc499804653"/>
        <w:bookmarkStart w:id="24434" w:name="_Toc499803429"/>
        <w:bookmarkStart w:id="24435" w:name="_Toc499803734"/>
        <w:bookmarkStart w:id="24436" w:name="_Toc499803980"/>
        <w:bookmarkStart w:id="24437" w:name="_Toc499804814"/>
        <w:bookmarkStart w:id="24438" w:name="_Toc499804280"/>
        <w:bookmarkStart w:id="24439" w:name="_Toc499804974"/>
        <w:bookmarkStart w:id="24440" w:name="_Toc499805134"/>
        <w:bookmarkStart w:id="24441" w:name="_Toc499804577"/>
        <w:bookmarkStart w:id="24442" w:name="_Toc499805294"/>
        <w:bookmarkStart w:id="24443" w:name="_Toc499804096"/>
        <w:bookmarkStart w:id="24444" w:name="_Toc499805016"/>
        <w:bookmarkStart w:id="24445" w:name="_Toc499805408"/>
        <w:bookmarkStart w:id="24446" w:name="_Toc499805568"/>
        <w:bookmarkStart w:id="24447" w:name="_Toc499805677"/>
        <w:bookmarkStart w:id="24448" w:name="_Toc499805837"/>
        <w:bookmarkStart w:id="24449" w:name="_Toc499805997"/>
        <w:bookmarkStart w:id="24450" w:name="_Toc499806157"/>
        <w:bookmarkStart w:id="24451" w:name="_Toc499806703"/>
        <w:bookmarkStart w:id="24452" w:name="_Toc499822173"/>
        <w:bookmarkStart w:id="24453" w:name="_Toc499822334"/>
        <w:bookmarkStart w:id="24454" w:name="_Toc499806303"/>
        <w:bookmarkStart w:id="24455" w:name="_Toc499806463"/>
        <w:bookmarkStart w:id="24456" w:name="_Toc499806783"/>
        <w:bookmarkStart w:id="24457" w:name="_Toc499806943"/>
        <w:bookmarkStart w:id="24458" w:name="_Toc499807103"/>
        <w:bookmarkStart w:id="24459" w:name="_Toc499807263"/>
        <w:bookmarkStart w:id="24460" w:name="_Toc499807423"/>
        <w:bookmarkStart w:id="24461" w:name="_Toc499807583"/>
        <w:bookmarkStart w:id="24462" w:name="_Toc499807743"/>
        <w:bookmarkStart w:id="24463" w:name="_Toc499807903"/>
        <w:bookmarkStart w:id="24464" w:name="_Toc499808063"/>
        <w:bookmarkStart w:id="24465" w:name="_Toc499808223"/>
        <w:bookmarkStart w:id="24466" w:name="_Toc499808383"/>
        <w:bookmarkStart w:id="24467" w:name="_Toc499808543"/>
        <w:bookmarkStart w:id="24468" w:name="_Toc499808703"/>
        <w:bookmarkStart w:id="24469" w:name="_Toc499808863"/>
        <w:bookmarkStart w:id="24470" w:name="_Toc499809023"/>
        <w:bookmarkStart w:id="24471" w:name="_Toc499809183"/>
        <w:bookmarkStart w:id="24472" w:name="_Toc499809343"/>
        <w:bookmarkStart w:id="24473" w:name="_Toc499809503"/>
        <w:bookmarkStart w:id="24474" w:name="_Toc499809663"/>
        <w:bookmarkStart w:id="24475" w:name="_Toc499809823"/>
        <w:bookmarkStart w:id="24476" w:name="_Toc499809983"/>
        <w:bookmarkStart w:id="24477" w:name="_Toc499810143"/>
        <w:bookmarkStart w:id="24478" w:name="_Toc499810303"/>
        <w:bookmarkStart w:id="24479" w:name="_Toc499810463"/>
        <w:bookmarkStart w:id="24480" w:name="_Toc499810623"/>
        <w:bookmarkStart w:id="24481" w:name="_Toc499810783"/>
        <w:bookmarkStart w:id="24482" w:name="_Toc499810943"/>
        <w:bookmarkStart w:id="24483" w:name="_Toc499811103"/>
        <w:bookmarkStart w:id="24484" w:name="_Toc499811263"/>
        <w:bookmarkStart w:id="24485" w:name="_Toc499811423"/>
        <w:bookmarkStart w:id="24486" w:name="_Toc499811583"/>
        <w:bookmarkStart w:id="24487" w:name="_Toc499811841"/>
        <w:bookmarkStart w:id="24488" w:name="_Toc499812001"/>
        <w:bookmarkStart w:id="24489" w:name="_Toc499812651"/>
        <w:bookmarkStart w:id="24490" w:name="_Toc499812811"/>
        <w:bookmarkStart w:id="24491" w:name="_Toc499812971"/>
        <w:bookmarkStart w:id="24492" w:name="_Toc499813131"/>
        <w:bookmarkStart w:id="24493" w:name="_Toc499813291"/>
        <w:bookmarkStart w:id="24494" w:name="_Toc499813451"/>
        <w:bookmarkStart w:id="24495" w:name="_Toc499813611"/>
        <w:bookmarkStart w:id="24496" w:name="_Toc499813771"/>
        <w:bookmarkStart w:id="24497" w:name="_Toc499813931"/>
        <w:bookmarkStart w:id="24498" w:name="_Toc499814091"/>
        <w:bookmarkStart w:id="24499" w:name="_Toc499814251"/>
        <w:bookmarkStart w:id="24500" w:name="_Toc499814411"/>
        <w:bookmarkStart w:id="24501" w:name="_Toc499814571"/>
        <w:bookmarkStart w:id="24502" w:name="_Toc499814731"/>
        <w:bookmarkStart w:id="24503" w:name="_Toc499814891"/>
        <w:bookmarkStart w:id="24504" w:name="_Toc499815051"/>
        <w:bookmarkStart w:id="24505" w:name="_Toc499815211"/>
        <w:bookmarkStart w:id="24506" w:name="_Toc499815371"/>
        <w:bookmarkStart w:id="24507" w:name="_Toc499815531"/>
        <w:bookmarkStart w:id="24508" w:name="_Toc499815789"/>
        <w:bookmarkStart w:id="24509" w:name="_Toc499816243"/>
        <w:bookmarkStart w:id="24510" w:name="_Toc499816697"/>
        <w:bookmarkStart w:id="24511" w:name="_Toc499817935"/>
        <w:bookmarkStart w:id="24512" w:name="_Toc499818193"/>
        <w:bookmarkStart w:id="24513" w:name="_Toc499818353"/>
        <w:bookmarkStart w:id="24514" w:name="_Toc499818513"/>
        <w:bookmarkStart w:id="24515" w:name="_Toc499818673"/>
        <w:bookmarkStart w:id="24516" w:name="_Toc499818833"/>
        <w:bookmarkStart w:id="24517" w:name="_Toc499818993"/>
        <w:bookmarkStart w:id="24518" w:name="_Toc499819153"/>
        <w:bookmarkStart w:id="24519" w:name="_Toc499819313"/>
        <w:bookmarkStart w:id="24520" w:name="_Toc499819473"/>
        <w:bookmarkStart w:id="24521" w:name="_Toc499819633"/>
        <w:bookmarkStart w:id="24522" w:name="_Toc499819793"/>
        <w:bookmarkStart w:id="24523" w:name="_Toc499819953"/>
        <w:bookmarkStart w:id="24524" w:name="_Toc499820113"/>
        <w:bookmarkStart w:id="24525" w:name="_Toc499820273"/>
        <w:bookmarkStart w:id="24526" w:name="_Toc499820433"/>
        <w:bookmarkStart w:id="24527" w:name="_Toc499820593"/>
        <w:bookmarkStart w:id="24528" w:name="_Toc499820753"/>
        <w:bookmarkStart w:id="24529" w:name="_Toc499820913"/>
        <w:bookmarkStart w:id="24530" w:name="_Toc499821171"/>
        <w:bookmarkStart w:id="24531" w:name="_Toc499821331"/>
        <w:bookmarkStart w:id="24532" w:name="_Toc499821491"/>
        <w:bookmarkStart w:id="24533" w:name="_Toc499821651"/>
        <w:bookmarkStart w:id="24534" w:name="_Toc499821811"/>
        <w:bookmarkStart w:id="24535" w:name="_Toc499821971"/>
        <w:bookmarkStart w:id="24536" w:name="_Toc499822451"/>
        <w:bookmarkStart w:id="24537" w:name="_Toc499822611"/>
        <w:bookmarkStart w:id="24538" w:name="_Toc499822771"/>
        <w:bookmarkStart w:id="24539" w:name="_Toc499822931"/>
        <w:bookmarkStart w:id="24540" w:name="_Toc499823091"/>
        <w:bookmarkStart w:id="24541" w:name="_Toc499823251"/>
        <w:bookmarkStart w:id="24542" w:name="_Toc499823411"/>
        <w:bookmarkStart w:id="24543" w:name="_Toc499823571"/>
        <w:bookmarkStart w:id="24544" w:name="_Toc499823731"/>
        <w:bookmarkStart w:id="24545" w:name="_Toc499823891"/>
        <w:bookmarkStart w:id="24546" w:name="_Toc499824051"/>
        <w:bookmarkStart w:id="24547" w:name="_Toc499824211"/>
        <w:bookmarkStart w:id="24548" w:name="_Toc499824371"/>
        <w:bookmarkStart w:id="24549" w:name="_Toc499824531"/>
        <w:bookmarkStart w:id="24550" w:name="_Toc499824691"/>
        <w:bookmarkStart w:id="24551" w:name="_Toc499824851"/>
        <w:bookmarkStart w:id="24552" w:name="_Toc499825011"/>
        <w:bookmarkStart w:id="24553" w:name="_Toc499825171"/>
        <w:bookmarkStart w:id="24554" w:name="_Toc499825429"/>
        <w:bookmarkStart w:id="24555" w:name="_Toc499825589"/>
        <w:bookmarkStart w:id="24556" w:name="_Toc499825847"/>
        <w:bookmarkStart w:id="24557" w:name="_Toc499826007"/>
        <w:bookmarkStart w:id="24558" w:name="_Toc499826167"/>
        <w:bookmarkStart w:id="24559" w:name="_Toc499826425"/>
        <w:bookmarkStart w:id="24560" w:name="_Toc499826585"/>
        <w:bookmarkStart w:id="24561" w:name="_Toc499827627"/>
        <w:bookmarkStart w:id="24562" w:name="_Toc499827983"/>
        <w:bookmarkStart w:id="24563" w:name="_Toc499828143"/>
        <w:bookmarkStart w:id="24564" w:name="_Toc499828499"/>
        <w:bookmarkStart w:id="24565" w:name="_Toc499828659"/>
        <w:bookmarkStart w:id="24566" w:name="_Toc499828819"/>
        <w:bookmarkStart w:id="24567" w:name="_Toc499828979"/>
        <w:bookmarkStart w:id="24568" w:name="_Toc499829139"/>
        <w:bookmarkStart w:id="24569" w:name="_Toc499829299"/>
        <w:bookmarkStart w:id="24570" w:name="_Toc499829459"/>
        <w:bookmarkStart w:id="24571" w:name="_Toc499829619"/>
        <w:bookmarkStart w:id="24572" w:name="_Toc499829779"/>
        <w:bookmarkStart w:id="24573" w:name="_Toc499829939"/>
        <w:bookmarkStart w:id="24574" w:name="_Toc499830099"/>
        <w:bookmarkStart w:id="24575" w:name="_Toc499830259"/>
        <w:bookmarkStart w:id="24576" w:name="_Toc499830419"/>
        <w:bookmarkStart w:id="24577" w:name="_Toc499830579"/>
        <w:bookmarkStart w:id="24578" w:name="_Toc499830739"/>
        <w:bookmarkStart w:id="24579" w:name="_Toc499830899"/>
        <w:bookmarkStart w:id="24580" w:name="_Toc499831059"/>
        <w:bookmarkStart w:id="24581" w:name="_Toc499831219"/>
        <w:bookmarkStart w:id="24582" w:name="_Toc499831379"/>
        <w:bookmarkStart w:id="24583" w:name="_Toc499831539"/>
        <w:bookmarkStart w:id="24584" w:name="_Toc499831699"/>
        <w:bookmarkStart w:id="24585" w:name="_Toc499831859"/>
        <w:bookmarkStart w:id="24586" w:name="_Toc499832019"/>
        <w:bookmarkStart w:id="24587" w:name="_Toc499832179"/>
        <w:bookmarkStart w:id="24588" w:name="_Toc499832339"/>
        <w:bookmarkStart w:id="24589" w:name="_Toc499832499"/>
        <w:bookmarkStart w:id="24590" w:name="_Toc499832659"/>
        <w:bookmarkStart w:id="24591" w:name="_Toc499832819"/>
        <w:bookmarkStart w:id="24592" w:name="_Toc499832979"/>
        <w:bookmarkStart w:id="24593" w:name="_Toc499833139"/>
        <w:bookmarkStart w:id="24594" w:name="_Toc499833299"/>
        <w:bookmarkStart w:id="24595" w:name="_Toc499833459"/>
        <w:bookmarkStart w:id="24596" w:name="_Toc499833619"/>
        <w:bookmarkStart w:id="24597" w:name="_Toc499833779"/>
        <w:bookmarkStart w:id="24598" w:name="_Toc499833939"/>
        <w:bookmarkStart w:id="24599" w:name="_Toc499834099"/>
        <w:bookmarkStart w:id="24600" w:name="_Toc499834259"/>
        <w:bookmarkStart w:id="24601" w:name="_Toc499834419"/>
        <w:bookmarkStart w:id="24602" w:name="_Toc499834579"/>
        <w:bookmarkStart w:id="24603" w:name="_Toc499834739"/>
        <w:bookmarkStart w:id="24604" w:name="_Toc499834899"/>
        <w:bookmarkStart w:id="24605" w:name="_Toc499835059"/>
        <w:bookmarkStart w:id="24606" w:name="_Toc499835219"/>
        <w:bookmarkStart w:id="24607" w:name="_Toc499835379"/>
        <w:bookmarkStart w:id="24608" w:name="_Toc499835539"/>
        <w:bookmarkStart w:id="24609" w:name="_Toc499835699"/>
        <w:bookmarkStart w:id="24610" w:name="_Toc499835859"/>
        <w:bookmarkStart w:id="24611" w:name="_Toc499836019"/>
        <w:bookmarkStart w:id="24612" w:name="_Toc499836179"/>
        <w:bookmarkStart w:id="24613" w:name="_Toc499836339"/>
        <w:bookmarkStart w:id="24614" w:name="_Toc499836500"/>
        <w:bookmarkStart w:id="24615" w:name="_Toc499836661"/>
        <w:bookmarkStart w:id="24616" w:name="_Toc499836822"/>
        <w:bookmarkStart w:id="24617" w:name="_Toc499836983"/>
        <w:bookmarkStart w:id="24618" w:name="_Toc499837144"/>
        <w:bookmarkStart w:id="24619" w:name="_Toc499837305"/>
        <w:bookmarkStart w:id="24620" w:name="_Toc499822567"/>
        <w:bookmarkStart w:id="24621" w:name="_Toc499822872"/>
        <w:bookmarkStart w:id="24622" w:name="_Toc499823288"/>
        <w:bookmarkStart w:id="24623" w:name="_Toc499837466"/>
        <w:bookmarkStart w:id="24624" w:name="_Toc499837627"/>
        <w:bookmarkStart w:id="24625" w:name="_Toc499837788"/>
        <w:bookmarkStart w:id="24626" w:name="_Toc499837949"/>
        <w:bookmarkStart w:id="24627" w:name="_Toc499838110"/>
        <w:bookmarkStart w:id="24628" w:name="_Toc499838271"/>
        <w:bookmarkStart w:id="24629" w:name="_Toc499838432"/>
        <w:bookmarkStart w:id="24630" w:name="_Toc499838593"/>
        <w:bookmarkStart w:id="24631" w:name="_Toc499838754"/>
        <w:bookmarkStart w:id="24632" w:name="_Toc499838915"/>
        <w:bookmarkStart w:id="24633" w:name="_Toc499839076"/>
        <w:bookmarkStart w:id="24634" w:name="_Toc499839237"/>
        <w:bookmarkStart w:id="24635" w:name="_Toc499839398"/>
        <w:bookmarkStart w:id="24636" w:name="_Toc499839658"/>
        <w:bookmarkStart w:id="24637" w:name="_Toc499823533"/>
        <w:bookmarkStart w:id="24638" w:name="_Toc499823838"/>
        <w:bookmarkStart w:id="24639" w:name="_Toc499839819"/>
        <w:bookmarkStart w:id="24640" w:name="_Toc499824136"/>
        <w:bookmarkStart w:id="24641" w:name="_Toc499824744"/>
        <w:bookmarkStart w:id="24642" w:name="_Toc499824568"/>
        <w:bookmarkStart w:id="24643" w:name="_Toc499825049"/>
        <w:bookmarkStart w:id="24644" w:name="_Toc499839980"/>
        <w:bookmarkStart w:id="24645" w:name="_Toc499840141"/>
        <w:bookmarkStart w:id="24646" w:name="_Toc499825290"/>
        <w:bookmarkStart w:id="24647" w:name="_Toc499840302"/>
        <w:bookmarkStart w:id="24648" w:name="_Toc499825534"/>
        <w:bookmarkStart w:id="24649" w:name="_Toc499840463"/>
        <w:bookmarkStart w:id="24650" w:name="_Toc499840624"/>
        <w:bookmarkStart w:id="24651" w:name="_Toc499840785"/>
        <w:bookmarkStart w:id="24652" w:name="_Toc499840946"/>
        <w:bookmarkStart w:id="24653" w:name="_Toc499825770"/>
        <w:bookmarkStart w:id="24654" w:name="_Toc499826073"/>
        <w:bookmarkStart w:id="24655" w:name="_Toc499826316"/>
        <w:bookmarkStart w:id="24656" w:name="_Toc499826621"/>
        <w:bookmarkStart w:id="24657" w:name="_Toc499826799"/>
        <w:bookmarkStart w:id="24658" w:name="_Toc499841107"/>
        <w:bookmarkStart w:id="24659" w:name="_Toc499826980"/>
        <w:bookmarkStart w:id="24660" w:name="_Toc499825330"/>
        <w:bookmarkStart w:id="24661" w:name="_Toc499827154"/>
        <w:bookmarkStart w:id="24662" w:name="_Toc499825726"/>
        <w:bookmarkStart w:id="24663" w:name="_Toc499826247"/>
        <w:bookmarkStart w:id="24664" w:name="_Toc499826707"/>
        <w:bookmarkStart w:id="24665" w:name="_Toc499827335"/>
        <w:bookmarkStart w:id="24666" w:name="_Toc499827516"/>
        <w:bookmarkStart w:id="24667" w:name="_Toc499827042"/>
        <w:bookmarkStart w:id="24668" w:name="_Toc499827384"/>
        <w:bookmarkStart w:id="24669" w:name="_Toc499827801"/>
        <w:bookmarkStart w:id="24670" w:name="_Toc499828044"/>
        <w:bookmarkStart w:id="24671" w:name="_Toc499828288"/>
        <w:bookmarkStart w:id="24672" w:name="_Toc499828473"/>
        <w:bookmarkStart w:id="24673" w:name="_Toc499828773"/>
        <w:bookmarkStart w:id="24674" w:name="_Toc499829078"/>
        <w:bookmarkStart w:id="24675" w:name="_Toc499828188"/>
        <w:bookmarkStart w:id="24676" w:name="_Toc499826514"/>
        <w:bookmarkStart w:id="24677" w:name="_Toc499827217"/>
        <w:bookmarkStart w:id="24678" w:name="_Toc499827694"/>
        <w:bookmarkStart w:id="24679" w:name="_Toc499826912"/>
        <w:bookmarkStart w:id="24680" w:name="_Toc499828589"/>
        <w:bookmarkStart w:id="24681" w:name="_Toc499829341"/>
        <w:bookmarkStart w:id="24682" w:name="_Toc499828252"/>
        <w:bookmarkStart w:id="24683" w:name="_Toc499829245"/>
        <w:bookmarkStart w:id="24684" w:name="_Toc499829672"/>
        <w:bookmarkStart w:id="24685" w:name="_Toc499829977"/>
        <w:bookmarkStart w:id="24686" w:name="_Toc499828439"/>
        <w:bookmarkStart w:id="24687" w:name="_Toc499829743"/>
        <w:bookmarkStart w:id="24688" w:name="_Toc499830342"/>
        <w:bookmarkStart w:id="24689" w:name="_Toc499830645"/>
        <w:bookmarkStart w:id="24690" w:name="_Toc499830852"/>
        <w:bookmarkStart w:id="24691" w:name="_Toc499831151"/>
        <w:bookmarkStart w:id="24692" w:name="_Toc499831627"/>
        <w:bookmarkStart w:id="24693" w:name="_Toc499832102"/>
        <w:bookmarkStart w:id="24694" w:name="_Toc499833032"/>
        <w:bookmarkStart w:id="24695" w:name="_Toc499833417"/>
        <w:bookmarkStart w:id="24696" w:name="_Toc499833728"/>
        <w:bookmarkStart w:id="24697" w:name="_Toc499834039"/>
        <w:bookmarkStart w:id="24698" w:name="_Toc499834371"/>
        <w:bookmarkStart w:id="24699" w:name="_Toc499834707"/>
        <w:bookmarkStart w:id="24700" w:name="_Toc499835098"/>
        <w:bookmarkStart w:id="24701" w:name="_Toc499834214"/>
        <w:bookmarkStart w:id="24702" w:name="_Toc499835430"/>
        <w:bookmarkStart w:id="24703" w:name="_Toc499835762"/>
        <w:bookmarkStart w:id="24704" w:name="_Toc499834952"/>
        <w:bookmarkStart w:id="24705" w:name="_Toc499835964"/>
        <w:bookmarkStart w:id="24706" w:name="_Toc499837087"/>
        <w:bookmarkStart w:id="24707" w:name="_Toc499837420"/>
        <w:bookmarkStart w:id="24708" w:name="_Toc499837759"/>
        <w:bookmarkStart w:id="24709" w:name="_Toc499838151"/>
        <w:bookmarkStart w:id="24710" w:name="_Toc499842728"/>
        <w:bookmarkStart w:id="24711" w:name="_Toc499843393"/>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bookmarkEnd w:id="24339"/>
        <w:bookmarkEnd w:id="24340"/>
        <w:bookmarkEnd w:id="24341"/>
        <w:bookmarkEnd w:id="24342"/>
        <w:bookmarkEnd w:id="24343"/>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bookmarkEnd w:id="24382"/>
        <w:bookmarkEnd w:id="24383"/>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bookmarkEnd w:id="24422"/>
        <w:bookmarkEnd w:id="24423"/>
        <w:bookmarkEnd w:id="24424"/>
        <w:bookmarkEnd w:id="24425"/>
        <w:bookmarkEnd w:id="24426"/>
        <w:bookmarkEnd w:id="24427"/>
        <w:bookmarkEnd w:id="24428"/>
        <w:bookmarkEnd w:id="24429"/>
        <w:bookmarkEnd w:id="24430"/>
        <w:bookmarkEnd w:id="24431"/>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bookmarkEnd w:id="24470"/>
        <w:bookmarkEnd w:id="24471"/>
        <w:bookmarkEnd w:id="24472"/>
        <w:bookmarkEnd w:id="24473"/>
        <w:bookmarkEnd w:id="24474"/>
        <w:bookmarkEnd w:id="24475"/>
        <w:bookmarkEnd w:id="24476"/>
        <w:bookmarkEnd w:id="24477"/>
        <w:bookmarkEnd w:id="24478"/>
        <w:bookmarkEnd w:id="24479"/>
        <w:bookmarkEnd w:id="24480"/>
        <w:bookmarkEnd w:id="24481"/>
        <w:bookmarkEnd w:id="24482"/>
        <w:bookmarkEnd w:id="24483"/>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bookmarkEnd w:id="24522"/>
        <w:bookmarkEnd w:id="24523"/>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bookmarkEnd w:id="24537"/>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bookmarkEnd w:id="24562"/>
        <w:bookmarkEnd w:id="24563"/>
        <w:bookmarkEnd w:id="24564"/>
        <w:bookmarkEnd w:id="24565"/>
        <w:bookmarkEnd w:id="24566"/>
        <w:bookmarkEnd w:id="24567"/>
        <w:bookmarkEnd w:id="24568"/>
        <w:bookmarkEnd w:id="24569"/>
        <w:bookmarkEnd w:id="24570"/>
        <w:bookmarkEnd w:id="24571"/>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bookmarkEnd w:id="24596"/>
        <w:bookmarkEnd w:id="24597"/>
        <w:bookmarkEnd w:id="24598"/>
        <w:bookmarkEnd w:id="24599"/>
        <w:bookmarkEnd w:id="24600"/>
        <w:bookmarkEnd w:id="24601"/>
        <w:bookmarkEnd w:id="24602"/>
        <w:bookmarkEnd w:id="24603"/>
        <w:bookmarkEnd w:id="24604"/>
        <w:bookmarkEnd w:id="24605"/>
        <w:bookmarkEnd w:id="24606"/>
        <w:bookmarkEnd w:id="24607"/>
        <w:bookmarkEnd w:id="24608"/>
        <w:bookmarkEnd w:id="24609"/>
        <w:bookmarkEnd w:id="24610"/>
        <w:bookmarkEnd w:id="24611"/>
        <w:bookmarkEnd w:id="24612"/>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bookmarkEnd w:id="24651"/>
        <w:bookmarkEnd w:id="24652"/>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bookmarkEnd w:id="24691"/>
        <w:bookmarkEnd w:id="24692"/>
        <w:bookmarkEnd w:id="24693"/>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del>
    </w:p>
    <w:p w14:paraId="705FF0FB" w14:textId="027EF837" w:rsidR="00FF1D01" w:rsidRPr="00D479D3" w:rsidDel="004475E2" w:rsidRDefault="00FF1D01">
      <w:pPr>
        <w:pStyle w:val="Brdtekst"/>
        <w:ind w:left="851"/>
        <w:jc w:val="both"/>
        <w:rPr>
          <w:del w:id="24712" w:author="Morten Lerstad Solli" w:date="2017-11-29T15:13:00Z"/>
          <w:rFonts w:ascii="Arial" w:hAnsi="Arial" w:cs="Arial"/>
          <w:b/>
          <w:sz w:val="26"/>
          <w:szCs w:val="26"/>
          <w:lang w:val="en-US"/>
          <w:rPrChange w:id="24713" w:author="Oscar Herman Kise" w:date="2017-11-29T12:51:00Z">
            <w:rPr>
              <w:del w:id="24714" w:author="Morten Lerstad Solli" w:date="2017-11-29T15:13:00Z"/>
              <w:lang w:val="en-GB"/>
            </w:rPr>
          </w:rPrChange>
        </w:rPr>
        <w:pPrChange w:id="24715" w:author="Oscar Herman Kise" w:date="2017-11-30T20:05:00Z">
          <w:pPr>
            <w:pStyle w:val="Brdtekst"/>
          </w:pPr>
        </w:pPrChange>
      </w:pPr>
      <w:bookmarkStart w:id="24716" w:name="_Toc499732699"/>
      <w:bookmarkStart w:id="24717" w:name="_Toc499731992"/>
      <w:bookmarkStart w:id="24718" w:name="_Toc499732856"/>
      <w:bookmarkStart w:id="24719" w:name="_Toc499732173"/>
      <w:bookmarkStart w:id="24720" w:name="_Toc499732352"/>
      <w:bookmarkStart w:id="24721" w:name="_Toc499732528"/>
      <w:bookmarkStart w:id="24722" w:name="_Toc499732763"/>
      <w:bookmarkStart w:id="24723" w:name="_Toc499732990"/>
      <w:bookmarkStart w:id="24724" w:name="_Toc499733147"/>
      <w:bookmarkStart w:id="24725" w:name="_Toc499733304"/>
      <w:bookmarkStart w:id="24726" w:name="_Toc499733461"/>
      <w:bookmarkStart w:id="24727" w:name="_Toc499733182"/>
      <w:bookmarkStart w:id="24728" w:name="_Toc499733653"/>
      <w:bookmarkStart w:id="24729" w:name="_Toc499733810"/>
      <w:bookmarkStart w:id="24730" w:name="_Toc499733967"/>
      <w:bookmarkStart w:id="24731" w:name="_Toc499737813"/>
      <w:bookmarkStart w:id="24732" w:name="_Toc499738111"/>
      <w:bookmarkStart w:id="24733" w:name="_Toc499739499"/>
      <w:bookmarkStart w:id="24734" w:name="_Toc499743827"/>
      <w:bookmarkStart w:id="24735" w:name="_Toc499748413"/>
      <w:bookmarkStart w:id="24736" w:name="_Toc499749127"/>
      <w:bookmarkStart w:id="24737" w:name="_Toc499749285"/>
      <w:bookmarkStart w:id="24738" w:name="_Toc499749443"/>
      <w:bookmarkStart w:id="24739" w:name="_Toc499749601"/>
      <w:bookmarkStart w:id="24740" w:name="_Toc499750162"/>
      <w:bookmarkStart w:id="24741" w:name="_Toc499750586"/>
      <w:bookmarkStart w:id="24742" w:name="_Toc499748573"/>
      <w:bookmarkStart w:id="24743" w:name="_Toc499750043"/>
      <w:bookmarkStart w:id="24744" w:name="_Toc499750730"/>
      <w:bookmarkStart w:id="24745" w:name="_Toc499751048"/>
      <w:bookmarkStart w:id="24746" w:name="_Toc499751207"/>
      <w:bookmarkStart w:id="24747" w:name="_Toc499751366"/>
      <w:bookmarkStart w:id="24748" w:name="_Toc499751525"/>
      <w:bookmarkStart w:id="24749" w:name="_Toc499751684"/>
      <w:bookmarkStart w:id="24750" w:name="_Toc499751843"/>
      <w:bookmarkStart w:id="24751" w:name="_Toc499752002"/>
      <w:bookmarkStart w:id="24752" w:name="_Toc499752259"/>
      <w:bookmarkStart w:id="24753" w:name="_Toc499752418"/>
      <w:bookmarkStart w:id="24754" w:name="_Toc499752577"/>
      <w:bookmarkStart w:id="24755" w:name="_Toc499752736"/>
      <w:bookmarkStart w:id="24756" w:name="_Toc499752993"/>
      <w:bookmarkStart w:id="24757" w:name="_Toc499753152"/>
      <w:bookmarkStart w:id="24758" w:name="_Toc499753311"/>
      <w:bookmarkStart w:id="24759" w:name="_Toc499753470"/>
      <w:bookmarkStart w:id="24760" w:name="_Toc499753923"/>
      <w:bookmarkStart w:id="24761" w:name="_Toc499754082"/>
      <w:bookmarkStart w:id="24762" w:name="_Toc499754927"/>
      <w:bookmarkStart w:id="24763" w:name="_Toc499755086"/>
      <w:bookmarkStart w:id="24764" w:name="_Toc499755245"/>
      <w:bookmarkStart w:id="24765" w:name="_Toc499755404"/>
      <w:bookmarkStart w:id="24766" w:name="_Toc499755759"/>
      <w:bookmarkStart w:id="24767" w:name="_Toc499755918"/>
      <w:bookmarkStart w:id="24768" w:name="_Toc499756076"/>
      <w:bookmarkStart w:id="24769" w:name="_Toc499756234"/>
      <w:bookmarkStart w:id="24770" w:name="_Toc499756392"/>
      <w:bookmarkStart w:id="24771" w:name="_Toc499756550"/>
      <w:bookmarkStart w:id="24772" w:name="_Toc499755280"/>
      <w:bookmarkStart w:id="24773" w:name="_Toc499755516"/>
      <w:bookmarkStart w:id="24774" w:name="_Toc499755690"/>
      <w:bookmarkStart w:id="24775" w:name="_Toc499756805"/>
      <w:bookmarkStart w:id="24776" w:name="_Toc499755987"/>
      <w:bookmarkStart w:id="24777" w:name="_Toc499756287"/>
      <w:bookmarkStart w:id="24778" w:name="_Toc499756587"/>
      <w:bookmarkStart w:id="24779" w:name="_Toc499756767"/>
      <w:bookmarkStart w:id="24780" w:name="_Toc499757081"/>
      <w:bookmarkStart w:id="24781" w:name="_Toc499757239"/>
      <w:bookmarkStart w:id="24782" w:name="_Toc499757397"/>
      <w:bookmarkStart w:id="24783" w:name="_Toc499757555"/>
      <w:bookmarkStart w:id="24784" w:name="_Toc499757713"/>
      <w:bookmarkStart w:id="24785" w:name="_Toc499757871"/>
      <w:bookmarkStart w:id="24786" w:name="_Toc499757942"/>
      <w:bookmarkStart w:id="24787" w:name="_Toc499758100"/>
      <w:bookmarkStart w:id="24788" w:name="_Toc499756623"/>
      <w:bookmarkStart w:id="24789" w:name="_Toc499758258"/>
      <w:bookmarkStart w:id="24790" w:name="_Toc499758416"/>
      <w:bookmarkStart w:id="24791" w:name="_Toc499758574"/>
      <w:bookmarkStart w:id="24792" w:name="_Toc499758732"/>
      <w:bookmarkStart w:id="24793" w:name="_Toc499758890"/>
      <w:bookmarkStart w:id="24794" w:name="_Toc499759048"/>
      <w:bookmarkStart w:id="24795" w:name="_Toc499759206"/>
      <w:bookmarkStart w:id="24796" w:name="_Toc499759364"/>
      <w:bookmarkStart w:id="24797" w:name="_Toc499759522"/>
      <w:bookmarkStart w:id="24798" w:name="_Toc499759680"/>
      <w:bookmarkStart w:id="24799" w:name="_Toc499759838"/>
      <w:bookmarkStart w:id="24800" w:name="_Toc499759996"/>
      <w:bookmarkStart w:id="24801" w:name="_Toc499760154"/>
      <w:bookmarkStart w:id="24802" w:name="_Toc499756959"/>
      <w:bookmarkStart w:id="24803" w:name="_Toc499757197"/>
      <w:bookmarkStart w:id="24804" w:name="_Toc499760312"/>
      <w:bookmarkStart w:id="24805" w:name="_Toc499757497"/>
      <w:bookmarkStart w:id="24806" w:name="_Toc499760470"/>
      <w:bookmarkStart w:id="24807" w:name="_Toc499760628"/>
      <w:bookmarkStart w:id="24808" w:name="_Toc499760883"/>
      <w:bookmarkStart w:id="24809" w:name="_Toc499761041"/>
      <w:bookmarkStart w:id="24810" w:name="_Toc499761199"/>
      <w:bookmarkStart w:id="24811" w:name="_Toc499761357"/>
      <w:bookmarkStart w:id="24812" w:name="_Toc499801906"/>
      <w:bookmarkStart w:id="24813" w:name="_Toc499802065"/>
      <w:bookmarkStart w:id="24814" w:name="_Toc499802224"/>
      <w:bookmarkStart w:id="24815" w:name="_Toc499802383"/>
      <w:bookmarkStart w:id="24816" w:name="_Toc499802261"/>
      <w:bookmarkStart w:id="24817" w:name="_Toc499802579"/>
      <w:bookmarkStart w:id="24818" w:name="_Toc499802738"/>
      <w:bookmarkStart w:id="24819" w:name="_Toc499802897"/>
      <w:bookmarkStart w:id="24820" w:name="_Toc499802651"/>
      <w:bookmarkStart w:id="24821" w:name="_Toc499803056"/>
      <w:bookmarkStart w:id="24822" w:name="_Toc499803215"/>
      <w:bookmarkStart w:id="24823" w:name="_Toc499803374"/>
      <w:bookmarkStart w:id="24824" w:name="_Toc499803533"/>
      <w:bookmarkStart w:id="24825" w:name="_Toc499803693"/>
      <w:bookmarkStart w:id="24826" w:name="_Toc499803853"/>
      <w:bookmarkStart w:id="24827" w:name="_Toc499804013"/>
      <w:bookmarkStart w:id="24828" w:name="_Toc499804173"/>
      <w:bookmarkStart w:id="24829" w:name="_Toc499804333"/>
      <w:bookmarkStart w:id="24830" w:name="_Toc499804493"/>
      <w:bookmarkStart w:id="24831" w:name="_Toc499803125"/>
      <w:bookmarkStart w:id="24832" w:name="_Toc499804654"/>
      <w:bookmarkStart w:id="24833" w:name="_Toc499803430"/>
      <w:bookmarkStart w:id="24834" w:name="_Toc499803735"/>
      <w:bookmarkStart w:id="24835" w:name="_Toc499803982"/>
      <w:bookmarkStart w:id="24836" w:name="_Toc499804815"/>
      <w:bookmarkStart w:id="24837" w:name="_Toc499804281"/>
      <w:bookmarkStart w:id="24838" w:name="_Toc499804975"/>
      <w:bookmarkStart w:id="24839" w:name="_Toc499805135"/>
      <w:bookmarkStart w:id="24840" w:name="_Toc499804578"/>
      <w:bookmarkStart w:id="24841" w:name="_Toc499805295"/>
      <w:bookmarkStart w:id="24842" w:name="_Toc499804097"/>
      <w:bookmarkStart w:id="24843" w:name="_Toc499805017"/>
      <w:bookmarkStart w:id="24844" w:name="_Toc499805409"/>
      <w:bookmarkStart w:id="24845" w:name="_Toc499805569"/>
      <w:bookmarkStart w:id="24846" w:name="_Toc499805678"/>
      <w:bookmarkStart w:id="24847" w:name="_Toc499805838"/>
      <w:bookmarkStart w:id="24848" w:name="_Toc499805998"/>
      <w:bookmarkStart w:id="24849" w:name="_Toc499806158"/>
      <w:bookmarkStart w:id="24850" w:name="_Toc499806704"/>
      <w:bookmarkStart w:id="24851" w:name="_Toc499822174"/>
      <w:bookmarkStart w:id="24852" w:name="_Toc499822335"/>
      <w:bookmarkStart w:id="24853" w:name="_Toc499806304"/>
      <w:bookmarkStart w:id="24854" w:name="_Toc499806464"/>
      <w:bookmarkStart w:id="24855" w:name="_Toc499806784"/>
      <w:bookmarkStart w:id="24856" w:name="_Toc499806944"/>
      <w:bookmarkStart w:id="24857" w:name="_Toc499807104"/>
      <w:bookmarkStart w:id="24858" w:name="_Toc499807264"/>
      <w:bookmarkStart w:id="24859" w:name="_Toc499807424"/>
      <w:bookmarkStart w:id="24860" w:name="_Toc499807584"/>
      <w:bookmarkStart w:id="24861" w:name="_Toc499807744"/>
      <w:bookmarkStart w:id="24862" w:name="_Toc499807904"/>
      <w:bookmarkStart w:id="24863" w:name="_Toc499808064"/>
      <w:bookmarkStart w:id="24864" w:name="_Toc499808224"/>
      <w:bookmarkStart w:id="24865" w:name="_Toc499808384"/>
      <w:bookmarkStart w:id="24866" w:name="_Toc499808544"/>
      <w:bookmarkStart w:id="24867" w:name="_Toc499808704"/>
      <w:bookmarkStart w:id="24868" w:name="_Toc499808864"/>
      <w:bookmarkStart w:id="24869" w:name="_Toc499809024"/>
      <w:bookmarkStart w:id="24870" w:name="_Toc499809184"/>
      <w:bookmarkStart w:id="24871" w:name="_Toc499809344"/>
      <w:bookmarkStart w:id="24872" w:name="_Toc499809504"/>
      <w:bookmarkStart w:id="24873" w:name="_Toc499809664"/>
      <w:bookmarkStart w:id="24874" w:name="_Toc499809824"/>
      <w:bookmarkStart w:id="24875" w:name="_Toc499809984"/>
      <w:bookmarkStart w:id="24876" w:name="_Toc499810144"/>
      <w:bookmarkStart w:id="24877" w:name="_Toc499810304"/>
      <w:bookmarkStart w:id="24878" w:name="_Toc499810464"/>
      <w:bookmarkStart w:id="24879" w:name="_Toc499810624"/>
      <w:bookmarkStart w:id="24880" w:name="_Toc499810784"/>
      <w:bookmarkStart w:id="24881" w:name="_Toc499810944"/>
      <w:bookmarkStart w:id="24882" w:name="_Toc499811104"/>
      <w:bookmarkStart w:id="24883" w:name="_Toc499811264"/>
      <w:bookmarkStart w:id="24884" w:name="_Toc499811424"/>
      <w:bookmarkStart w:id="24885" w:name="_Toc499811584"/>
      <w:bookmarkStart w:id="24886" w:name="_Toc499811842"/>
      <w:bookmarkStart w:id="24887" w:name="_Toc499812002"/>
      <w:bookmarkStart w:id="24888" w:name="_Toc499812652"/>
      <w:bookmarkStart w:id="24889" w:name="_Toc499812812"/>
      <w:bookmarkStart w:id="24890" w:name="_Toc499812972"/>
      <w:bookmarkStart w:id="24891" w:name="_Toc499813132"/>
      <w:bookmarkStart w:id="24892" w:name="_Toc499813292"/>
      <w:bookmarkStart w:id="24893" w:name="_Toc499813452"/>
      <w:bookmarkStart w:id="24894" w:name="_Toc499813612"/>
      <w:bookmarkStart w:id="24895" w:name="_Toc499813772"/>
      <w:bookmarkStart w:id="24896" w:name="_Toc499813932"/>
      <w:bookmarkStart w:id="24897" w:name="_Toc499814092"/>
      <w:bookmarkStart w:id="24898" w:name="_Toc499814252"/>
      <w:bookmarkStart w:id="24899" w:name="_Toc499814412"/>
      <w:bookmarkStart w:id="24900" w:name="_Toc499814572"/>
      <w:bookmarkStart w:id="24901" w:name="_Toc499814732"/>
      <w:bookmarkStart w:id="24902" w:name="_Toc499814892"/>
      <w:bookmarkStart w:id="24903" w:name="_Toc499815052"/>
      <w:bookmarkStart w:id="24904" w:name="_Toc499815212"/>
      <w:bookmarkStart w:id="24905" w:name="_Toc499815372"/>
      <w:bookmarkStart w:id="24906" w:name="_Toc499815532"/>
      <w:bookmarkStart w:id="24907" w:name="_Toc499815790"/>
      <w:bookmarkStart w:id="24908" w:name="_Toc499816244"/>
      <w:bookmarkStart w:id="24909" w:name="_Toc499816698"/>
      <w:bookmarkStart w:id="24910" w:name="_Toc499817936"/>
      <w:bookmarkStart w:id="24911" w:name="_Toc499818194"/>
      <w:bookmarkStart w:id="24912" w:name="_Toc499818354"/>
      <w:bookmarkStart w:id="24913" w:name="_Toc499818514"/>
      <w:bookmarkStart w:id="24914" w:name="_Toc499818674"/>
      <w:bookmarkStart w:id="24915" w:name="_Toc499818834"/>
      <w:bookmarkStart w:id="24916" w:name="_Toc499818994"/>
      <w:bookmarkStart w:id="24917" w:name="_Toc499819154"/>
      <w:bookmarkStart w:id="24918" w:name="_Toc499819314"/>
      <w:bookmarkStart w:id="24919" w:name="_Toc499819474"/>
      <w:bookmarkStart w:id="24920" w:name="_Toc499819634"/>
      <w:bookmarkStart w:id="24921" w:name="_Toc499819794"/>
      <w:bookmarkStart w:id="24922" w:name="_Toc499819954"/>
      <w:bookmarkStart w:id="24923" w:name="_Toc499820114"/>
      <w:bookmarkStart w:id="24924" w:name="_Toc499820274"/>
      <w:bookmarkStart w:id="24925" w:name="_Toc499820434"/>
      <w:bookmarkStart w:id="24926" w:name="_Toc499820594"/>
      <w:bookmarkStart w:id="24927" w:name="_Toc499820754"/>
      <w:bookmarkStart w:id="24928" w:name="_Toc499820914"/>
      <w:bookmarkStart w:id="24929" w:name="_Toc499821172"/>
      <w:bookmarkStart w:id="24930" w:name="_Toc499821332"/>
      <w:bookmarkStart w:id="24931" w:name="_Toc499821492"/>
      <w:bookmarkStart w:id="24932" w:name="_Toc499821652"/>
      <w:bookmarkStart w:id="24933" w:name="_Toc499821812"/>
      <w:bookmarkStart w:id="24934" w:name="_Toc499821972"/>
      <w:bookmarkStart w:id="24935" w:name="_Toc499822452"/>
      <w:bookmarkStart w:id="24936" w:name="_Toc499822612"/>
      <w:bookmarkStart w:id="24937" w:name="_Toc499822772"/>
      <w:bookmarkStart w:id="24938" w:name="_Toc499822932"/>
      <w:bookmarkStart w:id="24939" w:name="_Toc499823092"/>
      <w:bookmarkStart w:id="24940" w:name="_Toc499823252"/>
      <w:bookmarkStart w:id="24941" w:name="_Toc499823412"/>
      <w:bookmarkStart w:id="24942" w:name="_Toc499823572"/>
      <w:bookmarkStart w:id="24943" w:name="_Toc499823732"/>
      <w:bookmarkStart w:id="24944" w:name="_Toc499823892"/>
      <w:bookmarkStart w:id="24945" w:name="_Toc499824052"/>
      <w:bookmarkStart w:id="24946" w:name="_Toc499824212"/>
      <w:bookmarkStart w:id="24947" w:name="_Toc499824372"/>
      <w:bookmarkStart w:id="24948" w:name="_Toc499824532"/>
      <w:bookmarkStart w:id="24949" w:name="_Toc499824692"/>
      <w:bookmarkStart w:id="24950" w:name="_Toc499824852"/>
      <w:bookmarkStart w:id="24951" w:name="_Toc499825012"/>
      <w:bookmarkStart w:id="24952" w:name="_Toc499825172"/>
      <w:bookmarkStart w:id="24953" w:name="_Toc499825430"/>
      <w:bookmarkStart w:id="24954" w:name="_Toc499825590"/>
      <w:bookmarkStart w:id="24955" w:name="_Toc499825848"/>
      <w:bookmarkStart w:id="24956" w:name="_Toc499826008"/>
      <w:bookmarkStart w:id="24957" w:name="_Toc499826168"/>
      <w:bookmarkStart w:id="24958" w:name="_Toc499826426"/>
      <w:bookmarkStart w:id="24959" w:name="_Toc499826586"/>
      <w:bookmarkStart w:id="24960" w:name="_Toc499827628"/>
      <w:bookmarkStart w:id="24961" w:name="_Toc499827984"/>
      <w:bookmarkStart w:id="24962" w:name="_Toc499828144"/>
      <w:bookmarkStart w:id="24963" w:name="_Toc499828500"/>
      <w:bookmarkStart w:id="24964" w:name="_Toc499828660"/>
      <w:bookmarkStart w:id="24965" w:name="_Toc499828820"/>
      <w:bookmarkStart w:id="24966" w:name="_Toc499828980"/>
      <w:bookmarkStart w:id="24967" w:name="_Toc499829140"/>
      <w:bookmarkStart w:id="24968" w:name="_Toc499829300"/>
      <w:bookmarkStart w:id="24969" w:name="_Toc499829460"/>
      <w:bookmarkStart w:id="24970" w:name="_Toc499829620"/>
      <w:bookmarkStart w:id="24971" w:name="_Toc499829780"/>
      <w:bookmarkStart w:id="24972" w:name="_Toc499829940"/>
      <w:bookmarkStart w:id="24973" w:name="_Toc499830100"/>
      <w:bookmarkStart w:id="24974" w:name="_Toc499830260"/>
      <w:bookmarkStart w:id="24975" w:name="_Toc499830420"/>
      <w:bookmarkStart w:id="24976" w:name="_Toc499830580"/>
      <w:bookmarkStart w:id="24977" w:name="_Toc499830740"/>
      <w:bookmarkStart w:id="24978" w:name="_Toc499830900"/>
      <w:bookmarkStart w:id="24979" w:name="_Toc499831060"/>
      <w:bookmarkStart w:id="24980" w:name="_Toc499831220"/>
      <w:bookmarkStart w:id="24981" w:name="_Toc499831380"/>
      <w:bookmarkStart w:id="24982" w:name="_Toc499831540"/>
      <w:bookmarkStart w:id="24983" w:name="_Toc499831700"/>
      <w:bookmarkStart w:id="24984" w:name="_Toc499831860"/>
      <w:bookmarkStart w:id="24985" w:name="_Toc499832020"/>
      <w:bookmarkStart w:id="24986" w:name="_Toc499832180"/>
      <w:bookmarkStart w:id="24987" w:name="_Toc499832340"/>
      <w:bookmarkStart w:id="24988" w:name="_Toc499832500"/>
      <w:bookmarkStart w:id="24989" w:name="_Toc499832660"/>
      <w:bookmarkStart w:id="24990" w:name="_Toc499832820"/>
      <w:bookmarkStart w:id="24991" w:name="_Toc499832980"/>
      <w:bookmarkStart w:id="24992" w:name="_Toc499833140"/>
      <w:bookmarkStart w:id="24993" w:name="_Toc499833300"/>
      <w:bookmarkStart w:id="24994" w:name="_Toc499833460"/>
      <w:bookmarkStart w:id="24995" w:name="_Toc499833620"/>
      <w:bookmarkStart w:id="24996" w:name="_Toc499833780"/>
      <w:bookmarkStart w:id="24997" w:name="_Toc499833940"/>
      <w:bookmarkStart w:id="24998" w:name="_Toc499834100"/>
      <w:bookmarkStart w:id="24999" w:name="_Toc499834260"/>
      <w:bookmarkStart w:id="25000" w:name="_Toc499834420"/>
      <w:bookmarkStart w:id="25001" w:name="_Toc499834580"/>
      <w:bookmarkStart w:id="25002" w:name="_Toc499834740"/>
      <w:bookmarkStart w:id="25003" w:name="_Toc499834900"/>
      <w:bookmarkStart w:id="25004" w:name="_Toc499835060"/>
      <w:bookmarkStart w:id="25005" w:name="_Toc499835220"/>
      <w:bookmarkStart w:id="25006" w:name="_Toc499835380"/>
      <w:bookmarkStart w:id="25007" w:name="_Toc499835540"/>
      <w:bookmarkStart w:id="25008" w:name="_Toc499835700"/>
      <w:bookmarkStart w:id="25009" w:name="_Toc499835860"/>
      <w:bookmarkStart w:id="25010" w:name="_Toc499836020"/>
      <w:bookmarkStart w:id="25011" w:name="_Toc499836180"/>
      <w:bookmarkStart w:id="25012" w:name="_Toc499836340"/>
      <w:bookmarkStart w:id="25013" w:name="_Toc499836501"/>
      <w:bookmarkStart w:id="25014" w:name="_Toc499836662"/>
      <w:bookmarkStart w:id="25015" w:name="_Toc499836823"/>
      <w:bookmarkStart w:id="25016" w:name="_Toc499836984"/>
      <w:bookmarkStart w:id="25017" w:name="_Toc499837145"/>
      <w:bookmarkStart w:id="25018" w:name="_Toc499837306"/>
      <w:bookmarkStart w:id="25019" w:name="_Toc499822568"/>
      <w:bookmarkStart w:id="25020" w:name="_Toc499822873"/>
      <w:bookmarkStart w:id="25021" w:name="_Toc499823289"/>
      <w:bookmarkStart w:id="25022" w:name="_Toc499837467"/>
      <w:bookmarkStart w:id="25023" w:name="_Toc499837628"/>
      <w:bookmarkStart w:id="25024" w:name="_Toc499837789"/>
      <w:bookmarkStart w:id="25025" w:name="_Toc499837950"/>
      <w:bookmarkStart w:id="25026" w:name="_Toc499838111"/>
      <w:bookmarkStart w:id="25027" w:name="_Toc499838272"/>
      <w:bookmarkStart w:id="25028" w:name="_Toc499838433"/>
      <w:bookmarkStart w:id="25029" w:name="_Toc499838594"/>
      <w:bookmarkStart w:id="25030" w:name="_Toc499838755"/>
      <w:bookmarkStart w:id="25031" w:name="_Toc499838916"/>
      <w:bookmarkStart w:id="25032" w:name="_Toc499839077"/>
      <w:bookmarkStart w:id="25033" w:name="_Toc499839238"/>
      <w:bookmarkStart w:id="25034" w:name="_Toc499839399"/>
      <w:bookmarkStart w:id="25035" w:name="_Toc499839659"/>
      <w:bookmarkStart w:id="25036" w:name="_Toc499823535"/>
      <w:bookmarkStart w:id="25037" w:name="_Toc499823839"/>
      <w:bookmarkStart w:id="25038" w:name="_Toc499839820"/>
      <w:bookmarkStart w:id="25039" w:name="_Toc499824137"/>
      <w:bookmarkStart w:id="25040" w:name="_Toc499824745"/>
      <w:bookmarkStart w:id="25041" w:name="_Toc499824569"/>
      <w:bookmarkStart w:id="25042" w:name="_Toc499825050"/>
      <w:bookmarkStart w:id="25043" w:name="_Toc499839981"/>
      <w:bookmarkStart w:id="25044" w:name="_Toc499840142"/>
      <w:bookmarkStart w:id="25045" w:name="_Toc499825291"/>
      <w:bookmarkStart w:id="25046" w:name="_Toc499840303"/>
      <w:bookmarkStart w:id="25047" w:name="_Toc499825535"/>
      <w:bookmarkStart w:id="25048" w:name="_Toc499840464"/>
      <w:bookmarkStart w:id="25049" w:name="_Toc499840625"/>
      <w:bookmarkStart w:id="25050" w:name="_Toc499840786"/>
      <w:bookmarkStart w:id="25051" w:name="_Toc499840947"/>
      <w:bookmarkStart w:id="25052" w:name="_Toc499825771"/>
      <w:bookmarkStart w:id="25053" w:name="_Toc499826074"/>
      <w:bookmarkStart w:id="25054" w:name="_Toc499826317"/>
      <w:bookmarkStart w:id="25055" w:name="_Toc499826622"/>
      <w:bookmarkStart w:id="25056" w:name="_Toc499826801"/>
      <w:bookmarkStart w:id="25057" w:name="_Toc499841108"/>
      <w:bookmarkStart w:id="25058" w:name="_Toc499826981"/>
      <w:bookmarkStart w:id="25059" w:name="_Toc499825331"/>
      <w:bookmarkStart w:id="25060" w:name="_Toc499827155"/>
      <w:bookmarkStart w:id="25061" w:name="_Toc499825730"/>
      <w:bookmarkStart w:id="25062" w:name="_Toc499826248"/>
      <w:bookmarkStart w:id="25063" w:name="_Toc499826708"/>
      <w:bookmarkStart w:id="25064" w:name="_Toc499827336"/>
      <w:bookmarkStart w:id="25065" w:name="_Toc499827517"/>
      <w:bookmarkStart w:id="25066" w:name="_Toc499827043"/>
      <w:bookmarkStart w:id="25067" w:name="_Toc499827385"/>
      <w:bookmarkStart w:id="25068" w:name="_Toc499827802"/>
      <w:bookmarkStart w:id="25069" w:name="_Toc499828045"/>
      <w:bookmarkStart w:id="25070" w:name="_Toc499828289"/>
      <w:bookmarkStart w:id="25071" w:name="_Toc499828474"/>
      <w:bookmarkStart w:id="25072" w:name="_Toc499828774"/>
      <w:bookmarkStart w:id="25073" w:name="_Toc499829079"/>
      <w:bookmarkStart w:id="25074" w:name="_Toc499828189"/>
      <w:bookmarkStart w:id="25075" w:name="_Toc499826516"/>
      <w:bookmarkStart w:id="25076" w:name="_Toc499827218"/>
      <w:bookmarkStart w:id="25077" w:name="_Toc499827695"/>
      <w:bookmarkStart w:id="25078" w:name="_Toc499826915"/>
      <w:bookmarkStart w:id="25079" w:name="_Toc499828590"/>
      <w:bookmarkStart w:id="25080" w:name="_Toc499829342"/>
      <w:bookmarkStart w:id="25081" w:name="_Toc499828253"/>
      <w:bookmarkStart w:id="25082" w:name="_Toc499829246"/>
      <w:bookmarkStart w:id="25083" w:name="_Toc499829673"/>
      <w:bookmarkStart w:id="25084" w:name="_Toc499829978"/>
      <w:bookmarkStart w:id="25085" w:name="_Toc499828440"/>
      <w:bookmarkStart w:id="25086" w:name="_Toc499829744"/>
      <w:bookmarkStart w:id="25087" w:name="_Toc499830343"/>
      <w:bookmarkStart w:id="25088" w:name="_Toc499830646"/>
      <w:bookmarkStart w:id="25089" w:name="_Toc499830853"/>
      <w:bookmarkStart w:id="25090" w:name="_Toc499831158"/>
      <w:bookmarkStart w:id="25091" w:name="_Toc499831628"/>
      <w:bookmarkStart w:id="25092" w:name="_Toc499832103"/>
      <w:bookmarkStart w:id="25093" w:name="_Toc499833033"/>
      <w:bookmarkStart w:id="25094" w:name="_Toc499833421"/>
      <w:bookmarkStart w:id="25095" w:name="_Toc499833729"/>
      <w:bookmarkStart w:id="25096" w:name="_Toc499834040"/>
      <w:bookmarkStart w:id="25097" w:name="_Toc499834372"/>
      <w:bookmarkStart w:id="25098" w:name="_Toc499834709"/>
      <w:bookmarkStart w:id="25099" w:name="_Toc499835099"/>
      <w:bookmarkStart w:id="25100" w:name="_Toc499834215"/>
      <w:bookmarkStart w:id="25101" w:name="_Toc499835431"/>
      <w:bookmarkStart w:id="25102" w:name="_Toc499835763"/>
      <w:bookmarkStart w:id="25103" w:name="_Toc499834959"/>
      <w:bookmarkStart w:id="25104" w:name="_Toc499835965"/>
      <w:bookmarkStart w:id="25105" w:name="_Toc499837088"/>
      <w:bookmarkStart w:id="25106" w:name="_Toc499837421"/>
      <w:bookmarkStart w:id="25107" w:name="_Toc499837760"/>
      <w:bookmarkStart w:id="25108" w:name="_Toc499838152"/>
      <w:bookmarkStart w:id="25109" w:name="_Toc499842729"/>
      <w:bookmarkStart w:id="25110" w:name="_Toc499843394"/>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bookmarkEnd w:id="24732"/>
      <w:bookmarkEnd w:id="2473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bookmarkEnd w:id="24772"/>
      <w:bookmarkEnd w:id="24773"/>
      <w:bookmarkEnd w:id="24774"/>
      <w:bookmarkEnd w:id="24775"/>
      <w:bookmarkEnd w:id="24776"/>
      <w:bookmarkEnd w:id="24777"/>
      <w:bookmarkEnd w:id="24778"/>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bookmarkEnd w:id="24817"/>
      <w:bookmarkEnd w:id="24818"/>
      <w:bookmarkEnd w:id="24819"/>
      <w:bookmarkEnd w:id="24820"/>
      <w:bookmarkEnd w:id="24821"/>
      <w:bookmarkEnd w:id="24822"/>
      <w:bookmarkEnd w:id="24823"/>
      <w:bookmarkEnd w:id="24824"/>
      <w:bookmarkEnd w:id="24825"/>
      <w:bookmarkEnd w:id="24826"/>
      <w:bookmarkEnd w:id="24827"/>
      <w:bookmarkEnd w:id="24828"/>
      <w:bookmarkEnd w:id="24829"/>
      <w:bookmarkEnd w:id="24830"/>
      <w:bookmarkEnd w:id="24831"/>
      <w:bookmarkEnd w:id="24832"/>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bookmarkEnd w:id="24858"/>
      <w:bookmarkEnd w:id="24859"/>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bookmarkEnd w:id="24890"/>
      <w:bookmarkEnd w:id="24891"/>
      <w:bookmarkEnd w:id="24892"/>
      <w:bookmarkEnd w:id="24893"/>
      <w:bookmarkEnd w:id="24894"/>
      <w:bookmarkEnd w:id="24895"/>
      <w:bookmarkEnd w:id="24896"/>
      <w:bookmarkEnd w:id="24897"/>
      <w:bookmarkEnd w:id="24898"/>
      <w:bookmarkEnd w:id="24899"/>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bookmarkEnd w:id="24938"/>
      <w:bookmarkEnd w:id="24939"/>
      <w:bookmarkEnd w:id="24940"/>
      <w:bookmarkEnd w:id="24941"/>
      <w:bookmarkEnd w:id="24942"/>
      <w:bookmarkEnd w:id="24943"/>
      <w:bookmarkEnd w:id="24944"/>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bookmarkEnd w:id="24983"/>
      <w:bookmarkEnd w:id="24984"/>
      <w:bookmarkEnd w:id="24985"/>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bookmarkEnd w:id="25024"/>
      <w:bookmarkEnd w:id="25025"/>
      <w:bookmarkEnd w:id="25026"/>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bookmarkEnd w:id="25065"/>
      <w:bookmarkEnd w:id="25066"/>
      <w:bookmarkEnd w:id="25067"/>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bookmarkEnd w:id="25106"/>
      <w:bookmarkEnd w:id="25107"/>
      <w:bookmarkEnd w:id="25108"/>
      <w:bookmarkEnd w:id="25109"/>
      <w:bookmarkEnd w:id="25110"/>
    </w:p>
    <w:p w14:paraId="6851D527" w14:textId="5C051A04" w:rsidR="00D479D3" w:rsidRPr="00CD6AE6" w:rsidRDefault="00D479D3">
      <w:pPr>
        <w:jc w:val="both"/>
        <w:rPr>
          <w:ins w:id="25111" w:author="Oscar Herman Kise" w:date="2017-11-29T12:51:00Z"/>
          <w:del w:id="25112" w:author="Morten Lerstad Solli" w:date="2017-11-29T15:13:00Z"/>
          <w:rFonts w:ascii="Arial" w:hAnsi="Arial" w:cs="Arial"/>
          <w:b/>
          <w:sz w:val="26"/>
          <w:szCs w:val="26"/>
          <w:lang w:val="en-US"/>
        </w:rPr>
        <w:pPrChange w:id="25113" w:author="Oscar Herman Kise" w:date="2017-11-30T20:05:00Z">
          <w:pPr/>
        </w:pPrChange>
      </w:pPr>
      <w:bookmarkStart w:id="25114" w:name="_Toc499732700"/>
      <w:bookmarkStart w:id="25115" w:name="_Toc499731993"/>
      <w:bookmarkStart w:id="25116" w:name="_Toc499732857"/>
      <w:bookmarkStart w:id="25117" w:name="_Toc499732174"/>
      <w:bookmarkStart w:id="25118" w:name="_Toc499732353"/>
      <w:bookmarkStart w:id="25119" w:name="_Toc499732529"/>
      <w:bookmarkStart w:id="25120" w:name="_Toc499732764"/>
      <w:bookmarkStart w:id="25121" w:name="_Toc499732991"/>
      <w:bookmarkStart w:id="25122" w:name="_Toc499733148"/>
      <w:bookmarkStart w:id="25123" w:name="_Toc499733305"/>
      <w:bookmarkStart w:id="25124" w:name="_Toc499733462"/>
      <w:bookmarkStart w:id="25125" w:name="_Toc499733183"/>
      <w:bookmarkStart w:id="25126" w:name="_Toc499733654"/>
      <w:bookmarkStart w:id="25127" w:name="_Toc499733811"/>
      <w:bookmarkStart w:id="25128" w:name="_Toc499733968"/>
      <w:bookmarkStart w:id="25129" w:name="_Toc499737814"/>
      <w:bookmarkStart w:id="25130" w:name="_Toc499738112"/>
      <w:bookmarkStart w:id="25131" w:name="_Toc499739500"/>
      <w:bookmarkStart w:id="25132" w:name="_Toc499743828"/>
      <w:bookmarkStart w:id="25133" w:name="_Toc499748414"/>
      <w:bookmarkStart w:id="25134" w:name="_Toc499749128"/>
      <w:bookmarkStart w:id="25135" w:name="_Toc499749286"/>
      <w:bookmarkStart w:id="25136" w:name="_Toc499749444"/>
      <w:bookmarkStart w:id="25137" w:name="_Toc499749602"/>
      <w:bookmarkStart w:id="25138" w:name="_Toc499750163"/>
      <w:bookmarkStart w:id="25139" w:name="_Toc499750587"/>
      <w:bookmarkStart w:id="25140" w:name="_Toc499748574"/>
      <w:bookmarkStart w:id="25141" w:name="_Toc499750044"/>
      <w:bookmarkStart w:id="25142" w:name="_Toc499750731"/>
      <w:bookmarkStart w:id="25143" w:name="_Toc499751049"/>
      <w:bookmarkStart w:id="25144" w:name="_Toc499751208"/>
      <w:bookmarkStart w:id="25145" w:name="_Toc499751367"/>
      <w:bookmarkStart w:id="25146" w:name="_Toc499751526"/>
      <w:bookmarkStart w:id="25147" w:name="_Toc499751685"/>
      <w:bookmarkStart w:id="25148" w:name="_Toc499751844"/>
      <w:bookmarkStart w:id="25149" w:name="_Toc499752003"/>
      <w:bookmarkStart w:id="25150" w:name="_Toc499752260"/>
      <w:bookmarkStart w:id="25151" w:name="_Toc499752419"/>
      <w:bookmarkStart w:id="25152" w:name="_Toc499752578"/>
      <w:bookmarkStart w:id="25153" w:name="_Toc499752737"/>
      <w:bookmarkStart w:id="25154" w:name="_Toc499752994"/>
      <w:bookmarkStart w:id="25155" w:name="_Toc499753153"/>
      <w:bookmarkStart w:id="25156" w:name="_Toc499753312"/>
      <w:bookmarkStart w:id="25157" w:name="_Toc499753471"/>
      <w:bookmarkStart w:id="25158" w:name="_Toc499753924"/>
      <w:bookmarkStart w:id="25159" w:name="_Toc499754083"/>
      <w:bookmarkStart w:id="25160" w:name="_Toc499754928"/>
      <w:bookmarkStart w:id="25161" w:name="_Toc499755087"/>
      <w:bookmarkStart w:id="25162" w:name="_Toc499755246"/>
      <w:bookmarkStart w:id="25163" w:name="_Toc499755405"/>
      <w:bookmarkStart w:id="25164" w:name="_Toc499755760"/>
      <w:bookmarkStart w:id="25165" w:name="_Toc499755919"/>
      <w:bookmarkStart w:id="25166" w:name="_Toc499756077"/>
      <w:bookmarkStart w:id="25167" w:name="_Toc499756235"/>
      <w:bookmarkStart w:id="25168" w:name="_Toc499756393"/>
      <w:bookmarkStart w:id="25169" w:name="_Toc499756551"/>
      <w:bookmarkStart w:id="25170" w:name="_Toc499755281"/>
      <w:bookmarkStart w:id="25171" w:name="_Toc499755517"/>
      <w:bookmarkStart w:id="25172" w:name="_Toc499755691"/>
      <w:bookmarkStart w:id="25173" w:name="_Toc499756806"/>
      <w:bookmarkStart w:id="25174" w:name="_Toc499755988"/>
      <w:bookmarkStart w:id="25175" w:name="_Toc499756288"/>
      <w:bookmarkStart w:id="25176" w:name="_Toc499756588"/>
      <w:bookmarkStart w:id="25177" w:name="_Toc499756768"/>
      <w:bookmarkStart w:id="25178" w:name="_Toc499757082"/>
      <w:bookmarkStart w:id="25179" w:name="_Toc499757240"/>
      <w:bookmarkStart w:id="25180" w:name="_Toc499757398"/>
      <w:bookmarkStart w:id="25181" w:name="_Toc499757556"/>
      <w:bookmarkStart w:id="25182" w:name="_Toc499757714"/>
      <w:bookmarkStart w:id="25183" w:name="_Toc499757872"/>
      <w:bookmarkStart w:id="25184" w:name="_Toc499757943"/>
      <w:bookmarkStart w:id="25185" w:name="_Toc499758101"/>
      <w:bookmarkStart w:id="25186" w:name="_Toc499756624"/>
      <w:bookmarkStart w:id="25187" w:name="_Toc499758259"/>
      <w:bookmarkStart w:id="25188" w:name="_Toc499758417"/>
      <w:bookmarkStart w:id="25189" w:name="_Toc499758575"/>
      <w:bookmarkStart w:id="25190" w:name="_Toc499758733"/>
      <w:bookmarkStart w:id="25191" w:name="_Toc499758891"/>
      <w:bookmarkStart w:id="25192" w:name="_Toc499759049"/>
      <w:bookmarkStart w:id="25193" w:name="_Toc499759207"/>
      <w:bookmarkStart w:id="25194" w:name="_Toc499759365"/>
      <w:bookmarkStart w:id="25195" w:name="_Toc499759523"/>
      <w:bookmarkStart w:id="25196" w:name="_Toc499759681"/>
      <w:bookmarkStart w:id="25197" w:name="_Toc499759839"/>
      <w:bookmarkStart w:id="25198" w:name="_Toc499759997"/>
      <w:bookmarkStart w:id="25199" w:name="_Toc499760155"/>
      <w:bookmarkStart w:id="25200" w:name="_Toc499756960"/>
      <w:bookmarkStart w:id="25201" w:name="_Toc499757201"/>
      <w:bookmarkStart w:id="25202" w:name="_Toc499760313"/>
      <w:bookmarkStart w:id="25203" w:name="_Toc499757498"/>
      <w:bookmarkStart w:id="25204" w:name="_Toc499760471"/>
      <w:bookmarkStart w:id="25205" w:name="_Toc499760629"/>
      <w:bookmarkStart w:id="25206" w:name="_Toc499760884"/>
      <w:bookmarkStart w:id="25207" w:name="_Toc499761042"/>
      <w:bookmarkStart w:id="25208" w:name="_Toc499761200"/>
      <w:bookmarkStart w:id="25209" w:name="_Toc499761358"/>
      <w:bookmarkStart w:id="25210" w:name="_Toc499801907"/>
      <w:bookmarkStart w:id="25211" w:name="_Toc499802066"/>
      <w:bookmarkStart w:id="25212" w:name="_Toc499802225"/>
      <w:bookmarkStart w:id="25213" w:name="_Toc499802384"/>
      <w:bookmarkStart w:id="25214" w:name="_Toc499802262"/>
      <w:bookmarkStart w:id="25215" w:name="_Toc499802580"/>
      <w:bookmarkStart w:id="25216" w:name="_Toc499802739"/>
      <w:bookmarkStart w:id="25217" w:name="_Toc499802898"/>
      <w:bookmarkStart w:id="25218" w:name="_Toc499802652"/>
      <w:bookmarkStart w:id="25219" w:name="_Toc499803057"/>
      <w:bookmarkStart w:id="25220" w:name="_Toc499803216"/>
      <w:bookmarkStart w:id="25221" w:name="_Toc499803375"/>
      <w:bookmarkStart w:id="25222" w:name="_Toc499803534"/>
      <w:bookmarkStart w:id="25223" w:name="_Toc499803694"/>
      <w:bookmarkStart w:id="25224" w:name="_Toc499803854"/>
      <w:bookmarkStart w:id="25225" w:name="_Toc499804014"/>
      <w:bookmarkStart w:id="25226" w:name="_Toc499804174"/>
      <w:bookmarkStart w:id="25227" w:name="_Toc499804334"/>
      <w:bookmarkStart w:id="25228" w:name="_Toc499804494"/>
      <w:bookmarkStart w:id="25229" w:name="_Toc499803126"/>
      <w:bookmarkStart w:id="25230" w:name="_Toc499804655"/>
      <w:bookmarkStart w:id="25231" w:name="_Toc499803431"/>
      <w:bookmarkStart w:id="25232" w:name="_Toc499803736"/>
      <w:bookmarkStart w:id="25233" w:name="_Toc499803983"/>
      <w:bookmarkStart w:id="25234" w:name="_Toc499804816"/>
      <w:bookmarkStart w:id="25235" w:name="_Toc499804282"/>
      <w:bookmarkStart w:id="25236" w:name="_Toc499804976"/>
      <w:bookmarkStart w:id="25237" w:name="_Toc499805136"/>
      <w:bookmarkStart w:id="25238" w:name="_Toc499804579"/>
      <w:bookmarkStart w:id="25239" w:name="_Toc499805296"/>
      <w:bookmarkStart w:id="25240" w:name="_Toc499804098"/>
      <w:bookmarkStart w:id="25241" w:name="_Toc499805018"/>
      <w:bookmarkStart w:id="25242" w:name="_Toc499805410"/>
      <w:bookmarkStart w:id="25243" w:name="_Toc499805570"/>
      <w:bookmarkStart w:id="25244" w:name="_Toc499805679"/>
      <w:bookmarkStart w:id="25245" w:name="_Toc499805839"/>
      <w:bookmarkStart w:id="25246" w:name="_Toc499805999"/>
      <w:bookmarkStart w:id="25247" w:name="_Toc499806159"/>
      <w:bookmarkStart w:id="25248" w:name="_Toc499806705"/>
      <w:bookmarkStart w:id="25249" w:name="_Toc499822175"/>
      <w:bookmarkStart w:id="25250" w:name="_Toc499822336"/>
      <w:bookmarkStart w:id="25251" w:name="_Toc499806305"/>
      <w:bookmarkStart w:id="25252" w:name="_Toc499806465"/>
      <w:bookmarkStart w:id="25253" w:name="_Toc499806785"/>
      <w:bookmarkStart w:id="25254" w:name="_Toc499806945"/>
      <w:bookmarkStart w:id="25255" w:name="_Toc499807105"/>
      <w:bookmarkStart w:id="25256" w:name="_Toc499807265"/>
      <w:bookmarkStart w:id="25257" w:name="_Toc499807425"/>
      <w:bookmarkStart w:id="25258" w:name="_Toc499807585"/>
      <w:bookmarkStart w:id="25259" w:name="_Toc499807745"/>
      <w:bookmarkStart w:id="25260" w:name="_Toc499807905"/>
      <w:bookmarkStart w:id="25261" w:name="_Toc499808065"/>
      <w:bookmarkStart w:id="25262" w:name="_Toc499808225"/>
      <w:bookmarkStart w:id="25263" w:name="_Toc499808385"/>
      <w:bookmarkStart w:id="25264" w:name="_Toc499808545"/>
      <w:bookmarkStart w:id="25265" w:name="_Toc499808705"/>
      <w:bookmarkStart w:id="25266" w:name="_Toc499808865"/>
      <w:bookmarkStart w:id="25267" w:name="_Toc499809025"/>
      <w:bookmarkStart w:id="25268" w:name="_Toc499809185"/>
      <w:bookmarkStart w:id="25269" w:name="_Toc499809345"/>
      <w:bookmarkStart w:id="25270" w:name="_Toc499809505"/>
      <w:bookmarkStart w:id="25271" w:name="_Toc499809665"/>
      <w:bookmarkStart w:id="25272" w:name="_Toc499809825"/>
      <w:bookmarkStart w:id="25273" w:name="_Toc499809985"/>
      <w:bookmarkStart w:id="25274" w:name="_Toc499810145"/>
      <w:bookmarkStart w:id="25275" w:name="_Toc499810305"/>
      <w:bookmarkStart w:id="25276" w:name="_Toc499810465"/>
      <w:bookmarkStart w:id="25277" w:name="_Toc499810625"/>
      <w:bookmarkStart w:id="25278" w:name="_Toc499810785"/>
      <w:bookmarkStart w:id="25279" w:name="_Toc499810945"/>
      <w:bookmarkStart w:id="25280" w:name="_Toc499811105"/>
      <w:bookmarkStart w:id="25281" w:name="_Toc499811265"/>
      <w:bookmarkStart w:id="25282" w:name="_Toc499811425"/>
      <w:bookmarkStart w:id="25283" w:name="_Toc499811585"/>
      <w:bookmarkStart w:id="25284" w:name="_Toc499811843"/>
      <w:bookmarkStart w:id="25285" w:name="_Toc499812003"/>
      <w:bookmarkStart w:id="25286" w:name="_Toc499812653"/>
      <w:bookmarkStart w:id="25287" w:name="_Toc499812813"/>
      <w:bookmarkStart w:id="25288" w:name="_Toc499812973"/>
      <w:bookmarkStart w:id="25289" w:name="_Toc499813133"/>
      <w:bookmarkStart w:id="25290" w:name="_Toc499813293"/>
      <w:bookmarkStart w:id="25291" w:name="_Toc499813453"/>
      <w:bookmarkStart w:id="25292" w:name="_Toc499813613"/>
      <w:bookmarkStart w:id="25293" w:name="_Toc499813773"/>
      <w:bookmarkStart w:id="25294" w:name="_Toc499813933"/>
      <w:bookmarkStart w:id="25295" w:name="_Toc499814093"/>
      <w:bookmarkStart w:id="25296" w:name="_Toc499814253"/>
      <w:bookmarkStart w:id="25297" w:name="_Toc499814413"/>
      <w:bookmarkStart w:id="25298" w:name="_Toc499814573"/>
      <w:bookmarkStart w:id="25299" w:name="_Toc499814733"/>
      <w:bookmarkStart w:id="25300" w:name="_Toc499814893"/>
      <w:bookmarkStart w:id="25301" w:name="_Toc499815053"/>
      <w:bookmarkStart w:id="25302" w:name="_Toc499815213"/>
      <w:bookmarkStart w:id="25303" w:name="_Toc499815373"/>
      <w:bookmarkStart w:id="25304" w:name="_Toc499815533"/>
      <w:bookmarkStart w:id="25305" w:name="_Toc499815791"/>
      <w:bookmarkStart w:id="25306" w:name="_Toc499816245"/>
      <w:bookmarkStart w:id="25307" w:name="_Toc499816699"/>
      <w:bookmarkStart w:id="25308" w:name="_Toc499817937"/>
      <w:bookmarkStart w:id="25309" w:name="_Toc499818195"/>
      <w:bookmarkStart w:id="25310" w:name="_Toc499818355"/>
      <w:bookmarkStart w:id="25311" w:name="_Toc499818515"/>
      <w:bookmarkStart w:id="25312" w:name="_Toc499818675"/>
      <w:bookmarkStart w:id="25313" w:name="_Toc499818835"/>
      <w:bookmarkStart w:id="25314" w:name="_Toc499818995"/>
      <w:bookmarkStart w:id="25315" w:name="_Toc499819155"/>
      <w:bookmarkStart w:id="25316" w:name="_Toc499819315"/>
      <w:bookmarkStart w:id="25317" w:name="_Toc499819475"/>
      <w:bookmarkStart w:id="25318" w:name="_Toc499819635"/>
      <w:bookmarkStart w:id="25319" w:name="_Toc499819795"/>
      <w:bookmarkStart w:id="25320" w:name="_Toc499819955"/>
      <w:bookmarkStart w:id="25321" w:name="_Toc499820115"/>
      <w:bookmarkStart w:id="25322" w:name="_Toc499820275"/>
      <w:bookmarkStart w:id="25323" w:name="_Toc499820435"/>
      <w:bookmarkStart w:id="25324" w:name="_Toc499820595"/>
      <w:bookmarkStart w:id="25325" w:name="_Toc499820755"/>
      <w:bookmarkStart w:id="25326" w:name="_Toc499820915"/>
      <w:bookmarkStart w:id="25327" w:name="_Toc499821173"/>
      <w:bookmarkStart w:id="25328" w:name="_Toc499821333"/>
      <w:bookmarkStart w:id="25329" w:name="_Toc499821493"/>
      <w:bookmarkStart w:id="25330" w:name="_Toc499821653"/>
      <w:bookmarkStart w:id="25331" w:name="_Toc499821813"/>
      <w:bookmarkStart w:id="25332" w:name="_Toc499821973"/>
      <w:bookmarkStart w:id="25333" w:name="_Toc499822453"/>
      <w:bookmarkStart w:id="25334" w:name="_Toc499822613"/>
      <w:bookmarkStart w:id="25335" w:name="_Toc499822773"/>
      <w:bookmarkStart w:id="25336" w:name="_Toc499822933"/>
      <w:bookmarkStart w:id="25337" w:name="_Toc499823093"/>
      <w:bookmarkStart w:id="25338" w:name="_Toc499823253"/>
      <w:bookmarkStart w:id="25339" w:name="_Toc499823413"/>
      <w:bookmarkStart w:id="25340" w:name="_Toc499823573"/>
      <w:bookmarkStart w:id="25341" w:name="_Toc499823733"/>
      <w:bookmarkStart w:id="25342" w:name="_Toc499823893"/>
      <w:bookmarkStart w:id="25343" w:name="_Toc499824053"/>
      <w:bookmarkStart w:id="25344" w:name="_Toc499824213"/>
      <w:bookmarkStart w:id="25345" w:name="_Toc499824373"/>
      <w:bookmarkStart w:id="25346" w:name="_Toc499824533"/>
      <w:bookmarkStart w:id="25347" w:name="_Toc499824693"/>
      <w:bookmarkStart w:id="25348" w:name="_Toc499824853"/>
      <w:bookmarkStart w:id="25349" w:name="_Toc499825013"/>
      <w:bookmarkStart w:id="25350" w:name="_Toc499825173"/>
      <w:bookmarkStart w:id="25351" w:name="_Toc499825431"/>
      <w:bookmarkStart w:id="25352" w:name="_Toc499825591"/>
      <w:bookmarkStart w:id="25353" w:name="_Toc499825849"/>
      <w:bookmarkStart w:id="25354" w:name="_Toc499826009"/>
      <w:bookmarkStart w:id="25355" w:name="_Toc499826169"/>
      <w:bookmarkStart w:id="25356" w:name="_Toc499826427"/>
      <w:bookmarkStart w:id="25357" w:name="_Toc499826587"/>
      <w:bookmarkStart w:id="25358" w:name="_Toc499827629"/>
      <w:bookmarkStart w:id="25359" w:name="_Toc499827985"/>
      <w:bookmarkStart w:id="25360" w:name="_Toc499828145"/>
      <w:bookmarkStart w:id="25361" w:name="_Toc499828501"/>
      <w:bookmarkStart w:id="25362" w:name="_Toc499828661"/>
      <w:bookmarkStart w:id="25363" w:name="_Toc499828821"/>
      <w:bookmarkStart w:id="25364" w:name="_Toc499828981"/>
      <w:bookmarkStart w:id="25365" w:name="_Toc499829141"/>
      <w:bookmarkStart w:id="25366" w:name="_Toc499829301"/>
      <w:bookmarkStart w:id="25367" w:name="_Toc499829461"/>
      <w:bookmarkStart w:id="25368" w:name="_Toc499829621"/>
      <w:bookmarkStart w:id="25369" w:name="_Toc499829781"/>
      <w:bookmarkStart w:id="25370" w:name="_Toc499829941"/>
      <w:bookmarkStart w:id="25371" w:name="_Toc499830101"/>
      <w:bookmarkStart w:id="25372" w:name="_Toc499830261"/>
      <w:bookmarkStart w:id="25373" w:name="_Toc499830421"/>
      <w:bookmarkStart w:id="25374" w:name="_Toc499830581"/>
      <w:bookmarkStart w:id="25375" w:name="_Toc499830741"/>
      <w:bookmarkStart w:id="25376" w:name="_Toc499830901"/>
      <w:bookmarkStart w:id="25377" w:name="_Toc499831061"/>
      <w:bookmarkStart w:id="25378" w:name="_Toc499831221"/>
      <w:bookmarkStart w:id="25379" w:name="_Toc499831381"/>
      <w:bookmarkStart w:id="25380" w:name="_Toc499831541"/>
      <w:bookmarkStart w:id="25381" w:name="_Toc499831701"/>
      <w:bookmarkStart w:id="25382" w:name="_Toc499831861"/>
      <w:bookmarkStart w:id="25383" w:name="_Toc499832021"/>
      <w:bookmarkStart w:id="25384" w:name="_Toc499832181"/>
      <w:bookmarkStart w:id="25385" w:name="_Toc499832341"/>
      <w:bookmarkStart w:id="25386" w:name="_Toc499832501"/>
      <w:bookmarkStart w:id="25387" w:name="_Toc499832661"/>
      <w:bookmarkStart w:id="25388" w:name="_Toc499832821"/>
      <w:bookmarkStart w:id="25389" w:name="_Toc499832981"/>
      <w:bookmarkStart w:id="25390" w:name="_Toc499833141"/>
      <w:bookmarkStart w:id="25391" w:name="_Toc499833301"/>
      <w:bookmarkStart w:id="25392" w:name="_Toc499833461"/>
      <w:bookmarkStart w:id="25393" w:name="_Toc499833621"/>
      <w:bookmarkStart w:id="25394" w:name="_Toc499833781"/>
      <w:bookmarkStart w:id="25395" w:name="_Toc499833941"/>
      <w:bookmarkStart w:id="25396" w:name="_Toc499834101"/>
      <w:bookmarkStart w:id="25397" w:name="_Toc499834261"/>
      <w:bookmarkStart w:id="25398" w:name="_Toc499834421"/>
      <w:bookmarkStart w:id="25399" w:name="_Toc499834581"/>
      <w:bookmarkStart w:id="25400" w:name="_Toc499834741"/>
      <w:bookmarkStart w:id="25401" w:name="_Toc499834901"/>
      <w:bookmarkStart w:id="25402" w:name="_Toc499835061"/>
      <w:bookmarkStart w:id="25403" w:name="_Toc499835221"/>
      <w:bookmarkStart w:id="25404" w:name="_Toc499835381"/>
      <w:bookmarkStart w:id="25405" w:name="_Toc499835541"/>
      <w:bookmarkStart w:id="25406" w:name="_Toc499835701"/>
      <w:bookmarkStart w:id="25407" w:name="_Toc499835861"/>
      <w:bookmarkStart w:id="25408" w:name="_Toc499836021"/>
      <w:bookmarkStart w:id="25409" w:name="_Toc499836181"/>
      <w:bookmarkStart w:id="25410" w:name="_Toc499836341"/>
      <w:bookmarkStart w:id="25411" w:name="_Toc499836502"/>
      <w:bookmarkStart w:id="25412" w:name="_Toc499836663"/>
      <w:bookmarkStart w:id="25413" w:name="_Toc499836824"/>
      <w:bookmarkStart w:id="25414" w:name="_Toc499836985"/>
      <w:bookmarkStart w:id="25415" w:name="_Toc499837146"/>
      <w:bookmarkStart w:id="25416" w:name="_Toc499837307"/>
      <w:bookmarkStart w:id="25417" w:name="_Toc499822569"/>
      <w:bookmarkStart w:id="25418" w:name="_Toc499822874"/>
      <w:bookmarkStart w:id="25419" w:name="_Toc499823290"/>
      <w:bookmarkStart w:id="25420" w:name="_Toc499837468"/>
      <w:bookmarkStart w:id="25421" w:name="_Toc499837629"/>
      <w:bookmarkStart w:id="25422" w:name="_Toc499837790"/>
      <w:bookmarkStart w:id="25423" w:name="_Toc499837951"/>
      <w:bookmarkStart w:id="25424" w:name="_Toc499838112"/>
      <w:bookmarkStart w:id="25425" w:name="_Toc499838273"/>
      <w:bookmarkStart w:id="25426" w:name="_Toc499838434"/>
      <w:bookmarkStart w:id="25427" w:name="_Toc499838595"/>
      <w:bookmarkStart w:id="25428" w:name="_Toc499838756"/>
      <w:bookmarkStart w:id="25429" w:name="_Toc499838917"/>
      <w:bookmarkStart w:id="25430" w:name="_Toc499839078"/>
      <w:bookmarkStart w:id="25431" w:name="_Toc499839239"/>
      <w:bookmarkStart w:id="25432" w:name="_Toc499839400"/>
      <w:bookmarkStart w:id="25433" w:name="_Toc499839660"/>
      <w:bookmarkStart w:id="25434" w:name="_Toc499823536"/>
      <w:bookmarkStart w:id="25435" w:name="_Toc499823840"/>
      <w:bookmarkStart w:id="25436" w:name="_Toc499839821"/>
      <w:bookmarkStart w:id="25437" w:name="_Toc499824139"/>
      <w:bookmarkStart w:id="25438" w:name="_Toc499824746"/>
      <w:bookmarkStart w:id="25439" w:name="_Toc499824570"/>
      <w:bookmarkStart w:id="25440" w:name="_Toc499825051"/>
      <w:bookmarkStart w:id="25441" w:name="_Toc499839982"/>
      <w:bookmarkStart w:id="25442" w:name="_Toc499840143"/>
      <w:bookmarkStart w:id="25443" w:name="_Toc499825292"/>
      <w:bookmarkStart w:id="25444" w:name="_Toc499840304"/>
      <w:bookmarkStart w:id="25445" w:name="_Toc499825536"/>
      <w:bookmarkStart w:id="25446" w:name="_Toc499840465"/>
      <w:bookmarkStart w:id="25447" w:name="_Toc499840626"/>
      <w:bookmarkStart w:id="25448" w:name="_Toc499840787"/>
      <w:bookmarkStart w:id="25449" w:name="_Toc499840948"/>
      <w:bookmarkStart w:id="25450" w:name="_Toc499825772"/>
      <w:bookmarkStart w:id="25451" w:name="_Toc499826075"/>
      <w:bookmarkStart w:id="25452" w:name="_Toc499826318"/>
      <w:bookmarkStart w:id="25453" w:name="_Toc499826623"/>
      <w:bookmarkStart w:id="25454" w:name="_Toc499826802"/>
      <w:bookmarkStart w:id="25455" w:name="_Toc499841109"/>
      <w:bookmarkStart w:id="25456" w:name="_Toc499826982"/>
      <w:bookmarkStart w:id="25457" w:name="_Toc499825332"/>
      <w:bookmarkStart w:id="25458" w:name="_Toc499827156"/>
      <w:bookmarkStart w:id="25459" w:name="_Toc499825732"/>
      <w:bookmarkStart w:id="25460" w:name="_Toc499826249"/>
      <w:bookmarkStart w:id="25461" w:name="_Toc499826709"/>
      <w:bookmarkStart w:id="25462" w:name="_Toc499827337"/>
      <w:bookmarkStart w:id="25463" w:name="_Toc499827518"/>
      <w:bookmarkStart w:id="25464" w:name="_Toc499827044"/>
      <w:bookmarkStart w:id="25465" w:name="_Toc499827386"/>
      <w:bookmarkStart w:id="25466" w:name="_Toc499827803"/>
      <w:bookmarkStart w:id="25467" w:name="_Toc499828046"/>
      <w:bookmarkStart w:id="25468" w:name="_Toc499828290"/>
      <w:bookmarkStart w:id="25469" w:name="_Toc499828475"/>
      <w:bookmarkStart w:id="25470" w:name="_Toc499828775"/>
      <w:bookmarkStart w:id="25471" w:name="_Toc499829080"/>
      <w:bookmarkStart w:id="25472" w:name="_Toc499828190"/>
      <w:bookmarkStart w:id="25473" w:name="_Toc499826517"/>
      <w:bookmarkStart w:id="25474" w:name="_Toc499827219"/>
      <w:bookmarkStart w:id="25475" w:name="_Toc499827696"/>
      <w:bookmarkStart w:id="25476" w:name="_Toc499826916"/>
      <w:bookmarkStart w:id="25477" w:name="_Toc499828591"/>
      <w:bookmarkStart w:id="25478" w:name="_Toc499829343"/>
      <w:bookmarkStart w:id="25479" w:name="_Toc499828255"/>
      <w:bookmarkStart w:id="25480" w:name="_Toc499829248"/>
      <w:bookmarkStart w:id="25481" w:name="_Toc499829674"/>
      <w:bookmarkStart w:id="25482" w:name="_Toc499829979"/>
      <w:bookmarkStart w:id="25483" w:name="_Toc499828441"/>
      <w:bookmarkStart w:id="25484" w:name="_Toc499829745"/>
      <w:bookmarkStart w:id="25485" w:name="_Toc499830344"/>
      <w:bookmarkStart w:id="25486" w:name="_Toc499830647"/>
      <w:bookmarkStart w:id="25487" w:name="_Toc499830854"/>
      <w:bookmarkStart w:id="25488" w:name="_Toc499831159"/>
      <w:bookmarkStart w:id="25489" w:name="_Toc499831629"/>
      <w:bookmarkStart w:id="25490" w:name="_Toc499832104"/>
      <w:bookmarkStart w:id="25491" w:name="_Toc499833034"/>
      <w:bookmarkStart w:id="25492" w:name="_Toc499833423"/>
      <w:bookmarkStart w:id="25493" w:name="_Toc499833730"/>
      <w:bookmarkStart w:id="25494" w:name="_Toc499834041"/>
      <w:bookmarkStart w:id="25495" w:name="_Toc499834373"/>
      <w:bookmarkStart w:id="25496" w:name="_Toc499834710"/>
      <w:bookmarkStart w:id="25497" w:name="_Toc499835100"/>
      <w:bookmarkStart w:id="25498" w:name="_Toc499834216"/>
      <w:bookmarkStart w:id="25499" w:name="_Toc499835432"/>
      <w:bookmarkStart w:id="25500" w:name="_Toc499835764"/>
      <w:bookmarkStart w:id="25501" w:name="_Toc499834960"/>
      <w:bookmarkStart w:id="25502" w:name="_Toc499835966"/>
      <w:bookmarkStart w:id="25503" w:name="_Toc499837089"/>
      <w:bookmarkStart w:id="25504" w:name="_Toc499837422"/>
      <w:bookmarkStart w:id="25505" w:name="_Toc499837761"/>
      <w:bookmarkStart w:id="25506" w:name="_Toc499838153"/>
      <w:bookmarkStart w:id="25507" w:name="_Toc499842730"/>
      <w:bookmarkStart w:id="25508" w:name="_Toc499843395"/>
      <w:bookmarkEnd w:id="25114"/>
      <w:bookmarkEnd w:id="25115"/>
      <w:bookmarkEnd w:id="25116"/>
      <w:bookmarkEnd w:id="25117"/>
      <w:bookmarkEnd w:id="25118"/>
      <w:bookmarkEnd w:id="25119"/>
      <w:bookmarkEnd w:id="25120"/>
      <w:bookmarkEnd w:id="25121"/>
      <w:bookmarkEnd w:id="25122"/>
      <w:bookmarkEnd w:id="25123"/>
      <w:bookmarkEnd w:id="25124"/>
      <w:bookmarkEnd w:id="25125"/>
      <w:bookmarkEnd w:id="25126"/>
      <w:bookmarkEnd w:id="25127"/>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bookmarkEnd w:id="25147"/>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bookmarkEnd w:id="25184"/>
      <w:bookmarkEnd w:id="25185"/>
      <w:bookmarkEnd w:id="25186"/>
      <w:bookmarkEnd w:id="25187"/>
      <w:bookmarkEnd w:id="25188"/>
      <w:bookmarkEnd w:id="25189"/>
      <w:bookmarkEnd w:id="25190"/>
      <w:bookmarkEnd w:id="25191"/>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bookmarkEnd w:id="25230"/>
      <w:bookmarkEnd w:id="25231"/>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bookmarkEnd w:id="25270"/>
      <w:bookmarkEnd w:id="25271"/>
      <w:bookmarkEnd w:id="25272"/>
      <w:bookmarkEnd w:id="25273"/>
      <w:bookmarkEnd w:id="25274"/>
      <w:bookmarkEnd w:id="25275"/>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bookmarkEnd w:id="25314"/>
      <w:bookmarkEnd w:id="25315"/>
      <w:bookmarkEnd w:id="25316"/>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bookmarkEnd w:id="25355"/>
      <w:bookmarkEnd w:id="25356"/>
      <w:bookmarkEnd w:id="25357"/>
      <w:bookmarkEnd w:id="2535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bookmarkEnd w:id="25397"/>
      <w:bookmarkEnd w:id="25398"/>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bookmarkEnd w:id="25420"/>
      <w:bookmarkEnd w:id="25421"/>
      <w:bookmarkEnd w:id="25422"/>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bookmarkEnd w:id="25437"/>
      <w:bookmarkEnd w:id="25438"/>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bookmarkEnd w:id="25477"/>
      <w:bookmarkEnd w:id="25478"/>
      <w:bookmarkEnd w:id="25479"/>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p>
    <w:p w14:paraId="5748A2C4" w14:textId="356C87FF" w:rsidR="00335CF4" w:rsidRPr="00B7686C" w:rsidDel="00D479D3" w:rsidRDefault="002730B1">
      <w:pPr>
        <w:pStyle w:val="Overskrift4"/>
        <w:numPr>
          <w:ilvl w:val="0"/>
          <w:numId w:val="0"/>
        </w:numPr>
        <w:ind w:left="851"/>
        <w:jc w:val="both"/>
        <w:rPr>
          <w:ins w:id="25509" w:author="Ole-Martin Hanstveit" w:date="2017-11-26T17:43:00Z"/>
          <w:del w:id="25510" w:author="Morten Lerstad Solli" w:date="2017-11-29T15:13:00Z"/>
          <w:lang w:val="en-US"/>
        </w:rPr>
        <w:pPrChange w:id="25511" w:author="Oscar Herman Kise" w:date="2017-11-30T20:05:00Z">
          <w:pPr>
            <w:pStyle w:val="Overskrift4"/>
          </w:pPr>
        </w:pPrChange>
      </w:pPr>
      <w:del w:id="25512" w:author="Oscar Herman Kise" w:date="2017-11-29T12:50:00Z">
        <w:r w:rsidRPr="005A3108" w:rsidDel="00D479D3">
          <w:rPr>
            <w:lang w:val="en-US"/>
          </w:rPr>
          <w:delText>Video c</w:delText>
        </w:r>
        <w:r w:rsidR="00335CF4" w:rsidRPr="005A3108" w:rsidDel="00D479D3">
          <w:rPr>
            <w:lang w:val="en-US"/>
          </w:rPr>
          <w:delText xml:space="preserve">apturing </w:delText>
        </w:r>
      </w:del>
      <w:bookmarkStart w:id="25513" w:name="_Toc499732701"/>
      <w:bookmarkStart w:id="25514" w:name="_Toc499731994"/>
      <w:bookmarkStart w:id="25515" w:name="_Toc499732858"/>
      <w:bookmarkStart w:id="25516" w:name="_Toc499732175"/>
      <w:bookmarkStart w:id="25517" w:name="_Toc499732354"/>
      <w:bookmarkStart w:id="25518" w:name="_Toc499732530"/>
      <w:bookmarkStart w:id="25519" w:name="_Toc499732765"/>
      <w:bookmarkStart w:id="25520" w:name="_Toc499732992"/>
      <w:bookmarkStart w:id="25521" w:name="_Toc499733149"/>
      <w:bookmarkStart w:id="25522" w:name="_Toc499733306"/>
      <w:bookmarkStart w:id="25523" w:name="_Toc499733463"/>
      <w:bookmarkStart w:id="25524" w:name="_Toc499733184"/>
      <w:bookmarkStart w:id="25525" w:name="_Toc499733655"/>
      <w:bookmarkStart w:id="25526" w:name="_Toc499733812"/>
      <w:bookmarkStart w:id="25527" w:name="_Toc499733969"/>
      <w:bookmarkStart w:id="25528" w:name="_Toc499737815"/>
      <w:bookmarkStart w:id="25529" w:name="_Toc499738113"/>
      <w:bookmarkStart w:id="25530" w:name="_Toc499739501"/>
      <w:bookmarkStart w:id="25531" w:name="_Toc499743829"/>
      <w:bookmarkStart w:id="25532" w:name="_Toc499748415"/>
      <w:bookmarkStart w:id="25533" w:name="_Toc499749129"/>
      <w:bookmarkStart w:id="25534" w:name="_Toc499749287"/>
      <w:bookmarkStart w:id="25535" w:name="_Toc499749445"/>
      <w:bookmarkStart w:id="25536" w:name="_Toc499749603"/>
      <w:bookmarkStart w:id="25537" w:name="_Toc499750164"/>
      <w:bookmarkStart w:id="25538" w:name="_Toc499750588"/>
      <w:bookmarkStart w:id="25539" w:name="_Toc499748575"/>
      <w:bookmarkStart w:id="25540" w:name="_Toc499750045"/>
      <w:bookmarkStart w:id="25541" w:name="_Toc499750732"/>
      <w:bookmarkStart w:id="25542" w:name="_Toc499751050"/>
      <w:bookmarkStart w:id="25543" w:name="_Toc499751209"/>
      <w:bookmarkStart w:id="25544" w:name="_Toc499751368"/>
      <w:bookmarkStart w:id="25545" w:name="_Toc499751527"/>
      <w:bookmarkStart w:id="25546" w:name="_Toc499751686"/>
      <w:bookmarkStart w:id="25547" w:name="_Toc499751845"/>
      <w:bookmarkStart w:id="25548" w:name="_Toc499752004"/>
      <w:bookmarkStart w:id="25549" w:name="_Toc499752261"/>
      <w:bookmarkStart w:id="25550" w:name="_Toc499752420"/>
      <w:bookmarkStart w:id="25551" w:name="_Toc499752579"/>
      <w:bookmarkStart w:id="25552" w:name="_Toc499752738"/>
      <w:bookmarkStart w:id="25553" w:name="_Toc499752995"/>
      <w:bookmarkStart w:id="25554" w:name="_Toc499753154"/>
      <w:bookmarkStart w:id="25555" w:name="_Toc499753313"/>
      <w:bookmarkStart w:id="25556" w:name="_Toc499753472"/>
      <w:bookmarkStart w:id="25557" w:name="_Toc499753925"/>
      <w:bookmarkStart w:id="25558" w:name="_Toc499754084"/>
      <w:bookmarkStart w:id="25559" w:name="_Toc499754929"/>
      <w:bookmarkStart w:id="25560" w:name="_Toc499755088"/>
      <w:bookmarkStart w:id="25561" w:name="_Toc499755247"/>
      <w:bookmarkStart w:id="25562" w:name="_Toc499755406"/>
      <w:bookmarkStart w:id="25563" w:name="_Toc499755761"/>
      <w:bookmarkStart w:id="25564" w:name="_Toc499755920"/>
      <w:bookmarkStart w:id="25565" w:name="_Toc499756078"/>
      <w:bookmarkStart w:id="25566" w:name="_Toc499756236"/>
      <w:bookmarkStart w:id="25567" w:name="_Toc499756394"/>
      <w:bookmarkStart w:id="25568" w:name="_Toc499756552"/>
      <w:bookmarkStart w:id="25569" w:name="_Toc499755282"/>
      <w:bookmarkStart w:id="25570" w:name="_Toc499755518"/>
      <w:bookmarkStart w:id="25571" w:name="_Toc499755698"/>
      <w:bookmarkStart w:id="25572" w:name="_Toc499756807"/>
      <w:bookmarkStart w:id="25573" w:name="_Toc499755989"/>
      <w:bookmarkStart w:id="25574" w:name="_Toc499756289"/>
      <w:bookmarkStart w:id="25575" w:name="_Toc499756589"/>
      <w:bookmarkStart w:id="25576" w:name="_Toc499756769"/>
      <w:bookmarkStart w:id="25577" w:name="_Toc499757083"/>
      <w:bookmarkStart w:id="25578" w:name="_Toc499757241"/>
      <w:bookmarkStart w:id="25579" w:name="_Toc499757399"/>
      <w:bookmarkStart w:id="25580" w:name="_Toc499757557"/>
      <w:bookmarkStart w:id="25581" w:name="_Toc499757715"/>
      <w:bookmarkStart w:id="25582" w:name="_Toc499757873"/>
      <w:bookmarkStart w:id="25583" w:name="_Toc499757944"/>
      <w:bookmarkStart w:id="25584" w:name="_Toc499758102"/>
      <w:bookmarkStart w:id="25585" w:name="_Toc499756625"/>
      <w:bookmarkStart w:id="25586" w:name="_Toc499758260"/>
      <w:bookmarkStart w:id="25587" w:name="_Toc499758418"/>
      <w:bookmarkStart w:id="25588" w:name="_Toc499758576"/>
      <w:bookmarkStart w:id="25589" w:name="_Toc499758734"/>
      <w:bookmarkStart w:id="25590" w:name="_Toc499758892"/>
      <w:bookmarkStart w:id="25591" w:name="_Toc499759050"/>
      <w:bookmarkStart w:id="25592" w:name="_Toc499759208"/>
      <w:bookmarkStart w:id="25593" w:name="_Toc499759366"/>
      <w:bookmarkStart w:id="25594" w:name="_Toc499759524"/>
      <w:bookmarkStart w:id="25595" w:name="_Toc499759682"/>
      <w:bookmarkStart w:id="25596" w:name="_Toc499759840"/>
      <w:bookmarkStart w:id="25597" w:name="_Toc499759998"/>
      <w:bookmarkStart w:id="25598" w:name="_Toc499760156"/>
      <w:bookmarkStart w:id="25599" w:name="_Toc499756961"/>
      <w:bookmarkStart w:id="25600" w:name="_Toc499757202"/>
      <w:bookmarkStart w:id="25601" w:name="_Toc499760314"/>
      <w:bookmarkStart w:id="25602" w:name="_Toc499757499"/>
      <w:bookmarkStart w:id="25603" w:name="_Toc499760472"/>
      <w:bookmarkStart w:id="25604" w:name="_Toc499760630"/>
      <w:bookmarkStart w:id="25605" w:name="_Toc499760885"/>
      <w:bookmarkStart w:id="25606" w:name="_Toc499761043"/>
      <w:bookmarkStart w:id="25607" w:name="_Toc499761201"/>
      <w:bookmarkStart w:id="25608" w:name="_Toc499761359"/>
      <w:bookmarkStart w:id="25609" w:name="_Toc499801908"/>
      <w:bookmarkStart w:id="25610" w:name="_Toc499802067"/>
      <w:bookmarkStart w:id="25611" w:name="_Toc499802226"/>
      <w:bookmarkStart w:id="25612" w:name="_Toc499802385"/>
      <w:bookmarkStart w:id="25613" w:name="_Toc499802263"/>
      <w:bookmarkStart w:id="25614" w:name="_Toc499802581"/>
      <w:bookmarkStart w:id="25615" w:name="_Toc499802740"/>
      <w:bookmarkStart w:id="25616" w:name="_Toc499802899"/>
      <w:bookmarkStart w:id="25617" w:name="_Toc499802655"/>
      <w:bookmarkStart w:id="25618" w:name="_Toc499803058"/>
      <w:bookmarkStart w:id="25619" w:name="_Toc499803217"/>
      <w:bookmarkStart w:id="25620" w:name="_Toc499803376"/>
      <w:bookmarkStart w:id="25621" w:name="_Toc499803535"/>
      <w:bookmarkStart w:id="25622" w:name="_Toc499803695"/>
      <w:bookmarkStart w:id="25623" w:name="_Toc499803855"/>
      <w:bookmarkStart w:id="25624" w:name="_Toc499804015"/>
      <w:bookmarkStart w:id="25625" w:name="_Toc499804175"/>
      <w:bookmarkStart w:id="25626" w:name="_Toc499804335"/>
      <w:bookmarkStart w:id="25627" w:name="_Toc499804495"/>
      <w:bookmarkStart w:id="25628" w:name="_Toc499803127"/>
      <w:bookmarkStart w:id="25629" w:name="_Toc499804656"/>
      <w:bookmarkStart w:id="25630" w:name="_Toc499803432"/>
      <w:bookmarkStart w:id="25631" w:name="_Toc499803737"/>
      <w:bookmarkStart w:id="25632" w:name="_Toc499803984"/>
      <w:bookmarkStart w:id="25633" w:name="_Toc499804817"/>
      <w:bookmarkStart w:id="25634" w:name="_Toc499804283"/>
      <w:bookmarkStart w:id="25635" w:name="_Toc499804977"/>
      <w:bookmarkStart w:id="25636" w:name="_Toc499805137"/>
      <w:bookmarkStart w:id="25637" w:name="_Toc499804581"/>
      <w:bookmarkStart w:id="25638" w:name="_Toc499805297"/>
      <w:bookmarkStart w:id="25639" w:name="_Toc499804100"/>
      <w:bookmarkStart w:id="25640" w:name="_Toc499805019"/>
      <w:bookmarkStart w:id="25641" w:name="_Toc499805411"/>
      <w:bookmarkStart w:id="25642" w:name="_Toc499805571"/>
      <w:bookmarkStart w:id="25643" w:name="_Toc499805680"/>
      <w:bookmarkStart w:id="25644" w:name="_Toc499805840"/>
      <w:bookmarkStart w:id="25645" w:name="_Toc499806000"/>
      <w:bookmarkStart w:id="25646" w:name="_Toc499806160"/>
      <w:bookmarkStart w:id="25647" w:name="_Toc499806706"/>
      <w:bookmarkStart w:id="25648" w:name="_Toc499822176"/>
      <w:bookmarkStart w:id="25649" w:name="_Toc499822337"/>
      <w:bookmarkStart w:id="25650" w:name="_Toc499806306"/>
      <w:bookmarkStart w:id="25651" w:name="_Toc499806466"/>
      <w:bookmarkStart w:id="25652" w:name="_Toc499806786"/>
      <w:bookmarkStart w:id="25653" w:name="_Toc499806946"/>
      <w:bookmarkStart w:id="25654" w:name="_Toc499807106"/>
      <w:bookmarkStart w:id="25655" w:name="_Toc499807266"/>
      <w:bookmarkStart w:id="25656" w:name="_Toc499807426"/>
      <w:bookmarkStart w:id="25657" w:name="_Toc499807586"/>
      <w:bookmarkStart w:id="25658" w:name="_Toc499807746"/>
      <w:bookmarkStart w:id="25659" w:name="_Toc499807906"/>
      <w:bookmarkStart w:id="25660" w:name="_Toc499808066"/>
      <w:bookmarkStart w:id="25661" w:name="_Toc499808226"/>
      <w:bookmarkStart w:id="25662" w:name="_Toc499808386"/>
      <w:bookmarkStart w:id="25663" w:name="_Toc499808546"/>
      <w:bookmarkStart w:id="25664" w:name="_Toc499808706"/>
      <w:bookmarkStart w:id="25665" w:name="_Toc499808866"/>
      <w:bookmarkStart w:id="25666" w:name="_Toc499809026"/>
      <w:bookmarkStart w:id="25667" w:name="_Toc499809186"/>
      <w:bookmarkStart w:id="25668" w:name="_Toc499809346"/>
      <w:bookmarkStart w:id="25669" w:name="_Toc499809506"/>
      <w:bookmarkStart w:id="25670" w:name="_Toc499809666"/>
      <w:bookmarkStart w:id="25671" w:name="_Toc499809826"/>
      <w:bookmarkStart w:id="25672" w:name="_Toc499809986"/>
      <w:bookmarkStart w:id="25673" w:name="_Toc499810146"/>
      <w:bookmarkStart w:id="25674" w:name="_Toc499810306"/>
      <w:bookmarkStart w:id="25675" w:name="_Toc499810466"/>
      <w:bookmarkStart w:id="25676" w:name="_Toc499810626"/>
      <w:bookmarkStart w:id="25677" w:name="_Toc499810786"/>
      <w:bookmarkStart w:id="25678" w:name="_Toc499810946"/>
      <w:bookmarkStart w:id="25679" w:name="_Toc499811106"/>
      <w:bookmarkStart w:id="25680" w:name="_Toc499811266"/>
      <w:bookmarkStart w:id="25681" w:name="_Toc499811426"/>
      <w:bookmarkStart w:id="25682" w:name="_Toc499811586"/>
      <w:bookmarkStart w:id="25683" w:name="_Toc499811844"/>
      <w:bookmarkStart w:id="25684" w:name="_Toc499812004"/>
      <w:bookmarkStart w:id="25685" w:name="_Toc499812654"/>
      <w:bookmarkStart w:id="25686" w:name="_Toc499812814"/>
      <w:bookmarkStart w:id="25687" w:name="_Toc499812974"/>
      <w:bookmarkStart w:id="25688" w:name="_Toc499813134"/>
      <w:bookmarkStart w:id="25689" w:name="_Toc499813294"/>
      <w:bookmarkStart w:id="25690" w:name="_Toc499813454"/>
      <w:bookmarkStart w:id="25691" w:name="_Toc499813614"/>
      <w:bookmarkStart w:id="25692" w:name="_Toc499813774"/>
      <w:bookmarkStart w:id="25693" w:name="_Toc499813934"/>
      <w:bookmarkStart w:id="25694" w:name="_Toc499814094"/>
      <w:bookmarkStart w:id="25695" w:name="_Toc499814254"/>
      <w:bookmarkStart w:id="25696" w:name="_Toc499814414"/>
      <w:bookmarkStart w:id="25697" w:name="_Toc499814574"/>
      <w:bookmarkStart w:id="25698" w:name="_Toc499814734"/>
      <w:bookmarkStart w:id="25699" w:name="_Toc499814894"/>
      <w:bookmarkStart w:id="25700" w:name="_Toc499815054"/>
      <w:bookmarkStart w:id="25701" w:name="_Toc499815214"/>
      <w:bookmarkStart w:id="25702" w:name="_Toc499815374"/>
      <w:bookmarkStart w:id="25703" w:name="_Toc499815534"/>
      <w:bookmarkStart w:id="25704" w:name="_Toc499815792"/>
      <w:bookmarkStart w:id="25705" w:name="_Toc499816246"/>
      <w:bookmarkStart w:id="25706" w:name="_Toc499816700"/>
      <w:bookmarkStart w:id="25707" w:name="_Toc499817938"/>
      <w:bookmarkStart w:id="25708" w:name="_Toc499818196"/>
      <w:bookmarkStart w:id="25709" w:name="_Toc499818356"/>
      <w:bookmarkStart w:id="25710" w:name="_Toc499818516"/>
      <w:bookmarkStart w:id="25711" w:name="_Toc499818676"/>
      <w:bookmarkStart w:id="25712" w:name="_Toc499818836"/>
      <w:bookmarkStart w:id="25713" w:name="_Toc499818996"/>
      <w:bookmarkStart w:id="25714" w:name="_Toc499819156"/>
      <w:bookmarkStart w:id="25715" w:name="_Toc499819316"/>
      <w:bookmarkStart w:id="25716" w:name="_Toc499819476"/>
      <w:bookmarkStart w:id="25717" w:name="_Toc499819636"/>
      <w:bookmarkStart w:id="25718" w:name="_Toc499819796"/>
      <w:bookmarkStart w:id="25719" w:name="_Toc499819956"/>
      <w:bookmarkStart w:id="25720" w:name="_Toc499820116"/>
      <w:bookmarkStart w:id="25721" w:name="_Toc499820276"/>
      <w:bookmarkStart w:id="25722" w:name="_Toc499820436"/>
      <w:bookmarkStart w:id="25723" w:name="_Toc499820596"/>
      <w:bookmarkStart w:id="25724" w:name="_Toc499820756"/>
      <w:bookmarkStart w:id="25725" w:name="_Toc499820916"/>
      <w:bookmarkStart w:id="25726" w:name="_Toc499821174"/>
      <w:bookmarkStart w:id="25727" w:name="_Toc499821334"/>
      <w:bookmarkStart w:id="25728" w:name="_Toc499821494"/>
      <w:bookmarkStart w:id="25729" w:name="_Toc499821654"/>
      <w:bookmarkStart w:id="25730" w:name="_Toc499821814"/>
      <w:bookmarkStart w:id="25731" w:name="_Toc499821974"/>
      <w:bookmarkStart w:id="25732" w:name="_Toc499822454"/>
      <w:bookmarkStart w:id="25733" w:name="_Toc499822614"/>
      <w:bookmarkStart w:id="25734" w:name="_Toc499822774"/>
      <w:bookmarkStart w:id="25735" w:name="_Toc499822934"/>
      <w:bookmarkStart w:id="25736" w:name="_Toc499823094"/>
      <w:bookmarkStart w:id="25737" w:name="_Toc499823254"/>
      <w:bookmarkStart w:id="25738" w:name="_Toc499823414"/>
      <w:bookmarkStart w:id="25739" w:name="_Toc499823574"/>
      <w:bookmarkStart w:id="25740" w:name="_Toc499823734"/>
      <w:bookmarkStart w:id="25741" w:name="_Toc499823894"/>
      <w:bookmarkStart w:id="25742" w:name="_Toc499824054"/>
      <w:bookmarkStart w:id="25743" w:name="_Toc499824214"/>
      <w:bookmarkStart w:id="25744" w:name="_Toc499824374"/>
      <w:bookmarkStart w:id="25745" w:name="_Toc499824534"/>
      <w:bookmarkStart w:id="25746" w:name="_Toc499824694"/>
      <w:bookmarkStart w:id="25747" w:name="_Toc499824854"/>
      <w:bookmarkStart w:id="25748" w:name="_Toc499825014"/>
      <w:bookmarkStart w:id="25749" w:name="_Toc499825174"/>
      <w:bookmarkStart w:id="25750" w:name="_Toc499825432"/>
      <w:bookmarkStart w:id="25751" w:name="_Toc499825592"/>
      <w:bookmarkStart w:id="25752" w:name="_Toc499825850"/>
      <w:bookmarkStart w:id="25753" w:name="_Toc499826010"/>
      <w:bookmarkStart w:id="25754" w:name="_Toc499826170"/>
      <w:bookmarkStart w:id="25755" w:name="_Toc499826428"/>
      <w:bookmarkStart w:id="25756" w:name="_Toc499826588"/>
      <w:bookmarkStart w:id="25757" w:name="_Toc499827630"/>
      <w:bookmarkStart w:id="25758" w:name="_Toc499827986"/>
      <w:bookmarkStart w:id="25759" w:name="_Toc499828146"/>
      <w:bookmarkStart w:id="25760" w:name="_Toc499828502"/>
      <w:bookmarkStart w:id="25761" w:name="_Toc499828662"/>
      <w:bookmarkStart w:id="25762" w:name="_Toc499828822"/>
      <w:bookmarkStart w:id="25763" w:name="_Toc499828982"/>
      <w:bookmarkStart w:id="25764" w:name="_Toc499829142"/>
      <w:bookmarkStart w:id="25765" w:name="_Toc499829302"/>
      <w:bookmarkStart w:id="25766" w:name="_Toc499829462"/>
      <w:bookmarkStart w:id="25767" w:name="_Toc499829622"/>
      <w:bookmarkStart w:id="25768" w:name="_Toc499829782"/>
      <w:bookmarkStart w:id="25769" w:name="_Toc499829942"/>
      <w:bookmarkStart w:id="25770" w:name="_Toc499830102"/>
      <w:bookmarkStart w:id="25771" w:name="_Toc499830262"/>
      <w:bookmarkStart w:id="25772" w:name="_Toc499830422"/>
      <w:bookmarkStart w:id="25773" w:name="_Toc499830582"/>
      <w:bookmarkStart w:id="25774" w:name="_Toc499830742"/>
      <w:bookmarkStart w:id="25775" w:name="_Toc499830902"/>
      <w:bookmarkStart w:id="25776" w:name="_Toc499831062"/>
      <w:bookmarkStart w:id="25777" w:name="_Toc499831222"/>
      <w:bookmarkStart w:id="25778" w:name="_Toc499831382"/>
      <w:bookmarkStart w:id="25779" w:name="_Toc499831542"/>
      <w:bookmarkStart w:id="25780" w:name="_Toc499831702"/>
      <w:bookmarkStart w:id="25781" w:name="_Toc499831862"/>
      <w:bookmarkStart w:id="25782" w:name="_Toc499832022"/>
      <w:bookmarkStart w:id="25783" w:name="_Toc499832182"/>
      <w:bookmarkStart w:id="25784" w:name="_Toc499832342"/>
      <w:bookmarkStart w:id="25785" w:name="_Toc499832502"/>
      <w:bookmarkStart w:id="25786" w:name="_Toc499832662"/>
      <w:bookmarkStart w:id="25787" w:name="_Toc499832822"/>
      <w:bookmarkStart w:id="25788" w:name="_Toc499832982"/>
      <w:bookmarkStart w:id="25789" w:name="_Toc499833142"/>
      <w:bookmarkStart w:id="25790" w:name="_Toc499833302"/>
      <w:bookmarkStart w:id="25791" w:name="_Toc499833462"/>
      <w:bookmarkStart w:id="25792" w:name="_Toc499833622"/>
      <w:bookmarkStart w:id="25793" w:name="_Toc499833782"/>
      <w:bookmarkStart w:id="25794" w:name="_Toc499833942"/>
      <w:bookmarkStart w:id="25795" w:name="_Toc499834102"/>
      <w:bookmarkStart w:id="25796" w:name="_Toc499834262"/>
      <w:bookmarkStart w:id="25797" w:name="_Toc499834422"/>
      <w:bookmarkStart w:id="25798" w:name="_Toc499834582"/>
      <w:bookmarkStart w:id="25799" w:name="_Toc499834742"/>
      <w:bookmarkStart w:id="25800" w:name="_Toc499834902"/>
      <w:bookmarkStart w:id="25801" w:name="_Toc499835062"/>
      <w:bookmarkStart w:id="25802" w:name="_Toc499835222"/>
      <w:bookmarkStart w:id="25803" w:name="_Toc499835382"/>
      <w:bookmarkStart w:id="25804" w:name="_Toc499835542"/>
      <w:bookmarkStart w:id="25805" w:name="_Toc499835702"/>
      <w:bookmarkStart w:id="25806" w:name="_Toc499835862"/>
      <w:bookmarkStart w:id="25807" w:name="_Toc499836022"/>
      <w:bookmarkStart w:id="25808" w:name="_Toc499836182"/>
      <w:bookmarkStart w:id="25809" w:name="_Toc499836342"/>
      <w:bookmarkStart w:id="25810" w:name="_Toc499836503"/>
      <w:bookmarkStart w:id="25811" w:name="_Toc499836664"/>
      <w:bookmarkStart w:id="25812" w:name="_Toc499836825"/>
      <w:bookmarkStart w:id="25813" w:name="_Toc499836986"/>
      <w:bookmarkStart w:id="25814" w:name="_Toc499837147"/>
      <w:bookmarkStart w:id="25815" w:name="_Toc499837308"/>
      <w:bookmarkStart w:id="25816" w:name="_Toc499822573"/>
      <w:bookmarkStart w:id="25817" w:name="_Toc499822875"/>
      <w:bookmarkStart w:id="25818" w:name="_Toc499823291"/>
      <w:bookmarkStart w:id="25819" w:name="_Toc499837469"/>
      <w:bookmarkStart w:id="25820" w:name="_Toc499837630"/>
      <w:bookmarkStart w:id="25821" w:name="_Toc499837791"/>
      <w:bookmarkStart w:id="25822" w:name="_Toc499837952"/>
      <w:bookmarkStart w:id="25823" w:name="_Toc499838113"/>
      <w:bookmarkStart w:id="25824" w:name="_Toc499838274"/>
      <w:bookmarkStart w:id="25825" w:name="_Toc499838435"/>
      <w:bookmarkStart w:id="25826" w:name="_Toc499838596"/>
      <w:bookmarkStart w:id="25827" w:name="_Toc499838757"/>
      <w:bookmarkStart w:id="25828" w:name="_Toc499838918"/>
      <w:bookmarkStart w:id="25829" w:name="_Toc499839079"/>
      <w:bookmarkStart w:id="25830" w:name="_Toc499839240"/>
      <w:bookmarkStart w:id="25831" w:name="_Toc499839401"/>
      <w:bookmarkStart w:id="25832" w:name="_Toc499839661"/>
      <w:bookmarkStart w:id="25833" w:name="_Toc499823537"/>
      <w:bookmarkStart w:id="25834" w:name="_Toc499823841"/>
      <w:bookmarkStart w:id="25835" w:name="_Toc499839822"/>
      <w:bookmarkStart w:id="25836" w:name="_Toc499824140"/>
      <w:bookmarkStart w:id="25837" w:name="_Toc499824747"/>
      <w:bookmarkStart w:id="25838" w:name="_Toc499824571"/>
      <w:bookmarkStart w:id="25839" w:name="_Toc499825052"/>
      <w:bookmarkStart w:id="25840" w:name="_Toc499839983"/>
      <w:bookmarkStart w:id="25841" w:name="_Toc499840144"/>
      <w:bookmarkStart w:id="25842" w:name="_Toc499825293"/>
      <w:bookmarkStart w:id="25843" w:name="_Toc499840305"/>
      <w:bookmarkStart w:id="25844" w:name="_Toc499825537"/>
      <w:bookmarkStart w:id="25845" w:name="_Toc499840466"/>
      <w:bookmarkStart w:id="25846" w:name="_Toc499840627"/>
      <w:bookmarkStart w:id="25847" w:name="_Toc499840788"/>
      <w:bookmarkStart w:id="25848" w:name="_Toc499840949"/>
      <w:bookmarkStart w:id="25849" w:name="_Toc499825773"/>
      <w:bookmarkStart w:id="25850" w:name="_Toc499826076"/>
      <w:bookmarkStart w:id="25851" w:name="_Toc499826319"/>
      <w:bookmarkStart w:id="25852" w:name="_Toc499826624"/>
      <w:bookmarkStart w:id="25853" w:name="_Toc499826803"/>
      <w:bookmarkStart w:id="25854" w:name="_Toc499841110"/>
      <w:bookmarkStart w:id="25855" w:name="_Toc499826983"/>
      <w:bookmarkStart w:id="25856" w:name="_Toc499825333"/>
      <w:bookmarkStart w:id="25857" w:name="_Toc499827157"/>
      <w:bookmarkStart w:id="25858" w:name="_Toc499825733"/>
      <w:bookmarkStart w:id="25859" w:name="_Toc499826250"/>
      <w:bookmarkStart w:id="25860" w:name="_Toc499826710"/>
      <w:bookmarkStart w:id="25861" w:name="_Toc499827338"/>
      <w:bookmarkStart w:id="25862" w:name="_Toc499827519"/>
      <w:bookmarkStart w:id="25863" w:name="_Toc499827045"/>
      <w:bookmarkStart w:id="25864" w:name="_Toc499827387"/>
      <w:bookmarkStart w:id="25865" w:name="_Toc499827804"/>
      <w:bookmarkStart w:id="25866" w:name="_Toc499828047"/>
      <w:bookmarkStart w:id="25867" w:name="_Toc499828291"/>
      <w:bookmarkStart w:id="25868" w:name="_Toc499828476"/>
      <w:bookmarkStart w:id="25869" w:name="_Toc499828776"/>
      <w:bookmarkStart w:id="25870" w:name="_Toc499829081"/>
      <w:bookmarkStart w:id="25871" w:name="_Toc499828191"/>
      <w:bookmarkStart w:id="25872" w:name="_Toc499826524"/>
      <w:bookmarkStart w:id="25873" w:name="_Toc499827220"/>
      <w:bookmarkStart w:id="25874" w:name="_Toc499827697"/>
      <w:bookmarkStart w:id="25875" w:name="_Toc499826917"/>
      <w:bookmarkStart w:id="25876" w:name="_Toc499828598"/>
      <w:bookmarkStart w:id="25877" w:name="_Toc499829344"/>
      <w:bookmarkStart w:id="25878" w:name="_Toc499828256"/>
      <w:bookmarkStart w:id="25879" w:name="_Toc499829249"/>
      <w:bookmarkStart w:id="25880" w:name="_Toc499829675"/>
      <w:bookmarkStart w:id="25881" w:name="_Toc499829980"/>
      <w:bookmarkStart w:id="25882" w:name="_Toc499828442"/>
      <w:bookmarkStart w:id="25883" w:name="_Toc499829746"/>
      <w:bookmarkStart w:id="25884" w:name="_Toc499830345"/>
      <w:bookmarkStart w:id="25885" w:name="_Toc499830648"/>
      <w:bookmarkStart w:id="25886" w:name="_Toc499830855"/>
      <w:bookmarkStart w:id="25887" w:name="_Toc499831160"/>
      <w:bookmarkStart w:id="25888" w:name="_Toc499831630"/>
      <w:bookmarkStart w:id="25889" w:name="_Toc499832105"/>
      <w:bookmarkStart w:id="25890" w:name="_Toc499833035"/>
      <w:bookmarkStart w:id="25891" w:name="_Toc499833424"/>
      <w:bookmarkStart w:id="25892" w:name="_Toc499833731"/>
      <w:bookmarkStart w:id="25893" w:name="_Toc499834042"/>
      <w:bookmarkStart w:id="25894" w:name="_Toc499834374"/>
      <w:bookmarkStart w:id="25895" w:name="_Toc499834711"/>
      <w:bookmarkStart w:id="25896" w:name="_Toc499835101"/>
      <w:bookmarkStart w:id="25897" w:name="_Toc499834217"/>
      <w:bookmarkStart w:id="25898" w:name="_Toc499835433"/>
      <w:bookmarkStart w:id="25899" w:name="_Toc499835765"/>
      <w:bookmarkStart w:id="25900" w:name="_Toc499834961"/>
      <w:bookmarkStart w:id="25901" w:name="_Toc499835967"/>
      <w:bookmarkStart w:id="25902" w:name="_Toc499837090"/>
      <w:bookmarkStart w:id="25903" w:name="_Toc499837423"/>
      <w:bookmarkStart w:id="25904" w:name="_Toc499837762"/>
      <w:bookmarkStart w:id="25905" w:name="_Toc499838154"/>
      <w:bookmarkStart w:id="25906" w:name="_Toc499842731"/>
      <w:bookmarkStart w:id="25907" w:name="_Toc499843396"/>
      <w:bookmarkEnd w:id="25513"/>
      <w:bookmarkEnd w:id="25514"/>
      <w:bookmarkEnd w:id="25515"/>
      <w:bookmarkEnd w:id="25516"/>
      <w:bookmarkEnd w:id="25517"/>
      <w:bookmarkEnd w:id="25518"/>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bookmarkEnd w:id="25595"/>
      <w:bookmarkEnd w:id="25596"/>
      <w:bookmarkEnd w:id="25597"/>
      <w:bookmarkEnd w:id="25598"/>
      <w:bookmarkEnd w:id="25599"/>
      <w:bookmarkEnd w:id="25600"/>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bookmarkEnd w:id="25639"/>
      <w:bookmarkEnd w:id="25640"/>
      <w:bookmarkEnd w:id="25641"/>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bookmarkEnd w:id="25680"/>
      <w:bookmarkEnd w:id="25681"/>
      <w:bookmarkEnd w:id="25682"/>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bookmarkEnd w:id="25715"/>
      <w:bookmarkEnd w:id="25716"/>
      <w:bookmarkEnd w:id="25717"/>
      <w:bookmarkEnd w:id="25718"/>
      <w:bookmarkEnd w:id="25719"/>
      <w:bookmarkEnd w:id="25720"/>
      <w:bookmarkEnd w:id="25721"/>
      <w:bookmarkEnd w:id="25722"/>
      <w:bookmarkEnd w:id="25723"/>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bookmarkEnd w:id="25762"/>
      <w:bookmarkEnd w:id="25763"/>
      <w:bookmarkEnd w:id="25764"/>
      <w:bookmarkEnd w:id="25765"/>
      <w:bookmarkEnd w:id="25766"/>
      <w:bookmarkEnd w:id="25767"/>
      <w:bookmarkEnd w:id="25768"/>
      <w:bookmarkEnd w:id="25769"/>
      <w:bookmarkEnd w:id="25770"/>
      <w:bookmarkEnd w:id="25771"/>
      <w:bookmarkEnd w:id="25772"/>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bookmarkEnd w:id="25803"/>
      <w:bookmarkEnd w:id="25804"/>
      <w:bookmarkEnd w:id="25805"/>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bookmarkEnd w:id="25844"/>
      <w:bookmarkEnd w:id="25845"/>
      <w:bookmarkEnd w:id="25846"/>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bookmarkEnd w:id="25885"/>
      <w:bookmarkEnd w:id="25886"/>
      <w:bookmarkEnd w:id="25887"/>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p>
    <w:p w14:paraId="4BC88B30" w14:textId="0AEF934A" w:rsidR="0059266F" w:rsidRPr="005A3108" w:rsidDel="00226917" w:rsidRDefault="00226917">
      <w:pPr>
        <w:jc w:val="both"/>
        <w:rPr>
          <w:del w:id="25908" w:author="Morten Lerstad Solli" w:date="2017-11-29T15:13:00Z"/>
          <w:lang w:val="en-US"/>
        </w:rPr>
        <w:pPrChange w:id="25909" w:author="Oscar Herman Kise" w:date="2017-11-30T20:05:00Z">
          <w:pPr>
            <w:pStyle w:val="Overskrift4"/>
          </w:pPr>
        </w:pPrChange>
      </w:pPr>
      <w:ins w:id="25910" w:author="Ole-Martin Hanstveit" w:date="2017-11-26T18:38:00Z">
        <w:del w:id="25911" w:author="Morten Lerstad Solli" w:date="2017-11-29T15:13:00Z">
          <w:r w:rsidRPr="00B7686C">
            <w:rPr>
              <w:lang w:val="en-US"/>
              <w:rPrChange w:id="25912" w:author="Morten Lerstad Solli" w:date="2017-11-29T12:21:00Z">
                <w:rPr>
                  <w:b w:val="0"/>
                  <w:bCs w:val="0"/>
                  <w:lang w:val="en-GB"/>
                </w:rPr>
              </w:rPrChange>
            </w:rPr>
            <w:delText xml:space="preserve">A Thread called </w:delText>
          </w:r>
          <w:r w:rsidRPr="005A3108">
            <w:rPr>
              <w:i/>
              <w:lang w:val="en-US"/>
            </w:rPr>
            <w:delText>WebCamHandler</w:delText>
          </w:r>
        </w:del>
      </w:ins>
      <w:ins w:id="25913" w:author="Ole-Martin Hanstveit" w:date="2017-11-26T18:39:00Z">
        <w:del w:id="25914" w:author="Morten Lerstad Solli" w:date="2017-11-29T15:13:00Z">
          <w:r w:rsidRPr="005A3108">
            <w:rPr>
              <w:lang w:val="en-US"/>
            </w:rPr>
            <w:delText xml:space="preserve"> </w:delText>
          </w:r>
        </w:del>
      </w:ins>
      <w:bookmarkStart w:id="25915" w:name="_Toc499732702"/>
      <w:bookmarkStart w:id="25916" w:name="_Toc499731995"/>
      <w:bookmarkStart w:id="25917" w:name="_Toc499732859"/>
      <w:bookmarkStart w:id="25918" w:name="_Toc499732176"/>
      <w:bookmarkStart w:id="25919" w:name="_Toc499732355"/>
      <w:bookmarkStart w:id="25920" w:name="_Toc499732531"/>
      <w:bookmarkStart w:id="25921" w:name="_Toc499732766"/>
      <w:bookmarkStart w:id="25922" w:name="_Toc499732993"/>
      <w:bookmarkStart w:id="25923" w:name="_Toc499733150"/>
      <w:bookmarkStart w:id="25924" w:name="_Toc499733307"/>
      <w:bookmarkStart w:id="25925" w:name="_Toc499733464"/>
      <w:bookmarkStart w:id="25926" w:name="_Toc499733185"/>
      <w:bookmarkStart w:id="25927" w:name="_Toc499733656"/>
      <w:bookmarkStart w:id="25928" w:name="_Toc499733813"/>
      <w:bookmarkStart w:id="25929" w:name="_Toc499733970"/>
      <w:bookmarkStart w:id="25930" w:name="_Toc499737816"/>
      <w:bookmarkStart w:id="25931" w:name="_Toc499738114"/>
      <w:bookmarkStart w:id="25932" w:name="_Toc499739502"/>
      <w:bookmarkStart w:id="25933" w:name="_Toc499743830"/>
      <w:bookmarkStart w:id="25934" w:name="_Toc499748416"/>
      <w:bookmarkStart w:id="25935" w:name="_Toc499749130"/>
      <w:bookmarkStart w:id="25936" w:name="_Toc499749288"/>
      <w:bookmarkStart w:id="25937" w:name="_Toc499749446"/>
      <w:bookmarkStart w:id="25938" w:name="_Toc499749604"/>
      <w:bookmarkStart w:id="25939" w:name="_Toc499750165"/>
      <w:bookmarkStart w:id="25940" w:name="_Toc499750589"/>
      <w:bookmarkStart w:id="25941" w:name="_Toc499748576"/>
      <w:bookmarkStart w:id="25942" w:name="_Toc499750046"/>
      <w:bookmarkStart w:id="25943" w:name="_Toc499750733"/>
      <w:bookmarkStart w:id="25944" w:name="_Toc499751051"/>
      <w:bookmarkStart w:id="25945" w:name="_Toc499751210"/>
      <w:bookmarkStart w:id="25946" w:name="_Toc499751369"/>
      <w:bookmarkStart w:id="25947" w:name="_Toc499751528"/>
      <w:bookmarkStart w:id="25948" w:name="_Toc499751687"/>
      <w:bookmarkStart w:id="25949" w:name="_Toc499751846"/>
      <w:bookmarkStart w:id="25950" w:name="_Toc499752005"/>
      <w:bookmarkStart w:id="25951" w:name="_Toc499752262"/>
      <w:bookmarkStart w:id="25952" w:name="_Toc499752421"/>
      <w:bookmarkStart w:id="25953" w:name="_Toc499752580"/>
      <w:bookmarkStart w:id="25954" w:name="_Toc499752739"/>
      <w:bookmarkStart w:id="25955" w:name="_Toc499752996"/>
      <w:bookmarkStart w:id="25956" w:name="_Toc499753155"/>
      <w:bookmarkStart w:id="25957" w:name="_Toc499753314"/>
      <w:bookmarkStart w:id="25958" w:name="_Toc499753473"/>
      <w:bookmarkStart w:id="25959" w:name="_Toc499753926"/>
      <w:bookmarkStart w:id="25960" w:name="_Toc499754085"/>
      <w:bookmarkStart w:id="25961" w:name="_Toc499754930"/>
      <w:bookmarkStart w:id="25962" w:name="_Toc499755089"/>
      <w:bookmarkStart w:id="25963" w:name="_Toc499755248"/>
      <w:bookmarkStart w:id="25964" w:name="_Toc499755407"/>
      <w:bookmarkStart w:id="25965" w:name="_Toc499755762"/>
      <w:bookmarkStart w:id="25966" w:name="_Toc499755921"/>
      <w:bookmarkStart w:id="25967" w:name="_Toc499756079"/>
      <w:bookmarkStart w:id="25968" w:name="_Toc499756237"/>
      <w:bookmarkStart w:id="25969" w:name="_Toc499756395"/>
      <w:bookmarkStart w:id="25970" w:name="_Toc499756553"/>
      <w:bookmarkStart w:id="25971" w:name="_Toc499755283"/>
      <w:bookmarkStart w:id="25972" w:name="_Toc499755519"/>
      <w:bookmarkStart w:id="25973" w:name="_Toc499755699"/>
      <w:bookmarkStart w:id="25974" w:name="_Toc499756808"/>
      <w:bookmarkStart w:id="25975" w:name="_Toc499755990"/>
      <w:bookmarkStart w:id="25976" w:name="_Toc499756290"/>
      <w:bookmarkStart w:id="25977" w:name="_Toc499756590"/>
      <w:bookmarkStart w:id="25978" w:name="_Toc499756770"/>
      <w:bookmarkStart w:id="25979" w:name="_Toc499757084"/>
      <w:bookmarkStart w:id="25980" w:name="_Toc499757242"/>
      <w:bookmarkStart w:id="25981" w:name="_Toc499757400"/>
      <w:bookmarkStart w:id="25982" w:name="_Toc499757558"/>
      <w:bookmarkStart w:id="25983" w:name="_Toc499757716"/>
      <w:bookmarkStart w:id="25984" w:name="_Toc499757874"/>
      <w:bookmarkStart w:id="25985" w:name="_Toc499757945"/>
      <w:bookmarkStart w:id="25986" w:name="_Toc499758103"/>
      <w:bookmarkStart w:id="25987" w:name="_Toc499756626"/>
      <w:bookmarkStart w:id="25988" w:name="_Toc499758261"/>
      <w:bookmarkStart w:id="25989" w:name="_Toc499758419"/>
      <w:bookmarkStart w:id="25990" w:name="_Toc499758577"/>
      <w:bookmarkStart w:id="25991" w:name="_Toc499758735"/>
      <w:bookmarkStart w:id="25992" w:name="_Toc499758893"/>
      <w:bookmarkStart w:id="25993" w:name="_Toc499759051"/>
      <w:bookmarkStart w:id="25994" w:name="_Toc499759209"/>
      <w:bookmarkStart w:id="25995" w:name="_Toc499759367"/>
      <w:bookmarkStart w:id="25996" w:name="_Toc499759525"/>
      <w:bookmarkStart w:id="25997" w:name="_Toc499759683"/>
      <w:bookmarkStart w:id="25998" w:name="_Toc499759841"/>
      <w:bookmarkStart w:id="25999" w:name="_Toc499759999"/>
      <w:bookmarkStart w:id="26000" w:name="_Toc499760157"/>
      <w:bookmarkStart w:id="26001" w:name="_Toc499756962"/>
      <w:bookmarkStart w:id="26002" w:name="_Toc499757203"/>
      <w:bookmarkStart w:id="26003" w:name="_Toc499760315"/>
      <w:bookmarkStart w:id="26004" w:name="_Toc499757500"/>
      <w:bookmarkStart w:id="26005" w:name="_Toc499760473"/>
      <w:bookmarkStart w:id="26006" w:name="_Toc499760631"/>
      <w:bookmarkStart w:id="26007" w:name="_Toc499760886"/>
      <w:bookmarkStart w:id="26008" w:name="_Toc499761044"/>
      <w:bookmarkStart w:id="26009" w:name="_Toc499761202"/>
      <w:bookmarkStart w:id="26010" w:name="_Toc499761360"/>
      <w:bookmarkStart w:id="26011" w:name="_Toc499801909"/>
      <w:bookmarkStart w:id="26012" w:name="_Toc499802068"/>
      <w:bookmarkStart w:id="26013" w:name="_Toc499802227"/>
      <w:bookmarkStart w:id="26014" w:name="_Toc499802386"/>
      <w:bookmarkStart w:id="26015" w:name="_Toc499802264"/>
      <w:bookmarkStart w:id="26016" w:name="_Toc499802582"/>
      <w:bookmarkStart w:id="26017" w:name="_Toc499802741"/>
      <w:bookmarkStart w:id="26018" w:name="_Toc499802900"/>
      <w:bookmarkStart w:id="26019" w:name="_Toc499802656"/>
      <w:bookmarkStart w:id="26020" w:name="_Toc499803059"/>
      <w:bookmarkStart w:id="26021" w:name="_Toc499803218"/>
      <w:bookmarkStart w:id="26022" w:name="_Toc499803377"/>
      <w:bookmarkStart w:id="26023" w:name="_Toc499803536"/>
      <w:bookmarkStart w:id="26024" w:name="_Toc499803696"/>
      <w:bookmarkStart w:id="26025" w:name="_Toc499803856"/>
      <w:bookmarkStart w:id="26026" w:name="_Toc499804016"/>
      <w:bookmarkStart w:id="26027" w:name="_Toc499804176"/>
      <w:bookmarkStart w:id="26028" w:name="_Toc499804336"/>
      <w:bookmarkStart w:id="26029" w:name="_Toc499804496"/>
      <w:bookmarkStart w:id="26030" w:name="_Toc499803128"/>
      <w:bookmarkStart w:id="26031" w:name="_Toc499804657"/>
      <w:bookmarkStart w:id="26032" w:name="_Toc499803433"/>
      <w:bookmarkStart w:id="26033" w:name="_Toc499803738"/>
      <w:bookmarkStart w:id="26034" w:name="_Toc499803985"/>
      <w:bookmarkStart w:id="26035" w:name="_Toc499804818"/>
      <w:bookmarkStart w:id="26036" w:name="_Toc499804284"/>
      <w:bookmarkStart w:id="26037" w:name="_Toc499804978"/>
      <w:bookmarkStart w:id="26038" w:name="_Toc499805138"/>
      <w:bookmarkStart w:id="26039" w:name="_Toc499804582"/>
      <w:bookmarkStart w:id="26040" w:name="_Toc499805298"/>
      <w:bookmarkStart w:id="26041" w:name="_Toc499804101"/>
      <w:bookmarkStart w:id="26042" w:name="_Toc499805020"/>
      <w:bookmarkStart w:id="26043" w:name="_Toc499805412"/>
      <w:bookmarkStart w:id="26044" w:name="_Toc499805572"/>
      <w:bookmarkStart w:id="26045" w:name="_Toc499805681"/>
      <w:bookmarkStart w:id="26046" w:name="_Toc499805841"/>
      <w:bookmarkStart w:id="26047" w:name="_Toc499806001"/>
      <w:bookmarkStart w:id="26048" w:name="_Toc499806161"/>
      <w:bookmarkStart w:id="26049" w:name="_Toc499806707"/>
      <w:bookmarkStart w:id="26050" w:name="_Toc499822177"/>
      <w:bookmarkStart w:id="26051" w:name="_Toc499822338"/>
      <w:bookmarkStart w:id="26052" w:name="_Toc499804883"/>
      <w:bookmarkStart w:id="26053" w:name="_Toc499805187"/>
      <w:bookmarkStart w:id="26054" w:name="_Toc499806307"/>
      <w:bookmarkStart w:id="26055" w:name="_Toc499806467"/>
      <w:bookmarkStart w:id="26056" w:name="_Toc499806787"/>
      <w:bookmarkStart w:id="26057" w:name="_Toc499806947"/>
      <w:bookmarkStart w:id="26058" w:name="_Toc499807107"/>
      <w:bookmarkStart w:id="26059" w:name="_Toc499807267"/>
      <w:bookmarkStart w:id="26060" w:name="_Toc499807427"/>
      <w:bookmarkStart w:id="26061" w:name="_Toc499807587"/>
      <w:bookmarkStart w:id="26062" w:name="_Toc499807747"/>
      <w:bookmarkStart w:id="26063" w:name="_Toc499807907"/>
      <w:bookmarkStart w:id="26064" w:name="_Toc499808067"/>
      <w:bookmarkStart w:id="26065" w:name="_Toc499808227"/>
      <w:bookmarkStart w:id="26066" w:name="_Toc499808387"/>
      <w:bookmarkStart w:id="26067" w:name="_Toc499808547"/>
      <w:bookmarkStart w:id="26068" w:name="_Toc499808707"/>
      <w:bookmarkStart w:id="26069" w:name="_Toc499808867"/>
      <w:bookmarkStart w:id="26070" w:name="_Toc499809027"/>
      <w:bookmarkStart w:id="26071" w:name="_Toc499809187"/>
      <w:bookmarkStart w:id="26072" w:name="_Toc499809347"/>
      <w:bookmarkStart w:id="26073" w:name="_Toc499809507"/>
      <w:bookmarkStart w:id="26074" w:name="_Toc499809667"/>
      <w:bookmarkStart w:id="26075" w:name="_Toc499809827"/>
      <w:bookmarkStart w:id="26076" w:name="_Toc499809987"/>
      <w:bookmarkStart w:id="26077" w:name="_Toc499810147"/>
      <w:bookmarkStart w:id="26078" w:name="_Toc499810307"/>
      <w:bookmarkStart w:id="26079" w:name="_Toc499810467"/>
      <w:bookmarkStart w:id="26080" w:name="_Toc499810627"/>
      <w:bookmarkStart w:id="26081" w:name="_Toc499810787"/>
      <w:bookmarkStart w:id="26082" w:name="_Toc499810947"/>
      <w:bookmarkStart w:id="26083" w:name="_Toc499811107"/>
      <w:bookmarkStart w:id="26084" w:name="_Toc499811267"/>
      <w:bookmarkStart w:id="26085" w:name="_Toc499811427"/>
      <w:bookmarkStart w:id="26086" w:name="_Toc499811587"/>
      <w:bookmarkStart w:id="26087" w:name="_Toc499811845"/>
      <w:bookmarkStart w:id="26088" w:name="_Toc499812005"/>
      <w:bookmarkStart w:id="26089" w:name="_Toc499812655"/>
      <w:bookmarkStart w:id="26090" w:name="_Toc499812815"/>
      <w:bookmarkStart w:id="26091" w:name="_Toc499812975"/>
      <w:bookmarkStart w:id="26092" w:name="_Toc499813135"/>
      <w:bookmarkStart w:id="26093" w:name="_Toc499813295"/>
      <w:bookmarkStart w:id="26094" w:name="_Toc499813455"/>
      <w:bookmarkStart w:id="26095" w:name="_Toc499813615"/>
      <w:bookmarkStart w:id="26096" w:name="_Toc499813775"/>
      <w:bookmarkStart w:id="26097" w:name="_Toc499813935"/>
      <w:bookmarkStart w:id="26098" w:name="_Toc499814095"/>
      <w:bookmarkStart w:id="26099" w:name="_Toc499814255"/>
      <w:bookmarkStart w:id="26100" w:name="_Toc499814415"/>
      <w:bookmarkStart w:id="26101" w:name="_Toc499814575"/>
      <w:bookmarkStart w:id="26102" w:name="_Toc499814735"/>
      <w:bookmarkStart w:id="26103" w:name="_Toc499814895"/>
      <w:bookmarkStart w:id="26104" w:name="_Toc499815055"/>
      <w:bookmarkStart w:id="26105" w:name="_Toc499815215"/>
      <w:bookmarkStart w:id="26106" w:name="_Toc499815375"/>
      <w:bookmarkStart w:id="26107" w:name="_Toc499815535"/>
      <w:bookmarkStart w:id="26108" w:name="_Toc499815793"/>
      <w:bookmarkStart w:id="26109" w:name="_Toc499816247"/>
      <w:bookmarkStart w:id="26110" w:name="_Toc499816701"/>
      <w:bookmarkStart w:id="26111" w:name="_Toc499817939"/>
      <w:bookmarkStart w:id="26112" w:name="_Toc499818197"/>
      <w:bookmarkStart w:id="26113" w:name="_Toc499818357"/>
      <w:bookmarkStart w:id="26114" w:name="_Toc499818517"/>
      <w:bookmarkStart w:id="26115" w:name="_Toc499818677"/>
      <w:bookmarkStart w:id="26116" w:name="_Toc499818837"/>
      <w:bookmarkStart w:id="26117" w:name="_Toc499818997"/>
      <w:bookmarkStart w:id="26118" w:name="_Toc499819157"/>
      <w:bookmarkStart w:id="26119" w:name="_Toc499819317"/>
      <w:bookmarkStart w:id="26120" w:name="_Toc499819477"/>
      <w:bookmarkStart w:id="26121" w:name="_Toc499819637"/>
      <w:bookmarkStart w:id="26122" w:name="_Toc499819797"/>
      <w:bookmarkStart w:id="26123" w:name="_Toc499819957"/>
      <w:bookmarkStart w:id="26124" w:name="_Toc499820117"/>
      <w:bookmarkStart w:id="26125" w:name="_Toc499820277"/>
      <w:bookmarkStart w:id="26126" w:name="_Toc499820437"/>
      <w:bookmarkStart w:id="26127" w:name="_Toc499820597"/>
      <w:bookmarkStart w:id="26128" w:name="_Toc499820757"/>
      <w:bookmarkStart w:id="26129" w:name="_Toc499820917"/>
      <w:bookmarkStart w:id="26130" w:name="_Toc499821175"/>
      <w:bookmarkStart w:id="26131" w:name="_Toc499821335"/>
      <w:bookmarkStart w:id="26132" w:name="_Toc499821495"/>
      <w:bookmarkStart w:id="26133" w:name="_Toc499821655"/>
      <w:bookmarkStart w:id="26134" w:name="_Toc499821815"/>
      <w:bookmarkStart w:id="26135" w:name="_Toc499821975"/>
      <w:bookmarkStart w:id="26136" w:name="_Toc499822455"/>
      <w:bookmarkStart w:id="26137" w:name="_Toc499822615"/>
      <w:bookmarkStart w:id="26138" w:name="_Toc499822775"/>
      <w:bookmarkStart w:id="26139" w:name="_Toc499822935"/>
      <w:bookmarkStart w:id="26140" w:name="_Toc499823095"/>
      <w:bookmarkStart w:id="26141" w:name="_Toc499823255"/>
      <w:bookmarkStart w:id="26142" w:name="_Toc499823415"/>
      <w:bookmarkStart w:id="26143" w:name="_Toc499823575"/>
      <w:bookmarkStart w:id="26144" w:name="_Toc499823735"/>
      <w:bookmarkStart w:id="26145" w:name="_Toc499823895"/>
      <w:bookmarkStart w:id="26146" w:name="_Toc499824055"/>
      <w:bookmarkStart w:id="26147" w:name="_Toc499824215"/>
      <w:bookmarkStart w:id="26148" w:name="_Toc499824375"/>
      <w:bookmarkStart w:id="26149" w:name="_Toc499824535"/>
      <w:bookmarkStart w:id="26150" w:name="_Toc499824695"/>
      <w:bookmarkStart w:id="26151" w:name="_Toc499824855"/>
      <w:bookmarkStart w:id="26152" w:name="_Toc499825015"/>
      <w:bookmarkStart w:id="26153" w:name="_Toc499825175"/>
      <w:bookmarkStart w:id="26154" w:name="_Toc499825433"/>
      <w:bookmarkStart w:id="26155" w:name="_Toc499825593"/>
      <w:bookmarkStart w:id="26156" w:name="_Toc499825851"/>
      <w:bookmarkStart w:id="26157" w:name="_Toc499826011"/>
      <w:bookmarkStart w:id="26158" w:name="_Toc499826171"/>
      <w:bookmarkStart w:id="26159" w:name="_Toc499826429"/>
      <w:bookmarkStart w:id="26160" w:name="_Toc499826589"/>
      <w:bookmarkStart w:id="26161" w:name="_Toc499827631"/>
      <w:bookmarkStart w:id="26162" w:name="_Toc499827987"/>
      <w:bookmarkStart w:id="26163" w:name="_Toc499828147"/>
      <w:bookmarkStart w:id="26164" w:name="_Toc499828503"/>
      <w:bookmarkStart w:id="26165" w:name="_Toc499828663"/>
      <w:bookmarkStart w:id="26166" w:name="_Toc499828823"/>
      <w:bookmarkStart w:id="26167" w:name="_Toc499828983"/>
      <w:bookmarkStart w:id="26168" w:name="_Toc499829143"/>
      <w:bookmarkStart w:id="26169" w:name="_Toc499829303"/>
      <w:bookmarkStart w:id="26170" w:name="_Toc499829463"/>
      <w:bookmarkStart w:id="26171" w:name="_Toc499829623"/>
      <w:bookmarkStart w:id="26172" w:name="_Toc499829783"/>
      <w:bookmarkStart w:id="26173" w:name="_Toc499829943"/>
      <w:bookmarkStart w:id="26174" w:name="_Toc499830103"/>
      <w:bookmarkStart w:id="26175" w:name="_Toc499830263"/>
      <w:bookmarkStart w:id="26176" w:name="_Toc499830423"/>
      <w:bookmarkStart w:id="26177" w:name="_Toc499830583"/>
      <w:bookmarkStart w:id="26178" w:name="_Toc499830743"/>
      <w:bookmarkStart w:id="26179" w:name="_Toc499830903"/>
      <w:bookmarkStart w:id="26180" w:name="_Toc499831063"/>
      <w:bookmarkStart w:id="26181" w:name="_Toc499831223"/>
      <w:bookmarkStart w:id="26182" w:name="_Toc499831383"/>
      <w:bookmarkStart w:id="26183" w:name="_Toc499831543"/>
      <w:bookmarkStart w:id="26184" w:name="_Toc499831703"/>
      <w:bookmarkStart w:id="26185" w:name="_Toc499831863"/>
      <w:bookmarkStart w:id="26186" w:name="_Toc499832023"/>
      <w:bookmarkStart w:id="26187" w:name="_Toc499832183"/>
      <w:bookmarkStart w:id="26188" w:name="_Toc499832343"/>
      <w:bookmarkStart w:id="26189" w:name="_Toc499832503"/>
      <w:bookmarkStart w:id="26190" w:name="_Toc499832663"/>
      <w:bookmarkStart w:id="26191" w:name="_Toc499832823"/>
      <w:bookmarkStart w:id="26192" w:name="_Toc499832983"/>
      <w:bookmarkStart w:id="26193" w:name="_Toc499833143"/>
      <w:bookmarkStart w:id="26194" w:name="_Toc499833303"/>
      <w:bookmarkStart w:id="26195" w:name="_Toc499833463"/>
      <w:bookmarkStart w:id="26196" w:name="_Toc499833623"/>
      <w:bookmarkStart w:id="26197" w:name="_Toc499833783"/>
      <w:bookmarkStart w:id="26198" w:name="_Toc499833943"/>
      <w:bookmarkStart w:id="26199" w:name="_Toc499834103"/>
      <w:bookmarkStart w:id="26200" w:name="_Toc499834263"/>
      <w:bookmarkStart w:id="26201" w:name="_Toc499834423"/>
      <w:bookmarkStart w:id="26202" w:name="_Toc499834583"/>
      <w:bookmarkStart w:id="26203" w:name="_Toc499834743"/>
      <w:bookmarkStart w:id="26204" w:name="_Toc499834903"/>
      <w:bookmarkStart w:id="26205" w:name="_Toc499835063"/>
      <w:bookmarkStart w:id="26206" w:name="_Toc499835223"/>
      <w:bookmarkStart w:id="26207" w:name="_Toc499835383"/>
      <w:bookmarkStart w:id="26208" w:name="_Toc499835543"/>
      <w:bookmarkStart w:id="26209" w:name="_Toc499835703"/>
      <w:bookmarkStart w:id="26210" w:name="_Toc499835863"/>
      <w:bookmarkStart w:id="26211" w:name="_Toc499836023"/>
      <w:bookmarkStart w:id="26212" w:name="_Toc499836183"/>
      <w:bookmarkStart w:id="26213" w:name="_Toc499836343"/>
      <w:bookmarkStart w:id="26214" w:name="_Toc499836504"/>
      <w:bookmarkStart w:id="26215" w:name="_Toc499836665"/>
      <w:bookmarkStart w:id="26216" w:name="_Toc499836826"/>
      <w:bookmarkStart w:id="26217" w:name="_Toc499836987"/>
      <w:bookmarkStart w:id="26218" w:name="_Toc499837148"/>
      <w:bookmarkStart w:id="26219" w:name="_Toc499837309"/>
      <w:bookmarkStart w:id="26220" w:name="_Toc499822575"/>
      <w:bookmarkStart w:id="26221" w:name="_Toc499822876"/>
      <w:bookmarkStart w:id="26222" w:name="_Toc499823292"/>
      <w:bookmarkStart w:id="26223" w:name="_Toc499837470"/>
      <w:bookmarkStart w:id="26224" w:name="_Toc499837631"/>
      <w:bookmarkStart w:id="26225" w:name="_Toc499837792"/>
      <w:bookmarkStart w:id="26226" w:name="_Toc499837953"/>
      <w:bookmarkStart w:id="26227" w:name="_Toc499838114"/>
      <w:bookmarkStart w:id="26228" w:name="_Toc499838275"/>
      <w:bookmarkStart w:id="26229" w:name="_Toc499838436"/>
      <w:bookmarkStart w:id="26230" w:name="_Toc499838597"/>
      <w:bookmarkStart w:id="26231" w:name="_Toc499838758"/>
      <w:bookmarkStart w:id="26232" w:name="_Toc499838919"/>
      <w:bookmarkStart w:id="26233" w:name="_Toc499839080"/>
      <w:bookmarkStart w:id="26234" w:name="_Toc499839241"/>
      <w:bookmarkStart w:id="26235" w:name="_Toc499839402"/>
      <w:bookmarkStart w:id="26236" w:name="_Toc499839662"/>
      <w:bookmarkStart w:id="26237" w:name="_Toc499823538"/>
      <w:bookmarkStart w:id="26238" w:name="_Toc499823842"/>
      <w:bookmarkStart w:id="26239" w:name="_Toc499839823"/>
      <w:bookmarkStart w:id="26240" w:name="_Toc499824141"/>
      <w:bookmarkStart w:id="26241" w:name="_Toc499824748"/>
      <w:bookmarkStart w:id="26242" w:name="_Toc499824572"/>
      <w:bookmarkStart w:id="26243" w:name="_Toc499825053"/>
      <w:bookmarkStart w:id="26244" w:name="_Toc499839984"/>
      <w:bookmarkStart w:id="26245" w:name="_Toc499840145"/>
      <w:bookmarkStart w:id="26246" w:name="_Toc499825294"/>
      <w:bookmarkStart w:id="26247" w:name="_Toc499840306"/>
      <w:bookmarkStart w:id="26248" w:name="_Toc499825538"/>
      <w:bookmarkStart w:id="26249" w:name="_Toc499840467"/>
      <w:bookmarkStart w:id="26250" w:name="_Toc499840628"/>
      <w:bookmarkStart w:id="26251" w:name="_Toc499840789"/>
      <w:bookmarkStart w:id="26252" w:name="_Toc499840950"/>
      <w:bookmarkStart w:id="26253" w:name="_Toc499825775"/>
      <w:bookmarkStart w:id="26254" w:name="_Toc499826077"/>
      <w:bookmarkStart w:id="26255" w:name="_Toc499826320"/>
      <w:bookmarkStart w:id="26256" w:name="_Toc499826625"/>
      <w:bookmarkStart w:id="26257" w:name="_Toc499826804"/>
      <w:bookmarkStart w:id="26258" w:name="_Toc499841111"/>
      <w:bookmarkStart w:id="26259" w:name="_Toc499826984"/>
      <w:bookmarkStart w:id="26260" w:name="_Toc499825334"/>
      <w:bookmarkStart w:id="26261" w:name="_Toc499827158"/>
      <w:bookmarkStart w:id="26262" w:name="_Toc499825734"/>
      <w:bookmarkStart w:id="26263" w:name="_Toc499826251"/>
      <w:bookmarkStart w:id="26264" w:name="_Toc499826711"/>
      <w:bookmarkStart w:id="26265" w:name="_Toc499827339"/>
      <w:bookmarkStart w:id="26266" w:name="_Toc499827520"/>
      <w:bookmarkStart w:id="26267" w:name="_Toc499827046"/>
      <w:bookmarkStart w:id="26268" w:name="_Toc499827389"/>
      <w:bookmarkStart w:id="26269" w:name="_Toc499827805"/>
      <w:bookmarkStart w:id="26270" w:name="_Toc499828048"/>
      <w:bookmarkStart w:id="26271" w:name="_Toc499828292"/>
      <w:bookmarkStart w:id="26272" w:name="_Toc499828535"/>
      <w:bookmarkStart w:id="26273" w:name="_Toc499828777"/>
      <w:bookmarkStart w:id="26274" w:name="_Toc499829082"/>
      <w:bookmarkStart w:id="26275" w:name="_Toc499828192"/>
      <w:bookmarkStart w:id="26276" w:name="_Toc499826525"/>
      <w:bookmarkStart w:id="26277" w:name="_Toc499827222"/>
      <w:bookmarkStart w:id="26278" w:name="_Toc499827698"/>
      <w:bookmarkStart w:id="26279" w:name="_Toc499826918"/>
      <w:bookmarkStart w:id="26280" w:name="_Toc499828599"/>
      <w:bookmarkStart w:id="26281" w:name="_Toc499829345"/>
      <w:bookmarkStart w:id="26282" w:name="_Toc499828257"/>
      <w:bookmarkStart w:id="26283" w:name="_Toc499829250"/>
      <w:bookmarkStart w:id="26284" w:name="_Toc499829676"/>
      <w:bookmarkStart w:id="26285" w:name="_Toc499829981"/>
      <w:bookmarkStart w:id="26286" w:name="_Toc499828703"/>
      <w:bookmarkStart w:id="26287" w:name="_Toc499829747"/>
      <w:bookmarkStart w:id="26288" w:name="_Toc499830347"/>
      <w:bookmarkStart w:id="26289" w:name="_Toc499830649"/>
      <w:bookmarkStart w:id="26290" w:name="_Toc499830856"/>
      <w:bookmarkStart w:id="26291" w:name="_Toc499831161"/>
      <w:bookmarkStart w:id="26292" w:name="_Toc499831631"/>
      <w:bookmarkStart w:id="26293" w:name="_Toc499832107"/>
      <w:bookmarkStart w:id="26294" w:name="_Toc499833036"/>
      <w:bookmarkStart w:id="26295" w:name="_Toc499833425"/>
      <w:bookmarkStart w:id="26296" w:name="_Toc499833732"/>
      <w:bookmarkStart w:id="26297" w:name="_Toc499834043"/>
      <w:bookmarkStart w:id="26298" w:name="_Toc499834375"/>
      <w:bookmarkStart w:id="26299" w:name="_Toc499834712"/>
      <w:bookmarkStart w:id="26300" w:name="_Toc499835102"/>
      <w:bookmarkStart w:id="26301" w:name="_Toc499834223"/>
      <w:bookmarkStart w:id="26302" w:name="_Toc499835434"/>
      <w:bookmarkStart w:id="26303" w:name="_Toc499835766"/>
      <w:bookmarkStart w:id="26304" w:name="_Toc499834962"/>
      <w:bookmarkStart w:id="26305" w:name="_Toc499835968"/>
      <w:bookmarkStart w:id="26306" w:name="_Toc499837091"/>
      <w:bookmarkStart w:id="26307" w:name="_Toc499837424"/>
      <w:bookmarkStart w:id="26308" w:name="_Toc499837763"/>
      <w:bookmarkStart w:id="26309" w:name="_Toc499838155"/>
      <w:bookmarkStart w:id="26310" w:name="_Toc499842732"/>
      <w:bookmarkStart w:id="26311" w:name="_Toc499843397"/>
      <w:bookmarkEnd w:id="25915"/>
      <w:bookmarkEnd w:id="25916"/>
      <w:bookmarkEnd w:id="25917"/>
      <w:bookmarkEnd w:id="25918"/>
      <w:bookmarkEnd w:id="25919"/>
      <w:bookmarkEnd w:id="25920"/>
      <w:bookmarkEnd w:id="25921"/>
      <w:bookmarkEnd w:id="25922"/>
      <w:bookmarkEnd w:id="25923"/>
      <w:bookmarkEnd w:id="25924"/>
      <w:bookmarkEnd w:id="25925"/>
      <w:bookmarkEnd w:id="25926"/>
      <w:bookmarkEnd w:id="25927"/>
      <w:bookmarkEnd w:id="25928"/>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bookmarkEnd w:id="26005"/>
      <w:bookmarkEnd w:id="26006"/>
      <w:bookmarkEnd w:id="26007"/>
      <w:bookmarkEnd w:id="26008"/>
      <w:bookmarkEnd w:id="26009"/>
      <w:bookmarkEnd w:id="26010"/>
      <w:bookmarkEnd w:id="26011"/>
      <w:bookmarkEnd w:id="26012"/>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bookmarkEnd w:id="26045"/>
      <w:bookmarkEnd w:id="26046"/>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bookmarkEnd w:id="26065"/>
      <w:bookmarkEnd w:id="26066"/>
      <w:bookmarkEnd w:id="26067"/>
      <w:bookmarkEnd w:id="26068"/>
      <w:bookmarkEnd w:id="26069"/>
      <w:bookmarkEnd w:id="26070"/>
      <w:bookmarkEnd w:id="26071"/>
      <w:bookmarkEnd w:id="26072"/>
      <w:bookmarkEnd w:id="26073"/>
      <w:bookmarkEnd w:id="26074"/>
      <w:bookmarkEnd w:id="26075"/>
      <w:bookmarkEnd w:id="26076"/>
      <w:bookmarkEnd w:id="26077"/>
      <w:bookmarkEnd w:id="26078"/>
      <w:bookmarkEnd w:id="26079"/>
      <w:bookmarkEnd w:id="26080"/>
      <w:bookmarkEnd w:id="26081"/>
      <w:bookmarkEnd w:id="26082"/>
      <w:bookmarkEnd w:id="26083"/>
      <w:bookmarkEnd w:id="26084"/>
      <w:bookmarkEnd w:id="26085"/>
      <w:bookmarkEnd w:id="2608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bookmarkEnd w:id="26125"/>
      <w:bookmarkEnd w:id="26126"/>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bookmarkEnd w:id="26165"/>
      <w:bookmarkEnd w:id="26166"/>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bookmarkEnd w:id="26205"/>
      <w:bookmarkEnd w:id="26206"/>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bookmarkEnd w:id="26245"/>
      <w:bookmarkEnd w:id="26246"/>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bookmarkEnd w:id="26285"/>
      <w:bookmarkEnd w:id="26286"/>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bookmarkEnd w:id="26305"/>
      <w:bookmarkEnd w:id="26306"/>
      <w:bookmarkEnd w:id="26307"/>
      <w:bookmarkEnd w:id="26308"/>
      <w:bookmarkEnd w:id="26309"/>
      <w:bookmarkEnd w:id="26310"/>
      <w:bookmarkEnd w:id="26311"/>
    </w:p>
    <w:p w14:paraId="792F2CFD" w14:textId="20841782" w:rsidR="00226917" w:rsidRPr="00B7686C" w:rsidRDefault="00814915">
      <w:pPr>
        <w:jc w:val="both"/>
        <w:rPr>
          <w:ins w:id="26312" w:author="Ole-Martin Hanstveit" w:date="2017-11-26T18:46:00Z"/>
          <w:del w:id="26313" w:author="Morten Lerstad Solli" w:date="2017-11-29T15:13:00Z"/>
          <w:lang w:val="en-US"/>
        </w:rPr>
        <w:pPrChange w:id="26314" w:author="Oscar Herman Kise" w:date="2017-11-30T20:05:00Z">
          <w:pPr/>
        </w:pPrChange>
      </w:pPr>
      <w:del w:id="26315" w:author="Morten Lerstad Solli" w:date="2017-11-29T15:13:00Z">
        <w:r w:rsidRPr="00B7686C" w:rsidDel="00226917">
          <w:rPr>
            <w:lang w:val="en-US"/>
          </w:rPr>
          <w:delText xml:space="preserve">The video is </w:delText>
        </w:r>
        <w:r w:rsidR="00C336DF" w:rsidRPr="00B7686C">
          <w:rPr>
            <w:lang w:val="en-US"/>
          </w:rPr>
          <w:delText>cap</w:delText>
        </w:r>
      </w:del>
      <w:ins w:id="26316" w:author="Ole-Martin Hanstveit" w:date="2017-11-26T18:39:00Z">
        <w:del w:id="26317" w:author="Morten Lerstad Solli" w:date="2017-11-29T15:13:00Z">
          <w:r w:rsidR="00226917" w:rsidRPr="00B7686C">
            <w:rPr>
              <w:lang w:val="en-US"/>
            </w:rPr>
            <w:delText>tures video continuously.</w:delText>
          </w:r>
        </w:del>
      </w:ins>
      <w:ins w:id="26318" w:author="Ole-Martin Hanstveit" w:date="2017-11-26T18:40:00Z">
        <w:del w:id="26319" w:author="Morten Lerstad Solli" w:date="2017-11-29T15:13:00Z">
          <w:r w:rsidR="00226917" w:rsidRPr="00B7686C">
            <w:rPr>
              <w:lang w:val="en-US"/>
            </w:rPr>
            <w:delText xml:space="preserve"> </w:delText>
          </w:r>
        </w:del>
      </w:ins>
      <w:del w:id="26320" w:author="Morten Lerstad Solli" w:date="2017-11-29T15:13:00Z">
        <w:r w:rsidR="00C336DF" w:rsidRPr="00B7686C" w:rsidDel="00226917">
          <w:rPr>
            <w:lang w:val="en-US"/>
          </w:rPr>
          <w:delText>tured</w:delText>
        </w:r>
        <w:r w:rsidRPr="00B7686C" w:rsidDel="00226917">
          <w:rPr>
            <w:lang w:val="en-US"/>
          </w:rPr>
          <w:delText xml:space="preserve"> by a thread called </w:delText>
        </w:r>
        <w:r w:rsidRPr="00B7686C" w:rsidDel="00226917">
          <w:rPr>
            <w:i/>
            <w:lang w:val="en-US"/>
          </w:rPr>
          <w:delText>WebCamHandler</w:delText>
        </w:r>
        <w:r w:rsidRPr="00B7686C" w:rsidDel="00226917">
          <w:rPr>
            <w:lang w:val="en-US"/>
          </w:rPr>
          <w:delText xml:space="preserve">. </w:delText>
        </w:r>
        <w:r w:rsidRPr="00B7686C">
          <w:rPr>
            <w:lang w:val="en-US"/>
          </w:rPr>
          <w:delText xml:space="preserve">This thread initializes the camera by using the OpenCV library. The image resolution is set to </w:delText>
        </w:r>
        <w:r w:rsidRPr="00B7686C" w:rsidDel="0059266F">
          <w:rPr>
            <w:lang w:val="en-US"/>
          </w:rPr>
          <w:delText>640x480</w:delText>
        </w:r>
      </w:del>
      <w:ins w:id="26321" w:author="Ole-Martin Hanstveit" w:date="2017-11-26T17:34:00Z">
        <w:del w:id="26322" w:author="Morten Lerstad Solli" w:date="2017-11-29T15:13:00Z">
          <w:r w:rsidR="0059266F" w:rsidRPr="00B7686C">
            <w:rPr>
              <w:lang w:val="en-US"/>
            </w:rPr>
            <w:delText>320x240</w:delText>
          </w:r>
        </w:del>
      </w:ins>
      <w:del w:id="26323" w:author="Morten Lerstad Solli" w:date="2017-11-29T15:13:00Z">
        <w:r w:rsidR="006F1322" w:rsidRPr="00B7686C">
          <w:rPr>
            <w:lang w:val="en-US"/>
          </w:rPr>
          <w:delText>, this resolution is good enough to detect important details. It is also a low enough resolution to run on Odroid without performance issues.</w:delText>
        </w:r>
        <w:r w:rsidR="00515B22" w:rsidRPr="00B7686C">
          <w:rPr>
            <w:lang w:val="en-US"/>
          </w:rPr>
          <w:delText xml:space="preserve"> </w:delText>
        </w:r>
      </w:del>
      <w:commentRangeStart w:id="26324"/>
      <w:ins w:id="26325" w:author="Ole-Martin Hanstveit" w:date="2017-11-26T18:41:00Z">
        <w:del w:id="26326" w:author="Morten Lerstad Solli" w:date="2017-11-29T15:13:00Z">
          <w:r w:rsidR="00226917" w:rsidRPr="00B7686C">
            <w:rPr>
              <w:lang w:val="en-US"/>
            </w:rPr>
            <w:delText>To</w:delText>
          </w:r>
        </w:del>
      </w:ins>
      <w:ins w:id="26327" w:author="Ole-Martin Hanstveit" w:date="2017-11-26T18:40:00Z">
        <w:del w:id="26328" w:author="Morten Lerstad Solli" w:date="2017-11-29T15:13:00Z">
          <w:r w:rsidR="00226917" w:rsidRPr="00B7686C">
            <w:rPr>
              <w:lang w:val="en-US"/>
            </w:rPr>
            <w:delText xml:space="preserve"> </w:delText>
          </w:r>
        </w:del>
      </w:ins>
      <w:ins w:id="26329" w:author="Ole-Martin Hanstveit" w:date="2017-11-26T18:41:00Z">
        <w:del w:id="26330" w:author="Morten Lerstad Solli" w:date="2017-11-29T15:13:00Z">
          <w:r w:rsidR="00226917" w:rsidRPr="00B7686C">
            <w:rPr>
              <w:lang w:val="en-US"/>
            </w:rPr>
            <w:delText>use the video that is captured, the class contains methods for getting a fresh image</w:delText>
          </w:r>
        </w:del>
      </w:ins>
      <w:ins w:id="26331" w:author="Ole-Martin Hanstveit" w:date="2017-11-26T18:59:00Z">
        <w:del w:id="26332" w:author="Morten Lerstad Solli" w:date="2017-11-29T15:13:00Z">
          <w:r w:rsidR="00BE35C2" w:rsidRPr="00B7686C">
            <w:rPr>
              <w:lang w:val="en-US"/>
            </w:rPr>
            <w:delText>;</w:delText>
          </w:r>
        </w:del>
      </w:ins>
      <w:commentRangeEnd w:id="26324"/>
      <w:del w:id="26333" w:author="Morten Lerstad Solli" w:date="2017-11-29T15:13:00Z">
        <w:r w:rsidR="003C2FA6">
          <w:rPr>
            <w:rStyle w:val="Merknadsreferanse"/>
            <w:lang w:val="en-US"/>
          </w:rPr>
          <w:commentReference w:id="26324"/>
        </w:r>
      </w:del>
      <w:bookmarkStart w:id="26334" w:name="_Toc499732703"/>
      <w:bookmarkStart w:id="26335" w:name="_Toc499731996"/>
      <w:bookmarkStart w:id="26336" w:name="_Toc499732860"/>
      <w:bookmarkStart w:id="26337" w:name="_Toc499732177"/>
      <w:bookmarkStart w:id="26338" w:name="_Toc499732356"/>
      <w:bookmarkStart w:id="26339" w:name="_Toc499732532"/>
      <w:bookmarkStart w:id="26340" w:name="_Toc499732767"/>
      <w:bookmarkStart w:id="26341" w:name="_Toc499732994"/>
      <w:bookmarkStart w:id="26342" w:name="_Toc499733151"/>
      <w:bookmarkStart w:id="26343" w:name="_Toc499733308"/>
      <w:bookmarkStart w:id="26344" w:name="_Toc499733465"/>
      <w:bookmarkStart w:id="26345" w:name="_Toc499733186"/>
      <w:bookmarkStart w:id="26346" w:name="_Toc499733657"/>
      <w:bookmarkStart w:id="26347" w:name="_Toc499733814"/>
      <w:bookmarkStart w:id="26348" w:name="_Toc499733971"/>
      <w:bookmarkStart w:id="26349" w:name="_Toc499737817"/>
      <w:bookmarkStart w:id="26350" w:name="_Toc499738115"/>
      <w:bookmarkStart w:id="26351" w:name="_Toc499739503"/>
      <w:bookmarkStart w:id="26352" w:name="_Toc499743831"/>
      <w:bookmarkStart w:id="26353" w:name="_Toc499748417"/>
      <w:bookmarkStart w:id="26354" w:name="_Toc499749131"/>
      <w:bookmarkStart w:id="26355" w:name="_Toc499749289"/>
      <w:bookmarkStart w:id="26356" w:name="_Toc499749447"/>
      <w:bookmarkStart w:id="26357" w:name="_Toc499749605"/>
      <w:bookmarkStart w:id="26358" w:name="_Toc499750166"/>
      <w:bookmarkStart w:id="26359" w:name="_Toc499750590"/>
      <w:bookmarkStart w:id="26360" w:name="_Toc499748577"/>
      <w:bookmarkStart w:id="26361" w:name="_Toc499750047"/>
      <w:bookmarkStart w:id="26362" w:name="_Toc499750734"/>
      <w:bookmarkStart w:id="26363" w:name="_Toc499751052"/>
      <w:bookmarkStart w:id="26364" w:name="_Toc499751211"/>
      <w:bookmarkStart w:id="26365" w:name="_Toc499751370"/>
      <w:bookmarkStart w:id="26366" w:name="_Toc499751529"/>
      <w:bookmarkStart w:id="26367" w:name="_Toc499751688"/>
      <w:bookmarkStart w:id="26368" w:name="_Toc499751847"/>
      <w:bookmarkStart w:id="26369" w:name="_Toc499752006"/>
      <w:bookmarkStart w:id="26370" w:name="_Toc499752263"/>
      <w:bookmarkStart w:id="26371" w:name="_Toc499752422"/>
      <w:bookmarkStart w:id="26372" w:name="_Toc499752581"/>
      <w:bookmarkStart w:id="26373" w:name="_Toc499752740"/>
      <w:bookmarkStart w:id="26374" w:name="_Toc499752997"/>
      <w:bookmarkStart w:id="26375" w:name="_Toc499753156"/>
      <w:bookmarkStart w:id="26376" w:name="_Toc499753315"/>
      <w:bookmarkStart w:id="26377" w:name="_Toc499753474"/>
      <w:bookmarkStart w:id="26378" w:name="_Toc499753927"/>
      <w:bookmarkStart w:id="26379" w:name="_Toc499754086"/>
      <w:bookmarkStart w:id="26380" w:name="_Toc499754931"/>
      <w:bookmarkStart w:id="26381" w:name="_Toc499755090"/>
      <w:bookmarkStart w:id="26382" w:name="_Toc499755249"/>
      <w:bookmarkStart w:id="26383" w:name="_Toc499755408"/>
      <w:bookmarkStart w:id="26384" w:name="_Toc499755763"/>
      <w:bookmarkStart w:id="26385" w:name="_Toc499755922"/>
      <w:bookmarkStart w:id="26386" w:name="_Toc499756080"/>
      <w:bookmarkStart w:id="26387" w:name="_Toc499756238"/>
      <w:bookmarkStart w:id="26388" w:name="_Toc499756396"/>
      <w:bookmarkStart w:id="26389" w:name="_Toc499756554"/>
      <w:bookmarkStart w:id="26390" w:name="_Toc499755284"/>
      <w:bookmarkStart w:id="26391" w:name="_Toc499755521"/>
      <w:bookmarkStart w:id="26392" w:name="_Toc499755700"/>
      <w:bookmarkStart w:id="26393" w:name="_Toc499756809"/>
      <w:bookmarkStart w:id="26394" w:name="_Toc499755991"/>
      <w:bookmarkStart w:id="26395" w:name="_Toc499756291"/>
      <w:bookmarkStart w:id="26396" w:name="_Toc499756591"/>
      <w:bookmarkStart w:id="26397" w:name="_Toc499756771"/>
      <w:bookmarkStart w:id="26398" w:name="_Toc499757085"/>
      <w:bookmarkStart w:id="26399" w:name="_Toc499757243"/>
      <w:bookmarkStart w:id="26400" w:name="_Toc499757401"/>
      <w:bookmarkStart w:id="26401" w:name="_Toc499757559"/>
      <w:bookmarkStart w:id="26402" w:name="_Toc499757717"/>
      <w:bookmarkStart w:id="26403" w:name="_Toc499757875"/>
      <w:bookmarkStart w:id="26404" w:name="_Toc499757946"/>
      <w:bookmarkStart w:id="26405" w:name="_Toc499758104"/>
      <w:bookmarkStart w:id="26406" w:name="_Toc499756627"/>
      <w:bookmarkStart w:id="26407" w:name="_Toc499758262"/>
      <w:bookmarkStart w:id="26408" w:name="_Toc499758420"/>
      <w:bookmarkStart w:id="26409" w:name="_Toc499758578"/>
      <w:bookmarkStart w:id="26410" w:name="_Toc499758736"/>
      <w:bookmarkStart w:id="26411" w:name="_Toc499758894"/>
      <w:bookmarkStart w:id="26412" w:name="_Toc499759052"/>
      <w:bookmarkStart w:id="26413" w:name="_Toc499759210"/>
      <w:bookmarkStart w:id="26414" w:name="_Toc499759368"/>
      <w:bookmarkStart w:id="26415" w:name="_Toc499759526"/>
      <w:bookmarkStart w:id="26416" w:name="_Toc499759684"/>
      <w:bookmarkStart w:id="26417" w:name="_Toc499759842"/>
      <w:bookmarkStart w:id="26418" w:name="_Toc499760000"/>
      <w:bookmarkStart w:id="26419" w:name="_Toc499760158"/>
      <w:bookmarkStart w:id="26420" w:name="_Toc499756963"/>
      <w:bookmarkStart w:id="26421" w:name="_Toc499757204"/>
      <w:bookmarkStart w:id="26422" w:name="_Toc499760316"/>
      <w:bookmarkStart w:id="26423" w:name="_Toc499757501"/>
      <w:bookmarkStart w:id="26424" w:name="_Toc499760474"/>
      <w:bookmarkStart w:id="26425" w:name="_Toc499760632"/>
      <w:bookmarkStart w:id="26426" w:name="_Toc499760887"/>
      <w:bookmarkStart w:id="26427" w:name="_Toc499761045"/>
      <w:bookmarkStart w:id="26428" w:name="_Toc499761203"/>
      <w:bookmarkStart w:id="26429" w:name="_Toc499761361"/>
      <w:bookmarkStart w:id="26430" w:name="_Toc499801910"/>
      <w:bookmarkStart w:id="26431" w:name="_Toc499802069"/>
      <w:bookmarkStart w:id="26432" w:name="_Toc499802228"/>
      <w:bookmarkStart w:id="26433" w:name="_Toc499802387"/>
      <w:bookmarkStart w:id="26434" w:name="_Toc499802265"/>
      <w:bookmarkStart w:id="26435" w:name="_Toc499802583"/>
      <w:bookmarkStart w:id="26436" w:name="_Toc499802742"/>
      <w:bookmarkStart w:id="26437" w:name="_Toc499802901"/>
      <w:bookmarkStart w:id="26438" w:name="_Toc499802657"/>
      <w:bookmarkStart w:id="26439" w:name="_Toc499803060"/>
      <w:bookmarkStart w:id="26440" w:name="_Toc499803219"/>
      <w:bookmarkStart w:id="26441" w:name="_Toc499803378"/>
      <w:bookmarkStart w:id="26442" w:name="_Toc499803537"/>
      <w:bookmarkStart w:id="26443" w:name="_Toc499803697"/>
      <w:bookmarkStart w:id="26444" w:name="_Toc499803857"/>
      <w:bookmarkStart w:id="26445" w:name="_Toc499804017"/>
      <w:bookmarkStart w:id="26446" w:name="_Toc499804177"/>
      <w:bookmarkStart w:id="26447" w:name="_Toc499804337"/>
      <w:bookmarkStart w:id="26448" w:name="_Toc499804497"/>
      <w:bookmarkStart w:id="26449" w:name="_Toc499803129"/>
      <w:bookmarkStart w:id="26450" w:name="_Toc499804658"/>
      <w:bookmarkStart w:id="26451" w:name="_Toc499803434"/>
      <w:bookmarkStart w:id="26452" w:name="_Toc499803739"/>
      <w:bookmarkStart w:id="26453" w:name="_Toc499803986"/>
      <w:bookmarkStart w:id="26454" w:name="_Toc499804819"/>
      <w:bookmarkStart w:id="26455" w:name="_Toc499804285"/>
      <w:bookmarkStart w:id="26456" w:name="_Toc499804979"/>
      <w:bookmarkStart w:id="26457" w:name="_Toc499805139"/>
      <w:bookmarkStart w:id="26458" w:name="_Toc499804583"/>
      <w:bookmarkStart w:id="26459" w:name="_Toc499805299"/>
      <w:bookmarkStart w:id="26460" w:name="_Toc499804102"/>
      <w:bookmarkStart w:id="26461" w:name="_Toc499805021"/>
      <w:bookmarkStart w:id="26462" w:name="_Toc499805413"/>
      <w:bookmarkStart w:id="26463" w:name="_Toc499805573"/>
      <w:bookmarkStart w:id="26464" w:name="_Toc499805682"/>
      <w:bookmarkStart w:id="26465" w:name="_Toc499805842"/>
      <w:bookmarkStart w:id="26466" w:name="_Toc499806002"/>
      <w:bookmarkStart w:id="26467" w:name="_Toc499806162"/>
      <w:bookmarkStart w:id="26468" w:name="_Toc499806708"/>
      <w:bookmarkStart w:id="26469" w:name="_Toc499822178"/>
      <w:bookmarkStart w:id="26470" w:name="_Toc499822339"/>
      <w:bookmarkStart w:id="26471" w:name="_Toc499804884"/>
      <w:bookmarkStart w:id="26472" w:name="_Toc499805188"/>
      <w:bookmarkStart w:id="26473" w:name="_Toc499806308"/>
      <w:bookmarkStart w:id="26474" w:name="_Toc499806468"/>
      <w:bookmarkStart w:id="26475" w:name="_Toc499806788"/>
      <w:bookmarkStart w:id="26476" w:name="_Toc499806948"/>
      <w:bookmarkStart w:id="26477" w:name="_Toc499807108"/>
      <w:bookmarkStart w:id="26478" w:name="_Toc499807268"/>
      <w:bookmarkStart w:id="26479" w:name="_Toc499807428"/>
      <w:bookmarkStart w:id="26480" w:name="_Toc499807588"/>
      <w:bookmarkStart w:id="26481" w:name="_Toc499807748"/>
      <w:bookmarkStart w:id="26482" w:name="_Toc499807908"/>
      <w:bookmarkStart w:id="26483" w:name="_Toc499808068"/>
      <w:bookmarkStart w:id="26484" w:name="_Toc499808228"/>
      <w:bookmarkStart w:id="26485" w:name="_Toc499808388"/>
      <w:bookmarkStart w:id="26486" w:name="_Toc499808548"/>
      <w:bookmarkStart w:id="26487" w:name="_Toc499808708"/>
      <w:bookmarkStart w:id="26488" w:name="_Toc499808868"/>
      <w:bookmarkStart w:id="26489" w:name="_Toc499809028"/>
      <w:bookmarkStart w:id="26490" w:name="_Toc499809188"/>
      <w:bookmarkStart w:id="26491" w:name="_Toc499809348"/>
      <w:bookmarkStart w:id="26492" w:name="_Toc499809508"/>
      <w:bookmarkStart w:id="26493" w:name="_Toc499809668"/>
      <w:bookmarkStart w:id="26494" w:name="_Toc499809828"/>
      <w:bookmarkStart w:id="26495" w:name="_Toc499809988"/>
      <w:bookmarkStart w:id="26496" w:name="_Toc499810148"/>
      <w:bookmarkStart w:id="26497" w:name="_Toc499810308"/>
      <w:bookmarkStart w:id="26498" w:name="_Toc499810468"/>
      <w:bookmarkStart w:id="26499" w:name="_Toc499810628"/>
      <w:bookmarkStart w:id="26500" w:name="_Toc499810788"/>
      <w:bookmarkStart w:id="26501" w:name="_Toc499810948"/>
      <w:bookmarkStart w:id="26502" w:name="_Toc499811108"/>
      <w:bookmarkStart w:id="26503" w:name="_Toc499811268"/>
      <w:bookmarkStart w:id="26504" w:name="_Toc499811428"/>
      <w:bookmarkStart w:id="26505" w:name="_Toc499811588"/>
      <w:bookmarkStart w:id="26506" w:name="_Toc499811846"/>
      <w:bookmarkStart w:id="26507" w:name="_Toc499812006"/>
      <w:bookmarkStart w:id="26508" w:name="_Toc499812656"/>
      <w:bookmarkStart w:id="26509" w:name="_Toc499812816"/>
      <w:bookmarkStart w:id="26510" w:name="_Toc499812976"/>
      <w:bookmarkStart w:id="26511" w:name="_Toc499813136"/>
      <w:bookmarkStart w:id="26512" w:name="_Toc499813296"/>
      <w:bookmarkStart w:id="26513" w:name="_Toc499813456"/>
      <w:bookmarkStart w:id="26514" w:name="_Toc499813616"/>
      <w:bookmarkStart w:id="26515" w:name="_Toc499813776"/>
      <w:bookmarkStart w:id="26516" w:name="_Toc499813936"/>
      <w:bookmarkStart w:id="26517" w:name="_Toc499814096"/>
      <w:bookmarkStart w:id="26518" w:name="_Toc499814256"/>
      <w:bookmarkStart w:id="26519" w:name="_Toc499814416"/>
      <w:bookmarkStart w:id="26520" w:name="_Toc499814576"/>
      <w:bookmarkStart w:id="26521" w:name="_Toc499814736"/>
      <w:bookmarkStart w:id="26522" w:name="_Toc499814896"/>
      <w:bookmarkStart w:id="26523" w:name="_Toc499815056"/>
      <w:bookmarkStart w:id="26524" w:name="_Toc499815216"/>
      <w:bookmarkStart w:id="26525" w:name="_Toc499815376"/>
      <w:bookmarkStart w:id="26526" w:name="_Toc499815536"/>
      <w:bookmarkStart w:id="26527" w:name="_Toc499815794"/>
      <w:bookmarkStart w:id="26528" w:name="_Toc499816248"/>
      <w:bookmarkStart w:id="26529" w:name="_Toc499816702"/>
      <w:bookmarkStart w:id="26530" w:name="_Toc499817940"/>
      <w:bookmarkStart w:id="26531" w:name="_Toc499818198"/>
      <w:bookmarkStart w:id="26532" w:name="_Toc499818358"/>
      <w:bookmarkStart w:id="26533" w:name="_Toc499818518"/>
      <w:bookmarkStart w:id="26534" w:name="_Toc499818678"/>
      <w:bookmarkStart w:id="26535" w:name="_Toc499818838"/>
      <w:bookmarkStart w:id="26536" w:name="_Toc499818998"/>
      <w:bookmarkStart w:id="26537" w:name="_Toc499819158"/>
      <w:bookmarkStart w:id="26538" w:name="_Toc499819318"/>
      <w:bookmarkStart w:id="26539" w:name="_Toc499819478"/>
      <w:bookmarkStart w:id="26540" w:name="_Toc499819638"/>
      <w:bookmarkStart w:id="26541" w:name="_Toc499819798"/>
      <w:bookmarkStart w:id="26542" w:name="_Toc499819958"/>
      <w:bookmarkStart w:id="26543" w:name="_Toc499820118"/>
      <w:bookmarkStart w:id="26544" w:name="_Toc499820278"/>
      <w:bookmarkStart w:id="26545" w:name="_Toc499820438"/>
      <w:bookmarkStart w:id="26546" w:name="_Toc499820598"/>
      <w:bookmarkStart w:id="26547" w:name="_Toc499820758"/>
      <w:bookmarkStart w:id="26548" w:name="_Toc499820918"/>
      <w:bookmarkStart w:id="26549" w:name="_Toc499821176"/>
      <w:bookmarkStart w:id="26550" w:name="_Toc499821336"/>
      <w:bookmarkStart w:id="26551" w:name="_Toc499821496"/>
      <w:bookmarkStart w:id="26552" w:name="_Toc499821656"/>
      <w:bookmarkStart w:id="26553" w:name="_Toc499821816"/>
      <w:bookmarkStart w:id="26554" w:name="_Toc499821976"/>
      <w:bookmarkStart w:id="26555" w:name="_Toc499822456"/>
      <w:bookmarkStart w:id="26556" w:name="_Toc499822616"/>
      <w:bookmarkStart w:id="26557" w:name="_Toc499822776"/>
      <w:bookmarkStart w:id="26558" w:name="_Toc499822936"/>
      <w:bookmarkStart w:id="26559" w:name="_Toc499823096"/>
      <w:bookmarkStart w:id="26560" w:name="_Toc499823256"/>
      <w:bookmarkStart w:id="26561" w:name="_Toc499823416"/>
      <w:bookmarkStart w:id="26562" w:name="_Toc499823576"/>
      <w:bookmarkStart w:id="26563" w:name="_Toc499823736"/>
      <w:bookmarkStart w:id="26564" w:name="_Toc499823896"/>
      <w:bookmarkStart w:id="26565" w:name="_Toc499824056"/>
      <w:bookmarkStart w:id="26566" w:name="_Toc499824216"/>
      <w:bookmarkStart w:id="26567" w:name="_Toc499824376"/>
      <w:bookmarkStart w:id="26568" w:name="_Toc499824536"/>
      <w:bookmarkStart w:id="26569" w:name="_Toc499824696"/>
      <w:bookmarkStart w:id="26570" w:name="_Toc499824856"/>
      <w:bookmarkStart w:id="26571" w:name="_Toc499825016"/>
      <w:bookmarkStart w:id="26572" w:name="_Toc499825176"/>
      <w:bookmarkStart w:id="26573" w:name="_Toc499825434"/>
      <w:bookmarkStart w:id="26574" w:name="_Toc499825594"/>
      <w:bookmarkStart w:id="26575" w:name="_Toc499825852"/>
      <w:bookmarkStart w:id="26576" w:name="_Toc499826012"/>
      <w:bookmarkStart w:id="26577" w:name="_Toc499826172"/>
      <w:bookmarkStart w:id="26578" w:name="_Toc499826430"/>
      <w:bookmarkStart w:id="26579" w:name="_Toc499826590"/>
      <w:bookmarkStart w:id="26580" w:name="_Toc499827632"/>
      <w:bookmarkStart w:id="26581" w:name="_Toc499827988"/>
      <w:bookmarkStart w:id="26582" w:name="_Toc499828148"/>
      <w:bookmarkStart w:id="26583" w:name="_Toc499828504"/>
      <w:bookmarkStart w:id="26584" w:name="_Toc499828664"/>
      <w:bookmarkStart w:id="26585" w:name="_Toc499828824"/>
      <w:bookmarkStart w:id="26586" w:name="_Toc499828984"/>
      <w:bookmarkStart w:id="26587" w:name="_Toc499829144"/>
      <w:bookmarkStart w:id="26588" w:name="_Toc499829304"/>
      <w:bookmarkStart w:id="26589" w:name="_Toc499829464"/>
      <w:bookmarkStart w:id="26590" w:name="_Toc499829624"/>
      <w:bookmarkStart w:id="26591" w:name="_Toc499829784"/>
      <w:bookmarkStart w:id="26592" w:name="_Toc499829944"/>
      <w:bookmarkStart w:id="26593" w:name="_Toc499830104"/>
      <w:bookmarkStart w:id="26594" w:name="_Toc499830264"/>
      <w:bookmarkStart w:id="26595" w:name="_Toc499830424"/>
      <w:bookmarkStart w:id="26596" w:name="_Toc499830584"/>
      <w:bookmarkStart w:id="26597" w:name="_Toc499830744"/>
      <w:bookmarkStart w:id="26598" w:name="_Toc499830904"/>
      <w:bookmarkStart w:id="26599" w:name="_Toc499831064"/>
      <w:bookmarkStart w:id="26600" w:name="_Toc499831224"/>
      <w:bookmarkStart w:id="26601" w:name="_Toc499831384"/>
      <w:bookmarkStart w:id="26602" w:name="_Toc499831544"/>
      <w:bookmarkStart w:id="26603" w:name="_Toc499831704"/>
      <w:bookmarkStart w:id="26604" w:name="_Toc499831864"/>
      <w:bookmarkStart w:id="26605" w:name="_Toc499832024"/>
      <w:bookmarkStart w:id="26606" w:name="_Toc499832184"/>
      <w:bookmarkStart w:id="26607" w:name="_Toc499832344"/>
      <w:bookmarkStart w:id="26608" w:name="_Toc499832504"/>
      <w:bookmarkStart w:id="26609" w:name="_Toc499832664"/>
      <w:bookmarkStart w:id="26610" w:name="_Toc499832824"/>
      <w:bookmarkStart w:id="26611" w:name="_Toc499832984"/>
      <w:bookmarkStart w:id="26612" w:name="_Toc499833144"/>
      <w:bookmarkStart w:id="26613" w:name="_Toc499833304"/>
      <w:bookmarkStart w:id="26614" w:name="_Toc499833464"/>
      <w:bookmarkStart w:id="26615" w:name="_Toc499833624"/>
      <w:bookmarkStart w:id="26616" w:name="_Toc499833784"/>
      <w:bookmarkStart w:id="26617" w:name="_Toc499833944"/>
      <w:bookmarkStart w:id="26618" w:name="_Toc499834104"/>
      <w:bookmarkStart w:id="26619" w:name="_Toc499834264"/>
      <w:bookmarkStart w:id="26620" w:name="_Toc499834424"/>
      <w:bookmarkStart w:id="26621" w:name="_Toc499834584"/>
      <w:bookmarkStart w:id="26622" w:name="_Toc499834744"/>
      <w:bookmarkStart w:id="26623" w:name="_Toc499834904"/>
      <w:bookmarkStart w:id="26624" w:name="_Toc499835064"/>
      <w:bookmarkStart w:id="26625" w:name="_Toc499835224"/>
      <w:bookmarkStart w:id="26626" w:name="_Toc499835384"/>
      <w:bookmarkStart w:id="26627" w:name="_Toc499835544"/>
      <w:bookmarkStart w:id="26628" w:name="_Toc499835704"/>
      <w:bookmarkStart w:id="26629" w:name="_Toc499835864"/>
      <w:bookmarkStart w:id="26630" w:name="_Toc499836024"/>
      <w:bookmarkStart w:id="26631" w:name="_Toc499836184"/>
      <w:bookmarkStart w:id="26632" w:name="_Toc499836344"/>
      <w:bookmarkStart w:id="26633" w:name="_Toc499836505"/>
      <w:bookmarkStart w:id="26634" w:name="_Toc499836666"/>
      <w:bookmarkStart w:id="26635" w:name="_Toc499836827"/>
      <w:bookmarkStart w:id="26636" w:name="_Toc499836988"/>
      <w:bookmarkStart w:id="26637" w:name="_Toc499837149"/>
      <w:bookmarkStart w:id="26638" w:name="_Toc499837310"/>
      <w:bookmarkStart w:id="26639" w:name="_Toc499822576"/>
      <w:bookmarkStart w:id="26640" w:name="_Toc499822877"/>
      <w:bookmarkStart w:id="26641" w:name="_Toc499823293"/>
      <w:bookmarkStart w:id="26642" w:name="_Toc499837471"/>
      <w:bookmarkStart w:id="26643" w:name="_Toc499837632"/>
      <w:bookmarkStart w:id="26644" w:name="_Toc499837793"/>
      <w:bookmarkStart w:id="26645" w:name="_Toc499837954"/>
      <w:bookmarkStart w:id="26646" w:name="_Toc499838115"/>
      <w:bookmarkStart w:id="26647" w:name="_Toc499838276"/>
      <w:bookmarkStart w:id="26648" w:name="_Toc499838437"/>
      <w:bookmarkStart w:id="26649" w:name="_Toc499838598"/>
      <w:bookmarkStart w:id="26650" w:name="_Toc499838759"/>
      <w:bookmarkStart w:id="26651" w:name="_Toc499838920"/>
      <w:bookmarkStart w:id="26652" w:name="_Toc499839081"/>
      <w:bookmarkStart w:id="26653" w:name="_Toc499839242"/>
      <w:bookmarkStart w:id="26654" w:name="_Toc499839403"/>
      <w:bookmarkStart w:id="26655" w:name="_Toc499839663"/>
      <w:bookmarkStart w:id="26656" w:name="_Toc499823539"/>
      <w:bookmarkStart w:id="26657" w:name="_Toc499823843"/>
      <w:bookmarkStart w:id="26658" w:name="_Toc499839824"/>
      <w:bookmarkStart w:id="26659" w:name="_Toc499824142"/>
      <w:bookmarkStart w:id="26660" w:name="_Toc499824749"/>
      <w:bookmarkStart w:id="26661" w:name="_Toc499824573"/>
      <w:bookmarkStart w:id="26662" w:name="_Toc499825054"/>
      <w:bookmarkStart w:id="26663" w:name="_Toc499839985"/>
      <w:bookmarkStart w:id="26664" w:name="_Toc499840146"/>
      <w:bookmarkStart w:id="26665" w:name="_Toc499825295"/>
      <w:bookmarkStart w:id="26666" w:name="_Toc499840307"/>
      <w:bookmarkStart w:id="26667" w:name="_Toc499825539"/>
      <w:bookmarkStart w:id="26668" w:name="_Toc499840468"/>
      <w:bookmarkStart w:id="26669" w:name="_Toc499840629"/>
      <w:bookmarkStart w:id="26670" w:name="_Toc499840790"/>
      <w:bookmarkStart w:id="26671" w:name="_Toc499840951"/>
      <w:bookmarkStart w:id="26672" w:name="_Toc499825776"/>
      <w:bookmarkStart w:id="26673" w:name="_Toc499826078"/>
      <w:bookmarkStart w:id="26674" w:name="_Toc499826321"/>
      <w:bookmarkStart w:id="26675" w:name="_Toc499826626"/>
      <w:bookmarkStart w:id="26676" w:name="_Toc499826805"/>
      <w:bookmarkStart w:id="26677" w:name="_Toc499841112"/>
      <w:bookmarkStart w:id="26678" w:name="_Toc499826985"/>
      <w:bookmarkStart w:id="26679" w:name="_Toc499825335"/>
      <w:bookmarkStart w:id="26680" w:name="_Toc499827159"/>
      <w:bookmarkStart w:id="26681" w:name="_Toc499825735"/>
      <w:bookmarkStart w:id="26682" w:name="_Toc499826253"/>
      <w:bookmarkStart w:id="26683" w:name="_Toc499826712"/>
      <w:bookmarkStart w:id="26684" w:name="_Toc499827340"/>
      <w:bookmarkStart w:id="26685" w:name="_Toc499827521"/>
      <w:bookmarkStart w:id="26686" w:name="_Toc499827047"/>
      <w:bookmarkStart w:id="26687" w:name="_Toc499827390"/>
      <w:bookmarkStart w:id="26688" w:name="_Toc499827806"/>
      <w:bookmarkStart w:id="26689" w:name="_Toc499828049"/>
      <w:bookmarkStart w:id="26690" w:name="_Toc499828293"/>
      <w:bookmarkStart w:id="26691" w:name="_Toc499828536"/>
      <w:bookmarkStart w:id="26692" w:name="_Toc499828781"/>
      <w:bookmarkStart w:id="26693" w:name="_Toc499829083"/>
      <w:bookmarkStart w:id="26694" w:name="_Toc499828195"/>
      <w:bookmarkStart w:id="26695" w:name="_Toc499826526"/>
      <w:bookmarkStart w:id="26696" w:name="_Toc499827223"/>
      <w:bookmarkStart w:id="26697" w:name="_Toc499827699"/>
      <w:bookmarkStart w:id="26698" w:name="_Toc499826925"/>
      <w:bookmarkStart w:id="26699" w:name="_Toc499828600"/>
      <w:bookmarkStart w:id="26700" w:name="_Toc499829346"/>
      <w:bookmarkStart w:id="26701" w:name="_Toc499828258"/>
      <w:bookmarkStart w:id="26702" w:name="_Toc499829251"/>
      <w:bookmarkStart w:id="26703" w:name="_Toc499829677"/>
      <w:bookmarkStart w:id="26704" w:name="_Toc499829982"/>
      <w:bookmarkStart w:id="26705" w:name="_Toc499828704"/>
      <w:bookmarkStart w:id="26706" w:name="_Toc499829749"/>
      <w:bookmarkStart w:id="26707" w:name="_Toc499830348"/>
      <w:bookmarkStart w:id="26708" w:name="_Toc499830650"/>
      <w:bookmarkStart w:id="26709" w:name="_Toc499830857"/>
      <w:bookmarkStart w:id="26710" w:name="_Toc499831162"/>
      <w:bookmarkStart w:id="26711" w:name="_Toc499831638"/>
      <w:bookmarkStart w:id="26712" w:name="_Toc499832108"/>
      <w:bookmarkStart w:id="26713" w:name="_Toc499833037"/>
      <w:bookmarkStart w:id="26714" w:name="_Toc499833426"/>
      <w:bookmarkStart w:id="26715" w:name="_Toc499833733"/>
      <w:bookmarkStart w:id="26716" w:name="_Toc499834044"/>
      <w:bookmarkStart w:id="26717" w:name="_Toc499834376"/>
      <w:bookmarkStart w:id="26718" w:name="_Toc499834713"/>
      <w:bookmarkStart w:id="26719" w:name="_Toc499835103"/>
      <w:bookmarkStart w:id="26720" w:name="_Toc499834224"/>
      <w:bookmarkStart w:id="26721" w:name="_Toc499835435"/>
      <w:bookmarkStart w:id="26722" w:name="_Toc499835767"/>
      <w:bookmarkStart w:id="26723" w:name="_Toc499834963"/>
      <w:bookmarkStart w:id="26724" w:name="_Toc499835969"/>
      <w:bookmarkStart w:id="26725" w:name="_Toc499837092"/>
      <w:bookmarkStart w:id="26726" w:name="_Toc499837428"/>
      <w:bookmarkStart w:id="26727" w:name="_Toc499837764"/>
      <w:bookmarkStart w:id="26728" w:name="_Toc499838156"/>
      <w:bookmarkStart w:id="26729" w:name="_Toc499842733"/>
      <w:bookmarkStart w:id="26730" w:name="_Toc499843398"/>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bookmarkEnd w:id="26365"/>
      <w:bookmarkEnd w:id="26366"/>
      <w:bookmarkEnd w:id="26367"/>
      <w:bookmarkEnd w:id="26368"/>
      <w:bookmarkEnd w:id="2636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bookmarkEnd w:id="26405"/>
      <w:bookmarkEnd w:id="26406"/>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bookmarkEnd w:id="26483"/>
      <w:bookmarkEnd w:id="26484"/>
      <w:bookmarkEnd w:id="26485"/>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bookmarkEnd w:id="26524"/>
      <w:bookmarkEnd w:id="26525"/>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bookmarkEnd w:id="26564"/>
      <w:bookmarkEnd w:id="26565"/>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bookmarkEnd w:id="26600"/>
      <w:bookmarkEnd w:id="26601"/>
      <w:bookmarkEnd w:id="26602"/>
      <w:bookmarkEnd w:id="26603"/>
      <w:bookmarkEnd w:id="26604"/>
      <w:bookmarkEnd w:id="26605"/>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bookmarkEnd w:id="26644"/>
      <w:bookmarkEnd w:id="26645"/>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bookmarkEnd w:id="26662"/>
      <w:bookmarkEnd w:id="26663"/>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bookmarkEnd w:id="26684"/>
      <w:bookmarkEnd w:id="26685"/>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bookmarkEnd w:id="26724"/>
      <w:bookmarkEnd w:id="26725"/>
      <w:bookmarkEnd w:id="26726"/>
      <w:bookmarkEnd w:id="26727"/>
      <w:bookmarkEnd w:id="26728"/>
      <w:bookmarkEnd w:id="26729"/>
      <w:bookmarkEnd w:id="26730"/>
    </w:p>
    <w:p w14:paraId="50D8D3E5" w14:textId="4E47999F" w:rsidR="00C87E9F" w:rsidRPr="00B7686C" w:rsidRDefault="005F78AB">
      <w:pPr>
        <w:keepNext/>
        <w:jc w:val="both"/>
        <w:rPr>
          <w:ins w:id="26731" w:author="Oscar Herman Kise" w:date="2017-11-27T20:30:00Z"/>
          <w:del w:id="26732" w:author="Morten Lerstad Solli" w:date="2017-11-29T15:13:00Z"/>
          <w:lang w:val="en-US"/>
          <w:rPrChange w:id="26733" w:author="Morten Lerstad Solli" w:date="2017-11-29T12:21:00Z">
            <w:rPr>
              <w:ins w:id="26734" w:author="Oscar Herman Kise" w:date="2017-11-27T20:30:00Z"/>
              <w:del w:id="26735" w:author="Morten Lerstad Solli" w:date="2017-11-29T15:13:00Z"/>
            </w:rPr>
          </w:rPrChange>
        </w:rPr>
        <w:pPrChange w:id="26736" w:author="Oscar Herman Kise" w:date="2017-11-30T20:05:00Z">
          <w:pPr/>
        </w:pPrChange>
      </w:pPr>
      <w:ins w:id="26737" w:author="Ole-Martin Hanstveit" w:date="2017-11-26T18:46:00Z">
        <w:del w:id="26738" w:author="Morten Lerstad Solli" w:date="2017-11-29T15:13:00Z">
          <w:r w:rsidRPr="00B7686C">
            <w:rPr>
              <w:noProof/>
              <w:lang w:val="en-US"/>
              <w:rPrChange w:id="26739" w:author="Morten Lerstad Solli" w:date="2017-11-29T12:21:00Z">
                <w:rPr>
                  <w:noProof/>
                </w:rPr>
              </w:rPrChange>
            </w:rPr>
            <w:drawing>
              <wp:inline distT="0" distB="0" distL="0" distR="0" wp14:anchorId="1D486B49" wp14:editId="14A527C3">
                <wp:extent cx="6600825" cy="1486728"/>
                <wp:effectExtent l="0" t="0" r="0" b="0"/>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82804" cy="1505192"/>
                        </a:xfrm>
                        <a:prstGeom prst="rect">
                          <a:avLst/>
                        </a:prstGeom>
                        <a:noFill/>
                        <a:ln>
                          <a:noFill/>
                        </a:ln>
                      </pic:spPr>
                    </pic:pic>
                  </a:graphicData>
                </a:graphic>
              </wp:inline>
            </w:drawing>
          </w:r>
        </w:del>
      </w:ins>
      <w:bookmarkStart w:id="26740" w:name="_Toc499732704"/>
      <w:bookmarkStart w:id="26741" w:name="_Toc499731997"/>
      <w:bookmarkStart w:id="26742" w:name="_Toc499732861"/>
      <w:bookmarkStart w:id="26743" w:name="_Toc499732178"/>
      <w:bookmarkStart w:id="26744" w:name="_Toc499732357"/>
      <w:bookmarkStart w:id="26745" w:name="_Toc499732539"/>
      <w:bookmarkStart w:id="26746" w:name="_Toc499732768"/>
      <w:bookmarkStart w:id="26747" w:name="_Toc499732995"/>
      <w:bookmarkStart w:id="26748" w:name="_Toc499733152"/>
      <w:bookmarkStart w:id="26749" w:name="_Toc499733309"/>
      <w:bookmarkStart w:id="26750" w:name="_Toc499733466"/>
      <w:bookmarkStart w:id="26751" w:name="_Toc499733187"/>
      <w:bookmarkStart w:id="26752" w:name="_Toc499733658"/>
      <w:bookmarkStart w:id="26753" w:name="_Toc499733815"/>
      <w:bookmarkStart w:id="26754" w:name="_Toc499733972"/>
      <w:bookmarkStart w:id="26755" w:name="_Toc499737818"/>
      <w:bookmarkStart w:id="26756" w:name="_Toc499738116"/>
      <w:bookmarkStart w:id="26757" w:name="_Toc499739504"/>
      <w:bookmarkStart w:id="26758" w:name="_Toc499743832"/>
      <w:bookmarkStart w:id="26759" w:name="_Toc499748418"/>
      <w:bookmarkStart w:id="26760" w:name="_Toc499749132"/>
      <w:bookmarkStart w:id="26761" w:name="_Toc499749290"/>
      <w:bookmarkStart w:id="26762" w:name="_Toc499749448"/>
      <w:bookmarkStart w:id="26763" w:name="_Toc499749606"/>
      <w:bookmarkStart w:id="26764" w:name="_Toc499750167"/>
      <w:bookmarkStart w:id="26765" w:name="_Toc499750591"/>
      <w:bookmarkStart w:id="26766" w:name="_Toc499748578"/>
      <w:bookmarkStart w:id="26767" w:name="_Toc499750048"/>
      <w:bookmarkStart w:id="26768" w:name="_Toc499750735"/>
      <w:bookmarkStart w:id="26769" w:name="_Toc499751053"/>
      <w:bookmarkStart w:id="26770" w:name="_Toc499751212"/>
      <w:bookmarkStart w:id="26771" w:name="_Toc499751371"/>
      <w:bookmarkStart w:id="26772" w:name="_Toc499751530"/>
      <w:bookmarkStart w:id="26773" w:name="_Toc499751689"/>
      <w:bookmarkStart w:id="26774" w:name="_Toc499751848"/>
      <w:bookmarkStart w:id="26775" w:name="_Toc499752007"/>
      <w:bookmarkStart w:id="26776" w:name="_Toc499752264"/>
      <w:bookmarkStart w:id="26777" w:name="_Toc499752423"/>
      <w:bookmarkStart w:id="26778" w:name="_Toc499752582"/>
      <w:bookmarkStart w:id="26779" w:name="_Toc499752741"/>
      <w:bookmarkStart w:id="26780" w:name="_Toc499752998"/>
      <w:bookmarkStart w:id="26781" w:name="_Toc499753157"/>
      <w:bookmarkStart w:id="26782" w:name="_Toc499753316"/>
      <w:bookmarkStart w:id="26783" w:name="_Toc499753475"/>
      <w:bookmarkStart w:id="26784" w:name="_Toc499753928"/>
      <w:bookmarkStart w:id="26785" w:name="_Toc499754087"/>
      <w:bookmarkStart w:id="26786" w:name="_Toc499754932"/>
      <w:bookmarkStart w:id="26787" w:name="_Toc499755091"/>
      <w:bookmarkStart w:id="26788" w:name="_Toc499755250"/>
      <w:bookmarkStart w:id="26789" w:name="_Toc499755409"/>
      <w:bookmarkStart w:id="26790" w:name="_Toc499755764"/>
      <w:bookmarkStart w:id="26791" w:name="_Toc499755923"/>
      <w:bookmarkStart w:id="26792" w:name="_Toc499756081"/>
      <w:bookmarkStart w:id="26793" w:name="_Toc499756239"/>
      <w:bookmarkStart w:id="26794" w:name="_Toc499756397"/>
      <w:bookmarkStart w:id="26795" w:name="_Toc499756555"/>
      <w:bookmarkStart w:id="26796" w:name="_Toc499755285"/>
      <w:bookmarkStart w:id="26797" w:name="_Toc499755522"/>
      <w:bookmarkStart w:id="26798" w:name="_Toc499755701"/>
      <w:bookmarkStart w:id="26799" w:name="_Toc499756810"/>
      <w:bookmarkStart w:id="26800" w:name="_Toc499755994"/>
      <w:bookmarkStart w:id="26801" w:name="_Toc499756292"/>
      <w:bookmarkStart w:id="26802" w:name="_Toc499756592"/>
      <w:bookmarkStart w:id="26803" w:name="_Toc499756772"/>
      <w:bookmarkStart w:id="26804" w:name="_Toc499757086"/>
      <w:bookmarkStart w:id="26805" w:name="_Toc499757244"/>
      <w:bookmarkStart w:id="26806" w:name="_Toc499757402"/>
      <w:bookmarkStart w:id="26807" w:name="_Toc499757560"/>
      <w:bookmarkStart w:id="26808" w:name="_Toc499757718"/>
      <w:bookmarkStart w:id="26809" w:name="_Toc499757876"/>
      <w:bookmarkStart w:id="26810" w:name="_Toc499757947"/>
      <w:bookmarkStart w:id="26811" w:name="_Toc499758105"/>
      <w:bookmarkStart w:id="26812" w:name="_Toc499756628"/>
      <w:bookmarkStart w:id="26813" w:name="_Toc499758263"/>
      <w:bookmarkStart w:id="26814" w:name="_Toc499758421"/>
      <w:bookmarkStart w:id="26815" w:name="_Toc499758579"/>
      <w:bookmarkStart w:id="26816" w:name="_Toc499758737"/>
      <w:bookmarkStart w:id="26817" w:name="_Toc499758895"/>
      <w:bookmarkStart w:id="26818" w:name="_Toc499759053"/>
      <w:bookmarkStart w:id="26819" w:name="_Toc499759211"/>
      <w:bookmarkStart w:id="26820" w:name="_Toc499759369"/>
      <w:bookmarkStart w:id="26821" w:name="_Toc499759527"/>
      <w:bookmarkStart w:id="26822" w:name="_Toc499759685"/>
      <w:bookmarkStart w:id="26823" w:name="_Toc499759843"/>
      <w:bookmarkStart w:id="26824" w:name="_Toc499760001"/>
      <w:bookmarkStart w:id="26825" w:name="_Toc499760159"/>
      <w:bookmarkStart w:id="26826" w:name="_Toc499756964"/>
      <w:bookmarkStart w:id="26827" w:name="_Toc499757205"/>
      <w:bookmarkStart w:id="26828" w:name="_Toc499760317"/>
      <w:bookmarkStart w:id="26829" w:name="_Toc499757502"/>
      <w:bookmarkStart w:id="26830" w:name="_Toc499760475"/>
      <w:bookmarkStart w:id="26831" w:name="_Toc499760633"/>
      <w:bookmarkStart w:id="26832" w:name="_Toc499760888"/>
      <w:bookmarkStart w:id="26833" w:name="_Toc499761046"/>
      <w:bookmarkStart w:id="26834" w:name="_Toc499761204"/>
      <w:bookmarkStart w:id="26835" w:name="_Toc499761362"/>
      <w:bookmarkStart w:id="26836" w:name="_Toc499801911"/>
      <w:bookmarkStart w:id="26837" w:name="_Toc499802070"/>
      <w:bookmarkStart w:id="26838" w:name="_Toc499802229"/>
      <w:bookmarkStart w:id="26839" w:name="_Toc499802388"/>
      <w:bookmarkStart w:id="26840" w:name="_Toc499802266"/>
      <w:bookmarkStart w:id="26841" w:name="_Toc499802584"/>
      <w:bookmarkStart w:id="26842" w:name="_Toc499802743"/>
      <w:bookmarkStart w:id="26843" w:name="_Toc499802902"/>
      <w:bookmarkStart w:id="26844" w:name="_Toc499802658"/>
      <w:bookmarkStart w:id="26845" w:name="_Toc499803061"/>
      <w:bookmarkStart w:id="26846" w:name="_Toc499803220"/>
      <w:bookmarkStart w:id="26847" w:name="_Toc499803379"/>
      <w:bookmarkStart w:id="26848" w:name="_Toc499803538"/>
      <w:bookmarkStart w:id="26849" w:name="_Toc499803698"/>
      <w:bookmarkStart w:id="26850" w:name="_Toc499803858"/>
      <w:bookmarkStart w:id="26851" w:name="_Toc499804018"/>
      <w:bookmarkStart w:id="26852" w:name="_Toc499804178"/>
      <w:bookmarkStart w:id="26853" w:name="_Toc499804338"/>
      <w:bookmarkStart w:id="26854" w:name="_Toc499804498"/>
      <w:bookmarkStart w:id="26855" w:name="_Toc499803132"/>
      <w:bookmarkStart w:id="26856" w:name="_Toc499804659"/>
      <w:bookmarkStart w:id="26857" w:name="_Toc499803435"/>
      <w:bookmarkStart w:id="26858" w:name="_Toc499803740"/>
      <w:bookmarkStart w:id="26859" w:name="_Toc499803987"/>
      <w:bookmarkStart w:id="26860" w:name="_Toc499804820"/>
      <w:bookmarkStart w:id="26861" w:name="_Toc499804286"/>
      <w:bookmarkStart w:id="26862" w:name="_Toc499804980"/>
      <w:bookmarkStart w:id="26863" w:name="_Toc499805140"/>
      <w:bookmarkStart w:id="26864" w:name="_Toc499804584"/>
      <w:bookmarkStart w:id="26865" w:name="_Toc499805300"/>
      <w:bookmarkStart w:id="26866" w:name="_Toc499804103"/>
      <w:bookmarkStart w:id="26867" w:name="_Toc499805022"/>
      <w:bookmarkStart w:id="26868" w:name="_Toc499805414"/>
      <w:bookmarkStart w:id="26869" w:name="_Toc499805574"/>
      <w:bookmarkStart w:id="26870" w:name="_Toc499805683"/>
      <w:bookmarkStart w:id="26871" w:name="_Toc499805843"/>
      <w:bookmarkStart w:id="26872" w:name="_Toc499806003"/>
      <w:bookmarkStart w:id="26873" w:name="_Toc499806163"/>
      <w:bookmarkStart w:id="26874" w:name="_Toc499806709"/>
      <w:bookmarkStart w:id="26875" w:name="_Toc499822179"/>
      <w:bookmarkStart w:id="26876" w:name="_Toc499822340"/>
      <w:bookmarkStart w:id="26877" w:name="_Toc499804885"/>
      <w:bookmarkStart w:id="26878" w:name="_Toc499805189"/>
      <w:bookmarkStart w:id="26879" w:name="_Toc499806309"/>
      <w:bookmarkStart w:id="26880" w:name="_Toc499806469"/>
      <w:bookmarkStart w:id="26881" w:name="_Toc499806789"/>
      <w:bookmarkStart w:id="26882" w:name="_Toc499806949"/>
      <w:bookmarkStart w:id="26883" w:name="_Toc499807109"/>
      <w:bookmarkStart w:id="26884" w:name="_Toc499807269"/>
      <w:bookmarkStart w:id="26885" w:name="_Toc499807429"/>
      <w:bookmarkStart w:id="26886" w:name="_Toc499807589"/>
      <w:bookmarkStart w:id="26887" w:name="_Toc499807749"/>
      <w:bookmarkStart w:id="26888" w:name="_Toc499807909"/>
      <w:bookmarkStart w:id="26889" w:name="_Toc499808069"/>
      <w:bookmarkStart w:id="26890" w:name="_Toc499808229"/>
      <w:bookmarkStart w:id="26891" w:name="_Toc499808389"/>
      <w:bookmarkStart w:id="26892" w:name="_Toc499808549"/>
      <w:bookmarkStart w:id="26893" w:name="_Toc499808709"/>
      <w:bookmarkStart w:id="26894" w:name="_Toc499808869"/>
      <w:bookmarkStart w:id="26895" w:name="_Toc499809029"/>
      <w:bookmarkStart w:id="26896" w:name="_Toc499809189"/>
      <w:bookmarkStart w:id="26897" w:name="_Toc499809349"/>
      <w:bookmarkStart w:id="26898" w:name="_Toc499809509"/>
      <w:bookmarkStart w:id="26899" w:name="_Toc499809669"/>
      <w:bookmarkStart w:id="26900" w:name="_Toc499809829"/>
      <w:bookmarkStart w:id="26901" w:name="_Toc499809989"/>
      <w:bookmarkStart w:id="26902" w:name="_Toc499810149"/>
      <w:bookmarkStart w:id="26903" w:name="_Toc499810309"/>
      <w:bookmarkStart w:id="26904" w:name="_Toc499810469"/>
      <w:bookmarkStart w:id="26905" w:name="_Toc499810629"/>
      <w:bookmarkStart w:id="26906" w:name="_Toc499810789"/>
      <w:bookmarkStart w:id="26907" w:name="_Toc499810949"/>
      <w:bookmarkStart w:id="26908" w:name="_Toc499811109"/>
      <w:bookmarkStart w:id="26909" w:name="_Toc499811269"/>
      <w:bookmarkStart w:id="26910" w:name="_Toc499811429"/>
      <w:bookmarkStart w:id="26911" w:name="_Toc499811589"/>
      <w:bookmarkStart w:id="26912" w:name="_Toc499811847"/>
      <w:bookmarkStart w:id="26913" w:name="_Toc499812007"/>
      <w:bookmarkStart w:id="26914" w:name="_Toc499812657"/>
      <w:bookmarkStart w:id="26915" w:name="_Toc499812817"/>
      <w:bookmarkStart w:id="26916" w:name="_Toc499812977"/>
      <w:bookmarkStart w:id="26917" w:name="_Toc499813137"/>
      <w:bookmarkStart w:id="26918" w:name="_Toc499813297"/>
      <w:bookmarkStart w:id="26919" w:name="_Toc499813457"/>
      <w:bookmarkStart w:id="26920" w:name="_Toc499813617"/>
      <w:bookmarkStart w:id="26921" w:name="_Toc499813777"/>
      <w:bookmarkStart w:id="26922" w:name="_Toc499813937"/>
      <w:bookmarkStart w:id="26923" w:name="_Toc499814097"/>
      <w:bookmarkStart w:id="26924" w:name="_Toc499814257"/>
      <w:bookmarkStart w:id="26925" w:name="_Toc499814417"/>
      <w:bookmarkStart w:id="26926" w:name="_Toc499814577"/>
      <w:bookmarkStart w:id="26927" w:name="_Toc499814737"/>
      <w:bookmarkStart w:id="26928" w:name="_Toc499814897"/>
      <w:bookmarkStart w:id="26929" w:name="_Toc499815057"/>
      <w:bookmarkStart w:id="26930" w:name="_Toc499815217"/>
      <w:bookmarkStart w:id="26931" w:name="_Toc499815377"/>
      <w:bookmarkStart w:id="26932" w:name="_Toc499815537"/>
      <w:bookmarkStart w:id="26933" w:name="_Toc499815795"/>
      <w:bookmarkStart w:id="26934" w:name="_Toc499816249"/>
      <w:bookmarkStart w:id="26935" w:name="_Toc499816703"/>
      <w:bookmarkStart w:id="26936" w:name="_Toc499817941"/>
      <w:bookmarkStart w:id="26937" w:name="_Toc499818199"/>
      <w:bookmarkStart w:id="26938" w:name="_Toc499818359"/>
      <w:bookmarkStart w:id="26939" w:name="_Toc499818519"/>
      <w:bookmarkStart w:id="26940" w:name="_Toc499818679"/>
      <w:bookmarkStart w:id="26941" w:name="_Toc499818839"/>
      <w:bookmarkStart w:id="26942" w:name="_Toc499818999"/>
      <w:bookmarkStart w:id="26943" w:name="_Toc499819159"/>
      <w:bookmarkStart w:id="26944" w:name="_Toc499819319"/>
      <w:bookmarkStart w:id="26945" w:name="_Toc499819479"/>
      <w:bookmarkStart w:id="26946" w:name="_Toc499819639"/>
      <w:bookmarkStart w:id="26947" w:name="_Toc499819799"/>
      <w:bookmarkStart w:id="26948" w:name="_Toc499819959"/>
      <w:bookmarkStart w:id="26949" w:name="_Toc499820119"/>
      <w:bookmarkStart w:id="26950" w:name="_Toc499820279"/>
      <w:bookmarkStart w:id="26951" w:name="_Toc499820439"/>
      <w:bookmarkStart w:id="26952" w:name="_Toc499820599"/>
      <w:bookmarkStart w:id="26953" w:name="_Toc499820759"/>
      <w:bookmarkStart w:id="26954" w:name="_Toc499820919"/>
      <w:bookmarkStart w:id="26955" w:name="_Toc499821177"/>
      <w:bookmarkStart w:id="26956" w:name="_Toc499821337"/>
      <w:bookmarkStart w:id="26957" w:name="_Toc499821497"/>
      <w:bookmarkStart w:id="26958" w:name="_Toc499821657"/>
      <w:bookmarkStart w:id="26959" w:name="_Toc499821817"/>
      <w:bookmarkStart w:id="26960" w:name="_Toc499821977"/>
      <w:bookmarkStart w:id="26961" w:name="_Toc499822457"/>
      <w:bookmarkStart w:id="26962" w:name="_Toc499822617"/>
      <w:bookmarkStart w:id="26963" w:name="_Toc499822777"/>
      <w:bookmarkStart w:id="26964" w:name="_Toc499822937"/>
      <w:bookmarkStart w:id="26965" w:name="_Toc499823097"/>
      <w:bookmarkStart w:id="26966" w:name="_Toc499823257"/>
      <w:bookmarkStart w:id="26967" w:name="_Toc499823417"/>
      <w:bookmarkStart w:id="26968" w:name="_Toc499823577"/>
      <w:bookmarkStart w:id="26969" w:name="_Toc499823737"/>
      <w:bookmarkStart w:id="26970" w:name="_Toc499823897"/>
      <w:bookmarkStart w:id="26971" w:name="_Toc499824057"/>
      <w:bookmarkStart w:id="26972" w:name="_Toc499824217"/>
      <w:bookmarkStart w:id="26973" w:name="_Toc499824377"/>
      <w:bookmarkStart w:id="26974" w:name="_Toc499824537"/>
      <w:bookmarkStart w:id="26975" w:name="_Toc499824697"/>
      <w:bookmarkStart w:id="26976" w:name="_Toc499824857"/>
      <w:bookmarkStart w:id="26977" w:name="_Toc499825017"/>
      <w:bookmarkStart w:id="26978" w:name="_Toc499825177"/>
      <w:bookmarkStart w:id="26979" w:name="_Toc499825435"/>
      <w:bookmarkStart w:id="26980" w:name="_Toc499825595"/>
      <w:bookmarkStart w:id="26981" w:name="_Toc499825853"/>
      <w:bookmarkStart w:id="26982" w:name="_Toc499826013"/>
      <w:bookmarkStart w:id="26983" w:name="_Toc499826173"/>
      <w:bookmarkStart w:id="26984" w:name="_Toc499826431"/>
      <w:bookmarkStart w:id="26985" w:name="_Toc499826591"/>
      <w:bookmarkStart w:id="26986" w:name="_Toc499827633"/>
      <w:bookmarkStart w:id="26987" w:name="_Toc499827989"/>
      <w:bookmarkStart w:id="26988" w:name="_Toc499828149"/>
      <w:bookmarkStart w:id="26989" w:name="_Toc499828505"/>
      <w:bookmarkStart w:id="26990" w:name="_Toc499828665"/>
      <w:bookmarkStart w:id="26991" w:name="_Toc499828825"/>
      <w:bookmarkStart w:id="26992" w:name="_Toc499828985"/>
      <w:bookmarkStart w:id="26993" w:name="_Toc499829145"/>
      <w:bookmarkStart w:id="26994" w:name="_Toc499829305"/>
      <w:bookmarkStart w:id="26995" w:name="_Toc499829465"/>
      <w:bookmarkStart w:id="26996" w:name="_Toc499829625"/>
      <w:bookmarkStart w:id="26997" w:name="_Toc499829785"/>
      <w:bookmarkStart w:id="26998" w:name="_Toc499829945"/>
      <w:bookmarkStart w:id="26999" w:name="_Toc499830105"/>
      <w:bookmarkStart w:id="27000" w:name="_Toc499830265"/>
      <w:bookmarkStart w:id="27001" w:name="_Toc499830425"/>
      <w:bookmarkStart w:id="27002" w:name="_Toc499830585"/>
      <w:bookmarkStart w:id="27003" w:name="_Toc499830745"/>
      <w:bookmarkStart w:id="27004" w:name="_Toc499830905"/>
      <w:bookmarkStart w:id="27005" w:name="_Toc499831065"/>
      <w:bookmarkStart w:id="27006" w:name="_Toc499831225"/>
      <w:bookmarkStart w:id="27007" w:name="_Toc499831385"/>
      <w:bookmarkStart w:id="27008" w:name="_Toc499831545"/>
      <w:bookmarkStart w:id="27009" w:name="_Toc499831705"/>
      <w:bookmarkStart w:id="27010" w:name="_Toc499831865"/>
      <w:bookmarkStart w:id="27011" w:name="_Toc499832025"/>
      <w:bookmarkStart w:id="27012" w:name="_Toc499832185"/>
      <w:bookmarkStart w:id="27013" w:name="_Toc499832345"/>
      <w:bookmarkStart w:id="27014" w:name="_Toc499832505"/>
      <w:bookmarkStart w:id="27015" w:name="_Toc499832665"/>
      <w:bookmarkStart w:id="27016" w:name="_Toc499832825"/>
      <w:bookmarkStart w:id="27017" w:name="_Toc499832985"/>
      <w:bookmarkStart w:id="27018" w:name="_Toc499833145"/>
      <w:bookmarkStart w:id="27019" w:name="_Toc499833305"/>
      <w:bookmarkStart w:id="27020" w:name="_Toc499833465"/>
      <w:bookmarkStart w:id="27021" w:name="_Toc499833625"/>
      <w:bookmarkStart w:id="27022" w:name="_Toc499833785"/>
      <w:bookmarkStart w:id="27023" w:name="_Toc499833945"/>
      <w:bookmarkStart w:id="27024" w:name="_Toc499834105"/>
      <w:bookmarkStart w:id="27025" w:name="_Toc499834265"/>
      <w:bookmarkStart w:id="27026" w:name="_Toc499834425"/>
      <w:bookmarkStart w:id="27027" w:name="_Toc499834585"/>
      <w:bookmarkStart w:id="27028" w:name="_Toc499834745"/>
      <w:bookmarkStart w:id="27029" w:name="_Toc499834905"/>
      <w:bookmarkStart w:id="27030" w:name="_Toc499835065"/>
      <w:bookmarkStart w:id="27031" w:name="_Toc499835225"/>
      <w:bookmarkStart w:id="27032" w:name="_Toc499835385"/>
      <w:bookmarkStart w:id="27033" w:name="_Toc499835545"/>
      <w:bookmarkStart w:id="27034" w:name="_Toc499835705"/>
      <w:bookmarkStart w:id="27035" w:name="_Toc499835865"/>
      <w:bookmarkStart w:id="27036" w:name="_Toc499836025"/>
      <w:bookmarkStart w:id="27037" w:name="_Toc499836185"/>
      <w:bookmarkStart w:id="27038" w:name="_Toc499836345"/>
      <w:bookmarkStart w:id="27039" w:name="_Toc499836506"/>
      <w:bookmarkStart w:id="27040" w:name="_Toc499836667"/>
      <w:bookmarkStart w:id="27041" w:name="_Toc499836828"/>
      <w:bookmarkStart w:id="27042" w:name="_Toc499836989"/>
      <w:bookmarkStart w:id="27043" w:name="_Toc499837150"/>
      <w:bookmarkStart w:id="27044" w:name="_Toc499837311"/>
      <w:bookmarkStart w:id="27045" w:name="_Toc499822577"/>
      <w:bookmarkStart w:id="27046" w:name="_Toc499822878"/>
      <w:bookmarkStart w:id="27047" w:name="_Toc499823294"/>
      <w:bookmarkStart w:id="27048" w:name="_Toc499837472"/>
      <w:bookmarkStart w:id="27049" w:name="_Toc499837633"/>
      <w:bookmarkStart w:id="27050" w:name="_Toc499837794"/>
      <w:bookmarkStart w:id="27051" w:name="_Toc499837955"/>
      <w:bookmarkStart w:id="27052" w:name="_Toc499838116"/>
      <w:bookmarkStart w:id="27053" w:name="_Toc499838277"/>
      <w:bookmarkStart w:id="27054" w:name="_Toc499838438"/>
      <w:bookmarkStart w:id="27055" w:name="_Toc499838599"/>
      <w:bookmarkStart w:id="27056" w:name="_Toc499838760"/>
      <w:bookmarkStart w:id="27057" w:name="_Toc499838921"/>
      <w:bookmarkStart w:id="27058" w:name="_Toc499839082"/>
      <w:bookmarkStart w:id="27059" w:name="_Toc499839243"/>
      <w:bookmarkStart w:id="27060" w:name="_Toc499839404"/>
      <w:bookmarkStart w:id="27061" w:name="_Toc499839664"/>
      <w:bookmarkStart w:id="27062" w:name="_Toc499823541"/>
      <w:bookmarkStart w:id="27063" w:name="_Toc499823844"/>
      <w:bookmarkStart w:id="27064" w:name="_Toc499839825"/>
      <w:bookmarkStart w:id="27065" w:name="_Toc499824143"/>
      <w:bookmarkStart w:id="27066" w:name="_Toc499824750"/>
      <w:bookmarkStart w:id="27067" w:name="_Toc499824574"/>
      <w:bookmarkStart w:id="27068" w:name="_Toc499825055"/>
      <w:bookmarkStart w:id="27069" w:name="_Toc499839986"/>
      <w:bookmarkStart w:id="27070" w:name="_Toc499840147"/>
      <w:bookmarkStart w:id="27071" w:name="_Toc499825296"/>
      <w:bookmarkStart w:id="27072" w:name="_Toc499840308"/>
      <w:bookmarkStart w:id="27073" w:name="_Toc499825540"/>
      <w:bookmarkStart w:id="27074" w:name="_Toc499840469"/>
      <w:bookmarkStart w:id="27075" w:name="_Toc499840630"/>
      <w:bookmarkStart w:id="27076" w:name="_Toc499840791"/>
      <w:bookmarkStart w:id="27077" w:name="_Toc499840952"/>
      <w:bookmarkStart w:id="27078" w:name="_Toc499825777"/>
      <w:bookmarkStart w:id="27079" w:name="_Toc499826079"/>
      <w:bookmarkStart w:id="27080" w:name="_Toc499826322"/>
      <w:bookmarkStart w:id="27081" w:name="_Toc499826627"/>
      <w:bookmarkStart w:id="27082" w:name="_Toc499826806"/>
      <w:bookmarkStart w:id="27083" w:name="_Toc499841113"/>
      <w:bookmarkStart w:id="27084" w:name="_Toc499826986"/>
      <w:bookmarkStart w:id="27085" w:name="_Toc499825336"/>
      <w:bookmarkStart w:id="27086" w:name="_Toc499827161"/>
      <w:bookmarkStart w:id="27087" w:name="_Toc499825736"/>
      <w:bookmarkStart w:id="27088" w:name="_Toc499826254"/>
      <w:bookmarkStart w:id="27089" w:name="_Toc499826713"/>
      <w:bookmarkStart w:id="27090" w:name="_Toc499827341"/>
      <w:bookmarkStart w:id="27091" w:name="_Toc499827522"/>
      <w:bookmarkStart w:id="27092" w:name="_Toc499827048"/>
      <w:bookmarkStart w:id="27093" w:name="_Toc499827391"/>
      <w:bookmarkStart w:id="27094" w:name="_Toc499827807"/>
      <w:bookmarkStart w:id="27095" w:name="_Toc499828050"/>
      <w:bookmarkStart w:id="27096" w:name="_Toc499828294"/>
      <w:bookmarkStart w:id="27097" w:name="_Toc499828537"/>
      <w:bookmarkStart w:id="27098" w:name="_Toc499828783"/>
      <w:bookmarkStart w:id="27099" w:name="_Toc499829084"/>
      <w:bookmarkStart w:id="27100" w:name="_Toc499828196"/>
      <w:bookmarkStart w:id="27101" w:name="_Toc499826528"/>
      <w:bookmarkStart w:id="27102" w:name="_Toc499827224"/>
      <w:bookmarkStart w:id="27103" w:name="_Toc499827700"/>
      <w:bookmarkStart w:id="27104" w:name="_Toc499826926"/>
      <w:bookmarkStart w:id="27105" w:name="_Toc499828601"/>
      <w:bookmarkStart w:id="27106" w:name="_Toc499829347"/>
      <w:bookmarkStart w:id="27107" w:name="_Toc499828259"/>
      <w:bookmarkStart w:id="27108" w:name="_Toc499829252"/>
      <w:bookmarkStart w:id="27109" w:name="_Toc499829678"/>
      <w:bookmarkStart w:id="27110" w:name="_Toc499829983"/>
      <w:bookmarkStart w:id="27111" w:name="_Toc499828705"/>
      <w:bookmarkStart w:id="27112" w:name="_Toc499829750"/>
      <w:bookmarkStart w:id="27113" w:name="_Toc499830349"/>
      <w:bookmarkStart w:id="27114" w:name="_Toc499830651"/>
      <w:bookmarkStart w:id="27115" w:name="_Toc499830861"/>
      <w:bookmarkStart w:id="27116" w:name="_Toc499831163"/>
      <w:bookmarkStart w:id="27117" w:name="_Toc499831639"/>
      <w:bookmarkStart w:id="27118" w:name="_Toc499832109"/>
      <w:bookmarkStart w:id="27119" w:name="_Toc499833038"/>
      <w:bookmarkStart w:id="27120" w:name="_Toc499833427"/>
      <w:bookmarkStart w:id="27121" w:name="_Toc499833734"/>
      <w:bookmarkStart w:id="27122" w:name="_Toc499834045"/>
      <w:bookmarkStart w:id="27123" w:name="_Toc499834377"/>
      <w:bookmarkStart w:id="27124" w:name="_Toc499834714"/>
      <w:bookmarkStart w:id="27125" w:name="_Toc499835104"/>
      <w:bookmarkStart w:id="27126" w:name="_Toc499834225"/>
      <w:bookmarkStart w:id="27127" w:name="_Toc499835436"/>
      <w:bookmarkStart w:id="27128" w:name="_Toc499835768"/>
      <w:bookmarkStart w:id="27129" w:name="_Toc499834964"/>
      <w:bookmarkStart w:id="27130" w:name="_Toc499835970"/>
      <w:bookmarkStart w:id="27131" w:name="_Toc499837093"/>
      <w:bookmarkStart w:id="27132" w:name="_Toc499837430"/>
      <w:bookmarkStart w:id="27133" w:name="_Toc499837765"/>
      <w:bookmarkStart w:id="27134" w:name="_Toc499838157"/>
      <w:bookmarkStart w:id="27135" w:name="_Toc499842734"/>
      <w:bookmarkStart w:id="27136" w:name="_Toc49984339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bookmarkEnd w:id="26764"/>
      <w:bookmarkEnd w:id="26765"/>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bookmarkEnd w:id="26804"/>
      <w:bookmarkEnd w:id="26805"/>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bookmarkEnd w:id="26882"/>
      <w:bookmarkEnd w:id="26883"/>
      <w:bookmarkEnd w:id="26884"/>
      <w:bookmarkEnd w:id="26885"/>
      <w:bookmarkEnd w:id="26886"/>
      <w:bookmarkEnd w:id="26887"/>
      <w:bookmarkEnd w:id="26888"/>
      <w:bookmarkEnd w:id="26889"/>
      <w:bookmarkEnd w:id="26890"/>
      <w:bookmarkEnd w:id="26891"/>
      <w:bookmarkEnd w:id="26892"/>
      <w:bookmarkEnd w:id="26893"/>
      <w:bookmarkEnd w:id="26894"/>
      <w:bookmarkEnd w:id="26895"/>
      <w:bookmarkEnd w:id="26896"/>
      <w:bookmarkEnd w:id="26897"/>
      <w:bookmarkEnd w:id="26898"/>
      <w:bookmarkEnd w:id="26899"/>
      <w:bookmarkEnd w:id="26900"/>
      <w:bookmarkEnd w:id="26901"/>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bookmarkEnd w:id="26922"/>
      <w:bookmarkEnd w:id="26923"/>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bookmarkEnd w:id="26956"/>
      <w:bookmarkEnd w:id="26957"/>
      <w:bookmarkEnd w:id="26958"/>
      <w:bookmarkEnd w:id="26959"/>
      <w:bookmarkEnd w:id="26960"/>
      <w:bookmarkEnd w:id="26961"/>
      <w:bookmarkEnd w:id="26962"/>
      <w:bookmarkEnd w:id="26963"/>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bookmarkEnd w:id="27002"/>
      <w:bookmarkEnd w:id="27003"/>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bookmarkEnd w:id="27042"/>
      <w:bookmarkEnd w:id="27043"/>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bookmarkEnd w:id="27082"/>
      <w:bookmarkEnd w:id="27083"/>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bookmarkEnd w:id="27122"/>
      <w:bookmarkEnd w:id="27123"/>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p>
    <w:p w14:paraId="133008CA" w14:textId="382346C0" w:rsidR="005F78AB" w:rsidRPr="005A3108" w:rsidRDefault="00C87E9F">
      <w:pPr>
        <w:pStyle w:val="Bildetekst"/>
        <w:jc w:val="both"/>
        <w:rPr>
          <w:ins w:id="27137" w:author="Ole-Martin Hanstveit" w:date="2017-11-26T18:41:00Z"/>
          <w:del w:id="27138" w:author="Morten Lerstad Solli" w:date="2017-11-29T15:13:00Z"/>
          <w:lang w:val="en-US"/>
        </w:rPr>
        <w:pPrChange w:id="27139" w:author="Oscar Herman Kise" w:date="2017-11-30T20:05:00Z">
          <w:pPr/>
        </w:pPrChange>
      </w:pPr>
      <w:ins w:id="27140" w:author="Oscar Herman Kise" w:date="2017-11-27T20:30:00Z">
        <w:del w:id="27141" w:author="Morten Lerstad Solli" w:date="2017-11-29T15:13:00Z">
          <w:r w:rsidRPr="00F11BCB">
            <w:rPr>
              <w:lang w:val="en-US"/>
              <w:rPrChange w:id="27142" w:author="Morten Lerstad Solli" w:date="2017-11-29T12:21:00Z">
                <w:rPr/>
              </w:rPrChange>
            </w:rPr>
            <w:delText xml:space="preserve">Figure </w:delText>
          </w:r>
          <w:r w:rsidRPr="002124A5">
            <w:rPr>
              <w:i w:val="0"/>
              <w:iCs w:val="0"/>
              <w:lang w:val="en-US"/>
              <w:rPrChange w:id="27143" w:author="Morten Lerstad Solli" w:date="2017-11-29T12:21:00Z">
                <w:rPr>
                  <w:i/>
                  <w:iCs/>
                </w:rPr>
              </w:rPrChange>
            </w:rPr>
            <w:fldChar w:fldCharType="begin"/>
          </w:r>
          <w:r w:rsidRPr="00F11BCB">
            <w:rPr>
              <w:lang w:val="en-US"/>
              <w:rPrChange w:id="27144" w:author="Morten Lerstad Solli" w:date="2017-11-29T12:21:00Z">
                <w:rPr/>
              </w:rPrChange>
            </w:rPr>
            <w:delInstrText xml:space="preserve"> SEQ Figure \* ARABIC </w:delInstrText>
          </w:r>
        </w:del>
      </w:ins>
      <w:del w:id="27145" w:author="Morten Lerstad Solli" w:date="2017-11-29T15:13:00Z">
        <w:r w:rsidRPr="002124A5">
          <w:rPr>
            <w:i w:val="0"/>
            <w:iCs w:val="0"/>
            <w:lang w:val="en-US"/>
            <w:rPrChange w:id="27146" w:author="Morten Lerstad Solli" w:date="2017-11-29T12:21:00Z">
              <w:rPr>
                <w:i/>
                <w:iCs/>
              </w:rPr>
            </w:rPrChange>
          </w:rPr>
          <w:fldChar w:fldCharType="separate"/>
        </w:r>
        <w:r w:rsidR="004C6BE8">
          <w:rPr>
            <w:lang w:val="en-US"/>
          </w:rPr>
          <w:delText>29</w:delText>
        </w:r>
      </w:del>
      <w:ins w:id="27147" w:author="Oscar Herman Kise" w:date="2017-11-27T20:30:00Z">
        <w:del w:id="27148" w:author="Morten Lerstad Solli" w:date="2017-11-29T15:13:00Z">
          <w:r w:rsidRPr="002124A5">
            <w:rPr>
              <w:i w:val="0"/>
              <w:iCs w:val="0"/>
              <w:lang w:val="en-US"/>
              <w:rPrChange w:id="27149" w:author="Morten Lerstad Solli" w:date="2017-11-29T12:21:00Z">
                <w:rPr>
                  <w:i/>
                  <w:iCs/>
                </w:rPr>
              </w:rPrChange>
            </w:rPr>
            <w:fldChar w:fldCharType="end"/>
          </w:r>
          <w:r w:rsidRPr="00F11BCB">
            <w:rPr>
              <w:lang w:val="en-US"/>
              <w:rPrChange w:id="27150" w:author="Morten Lerstad Solli" w:date="2017-11-29T12:21:00Z">
                <w:rPr/>
              </w:rPrChange>
            </w:rPr>
            <w:delText xml:space="preserve">: </w:delText>
          </w:r>
        </w:del>
      </w:ins>
      <w:ins w:id="27151" w:author="Ole-Martin Hanstveit" w:date="2017-11-27T22:57:00Z">
        <w:del w:id="27152" w:author="Morten Lerstad Solli" w:date="2017-11-29T15:13:00Z">
          <w:r w:rsidR="001E3E59" w:rsidRPr="005A3108">
            <w:rPr>
              <w:lang w:val="en-US"/>
            </w:rPr>
            <w:delText>Synchronized method for retrieving an image from the camera as a Mat.</w:delText>
          </w:r>
        </w:del>
      </w:ins>
      <w:ins w:id="27153" w:author="Oscar Herman Kise" w:date="2017-11-27T20:31:00Z">
        <w:del w:id="27154" w:author="Morten Lerstad Solli" w:date="2017-11-29T15:13:00Z">
          <w:r w:rsidRPr="00F11BCB">
            <w:rPr>
              <w:color w:val="auto"/>
              <w:lang w:val="en-US"/>
              <w:rPrChange w:id="27155" w:author="Morten Lerstad Solli" w:date="2017-11-29T12:21:00Z">
                <w:rPr>
                  <w:color w:val="FF0000"/>
                </w:rPr>
              </w:rPrChange>
            </w:rPr>
            <w:delText>Legg til bildetekst</w:delText>
          </w:r>
        </w:del>
      </w:ins>
      <w:bookmarkStart w:id="27156" w:name="_Toc499732705"/>
      <w:bookmarkStart w:id="27157" w:name="_Toc499731998"/>
      <w:bookmarkStart w:id="27158" w:name="_Toc499732862"/>
      <w:bookmarkStart w:id="27159" w:name="_Toc499732179"/>
      <w:bookmarkStart w:id="27160" w:name="_Toc499732358"/>
      <w:bookmarkStart w:id="27161" w:name="_Toc499732540"/>
      <w:bookmarkStart w:id="27162" w:name="_Toc499732769"/>
      <w:bookmarkStart w:id="27163" w:name="_Toc499732996"/>
      <w:bookmarkStart w:id="27164" w:name="_Toc499733153"/>
      <w:bookmarkStart w:id="27165" w:name="_Toc499733310"/>
      <w:bookmarkStart w:id="27166" w:name="_Toc499733467"/>
      <w:bookmarkStart w:id="27167" w:name="_Toc499733188"/>
      <w:bookmarkStart w:id="27168" w:name="_Toc499733659"/>
      <w:bookmarkStart w:id="27169" w:name="_Toc499733816"/>
      <w:bookmarkStart w:id="27170" w:name="_Toc499733973"/>
      <w:bookmarkStart w:id="27171" w:name="_Toc499737819"/>
      <w:bookmarkStart w:id="27172" w:name="_Toc499738117"/>
      <w:bookmarkStart w:id="27173" w:name="_Toc499739505"/>
      <w:bookmarkStart w:id="27174" w:name="_Toc499743833"/>
      <w:bookmarkStart w:id="27175" w:name="_Toc499748419"/>
      <w:bookmarkStart w:id="27176" w:name="_Toc499749133"/>
      <w:bookmarkStart w:id="27177" w:name="_Toc499749291"/>
      <w:bookmarkStart w:id="27178" w:name="_Toc499749449"/>
      <w:bookmarkStart w:id="27179" w:name="_Toc499749607"/>
      <w:bookmarkStart w:id="27180" w:name="_Toc499750168"/>
      <w:bookmarkStart w:id="27181" w:name="_Toc499750592"/>
      <w:bookmarkStart w:id="27182" w:name="_Toc499748579"/>
      <w:bookmarkStart w:id="27183" w:name="_Toc499750049"/>
      <w:bookmarkStart w:id="27184" w:name="_Toc499750736"/>
      <w:bookmarkStart w:id="27185" w:name="_Toc499751054"/>
      <w:bookmarkStart w:id="27186" w:name="_Toc499751213"/>
      <w:bookmarkStart w:id="27187" w:name="_Toc499751372"/>
      <w:bookmarkStart w:id="27188" w:name="_Toc499751531"/>
      <w:bookmarkStart w:id="27189" w:name="_Toc499751690"/>
      <w:bookmarkStart w:id="27190" w:name="_Toc499751849"/>
      <w:bookmarkStart w:id="27191" w:name="_Toc499752008"/>
      <w:bookmarkStart w:id="27192" w:name="_Toc499752265"/>
      <w:bookmarkStart w:id="27193" w:name="_Toc499752424"/>
      <w:bookmarkStart w:id="27194" w:name="_Toc499752583"/>
      <w:bookmarkStart w:id="27195" w:name="_Toc499752742"/>
      <w:bookmarkStart w:id="27196" w:name="_Toc499752999"/>
      <w:bookmarkStart w:id="27197" w:name="_Toc499753158"/>
      <w:bookmarkStart w:id="27198" w:name="_Toc499753317"/>
      <w:bookmarkStart w:id="27199" w:name="_Toc499753476"/>
      <w:bookmarkStart w:id="27200" w:name="_Toc499753929"/>
      <w:bookmarkStart w:id="27201" w:name="_Toc499754088"/>
      <w:bookmarkStart w:id="27202" w:name="_Toc499754933"/>
      <w:bookmarkStart w:id="27203" w:name="_Toc499755092"/>
      <w:bookmarkStart w:id="27204" w:name="_Toc499755251"/>
      <w:bookmarkStart w:id="27205" w:name="_Toc499755410"/>
      <w:bookmarkStart w:id="27206" w:name="_Toc499755765"/>
      <w:bookmarkStart w:id="27207" w:name="_Toc499755924"/>
      <w:bookmarkStart w:id="27208" w:name="_Toc499756082"/>
      <w:bookmarkStart w:id="27209" w:name="_Toc499756240"/>
      <w:bookmarkStart w:id="27210" w:name="_Toc499756398"/>
      <w:bookmarkStart w:id="27211" w:name="_Toc499756556"/>
      <w:bookmarkStart w:id="27212" w:name="_Toc499755286"/>
      <w:bookmarkStart w:id="27213" w:name="_Toc499755523"/>
      <w:bookmarkStart w:id="27214" w:name="_Toc499755702"/>
      <w:bookmarkStart w:id="27215" w:name="_Toc499756811"/>
      <w:bookmarkStart w:id="27216" w:name="_Toc499755995"/>
      <w:bookmarkStart w:id="27217" w:name="_Toc499756293"/>
      <w:bookmarkStart w:id="27218" w:name="_Toc499756593"/>
      <w:bookmarkStart w:id="27219" w:name="_Toc499756774"/>
      <w:bookmarkStart w:id="27220" w:name="_Toc499757087"/>
      <w:bookmarkStart w:id="27221" w:name="_Toc499757245"/>
      <w:bookmarkStart w:id="27222" w:name="_Toc499757403"/>
      <w:bookmarkStart w:id="27223" w:name="_Toc499757561"/>
      <w:bookmarkStart w:id="27224" w:name="_Toc499757719"/>
      <w:bookmarkStart w:id="27225" w:name="_Toc499757877"/>
      <w:bookmarkStart w:id="27226" w:name="_Toc499757948"/>
      <w:bookmarkStart w:id="27227" w:name="_Toc499758106"/>
      <w:bookmarkStart w:id="27228" w:name="_Toc499756629"/>
      <w:bookmarkStart w:id="27229" w:name="_Toc499758264"/>
      <w:bookmarkStart w:id="27230" w:name="_Toc499758422"/>
      <w:bookmarkStart w:id="27231" w:name="_Toc499758580"/>
      <w:bookmarkStart w:id="27232" w:name="_Toc499758738"/>
      <w:bookmarkStart w:id="27233" w:name="_Toc499758896"/>
      <w:bookmarkStart w:id="27234" w:name="_Toc499759054"/>
      <w:bookmarkStart w:id="27235" w:name="_Toc499759212"/>
      <w:bookmarkStart w:id="27236" w:name="_Toc499759370"/>
      <w:bookmarkStart w:id="27237" w:name="_Toc499759528"/>
      <w:bookmarkStart w:id="27238" w:name="_Toc499759686"/>
      <w:bookmarkStart w:id="27239" w:name="_Toc499759844"/>
      <w:bookmarkStart w:id="27240" w:name="_Toc499760002"/>
      <w:bookmarkStart w:id="27241" w:name="_Toc499760160"/>
      <w:bookmarkStart w:id="27242" w:name="_Toc499756965"/>
      <w:bookmarkStart w:id="27243" w:name="_Toc499757206"/>
      <w:bookmarkStart w:id="27244" w:name="_Toc499760318"/>
      <w:bookmarkStart w:id="27245" w:name="_Toc499757503"/>
      <w:bookmarkStart w:id="27246" w:name="_Toc499760476"/>
      <w:bookmarkStart w:id="27247" w:name="_Toc499760634"/>
      <w:bookmarkStart w:id="27248" w:name="_Toc499760889"/>
      <w:bookmarkStart w:id="27249" w:name="_Toc499761047"/>
      <w:bookmarkStart w:id="27250" w:name="_Toc499761205"/>
      <w:bookmarkStart w:id="27251" w:name="_Toc499761363"/>
      <w:bookmarkStart w:id="27252" w:name="_Toc499801912"/>
      <w:bookmarkStart w:id="27253" w:name="_Toc499802071"/>
      <w:bookmarkStart w:id="27254" w:name="_Toc499802230"/>
      <w:bookmarkStart w:id="27255" w:name="_Toc499802389"/>
      <w:bookmarkStart w:id="27256" w:name="_Toc499802267"/>
      <w:bookmarkStart w:id="27257" w:name="_Toc499802585"/>
      <w:bookmarkStart w:id="27258" w:name="_Toc499802744"/>
      <w:bookmarkStart w:id="27259" w:name="_Toc499802903"/>
      <w:bookmarkStart w:id="27260" w:name="_Toc499802659"/>
      <w:bookmarkStart w:id="27261" w:name="_Toc499803062"/>
      <w:bookmarkStart w:id="27262" w:name="_Toc499803221"/>
      <w:bookmarkStart w:id="27263" w:name="_Toc499803380"/>
      <w:bookmarkStart w:id="27264" w:name="_Toc499803539"/>
      <w:bookmarkStart w:id="27265" w:name="_Toc499803699"/>
      <w:bookmarkStart w:id="27266" w:name="_Toc499803859"/>
      <w:bookmarkStart w:id="27267" w:name="_Toc499804019"/>
      <w:bookmarkStart w:id="27268" w:name="_Toc499804179"/>
      <w:bookmarkStart w:id="27269" w:name="_Toc499804339"/>
      <w:bookmarkStart w:id="27270" w:name="_Toc499804499"/>
      <w:bookmarkStart w:id="27271" w:name="_Toc499803133"/>
      <w:bookmarkStart w:id="27272" w:name="_Toc499804660"/>
      <w:bookmarkStart w:id="27273" w:name="_Toc499803436"/>
      <w:bookmarkStart w:id="27274" w:name="_Toc499803741"/>
      <w:bookmarkStart w:id="27275" w:name="_Toc499803988"/>
      <w:bookmarkStart w:id="27276" w:name="_Toc499804821"/>
      <w:bookmarkStart w:id="27277" w:name="_Toc499804287"/>
      <w:bookmarkStart w:id="27278" w:name="_Toc499804981"/>
      <w:bookmarkStart w:id="27279" w:name="_Toc499805141"/>
      <w:bookmarkStart w:id="27280" w:name="_Toc499804585"/>
      <w:bookmarkStart w:id="27281" w:name="_Toc499805301"/>
      <w:bookmarkStart w:id="27282" w:name="_Toc499804104"/>
      <w:bookmarkStart w:id="27283" w:name="_Toc499805023"/>
      <w:bookmarkStart w:id="27284" w:name="_Toc499805415"/>
      <w:bookmarkStart w:id="27285" w:name="_Toc499805575"/>
      <w:bookmarkStart w:id="27286" w:name="_Toc499805684"/>
      <w:bookmarkStart w:id="27287" w:name="_Toc499805844"/>
      <w:bookmarkStart w:id="27288" w:name="_Toc499806004"/>
      <w:bookmarkStart w:id="27289" w:name="_Toc499806164"/>
      <w:bookmarkStart w:id="27290" w:name="_Toc499806710"/>
      <w:bookmarkStart w:id="27291" w:name="_Toc499822180"/>
      <w:bookmarkStart w:id="27292" w:name="_Toc499822341"/>
      <w:bookmarkStart w:id="27293" w:name="_Toc499804886"/>
      <w:bookmarkStart w:id="27294" w:name="_Toc499805190"/>
      <w:bookmarkStart w:id="27295" w:name="_Toc499806310"/>
      <w:bookmarkStart w:id="27296" w:name="_Toc499806470"/>
      <w:bookmarkStart w:id="27297" w:name="_Toc499806790"/>
      <w:bookmarkStart w:id="27298" w:name="_Toc499806950"/>
      <w:bookmarkStart w:id="27299" w:name="_Toc499807110"/>
      <w:bookmarkStart w:id="27300" w:name="_Toc499807270"/>
      <w:bookmarkStart w:id="27301" w:name="_Toc499807430"/>
      <w:bookmarkStart w:id="27302" w:name="_Toc499807590"/>
      <w:bookmarkStart w:id="27303" w:name="_Toc499807750"/>
      <w:bookmarkStart w:id="27304" w:name="_Toc499807910"/>
      <w:bookmarkStart w:id="27305" w:name="_Toc499808070"/>
      <w:bookmarkStart w:id="27306" w:name="_Toc499808230"/>
      <w:bookmarkStart w:id="27307" w:name="_Toc499808390"/>
      <w:bookmarkStart w:id="27308" w:name="_Toc499808550"/>
      <w:bookmarkStart w:id="27309" w:name="_Toc499808710"/>
      <w:bookmarkStart w:id="27310" w:name="_Toc499808870"/>
      <w:bookmarkStart w:id="27311" w:name="_Toc499809030"/>
      <w:bookmarkStart w:id="27312" w:name="_Toc499809190"/>
      <w:bookmarkStart w:id="27313" w:name="_Toc499809350"/>
      <w:bookmarkStart w:id="27314" w:name="_Toc499809510"/>
      <w:bookmarkStart w:id="27315" w:name="_Toc499809670"/>
      <w:bookmarkStart w:id="27316" w:name="_Toc499809830"/>
      <w:bookmarkStart w:id="27317" w:name="_Toc499809990"/>
      <w:bookmarkStart w:id="27318" w:name="_Toc499810150"/>
      <w:bookmarkStart w:id="27319" w:name="_Toc499810310"/>
      <w:bookmarkStart w:id="27320" w:name="_Toc499810470"/>
      <w:bookmarkStart w:id="27321" w:name="_Toc499810630"/>
      <w:bookmarkStart w:id="27322" w:name="_Toc499810790"/>
      <w:bookmarkStart w:id="27323" w:name="_Toc499810950"/>
      <w:bookmarkStart w:id="27324" w:name="_Toc499811110"/>
      <w:bookmarkStart w:id="27325" w:name="_Toc499811270"/>
      <w:bookmarkStart w:id="27326" w:name="_Toc499811430"/>
      <w:bookmarkStart w:id="27327" w:name="_Toc499811590"/>
      <w:bookmarkStart w:id="27328" w:name="_Toc499811848"/>
      <w:bookmarkStart w:id="27329" w:name="_Toc499812008"/>
      <w:bookmarkStart w:id="27330" w:name="_Toc499812658"/>
      <w:bookmarkStart w:id="27331" w:name="_Toc499812818"/>
      <w:bookmarkStart w:id="27332" w:name="_Toc499812978"/>
      <w:bookmarkStart w:id="27333" w:name="_Toc499813138"/>
      <w:bookmarkStart w:id="27334" w:name="_Toc499813298"/>
      <w:bookmarkStart w:id="27335" w:name="_Toc499813458"/>
      <w:bookmarkStart w:id="27336" w:name="_Toc499813618"/>
      <w:bookmarkStart w:id="27337" w:name="_Toc499813778"/>
      <w:bookmarkStart w:id="27338" w:name="_Toc499813938"/>
      <w:bookmarkStart w:id="27339" w:name="_Toc499814098"/>
      <w:bookmarkStart w:id="27340" w:name="_Toc499814258"/>
      <w:bookmarkStart w:id="27341" w:name="_Toc499814418"/>
      <w:bookmarkStart w:id="27342" w:name="_Toc499814578"/>
      <w:bookmarkStart w:id="27343" w:name="_Toc499814738"/>
      <w:bookmarkStart w:id="27344" w:name="_Toc499814898"/>
      <w:bookmarkStart w:id="27345" w:name="_Toc499815058"/>
      <w:bookmarkStart w:id="27346" w:name="_Toc499815218"/>
      <w:bookmarkStart w:id="27347" w:name="_Toc499815378"/>
      <w:bookmarkStart w:id="27348" w:name="_Toc499815538"/>
      <w:bookmarkStart w:id="27349" w:name="_Toc499815796"/>
      <w:bookmarkStart w:id="27350" w:name="_Toc499816250"/>
      <w:bookmarkStart w:id="27351" w:name="_Toc499816704"/>
      <w:bookmarkStart w:id="27352" w:name="_Toc499817942"/>
      <w:bookmarkStart w:id="27353" w:name="_Toc499818200"/>
      <w:bookmarkStart w:id="27354" w:name="_Toc499818360"/>
      <w:bookmarkStart w:id="27355" w:name="_Toc499818520"/>
      <w:bookmarkStart w:id="27356" w:name="_Toc499818680"/>
      <w:bookmarkStart w:id="27357" w:name="_Toc499818840"/>
      <w:bookmarkStart w:id="27358" w:name="_Toc499819000"/>
      <w:bookmarkStart w:id="27359" w:name="_Toc499819160"/>
      <w:bookmarkStart w:id="27360" w:name="_Toc499819320"/>
      <w:bookmarkStart w:id="27361" w:name="_Toc499819480"/>
      <w:bookmarkStart w:id="27362" w:name="_Toc499819640"/>
      <w:bookmarkStart w:id="27363" w:name="_Toc499819800"/>
      <w:bookmarkStart w:id="27364" w:name="_Toc499819960"/>
      <w:bookmarkStart w:id="27365" w:name="_Toc499820120"/>
      <w:bookmarkStart w:id="27366" w:name="_Toc499820280"/>
      <w:bookmarkStart w:id="27367" w:name="_Toc499820440"/>
      <w:bookmarkStart w:id="27368" w:name="_Toc499820600"/>
      <w:bookmarkStart w:id="27369" w:name="_Toc499820760"/>
      <w:bookmarkStart w:id="27370" w:name="_Toc499820920"/>
      <w:bookmarkStart w:id="27371" w:name="_Toc499821178"/>
      <w:bookmarkStart w:id="27372" w:name="_Toc499821338"/>
      <w:bookmarkStart w:id="27373" w:name="_Toc499821498"/>
      <w:bookmarkStart w:id="27374" w:name="_Toc499821658"/>
      <w:bookmarkStart w:id="27375" w:name="_Toc499821818"/>
      <w:bookmarkStart w:id="27376" w:name="_Toc499821978"/>
      <w:bookmarkStart w:id="27377" w:name="_Toc499822458"/>
      <w:bookmarkStart w:id="27378" w:name="_Toc499822618"/>
      <w:bookmarkStart w:id="27379" w:name="_Toc499822778"/>
      <w:bookmarkStart w:id="27380" w:name="_Toc499822938"/>
      <w:bookmarkStart w:id="27381" w:name="_Toc499823098"/>
      <w:bookmarkStart w:id="27382" w:name="_Toc499823258"/>
      <w:bookmarkStart w:id="27383" w:name="_Toc499823418"/>
      <w:bookmarkStart w:id="27384" w:name="_Toc499823578"/>
      <w:bookmarkStart w:id="27385" w:name="_Toc499823738"/>
      <w:bookmarkStart w:id="27386" w:name="_Toc499823898"/>
      <w:bookmarkStart w:id="27387" w:name="_Toc499824058"/>
      <w:bookmarkStart w:id="27388" w:name="_Toc499824218"/>
      <w:bookmarkStart w:id="27389" w:name="_Toc499824378"/>
      <w:bookmarkStart w:id="27390" w:name="_Toc499824538"/>
      <w:bookmarkStart w:id="27391" w:name="_Toc499824698"/>
      <w:bookmarkStart w:id="27392" w:name="_Toc499824858"/>
      <w:bookmarkStart w:id="27393" w:name="_Toc499825018"/>
      <w:bookmarkStart w:id="27394" w:name="_Toc499825178"/>
      <w:bookmarkStart w:id="27395" w:name="_Toc499825436"/>
      <w:bookmarkStart w:id="27396" w:name="_Toc499825596"/>
      <w:bookmarkStart w:id="27397" w:name="_Toc499825854"/>
      <w:bookmarkStart w:id="27398" w:name="_Toc499826014"/>
      <w:bookmarkStart w:id="27399" w:name="_Toc499826174"/>
      <w:bookmarkStart w:id="27400" w:name="_Toc499826432"/>
      <w:bookmarkStart w:id="27401" w:name="_Toc499826592"/>
      <w:bookmarkStart w:id="27402" w:name="_Toc499827634"/>
      <w:bookmarkStart w:id="27403" w:name="_Toc499827990"/>
      <w:bookmarkStart w:id="27404" w:name="_Toc499828150"/>
      <w:bookmarkStart w:id="27405" w:name="_Toc499828506"/>
      <w:bookmarkStart w:id="27406" w:name="_Toc499828666"/>
      <w:bookmarkStart w:id="27407" w:name="_Toc499828826"/>
      <w:bookmarkStart w:id="27408" w:name="_Toc499828986"/>
      <w:bookmarkStart w:id="27409" w:name="_Toc499829146"/>
      <w:bookmarkStart w:id="27410" w:name="_Toc499829306"/>
      <w:bookmarkStart w:id="27411" w:name="_Toc499829466"/>
      <w:bookmarkStart w:id="27412" w:name="_Toc499829626"/>
      <w:bookmarkStart w:id="27413" w:name="_Toc499829786"/>
      <w:bookmarkStart w:id="27414" w:name="_Toc499829946"/>
      <w:bookmarkStart w:id="27415" w:name="_Toc499830106"/>
      <w:bookmarkStart w:id="27416" w:name="_Toc499830266"/>
      <w:bookmarkStart w:id="27417" w:name="_Toc499830426"/>
      <w:bookmarkStart w:id="27418" w:name="_Toc499830586"/>
      <w:bookmarkStart w:id="27419" w:name="_Toc499830746"/>
      <w:bookmarkStart w:id="27420" w:name="_Toc499830906"/>
      <w:bookmarkStart w:id="27421" w:name="_Toc499831066"/>
      <w:bookmarkStart w:id="27422" w:name="_Toc499831226"/>
      <w:bookmarkStart w:id="27423" w:name="_Toc499831386"/>
      <w:bookmarkStart w:id="27424" w:name="_Toc499831546"/>
      <w:bookmarkStart w:id="27425" w:name="_Toc499831706"/>
      <w:bookmarkStart w:id="27426" w:name="_Toc499831866"/>
      <w:bookmarkStart w:id="27427" w:name="_Toc499832026"/>
      <w:bookmarkStart w:id="27428" w:name="_Toc499832186"/>
      <w:bookmarkStart w:id="27429" w:name="_Toc499832346"/>
      <w:bookmarkStart w:id="27430" w:name="_Toc499832506"/>
      <w:bookmarkStart w:id="27431" w:name="_Toc499832666"/>
      <w:bookmarkStart w:id="27432" w:name="_Toc499832826"/>
      <w:bookmarkStart w:id="27433" w:name="_Toc499832986"/>
      <w:bookmarkStart w:id="27434" w:name="_Toc499833146"/>
      <w:bookmarkStart w:id="27435" w:name="_Toc499833306"/>
      <w:bookmarkStart w:id="27436" w:name="_Toc499833466"/>
      <w:bookmarkStart w:id="27437" w:name="_Toc499833626"/>
      <w:bookmarkStart w:id="27438" w:name="_Toc499833786"/>
      <w:bookmarkStart w:id="27439" w:name="_Toc499833946"/>
      <w:bookmarkStart w:id="27440" w:name="_Toc499834106"/>
      <w:bookmarkStart w:id="27441" w:name="_Toc499834266"/>
      <w:bookmarkStart w:id="27442" w:name="_Toc499834426"/>
      <w:bookmarkStart w:id="27443" w:name="_Toc499834586"/>
      <w:bookmarkStart w:id="27444" w:name="_Toc499834746"/>
      <w:bookmarkStart w:id="27445" w:name="_Toc499834906"/>
      <w:bookmarkStart w:id="27446" w:name="_Toc499835066"/>
      <w:bookmarkStart w:id="27447" w:name="_Toc499835226"/>
      <w:bookmarkStart w:id="27448" w:name="_Toc499835386"/>
      <w:bookmarkStart w:id="27449" w:name="_Toc499835546"/>
      <w:bookmarkStart w:id="27450" w:name="_Toc499835706"/>
      <w:bookmarkStart w:id="27451" w:name="_Toc499835866"/>
      <w:bookmarkStart w:id="27452" w:name="_Toc499836026"/>
      <w:bookmarkStart w:id="27453" w:name="_Toc499836186"/>
      <w:bookmarkStart w:id="27454" w:name="_Toc499836346"/>
      <w:bookmarkStart w:id="27455" w:name="_Toc499836507"/>
      <w:bookmarkStart w:id="27456" w:name="_Toc499836668"/>
      <w:bookmarkStart w:id="27457" w:name="_Toc499836829"/>
      <w:bookmarkStart w:id="27458" w:name="_Toc499836990"/>
      <w:bookmarkStart w:id="27459" w:name="_Toc499837151"/>
      <w:bookmarkStart w:id="27460" w:name="_Toc499837312"/>
      <w:bookmarkStart w:id="27461" w:name="_Toc499822578"/>
      <w:bookmarkStart w:id="27462" w:name="_Toc499822879"/>
      <w:bookmarkStart w:id="27463" w:name="_Toc499823295"/>
      <w:bookmarkStart w:id="27464" w:name="_Toc499837473"/>
      <w:bookmarkStart w:id="27465" w:name="_Toc499837634"/>
      <w:bookmarkStart w:id="27466" w:name="_Toc499837795"/>
      <w:bookmarkStart w:id="27467" w:name="_Toc499837956"/>
      <w:bookmarkStart w:id="27468" w:name="_Toc499838117"/>
      <w:bookmarkStart w:id="27469" w:name="_Toc499838278"/>
      <w:bookmarkStart w:id="27470" w:name="_Toc499838439"/>
      <w:bookmarkStart w:id="27471" w:name="_Toc499838600"/>
      <w:bookmarkStart w:id="27472" w:name="_Toc499838761"/>
      <w:bookmarkStart w:id="27473" w:name="_Toc499838922"/>
      <w:bookmarkStart w:id="27474" w:name="_Toc499839083"/>
      <w:bookmarkStart w:id="27475" w:name="_Toc499839244"/>
      <w:bookmarkStart w:id="27476" w:name="_Toc499839405"/>
      <w:bookmarkStart w:id="27477" w:name="_Toc499839665"/>
      <w:bookmarkStart w:id="27478" w:name="_Toc499823542"/>
      <w:bookmarkStart w:id="27479" w:name="_Toc499823845"/>
      <w:bookmarkStart w:id="27480" w:name="_Toc499839826"/>
      <w:bookmarkStart w:id="27481" w:name="_Toc499824150"/>
      <w:bookmarkStart w:id="27482" w:name="_Toc499824751"/>
      <w:bookmarkStart w:id="27483" w:name="_Toc499824575"/>
      <w:bookmarkStart w:id="27484" w:name="_Toc499825056"/>
      <w:bookmarkStart w:id="27485" w:name="_Toc499839987"/>
      <w:bookmarkStart w:id="27486" w:name="_Toc499840148"/>
      <w:bookmarkStart w:id="27487" w:name="_Toc499825297"/>
      <w:bookmarkStart w:id="27488" w:name="_Toc499840309"/>
      <w:bookmarkStart w:id="27489" w:name="_Toc499825541"/>
      <w:bookmarkStart w:id="27490" w:name="_Toc499840470"/>
      <w:bookmarkStart w:id="27491" w:name="_Toc499840631"/>
      <w:bookmarkStart w:id="27492" w:name="_Toc499840792"/>
      <w:bookmarkStart w:id="27493" w:name="_Toc499840953"/>
      <w:bookmarkStart w:id="27494" w:name="_Toc499825778"/>
      <w:bookmarkStart w:id="27495" w:name="_Toc499826080"/>
      <w:bookmarkStart w:id="27496" w:name="_Toc499826323"/>
      <w:bookmarkStart w:id="27497" w:name="_Toc499826628"/>
      <w:bookmarkStart w:id="27498" w:name="_Toc499826807"/>
      <w:bookmarkStart w:id="27499" w:name="_Toc499841114"/>
      <w:bookmarkStart w:id="27500" w:name="_Toc499826987"/>
      <w:bookmarkStart w:id="27501" w:name="_Toc499825337"/>
      <w:bookmarkStart w:id="27502" w:name="_Toc499827162"/>
      <w:bookmarkStart w:id="27503" w:name="_Toc499825738"/>
      <w:bookmarkStart w:id="27504" w:name="_Toc499826255"/>
      <w:bookmarkStart w:id="27505" w:name="_Toc499826714"/>
      <w:bookmarkStart w:id="27506" w:name="_Toc499827342"/>
      <w:bookmarkStart w:id="27507" w:name="_Toc499827523"/>
      <w:bookmarkStart w:id="27508" w:name="_Toc499827049"/>
      <w:bookmarkStart w:id="27509" w:name="_Toc499827392"/>
      <w:bookmarkStart w:id="27510" w:name="_Toc499827808"/>
      <w:bookmarkStart w:id="27511" w:name="_Toc499828051"/>
      <w:bookmarkStart w:id="27512" w:name="_Toc499828295"/>
      <w:bookmarkStart w:id="27513" w:name="_Toc499828538"/>
      <w:bookmarkStart w:id="27514" w:name="_Toc499828784"/>
      <w:bookmarkStart w:id="27515" w:name="_Toc499829085"/>
      <w:bookmarkStart w:id="27516" w:name="_Toc499828197"/>
      <w:bookmarkStart w:id="27517" w:name="_Toc499826529"/>
      <w:bookmarkStart w:id="27518" w:name="_Toc499827225"/>
      <w:bookmarkStart w:id="27519" w:name="_Toc499827701"/>
      <w:bookmarkStart w:id="27520" w:name="_Toc499826927"/>
      <w:bookmarkStart w:id="27521" w:name="_Toc499828602"/>
      <w:bookmarkStart w:id="27522" w:name="_Toc499829348"/>
      <w:bookmarkStart w:id="27523" w:name="_Toc499828261"/>
      <w:bookmarkStart w:id="27524" w:name="_Toc499829253"/>
      <w:bookmarkStart w:id="27525" w:name="_Toc499829679"/>
      <w:bookmarkStart w:id="27526" w:name="_Toc499829984"/>
      <w:bookmarkStart w:id="27527" w:name="_Toc499828706"/>
      <w:bookmarkStart w:id="27528" w:name="_Toc499829751"/>
      <w:bookmarkStart w:id="27529" w:name="_Toc499830350"/>
      <w:bookmarkStart w:id="27530" w:name="_Toc499830652"/>
      <w:bookmarkStart w:id="27531" w:name="_Toc499830863"/>
      <w:bookmarkStart w:id="27532" w:name="_Toc499831164"/>
      <w:bookmarkStart w:id="27533" w:name="_Toc499831640"/>
      <w:bookmarkStart w:id="27534" w:name="_Toc499832110"/>
      <w:bookmarkStart w:id="27535" w:name="_Toc499833039"/>
      <w:bookmarkStart w:id="27536" w:name="_Toc499833429"/>
      <w:bookmarkStart w:id="27537" w:name="_Toc499833735"/>
      <w:bookmarkStart w:id="27538" w:name="_Toc499834046"/>
      <w:bookmarkStart w:id="27539" w:name="_Toc499834381"/>
      <w:bookmarkStart w:id="27540" w:name="_Toc499834715"/>
      <w:bookmarkStart w:id="27541" w:name="_Toc499835105"/>
      <w:bookmarkStart w:id="27542" w:name="_Toc499834226"/>
      <w:bookmarkStart w:id="27543" w:name="_Toc499835437"/>
      <w:bookmarkStart w:id="27544" w:name="_Toc499835769"/>
      <w:bookmarkStart w:id="27545" w:name="_Toc499834965"/>
      <w:bookmarkStart w:id="27546" w:name="_Toc499835971"/>
      <w:bookmarkStart w:id="27547" w:name="_Toc499837094"/>
      <w:bookmarkStart w:id="27548" w:name="_Toc499837431"/>
      <w:bookmarkStart w:id="27549" w:name="_Toc499837824"/>
      <w:bookmarkStart w:id="27550" w:name="_Toc499838158"/>
      <w:bookmarkStart w:id="27551" w:name="_Toc499842735"/>
      <w:bookmarkStart w:id="27552" w:name="_Toc499843400"/>
      <w:bookmarkEnd w:id="27156"/>
      <w:bookmarkEnd w:id="27157"/>
      <w:bookmarkEnd w:id="27158"/>
      <w:bookmarkEnd w:id="27159"/>
      <w:bookmarkEnd w:id="27160"/>
      <w:bookmarkEnd w:id="27161"/>
      <w:bookmarkEnd w:id="27162"/>
      <w:bookmarkEnd w:id="2716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bookmarkEnd w:id="27194"/>
      <w:bookmarkEnd w:id="27195"/>
      <w:bookmarkEnd w:id="27196"/>
      <w:bookmarkEnd w:id="27197"/>
      <w:bookmarkEnd w:id="27198"/>
      <w:bookmarkEnd w:id="27199"/>
      <w:bookmarkEnd w:id="27200"/>
      <w:bookmarkEnd w:id="27201"/>
      <w:bookmarkEnd w:id="27202"/>
      <w:bookmarkEnd w:id="27203"/>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bookmarkEnd w:id="27242"/>
      <w:bookmarkEnd w:id="27243"/>
      <w:bookmarkEnd w:id="27244"/>
      <w:bookmarkEnd w:id="27245"/>
      <w:bookmarkEnd w:id="27246"/>
      <w:bookmarkEnd w:id="27247"/>
      <w:bookmarkEnd w:id="27248"/>
      <w:bookmarkEnd w:id="27249"/>
      <w:bookmarkEnd w:id="27250"/>
      <w:bookmarkEnd w:id="27251"/>
      <w:bookmarkEnd w:id="27252"/>
      <w:bookmarkEnd w:id="27253"/>
      <w:bookmarkEnd w:id="27254"/>
      <w:bookmarkEnd w:id="27255"/>
      <w:bookmarkEnd w:id="27256"/>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bookmarkEnd w:id="27280"/>
      <w:bookmarkEnd w:id="27281"/>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bookmarkEnd w:id="27320"/>
      <w:bookmarkEnd w:id="27321"/>
      <w:bookmarkEnd w:id="27322"/>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bookmarkEnd w:id="27361"/>
      <w:bookmarkEnd w:id="27362"/>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bookmarkEnd w:id="27401"/>
      <w:bookmarkEnd w:id="27402"/>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bookmarkEnd w:id="27441"/>
      <w:bookmarkEnd w:id="27442"/>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bookmarkEnd w:id="27481"/>
      <w:bookmarkEnd w:id="27482"/>
      <w:bookmarkEnd w:id="27483"/>
      <w:bookmarkEnd w:id="27484"/>
      <w:bookmarkEnd w:id="27485"/>
      <w:bookmarkEnd w:id="27486"/>
      <w:bookmarkEnd w:id="27487"/>
      <w:bookmarkEnd w:id="27488"/>
      <w:bookmarkEnd w:id="27489"/>
      <w:bookmarkEnd w:id="27490"/>
      <w:bookmarkEnd w:id="27491"/>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bookmarkEnd w:id="27522"/>
      <w:bookmarkEnd w:id="27523"/>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bookmarkEnd w:id="27549"/>
      <w:bookmarkEnd w:id="27550"/>
      <w:bookmarkEnd w:id="27551"/>
      <w:bookmarkEnd w:id="27552"/>
    </w:p>
    <w:p w14:paraId="3CBFF3A3" w14:textId="5AB9C48A" w:rsidR="00BC4F74" w:rsidRPr="00B7686C" w:rsidRDefault="00515B22">
      <w:pPr>
        <w:pStyle w:val="Brdtekst"/>
        <w:jc w:val="both"/>
        <w:rPr>
          <w:ins w:id="27553" w:author="Ole-Martin Hanstveit" w:date="2017-11-26T20:11:00Z"/>
          <w:del w:id="27554" w:author="Morten Lerstad Solli" w:date="2017-11-29T15:13:00Z"/>
          <w:lang w:val="en-US"/>
          <w:rPrChange w:id="27555" w:author="Morten Lerstad Solli" w:date="2017-11-29T12:21:00Z">
            <w:rPr>
              <w:ins w:id="27556" w:author="Ole-Martin Hanstveit" w:date="2017-11-26T20:11:00Z"/>
              <w:del w:id="27557" w:author="Morten Lerstad Solli" w:date="2017-11-29T15:13:00Z"/>
              <w:lang w:val="en-GB"/>
            </w:rPr>
          </w:rPrChange>
        </w:rPr>
        <w:pPrChange w:id="27558" w:author="Oscar Herman Kise" w:date="2017-11-30T20:05:00Z">
          <w:pPr>
            <w:pStyle w:val="Brdtekst"/>
          </w:pPr>
        </w:pPrChange>
      </w:pPr>
      <w:del w:id="27559" w:author="Morten Lerstad Solli" w:date="2017-11-29T15:13:00Z">
        <w:r w:rsidRPr="00B7686C" w:rsidDel="0059266F">
          <w:rPr>
            <w:color w:val="FF0000"/>
            <w:lang w:val="en-US"/>
            <w:rPrChange w:id="27560" w:author="Morten Lerstad Solli" w:date="2017-11-29T12:21:00Z">
              <w:rPr>
                <w:color w:val="FF0000"/>
              </w:rPr>
            </w:rPrChange>
          </w:rPr>
          <w:delText>Begynner å tvile på at jeg bør ha synchronized på get metodene i WebCamHandler. Det er ingen fare for at andre tråder bruker en setter, det eneste andre tråder vil er å hente ut bildet, dette skjer ved at når du tar get, så leser WebCamHandler ut bildet og gir det videre. Konsulter Ivar og skriv om dette her etterpå.</w:delText>
        </w:r>
      </w:del>
      <w:ins w:id="27561" w:author="Ole-Martin Hanstveit" w:date="2017-11-26T18:51:00Z">
        <w:del w:id="27562" w:author="Morten Lerstad Solli" w:date="2017-11-29T15:13:00Z">
          <w:r w:rsidR="00BE35C2" w:rsidRPr="00B7686C">
            <w:rPr>
              <w:lang w:val="en-US"/>
              <w:rPrChange w:id="27563" w:author="Morten Lerstad Solli" w:date="2017-11-29T12:21:00Z">
                <w:rPr>
                  <w:lang w:val="en-GB"/>
                </w:rPr>
              </w:rPrChange>
            </w:rPr>
            <w:delText xml:space="preserve">As seen </w:delText>
          </w:r>
        </w:del>
      </w:ins>
      <w:ins w:id="27564" w:author="Oscar Herman Kise" w:date="2017-11-29T13:32:00Z">
        <w:del w:id="27565" w:author="Morten Lerstad Solli" w:date="2017-11-29T15:13:00Z">
          <w:r w:rsidR="003B126B">
            <w:rPr>
              <w:lang w:val="en-US"/>
            </w:rPr>
            <w:delText>on Figur</w:delText>
          </w:r>
        </w:del>
      </w:ins>
      <w:ins w:id="27566" w:author="Oscar Herman Kise" w:date="2017-11-29T13:33:00Z">
        <w:del w:id="27567" w:author="Morten Lerstad Solli" w:date="2017-11-29T15:13:00Z">
          <w:r w:rsidR="003B126B">
            <w:rPr>
              <w:lang w:val="en-US"/>
            </w:rPr>
            <w:delText>e 29</w:delText>
          </w:r>
        </w:del>
      </w:ins>
      <w:ins w:id="27568" w:author="Ole-Martin Hanstveit" w:date="2017-11-26T18:51:00Z">
        <w:del w:id="27569" w:author="Morten Lerstad Solli" w:date="2017-11-29T15:13:00Z">
          <w:r w:rsidR="00BE35C2" w:rsidRPr="00B7686C" w:rsidDel="003B126B">
            <w:rPr>
              <w:lang w:val="en-US"/>
              <w:rPrChange w:id="27570" w:author="Morten Lerstad Solli" w:date="2017-11-29T12:21:00Z">
                <w:rPr>
                  <w:lang w:val="en-GB"/>
                </w:rPr>
              </w:rPrChange>
            </w:rPr>
            <w:delText>above</w:delText>
          </w:r>
          <w:r w:rsidR="00BE35C2" w:rsidRPr="00B7686C">
            <w:rPr>
              <w:lang w:val="en-US"/>
              <w:rPrChange w:id="27571" w:author="Morten Lerstad Solli" w:date="2017-11-29T12:21:00Z">
                <w:rPr>
                  <w:lang w:val="en-GB"/>
                </w:rPr>
              </w:rPrChange>
            </w:rPr>
            <w:delText xml:space="preserve">, </w:delText>
          </w:r>
        </w:del>
      </w:ins>
      <w:ins w:id="27572" w:author="Ole-Martin Hanstveit" w:date="2017-11-26T18:52:00Z">
        <w:del w:id="27573" w:author="Morten Lerstad Solli" w:date="2017-11-29T15:13:00Z">
          <w:r w:rsidR="00BE35C2" w:rsidRPr="00B7686C">
            <w:rPr>
              <w:lang w:val="en-US"/>
              <w:rPrChange w:id="27574" w:author="Morten Lerstad Solli" w:date="2017-11-29T12:21:00Z">
                <w:rPr>
                  <w:lang w:val="en-GB"/>
                </w:rPr>
              </w:rPrChange>
            </w:rPr>
            <w:delText>“</w:delText>
          </w:r>
        </w:del>
      </w:ins>
      <w:ins w:id="27575" w:author="Ole-Martin Hanstveit" w:date="2017-11-26T18:58:00Z">
        <w:del w:id="27576" w:author="Morten Lerstad Solli" w:date="2017-11-29T15:13:00Z">
          <w:r w:rsidR="00BE35C2" w:rsidRPr="00B7686C">
            <w:rPr>
              <w:lang w:val="en-US"/>
              <w:rPrChange w:id="27577" w:author="Morten Lerstad Solli" w:date="2017-11-29T12:21:00Z">
                <w:rPr>
                  <w:lang w:val="en-GB"/>
                </w:rPr>
              </w:rPrChange>
            </w:rPr>
            <w:delText>s</w:delText>
          </w:r>
        </w:del>
      </w:ins>
      <w:ins w:id="27578" w:author="Ole-Martin Hanstveit" w:date="2017-11-26T18:52:00Z">
        <w:del w:id="27579" w:author="Morten Lerstad Solli" w:date="2017-11-29T15:13:00Z">
          <w:r w:rsidR="00BE35C2" w:rsidRPr="00B7686C">
            <w:rPr>
              <w:lang w:val="en-US"/>
              <w:rPrChange w:id="27580" w:author="Morten Lerstad Solli" w:date="2017-11-29T12:21:00Z">
                <w:rPr>
                  <w:lang w:val="en-GB"/>
                </w:rPr>
              </w:rPrChange>
            </w:rPr>
            <w:delText>ynchronized” is used to implement thread-safety. This method is use</w:delText>
          </w:r>
        </w:del>
      </w:ins>
      <w:ins w:id="27581" w:author="Ole-Martin Hanstveit" w:date="2017-11-26T18:53:00Z">
        <w:del w:id="27582" w:author="Morten Lerstad Solli" w:date="2017-11-29T15:13:00Z">
          <w:r w:rsidR="00BE35C2" w:rsidRPr="00B7686C">
            <w:rPr>
              <w:lang w:val="en-US"/>
              <w:rPrChange w:id="27583" w:author="Morten Lerstad Solli" w:date="2017-11-29T12:21:00Z">
                <w:rPr>
                  <w:lang w:val="en-GB"/>
                </w:rPr>
              </w:rPrChange>
            </w:rPr>
            <w:delText>d to get a new image from the video captur</w:delText>
          </w:r>
        </w:del>
      </w:ins>
      <w:ins w:id="27584" w:author="Ole-Martin Hanstveit" w:date="2017-11-26T18:54:00Z">
        <w:del w:id="27585" w:author="Morten Lerstad Solli" w:date="2017-11-29T15:13:00Z">
          <w:r w:rsidR="00BE35C2" w:rsidRPr="00B7686C">
            <w:rPr>
              <w:lang w:val="en-US"/>
              <w:rPrChange w:id="27586" w:author="Morten Lerstad Solli" w:date="2017-11-29T12:21:00Z">
                <w:rPr>
                  <w:lang w:val="en-GB"/>
                </w:rPr>
              </w:rPrChange>
            </w:rPr>
            <w:delText>ing. It is used both for the</w:delText>
          </w:r>
          <w:r w:rsidR="00BE35C2" w:rsidRPr="00B7686C">
            <w:rPr>
              <w:b/>
              <w:lang w:val="en-US"/>
              <w:rPrChange w:id="27587" w:author="Morten Lerstad Solli" w:date="2017-11-29T12:21:00Z">
                <w:rPr>
                  <w:b/>
                  <w:lang w:val="en-GB"/>
                </w:rPr>
              </w:rPrChange>
            </w:rPr>
            <w:delText xml:space="preserve"> </w:delText>
          </w:r>
          <w:r w:rsidR="00BE35C2" w:rsidRPr="00B7686C">
            <w:rPr>
              <w:i/>
              <w:lang w:val="en-US"/>
              <w:rPrChange w:id="27588" w:author="Morten Lerstad Solli" w:date="2017-11-29T12:21:00Z">
                <w:rPr>
                  <w:i/>
                  <w:lang w:val="en-GB"/>
                </w:rPr>
              </w:rPrChange>
            </w:rPr>
            <w:delText>ImageProcessing</w:delText>
          </w:r>
          <w:r w:rsidR="00BE35C2" w:rsidRPr="00B7686C">
            <w:rPr>
              <w:lang w:val="en-US"/>
              <w:rPrChange w:id="27589" w:author="Morten Lerstad Solli" w:date="2017-11-29T12:21:00Z">
                <w:rPr>
                  <w:lang w:val="en-GB"/>
                </w:rPr>
              </w:rPrChange>
            </w:rPr>
            <w:delText xml:space="preserve"> and for sending video to the external client </w:delText>
          </w:r>
        </w:del>
      </w:ins>
      <w:ins w:id="27590" w:author="Ole-Martin Hanstveit" w:date="2017-11-26T18:55:00Z">
        <w:del w:id="27591" w:author="Morten Lerstad Solli" w:date="2017-11-29T15:13:00Z">
          <w:r w:rsidR="00BE35C2" w:rsidRPr="00B7686C">
            <w:rPr>
              <w:lang w:val="en-US"/>
              <w:rPrChange w:id="27592" w:author="Morten Lerstad Solli" w:date="2017-11-29T12:21:00Z">
                <w:rPr>
                  <w:lang w:val="en-GB"/>
                </w:rPr>
              </w:rPrChange>
            </w:rPr>
            <w:delText xml:space="preserve">by a thread named </w:delText>
          </w:r>
          <w:r w:rsidR="00BE35C2" w:rsidRPr="00B7686C">
            <w:rPr>
              <w:i/>
              <w:lang w:val="en-US"/>
              <w:rPrChange w:id="27593" w:author="Morten Lerstad Solli" w:date="2017-11-29T12:21:00Z">
                <w:rPr>
                  <w:i/>
                  <w:lang w:val="en-GB"/>
                </w:rPr>
              </w:rPrChange>
            </w:rPr>
            <w:delText>VideoStreamServer</w:delText>
          </w:r>
          <w:r w:rsidR="00BE35C2" w:rsidRPr="00B7686C">
            <w:rPr>
              <w:lang w:val="en-US"/>
              <w:rPrChange w:id="27594" w:author="Morten Lerstad Solli" w:date="2017-11-29T12:21:00Z">
                <w:rPr>
                  <w:lang w:val="en-GB"/>
                </w:rPr>
              </w:rPrChange>
            </w:rPr>
            <w:delText xml:space="preserve">. </w:delText>
          </w:r>
        </w:del>
      </w:ins>
      <w:ins w:id="27595" w:author="Ole-Martin Hanstveit" w:date="2017-11-26T18:56:00Z">
        <w:del w:id="27596" w:author="Morten Lerstad Solli" w:date="2017-11-29T15:13:00Z">
          <w:r w:rsidR="00BE35C2" w:rsidRPr="00B7686C">
            <w:rPr>
              <w:lang w:val="en-US"/>
              <w:rPrChange w:id="27597" w:author="Morten Lerstad Solli" w:date="2017-11-29T12:21:00Z">
                <w:rPr>
                  <w:lang w:val="en-GB"/>
                </w:rPr>
              </w:rPrChange>
            </w:rPr>
            <w:delText>Using “</w:delText>
          </w:r>
        </w:del>
      </w:ins>
      <w:ins w:id="27598" w:author="Ole-Martin Hanstveit" w:date="2017-11-26T18:58:00Z">
        <w:del w:id="27599" w:author="Morten Lerstad Solli" w:date="2017-11-29T15:13:00Z">
          <w:r w:rsidR="00BE35C2" w:rsidRPr="00B7686C">
            <w:rPr>
              <w:lang w:val="en-US"/>
              <w:rPrChange w:id="27600" w:author="Morten Lerstad Solli" w:date="2017-11-29T12:21:00Z">
                <w:rPr>
                  <w:lang w:val="en-GB"/>
                </w:rPr>
              </w:rPrChange>
            </w:rPr>
            <w:delText>s</w:delText>
          </w:r>
        </w:del>
      </w:ins>
      <w:ins w:id="27601" w:author="Ole-Martin Hanstveit" w:date="2017-11-26T18:56:00Z">
        <w:del w:id="27602" w:author="Morten Lerstad Solli" w:date="2017-11-29T15:13:00Z">
          <w:r w:rsidR="00BE35C2" w:rsidRPr="00B7686C">
            <w:rPr>
              <w:lang w:val="en-US"/>
              <w:rPrChange w:id="27603" w:author="Morten Lerstad Solli" w:date="2017-11-29T12:21:00Z">
                <w:rPr>
                  <w:lang w:val="en-GB"/>
                </w:rPr>
              </w:rPrChange>
            </w:rPr>
            <w:delText xml:space="preserve">ynchronized” here ensures that </w:delText>
          </w:r>
        </w:del>
      </w:ins>
      <w:ins w:id="27604" w:author="Ole-Martin Hanstveit" w:date="2017-11-26T18:57:00Z">
        <w:del w:id="27605" w:author="Morten Lerstad Solli" w:date="2017-11-29T15:13:00Z">
          <w:r w:rsidR="00BE35C2" w:rsidRPr="00B7686C">
            <w:rPr>
              <w:lang w:val="en-US"/>
              <w:rPrChange w:id="27606" w:author="Morten Lerstad Solli" w:date="2017-11-29T12:21:00Z">
                <w:rPr>
                  <w:lang w:val="en-GB"/>
                </w:rPr>
              </w:rPrChange>
            </w:rPr>
            <w:delText xml:space="preserve">the </w:delText>
          </w:r>
        </w:del>
      </w:ins>
      <w:ins w:id="27607" w:author="Ole-Martin Hanstveit" w:date="2017-11-26T18:58:00Z">
        <w:del w:id="27608" w:author="Morten Lerstad Solli" w:date="2017-11-29T15:13:00Z">
          <w:r w:rsidR="00BE35C2" w:rsidRPr="00B7686C">
            <w:rPr>
              <w:lang w:val="en-US"/>
              <w:rPrChange w:id="27609" w:author="Morten Lerstad Solli" w:date="2017-11-29T12:21:00Z">
                <w:rPr>
                  <w:lang w:val="en-GB"/>
                </w:rPr>
              </w:rPrChange>
            </w:rPr>
            <w:delText xml:space="preserve">method cannot be executed by both </w:delText>
          </w:r>
          <w:r w:rsidR="00BE35C2" w:rsidRPr="00B7686C">
            <w:rPr>
              <w:i/>
              <w:lang w:val="en-US"/>
              <w:rPrChange w:id="27610" w:author="Morten Lerstad Solli" w:date="2017-11-29T12:21:00Z">
                <w:rPr>
                  <w:i/>
                  <w:lang w:val="en-GB"/>
                </w:rPr>
              </w:rPrChange>
            </w:rPr>
            <w:delText>ImageProcessing</w:delText>
          </w:r>
          <w:r w:rsidR="00BE35C2" w:rsidRPr="00B7686C">
            <w:rPr>
              <w:lang w:val="en-US"/>
              <w:rPrChange w:id="27611" w:author="Morten Lerstad Solli" w:date="2017-11-29T12:21:00Z">
                <w:rPr>
                  <w:lang w:val="en-GB"/>
                </w:rPr>
              </w:rPrChange>
            </w:rPr>
            <w:delText xml:space="preserve"> and </w:delText>
          </w:r>
          <w:r w:rsidR="00BE35C2" w:rsidRPr="00B7686C">
            <w:rPr>
              <w:i/>
              <w:lang w:val="en-US"/>
              <w:rPrChange w:id="27612" w:author="Morten Lerstad Solli" w:date="2017-11-29T12:21:00Z">
                <w:rPr>
                  <w:i/>
                  <w:lang w:val="en-GB"/>
                </w:rPr>
              </w:rPrChange>
            </w:rPr>
            <w:delText>VideoStreamServer</w:delText>
          </w:r>
          <w:r w:rsidR="00BE35C2" w:rsidRPr="00B7686C">
            <w:rPr>
              <w:lang w:val="en-US"/>
              <w:rPrChange w:id="27613" w:author="Morten Lerstad Solli" w:date="2017-11-29T12:21:00Z">
                <w:rPr>
                  <w:lang w:val="en-GB"/>
                </w:rPr>
              </w:rPrChange>
            </w:rPr>
            <w:delText xml:space="preserve"> at the same time.</w:delText>
          </w:r>
        </w:del>
      </w:ins>
      <w:bookmarkStart w:id="27614" w:name="_Toc499732706"/>
      <w:bookmarkStart w:id="27615" w:name="_Toc499731999"/>
      <w:bookmarkStart w:id="27616" w:name="_Toc499732863"/>
      <w:bookmarkStart w:id="27617" w:name="_Toc499732180"/>
      <w:bookmarkStart w:id="27618" w:name="_Toc499732359"/>
      <w:bookmarkStart w:id="27619" w:name="_Toc499732541"/>
      <w:bookmarkStart w:id="27620" w:name="_Toc499732770"/>
      <w:bookmarkStart w:id="27621" w:name="_Toc499732997"/>
      <w:bookmarkStart w:id="27622" w:name="_Toc499733154"/>
      <w:bookmarkStart w:id="27623" w:name="_Toc499733311"/>
      <w:bookmarkStart w:id="27624" w:name="_Toc499733468"/>
      <w:bookmarkStart w:id="27625" w:name="_Toc499733189"/>
      <w:bookmarkStart w:id="27626" w:name="_Toc499733660"/>
      <w:bookmarkStart w:id="27627" w:name="_Toc499733817"/>
      <w:bookmarkStart w:id="27628" w:name="_Toc499733974"/>
      <w:bookmarkStart w:id="27629" w:name="_Toc499737820"/>
      <w:bookmarkStart w:id="27630" w:name="_Toc499738118"/>
      <w:bookmarkStart w:id="27631" w:name="_Toc499739506"/>
      <w:bookmarkStart w:id="27632" w:name="_Toc499743834"/>
      <w:bookmarkStart w:id="27633" w:name="_Toc499748420"/>
      <w:bookmarkStart w:id="27634" w:name="_Toc499749134"/>
      <w:bookmarkStart w:id="27635" w:name="_Toc499749292"/>
      <w:bookmarkStart w:id="27636" w:name="_Toc499749450"/>
      <w:bookmarkStart w:id="27637" w:name="_Toc499749608"/>
      <w:bookmarkStart w:id="27638" w:name="_Toc499750169"/>
      <w:bookmarkStart w:id="27639" w:name="_Toc499750593"/>
      <w:bookmarkStart w:id="27640" w:name="_Toc499748580"/>
      <w:bookmarkStart w:id="27641" w:name="_Toc499750050"/>
      <w:bookmarkStart w:id="27642" w:name="_Toc499750737"/>
      <w:bookmarkStart w:id="27643" w:name="_Toc499751055"/>
      <w:bookmarkStart w:id="27644" w:name="_Toc499751214"/>
      <w:bookmarkStart w:id="27645" w:name="_Toc499751373"/>
      <w:bookmarkStart w:id="27646" w:name="_Toc499751532"/>
      <w:bookmarkStart w:id="27647" w:name="_Toc499751691"/>
      <w:bookmarkStart w:id="27648" w:name="_Toc499751850"/>
      <w:bookmarkStart w:id="27649" w:name="_Toc499752009"/>
      <w:bookmarkStart w:id="27650" w:name="_Toc499752266"/>
      <w:bookmarkStart w:id="27651" w:name="_Toc499752425"/>
      <w:bookmarkStart w:id="27652" w:name="_Toc499752584"/>
      <w:bookmarkStart w:id="27653" w:name="_Toc499752743"/>
      <w:bookmarkStart w:id="27654" w:name="_Toc499753000"/>
      <w:bookmarkStart w:id="27655" w:name="_Toc499753159"/>
      <w:bookmarkStart w:id="27656" w:name="_Toc499753318"/>
      <w:bookmarkStart w:id="27657" w:name="_Toc499753477"/>
      <w:bookmarkStart w:id="27658" w:name="_Toc499753930"/>
      <w:bookmarkStart w:id="27659" w:name="_Toc499754089"/>
      <w:bookmarkStart w:id="27660" w:name="_Toc499754934"/>
      <w:bookmarkStart w:id="27661" w:name="_Toc499755093"/>
      <w:bookmarkStart w:id="27662" w:name="_Toc499755252"/>
      <w:bookmarkStart w:id="27663" w:name="_Toc499755411"/>
      <w:bookmarkStart w:id="27664" w:name="_Toc499755766"/>
      <w:bookmarkStart w:id="27665" w:name="_Toc499755925"/>
      <w:bookmarkStart w:id="27666" w:name="_Toc499756083"/>
      <w:bookmarkStart w:id="27667" w:name="_Toc499756241"/>
      <w:bookmarkStart w:id="27668" w:name="_Toc499756399"/>
      <w:bookmarkStart w:id="27669" w:name="_Toc499756557"/>
      <w:bookmarkStart w:id="27670" w:name="_Toc499755287"/>
      <w:bookmarkStart w:id="27671" w:name="_Toc499755524"/>
      <w:bookmarkStart w:id="27672" w:name="_Toc499755703"/>
      <w:bookmarkStart w:id="27673" w:name="_Toc499756812"/>
      <w:bookmarkStart w:id="27674" w:name="_Toc499755996"/>
      <w:bookmarkStart w:id="27675" w:name="_Toc499756294"/>
      <w:bookmarkStart w:id="27676" w:name="_Toc499756594"/>
      <w:bookmarkStart w:id="27677" w:name="_Toc499756775"/>
      <w:bookmarkStart w:id="27678" w:name="_Toc499757088"/>
      <w:bookmarkStart w:id="27679" w:name="_Toc499757246"/>
      <w:bookmarkStart w:id="27680" w:name="_Toc499757404"/>
      <w:bookmarkStart w:id="27681" w:name="_Toc499757562"/>
      <w:bookmarkStart w:id="27682" w:name="_Toc499757720"/>
      <w:bookmarkStart w:id="27683" w:name="_Toc499757878"/>
      <w:bookmarkStart w:id="27684" w:name="_Toc499757949"/>
      <w:bookmarkStart w:id="27685" w:name="_Toc499758107"/>
      <w:bookmarkStart w:id="27686" w:name="_Toc499756630"/>
      <w:bookmarkStart w:id="27687" w:name="_Toc499758265"/>
      <w:bookmarkStart w:id="27688" w:name="_Toc499758423"/>
      <w:bookmarkStart w:id="27689" w:name="_Toc499758581"/>
      <w:bookmarkStart w:id="27690" w:name="_Toc499758739"/>
      <w:bookmarkStart w:id="27691" w:name="_Toc499758897"/>
      <w:bookmarkStart w:id="27692" w:name="_Toc499759055"/>
      <w:bookmarkStart w:id="27693" w:name="_Toc499759213"/>
      <w:bookmarkStart w:id="27694" w:name="_Toc499759371"/>
      <w:bookmarkStart w:id="27695" w:name="_Toc499759529"/>
      <w:bookmarkStart w:id="27696" w:name="_Toc499759687"/>
      <w:bookmarkStart w:id="27697" w:name="_Toc499759845"/>
      <w:bookmarkStart w:id="27698" w:name="_Toc499760003"/>
      <w:bookmarkStart w:id="27699" w:name="_Toc499760161"/>
      <w:bookmarkStart w:id="27700" w:name="_Toc499756966"/>
      <w:bookmarkStart w:id="27701" w:name="_Toc499757208"/>
      <w:bookmarkStart w:id="27702" w:name="_Toc499760319"/>
      <w:bookmarkStart w:id="27703" w:name="_Toc499757504"/>
      <w:bookmarkStart w:id="27704" w:name="_Toc499760477"/>
      <w:bookmarkStart w:id="27705" w:name="_Toc499760635"/>
      <w:bookmarkStart w:id="27706" w:name="_Toc499760890"/>
      <w:bookmarkStart w:id="27707" w:name="_Toc499761048"/>
      <w:bookmarkStart w:id="27708" w:name="_Toc499761206"/>
      <w:bookmarkStart w:id="27709" w:name="_Toc499761364"/>
      <w:bookmarkStart w:id="27710" w:name="_Toc499801913"/>
      <w:bookmarkStart w:id="27711" w:name="_Toc499802072"/>
      <w:bookmarkStart w:id="27712" w:name="_Toc499802231"/>
      <w:bookmarkStart w:id="27713" w:name="_Toc499802390"/>
      <w:bookmarkStart w:id="27714" w:name="_Toc499802268"/>
      <w:bookmarkStart w:id="27715" w:name="_Toc499802586"/>
      <w:bookmarkStart w:id="27716" w:name="_Toc499802745"/>
      <w:bookmarkStart w:id="27717" w:name="_Toc499802904"/>
      <w:bookmarkStart w:id="27718" w:name="_Toc499802660"/>
      <w:bookmarkStart w:id="27719" w:name="_Toc499803063"/>
      <w:bookmarkStart w:id="27720" w:name="_Toc499803222"/>
      <w:bookmarkStart w:id="27721" w:name="_Toc499803381"/>
      <w:bookmarkStart w:id="27722" w:name="_Toc499803540"/>
      <w:bookmarkStart w:id="27723" w:name="_Toc499803700"/>
      <w:bookmarkStart w:id="27724" w:name="_Toc499803860"/>
      <w:bookmarkStart w:id="27725" w:name="_Toc499804020"/>
      <w:bookmarkStart w:id="27726" w:name="_Toc499804180"/>
      <w:bookmarkStart w:id="27727" w:name="_Toc499804340"/>
      <w:bookmarkStart w:id="27728" w:name="_Toc499804500"/>
      <w:bookmarkStart w:id="27729" w:name="_Toc499803134"/>
      <w:bookmarkStart w:id="27730" w:name="_Toc499804661"/>
      <w:bookmarkStart w:id="27731" w:name="_Toc499803437"/>
      <w:bookmarkStart w:id="27732" w:name="_Toc499803742"/>
      <w:bookmarkStart w:id="27733" w:name="_Toc499803989"/>
      <w:bookmarkStart w:id="27734" w:name="_Toc499804822"/>
      <w:bookmarkStart w:id="27735" w:name="_Toc499804288"/>
      <w:bookmarkStart w:id="27736" w:name="_Toc499804982"/>
      <w:bookmarkStart w:id="27737" w:name="_Toc499805142"/>
      <w:bookmarkStart w:id="27738" w:name="_Toc499804592"/>
      <w:bookmarkStart w:id="27739" w:name="_Toc499805302"/>
      <w:bookmarkStart w:id="27740" w:name="_Toc499804111"/>
      <w:bookmarkStart w:id="27741" w:name="_Toc499805024"/>
      <w:bookmarkStart w:id="27742" w:name="_Toc499805416"/>
      <w:bookmarkStart w:id="27743" w:name="_Toc499805576"/>
      <w:bookmarkStart w:id="27744" w:name="_Toc499805685"/>
      <w:bookmarkStart w:id="27745" w:name="_Toc499805845"/>
      <w:bookmarkStart w:id="27746" w:name="_Toc499806005"/>
      <w:bookmarkStart w:id="27747" w:name="_Toc499806165"/>
      <w:bookmarkStart w:id="27748" w:name="_Toc499806711"/>
      <w:bookmarkStart w:id="27749" w:name="_Toc499822181"/>
      <w:bookmarkStart w:id="27750" w:name="_Toc499822342"/>
      <w:bookmarkStart w:id="27751" w:name="_Toc499804887"/>
      <w:bookmarkStart w:id="27752" w:name="_Toc499805191"/>
      <w:bookmarkStart w:id="27753" w:name="_Toc499806311"/>
      <w:bookmarkStart w:id="27754" w:name="_Toc499806471"/>
      <w:bookmarkStart w:id="27755" w:name="_Toc499806791"/>
      <w:bookmarkStart w:id="27756" w:name="_Toc499806951"/>
      <w:bookmarkStart w:id="27757" w:name="_Toc499807111"/>
      <w:bookmarkStart w:id="27758" w:name="_Toc499807271"/>
      <w:bookmarkStart w:id="27759" w:name="_Toc499807431"/>
      <w:bookmarkStart w:id="27760" w:name="_Toc499807591"/>
      <w:bookmarkStart w:id="27761" w:name="_Toc499807751"/>
      <w:bookmarkStart w:id="27762" w:name="_Toc499807911"/>
      <w:bookmarkStart w:id="27763" w:name="_Toc499808071"/>
      <w:bookmarkStart w:id="27764" w:name="_Toc499808231"/>
      <w:bookmarkStart w:id="27765" w:name="_Toc499808391"/>
      <w:bookmarkStart w:id="27766" w:name="_Toc499808551"/>
      <w:bookmarkStart w:id="27767" w:name="_Toc499808711"/>
      <w:bookmarkStart w:id="27768" w:name="_Toc499808871"/>
      <w:bookmarkStart w:id="27769" w:name="_Toc499809031"/>
      <w:bookmarkStart w:id="27770" w:name="_Toc499809191"/>
      <w:bookmarkStart w:id="27771" w:name="_Toc499809351"/>
      <w:bookmarkStart w:id="27772" w:name="_Toc499809511"/>
      <w:bookmarkStart w:id="27773" w:name="_Toc499809671"/>
      <w:bookmarkStart w:id="27774" w:name="_Toc499809831"/>
      <w:bookmarkStart w:id="27775" w:name="_Toc499809991"/>
      <w:bookmarkStart w:id="27776" w:name="_Toc499810151"/>
      <w:bookmarkStart w:id="27777" w:name="_Toc499810311"/>
      <w:bookmarkStart w:id="27778" w:name="_Toc499810471"/>
      <w:bookmarkStart w:id="27779" w:name="_Toc499810631"/>
      <w:bookmarkStart w:id="27780" w:name="_Toc499810791"/>
      <w:bookmarkStart w:id="27781" w:name="_Toc499810951"/>
      <w:bookmarkStart w:id="27782" w:name="_Toc499811111"/>
      <w:bookmarkStart w:id="27783" w:name="_Toc499811271"/>
      <w:bookmarkStart w:id="27784" w:name="_Toc499811431"/>
      <w:bookmarkStart w:id="27785" w:name="_Toc499811591"/>
      <w:bookmarkStart w:id="27786" w:name="_Toc499811849"/>
      <w:bookmarkStart w:id="27787" w:name="_Toc499812009"/>
      <w:bookmarkStart w:id="27788" w:name="_Toc499812659"/>
      <w:bookmarkStart w:id="27789" w:name="_Toc499812819"/>
      <w:bookmarkStart w:id="27790" w:name="_Toc499812979"/>
      <w:bookmarkStart w:id="27791" w:name="_Toc499813139"/>
      <w:bookmarkStart w:id="27792" w:name="_Toc499813299"/>
      <w:bookmarkStart w:id="27793" w:name="_Toc499813459"/>
      <w:bookmarkStart w:id="27794" w:name="_Toc499813619"/>
      <w:bookmarkStart w:id="27795" w:name="_Toc499813779"/>
      <w:bookmarkStart w:id="27796" w:name="_Toc499813939"/>
      <w:bookmarkStart w:id="27797" w:name="_Toc499814099"/>
      <w:bookmarkStart w:id="27798" w:name="_Toc499814259"/>
      <w:bookmarkStart w:id="27799" w:name="_Toc499814419"/>
      <w:bookmarkStart w:id="27800" w:name="_Toc499814579"/>
      <w:bookmarkStart w:id="27801" w:name="_Toc499814739"/>
      <w:bookmarkStart w:id="27802" w:name="_Toc499814899"/>
      <w:bookmarkStart w:id="27803" w:name="_Toc499815059"/>
      <w:bookmarkStart w:id="27804" w:name="_Toc499815219"/>
      <w:bookmarkStart w:id="27805" w:name="_Toc499815379"/>
      <w:bookmarkStart w:id="27806" w:name="_Toc499815539"/>
      <w:bookmarkStart w:id="27807" w:name="_Toc499815797"/>
      <w:bookmarkStart w:id="27808" w:name="_Toc499816251"/>
      <w:bookmarkStart w:id="27809" w:name="_Toc499816705"/>
      <w:bookmarkStart w:id="27810" w:name="_Toc499817943"/>
      <w:bookmarkStart w:id="27811" w:name="_Toc499818201"/>
      <w:bookmarkStart w:id="27812" w:name="_Toc499818361"/>
      <w:bookmarkStart w:id="27813" w:name="_Toc499818521"/>
      <w:bookmarkStart w:id="27814" w:name="_Toc499818681"/>
      <w:bookmarkStart w:id="27815" w:name="_Toc499818841"/>
      <w:bookmarkStart w:id="27816" w:name="_Toc499819001"/>
      <w:bookmarkStart w:id="27817" w:name="_Toc499819161"/>
      <w:bookmarkStart w:id="27818" w:name="_Toc499819321"/>
      <w:bookmarkStart w:id="27819" w:name="_Toc499819481"/>
      <w:bookmarkStart w:id="27820" w:name="_Toc499819641"/>
      <w:bookmarkStart w:id="27821" w:name="_Toc499819801"/>
      <w:bookmarkStart w:id="27822" w:name="_Toc499819961"/>
      <w:bookmarkStart w:id="27823" w:name="_Toc499820121"/>
      <w:bookmarkStart w:id="27824" w:name="_Toc499820281"/>
      <w:bookmarkStart w:id="27825" w:name="_Toc499820441"/>
      <w:bookmarkStart w:id="27826" w:name="_Toc499820601"/>
      <w:bookmarkStart w:id="27827" w:name="_Toc499820761"/>
      <w:bookmarkStart w:id="27828" w:name="_Toc499820921"/>
      <w:bookmarkStart w:id="27829" w:name="_Toc499821179"/>
      <w:bookmarkStart w:id="27830" w:name="_Toc499821339"/>
      <w:bookmarkStart w:id="27831" w:name="_Toc499821499"/>
      <w:bookmarkStart w:id="27832" w:name="_Toc499821659"/>
      <w:bookmarkStart w:id="27833" w:name="_Toc499821819"/>
      <w:bookmarkStart w:id="27834" w:name="_Toc499821979"/>
      <w:bookmarkStart w:id="27835" w:name="_Toc499822459"/>
      <w:bookmarkStart w:id="27836" w:name="_Toc499822619"/>
      <w:bookmarkStart w:id="27837" w:name="_Toc499822779"/>
      <w:bookmarkStart w:id="27838" w:name="_Toc499822939"/>
      <w:bookmarkStart w:id="27839" w:name="_Toc499823099"/>
      <w:bookmarkStart w:id="27840" w:name="_Toc499823259"/>
      <w:bookmarkStart w:id="27841" w:name="_Toc499823419"/>
      <w:bookmarkStart w:id="27842" w:name="_Toc499823579"/>
      <w:bookmarkStart w:id="27843" w:name="_Toc499823739"/>
      <w:bookmarkStart w:id="27844" w:name="_Toc499823899"/>
      <w:bookmarkStart w:id="27845" w:name="_Toc499824059"/>
      <w:bookmarkStart w:id="27846" w:name="_Toc499824219"/>
      <w:bookmarkStart w:id="27847" w:name="_Toc499824379"/>
      <w:bookmarkStart w:id="27848" w:name="_Toc499824539"/>
      <w:bookmarkStart w:id="27849" w:name="_Toc499824699"/>
      <w:bookmarkStart w:id="27850" w:name="_Toc499824859"/>
      <w:bookmarkStart w:id="27851" w:name="_Toc499825019"/>
      <w:bookmarkStart w:id="27852" w:name="_Toc499825179"/>
      <w:bookmarkStart w:id="27853" w:name="_Toc499825437"/>
      <w:bookmarkStart w:id="27854" w:name="_Toc499825597"/>
      <w:bookmarkStart w:id="27855" w:name="_Toc499825855"/>
      <w:bookmarkStart w:id="27856" w:name="_Toc499826015"/>
      <w:bookmarkStart w:id="27857" w:name="_Toc499826175"/>
      <w:bookmarkStart w:id="27858" w:name="_Toc499826433"/>
      <w:bookmarkStart w:id="27859" w:name="_Toc499826593"/>
      <w:bookmarkStart w:id="27860" w:name="_Toc499827635"/>
      <w:bookmarkStart w:id="27861" w:name="_Toc499827991"/>
      <w:bookmarkStart w:id="27862" w:name="_Toc499828151"/>
      <w:bookmarkStart w:id="27863" w:name="_Toc499828507"/>
      <w:bookmarkStart w:id="27864" w:name="_Toc499828667"/>
      <w:bookmarkStart w:id="27865" w:name="_Toc499828827"/>
      <w:bookmarkStart w:id="27866" w:name="_Toc499828987"/>
      <w:bookmarkStart w:id="27867" w:name="_Toc499829147"/>
      <w:bookmarkStart w:id="27868" w:name="_Toc499829307"/>
      <w:bookmarkStart w:id="27869" w:name="_Toc499829467"/>
      <w:bookmarkStart w:id="27870" w:name="_Toc499829627"/>
      <w:bookmarkStart w:id="27871" w:name="_Toc499829787"/>
      <w:bookmarkStart w:id="27872" w:name="_Toc499829947"/>
      <w:bookmarkStart w:id="27873" w:name="_Toc499830107"/>
      <w:bookmarkStart w:id="27874" w:name="_Toc499830267"/>
      <w:bookmarkStart w:id="27875" w:name="_Toc499830427"/>
      <w:bookmarkStart w:id="27876" w:name="_Toc499830587"/>
      <w:bookmarkStart w:id="27877" w:name="_Toc499830747"/>
      <w:bookmarkStart w:id="27878" w:name="_Toc499830907"/>
      <w:bookmarkStart w:id="27879" w:name="_Toc499831067"/>
      <w:bookmarkStart w:id="27880" w:name="_Toc499831227"/>
      <w:bookmarkStart w:id="27881" w:name="_Toc499831387"/>
      <w:bookmarkStart w:id="27882" w:name="_Toc499831547"/>
      <w:bookmarkStart w:id="27883" w:name="_Toc499831707"/>
      <w:bookmarkStart w:id="27884" w:name="_Toc499831867"/>
      <w:bookmarkStart w:id="27885" w:name="_Toc499832027"/>
      <w:bookmarkStart w:id="27886" w:name="_Toc499832187"/>
      <w:bookmarkStart w:id="27887" w:name="_Toc499832347"/>
      <w:bookmarkStart w:id="27888" w:name="_Toc499832507"/>
      <w:bookmarkStart w:id="27889" w:name="_Toc499832667"/>
      <w:bookmarkStart w:id="27890" w:name="_Toc499832827"/>
      <w:bookmarkStart w:id="27891" w:name="_Toc499832987"/>
      <w:bookmarkStart w:id="27892" w:name="_Toc499833147"/>
      <w:bookmarkStart w:id="27893" w:name="_Toc499833307"/>
      <w:bookmarkStart w:id="27894" w:name="_Toc499833467"/>
      <w:bookmarkStart w:id="27895" w:name="_Toc499833627"/>
      <w:bookmarkStart w:id="27896" w:name="_Toc499833787"/>
      <w:bookmarkStart w:id="27897" w:name="_Toc499833947"/>
      <w:bookmarkStart w:id="27898" w:name="_Toc499834107"/>
      <w:bookmarkStart w:id="27899" w:name="_Toc499834267"/>
      <w:bookmarkStart w:id="27900" w:name="_Toc499834427"/>
      <w:bookmarkStart w:id="27901" w:name="_Toc499834587"/>
      <w:bookmarkStart w:id="27902" w:name="_Toc499834747"/>
      <w:bookmarkStart w:id="27903" w:name="_Toc499834907"/>
      <w:bookmarkStart w:id="27904" w:name="_Toc499835067"/>
      <w:bookmarkStart w:id="27905" w:name="_Toc499835227"/>
      <w:bookmarkStart w:id="27906" w:name="_Toc499835387"/>
      <w:bookmarkStart w:id="27907" w:name="_Toc499835547"/>
      <w:bookmarkStart w:id="27908" w:name="_Toc499835707"/>
      <w:bookmarkStart w:id="27909" w:name="_Toc499835867"/>
      <w:bookmarkStart w:id="27910" w:name="_Toc499836027"/>
      <w:bookmarkStart w:id="27911" w:name="_Toc499836187"/>
      <w:bookmarkStart w:id="27912" w:name="_Toc499836347"/>
      <w:bookmarkStart w:id="27913" w:name="_Toc499836508"/>
      <w:bookmarkStart w:id="27914" w:name="_Toc499836669"/>
      <w:bookmarkStart w:id="27915" w:name="_Toc499836830"/>
      <w:bookmarkStart w:id="27916" w:name="_Toc499836991"/>
      <w:bookmarkStart w:id="27917" w:name="_Toc499837152"/>
      <w:bookmarkStart w:id="27918" w:name="_Toc499837313"/>
      <w:bookmarkStart w:id="27919" w:name="_Toc499822579"/>
      <w:bookmarkStart w:id="27920" w:name="_Toc499822880"/>
      <w:bookmarkStart w:id="27921" w:name="_Toc499823296"/>
      <w:bookmarkStart w:id="27922" w:name="_Toc499837474"/>
      <w:bookmarkStart w:id="27923" w:name="_Toc499837635"/>
      <w:bookmarkStart w:id="27924" w:name="_Toc499837796"/>
      <w:bookmarkStart w:id="27925" w:name="_Toc499837957"/>
      <w:bookmarkStart w:id="27926" w:name="_Toc499838118"/>
      <w:bookmarkStart w:id="27927" w:name="_Toc499838279"/>
      <w:bookmarkStart w:id="27928" w:name="_Toc499838440"/>
      <w:bookmarkStart w:id="27929" w:name="_Toc499838601"/>
      <w:bookmarkStart w:id="27930" w:name="_Toc499838762"/>
      <w:bookmarkStart w:id="27931" w:name="_Toc499838923"/>
      <w:bookmarkStart w:id="27932" w:name="_Toc499839084"/>
      <w:bookmarkStart w:id="27933" w:name="_Toc499839245"/>
      <w:bookmarkStart w:id="27934" w:name="_Toc499839406"/>
      <w:bookmarkStart w:id="27935" w:name="_Toc499839666"/>
      <w:bookmarkStart w:id="27936" w:name="_Toc499823543"/>
      <w:bookmarkStart w:id="27937" w:name="_Toc499823846"/>
      <w:bookmarkStart w:id="27938" w:name="_Toc499839827"/>
      <w:bookmarkStart w:id="27939" w:name="_Toc499824151"/>
      <w:bookmarkStart w:id="27940" w:name="_Toc499824752"/>
      <w:bookmarkStart w:id="27941" w:name="_Toc499824576"/>
      <w:bookmarkStart w:id="27942" w:name="_Toc499825057"/>
      <w:bookmarkStart w:id="27943" w:name="_Toc499839988"/>
      <w:bookmarkStart w:id="27944" w:name="_Toc499840149"/>
      <w:bookmarkStart w:id="27945" w:name="_Toc499825298"/>
      <w:bookmarkStart w:id="27946" w:name="_Toc499840310"/>
      <w:bookmarkStart w:id="27947" w:name="_Toc499825542"/>
      <w:bookmarkStart w:id="27948" w:name="_Toc499840471"/>
      <w:bookmarkStart w:id="27949" w:name="_Toc499840632"/>
      <w:bookmarkStart w:id="27950" w:name="_Toc499840793"/>
      <w:bookmarkStart w:id="27951" w:name="_Toc499840954"/>
      <w:bookmarkStart w:id="27952" w:name="_Toc499825779"/>
      <w:bookmarkStart w:id="27953" w:name="_Toc499826081"/>
      <w:bookmarkStart w:id="27954" w:name="_Toc499826324"/>
      <w:bookmarkStart w:id="27955" w:name="_Toc499826629"/>
      <w:bookmarkStart w:id="27956" w:name="_Toc499826808"/>
      <w:bookmarkStart w:id="27957" w:name="_Toc499841115"/>
      <w:bookmarkStart w:id="27958" w:name="_Toc499826988"/>
      <w:bookmarkStart w:id="27959" w:name="_Toc499825338"/>
      <w:bookmarkStart w:id="27960" w:name="_Toc499827163"/>
      <w:bookmarkStart w:id="27961" w:name="_Toc499825739"/>
      <w:bookmarkStart w:id="27962" w:name="_Toc499826256"/>
      <w:bookmarkStart w:id="27963" w:name="_Toc499826715"/>
      <w:bookmarkStart w:id="27964" w:name="_Toc499827343"/>
      <w:bookmarkStart w:id="27965" w:name="_Toc499827524"/>
      <w:bookmarkStart w:id="27966" w:name="_Toc499827050"/>
      <w:bookmarkStart w:id="27967" w:name="_Toc499827393"/>
      <w:bookmarkStart w:id="27968" w:name="_Toc499827809"/>
      <w:bookmarkStart w:id="27969" w:name="_Toc499828052"/>
      <w:bookmarkStart w:id="27970" w:name="_Toc499828296"/>
      <w:bookmarkStart w:id="27971" w:name="_Toc499828539"/>
      <w:bookmarkStart w:id="27972" w:name="_Toc499828785"/>
      <w:bookmarkStart w:id="27973" w:name="_Toc499829086"/>
      <w:bookmarkStart w:id="27974" w:name="_Toc499828198"/>
      <w:bookmarkStart w:id="27975" w:name="_Toc499826530"/>
      <w:bookmarkStart w:id="27976" w:name="_Toc499827226"/>
      <w:bookmarkStart w:id="27977" w:name="_Toc499827702"/>
      <w:bookmarkStart w:id="27978" w:name="_Toc499826931"/>
      <w:bookmarkStart w:id="27979" w:name="_Toc499828603"/>
      <w:bookmarkStart w:id="27980" w:name="_Toc499829349"/>
      <w:bookmarkStart w:id="27981" w:name="_Toc499828262"/>
      <w:bookmarkStart w:id="27982" w:name="_Toc499829254"/>
      <w:bookmarkStart w:id="27983" w:name="_Toc499829680"/>
      <w:bookmarkStart w:id="27984" w:name="_Toc499829985"/>
      <w:bookmarkStart w:id="27985" w:name="_Toc499828707"/>
      <w:bookmarkStart w:id="27986" w:name="_Toc499829752"/>
      <w:bookmarkStart w:id="27987" w:name="_Toc499830351"/>
      <w:bookmarkStart w:id="27988" w:name="_Toc499830653"/>
      <w:bookmarkStart w:id="27989" w:name="_Toc499830864"/>
      <w:bookmarkStart w:id="27990" w:name="_Toc499831165"/>
      <w:bookmarkStart w:id="27991" w:name="_Toc499831641"/>
      <w:bookmarkStart w:id="27992" w:name="_Toc499832111"/>
      <w:bookmarkStart w:id="27993" w:name="_Toc499833040"/>
      <w:bookmarkStart w:id="27994" w:name="_Toc499833430"/>
      <w:bookmarkStart w:id="27995" w:name="_Toc499833736"/>
      <w:bookmarkStart w:id="27996" w:name="_Toc499834047"/>
      <w:bookmarkStart w:id="27997" w:name="_Toc499834383"/>
      <w:bookmarkStart w:id="27998" w:name="_Toc499834716"/>
      <w:bookmarkStart w:id="27999" w:name="_Toc499835106"/>
      <w:bookmarkStart w:id="28000" w:name="_Toc499834227"/>
      <w:bookmarkStart w:id="28001" w:name="_Toc499835438"/>
      <w:bookmarkStart w:id="28002" w:name="_Toc499835770"/>
      <w:bookmarkStart w:id="28003" w:name="_Toc499834966"/>
      <w:bookmarkStart w:id="28004" w:name="_Toc499835972"/>
      <w:bookmarkStart w:id="28005" w:name="_Toc499837095"/>
      <w:bookmarkStart w:id="28006" w:name="_Toc499837432"/>
      <w:bookmarkStart w:id="28007" w:name="_Toc499837825"/>
      <w:bookmarkStart w:id="28008" w:name="_Toc499838159"/>
      <w:bookmarkStart w:id="28009" w:name="_Toc499842736"/>
      <w:bookmarkStart w:id="28010" w:name="_Toc499843401"/>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bookmarkEnd w:id="27641"/>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bookmarkEnd w:id="27718"/>
      <w:bookmarkEnd w:id="27719"/>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bookmarkEnd w:id="27758"/>
      <w:bookmarkEnd w:id="27759"/>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bookmarkEnd w:id="27784"/>
      <w:bookmarkEnd w:id="27785"/>
      <w:bookmarkEnd w:id="27786"/>
      <w:bookmarkEnd w:id="27787"/>
      <w:bookmarkEnd w:id="27788"/>
      <w:bookmarkEnd w:id="27789"/>
      <w:bookmarkEnd w:id="27790"/>
      <w:bookmarkEnd w:id="27791"/>
      <w:bookmarkEnd w:id="27792"/>
      <w:bookmarkEnd w:id="27793"/>
      <w:bookmarkEnd w:id="27794"/>
      <w:bookmarkEnd w:id="27795"/>
      <w:bookmarkEnd w:id="27796"/>
      <w:bookmarkEnd w:id="27797"/>
      <w:bookmarkEnd w:id="27798"/>
      <w:bookmarkEnd w:id="277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bookmarkEnd w:id="27838"/>
      <w:bookmarkEnd w:id="27839"/>
      <w:bookmarkEnd w:id="27840"/>
      <w:bookmarkEnd w:id="27841"/>
      <w:bookmarkEnd w:id="27842"/>
      <w:bookmarkEnd w:id="27843"/>
      <w:bookmarkEnd w:id="2784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bookmarkEnd w:id="27878"/>
      <w:bookmarkEnd w:id="27879"/>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bookmarkEnd w:id="27918"/>
      <w:bookmarkEnd w:id="27919"/>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bookmarkEnd w:id="27958"/>
      <w:bookmarkEnd w:id="27959"/>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bookmarkEnd w:id="27998"/>
      <w:bookmarkEnd w:id="27999"/>
      <w:bookmarkEnd w:id="28000"/>
      <w:bookmarkEnd w:id="28001"/>
      <w:bookmarkEnd w:id="28002"/>
      <w:bookmarkEnd w:id="28003"/>
      <w:bookmarkEnd w:id="28004"/>
      <w:bookmarkEnd w:id="28005"/>
      <w:bookmarkEnd w:id="28006"/>
      <w:bookmarkEnd w:id="28007"/>
      <w:bookmarkEnd w:id="28008"/>
      <w:bookmarkEnd w:id="28009"/>
      <w:bookmarkEnd w:id="28010"/>
    </w:p>
    <w:p w14:paraId="170489C7" w14:textId="0B8D2055" w:rsidR="00BC4F74" w:rsidRPr="000B401A" w:rsidRDefault="00BC4F74">
      <w:pPr>
        <w:pStyle w:val="Overskrift4"/>
        <w:numPr>
          <w:ilvl w:val="0"/>
          <w:numId w:val="0"/>
        </w:numPr>
        <w:jc w:val="both"/>
        <w:rPr>
          <w:ins w:id="28011" w:author="Ole-Martin Hanstveit" w:date="2017-11-23T10:45:00Z"/>
          <w:del w:id="28012" w:author="Morten Lerstad Solli" w:date="2017-11-29T15:13:00Z"/>
          <w:rFonts w:ascii="Arial" w:hAnsi="Arial" w:cs="Arial"/>
          <w:sz w:val="26"/>
          <w:szCs w:val="26"/>
          <w:lang w:val="en-US"/>
          <w:rPrChange w:id="28013" w:author="Oscar Herman Kise" w:date="2017-11-29T12:55:00Z">
            <w:rPr>
              <w:ins w:id="28014" w:author="Ole-Martin Hanstveit" w:date="2017-11-23T10:45:00Z"/>
              <w:del w:id="28015" w:author="Morten Lerstad Solli" w:date="2017-11-29T15:13:00Z"/>
            </w:rPr>
          </w:rPrChange>
        </w:rPr>
        <w:pPrChange w:id="28016" w:author="Oscar Herman Kise" w:date="2017-11-30T20:05:00Z">
          <w:pPr>
            <w:pStyle w:val="Overskrift4"/>
          </w:pPr>
        </w:pPrChange>
      </w:pPr>
      <w:bookmarkStart w:id="28017" w:name="_Ref499634183"/>
      <w:ins w:id="28018" w:author="Ole-Martin Hanstveit" w:date="2017-11-23T10:45:00Z">
        <w:del w:id="28019" w:author="Morten Lerstad Solli" w:date="2017-11-29T15:13:00Z">
          <w:r w:rsidRPr="00F11BCB">
            <w:rPr>
              <w:rFonts w:ascii="Arial" w:hAnsi="Arial" w:cs="Arial"/>
              <w:sz w:val="26"/>
              <w:szCs w:val="26"/>
              <w:lang w:val="en-US"/>
              <w:rPrChange w:id="28020" w:author="Oscar Herman Kise" w:date="2017-11-29T12:55:00Z">
                <w:rPr/>
              </w:rPrChange>
            </w:rPr>
            <w:delText>Color Detection</w:delText>
          </w:r>
          <w:bookmarkStart w:id="28021" w:name="_Toc499732707"/>
          <w:bookmarkStart w:id="28022" w:name="_Toc499732000"/>
          <w:bookmarkStart w:id="28023" w:name="_Toc499732864"/>
          <w:bookmarkStart w:id="28024" w:name="_Toc499732181"/>
          <w:bookmarkStart w:id="28025" w:name="_Toc499732360"/>
          <w:bookmarkStart w:id="28026" w:name="_Toc499732542"/>
          <w:bookmarkStart w:id="28027" w:name="_Toc499732771"/>
          <w:bookmarkStart w:id="28028" w:name="_Toc499732998"/>
          <w:bookmarkStart w:id="28029" w:name="_Toc499733155"/>
          <w:bookmarkStart w:id="28030" w:name="_Toc499733312"/>
          <w:bookmarkStart w:id="28031" w:name="_Toc499733469"/>
          <w:bookmarkStart w:id="28032" w:name="_Toc499733190"/>
          <w:bookmarkStart w:id="28033" w:name="_Toc499733661"/>
          <w:bookmarkStart w:id="28034" w:name="_Toc499733818"/>
          <w:bookmarkStart w:id="28035" w:name="_Toc499733975"/>
          <w:bookmarkStart w:id="28036" w:name="_Toc499737821"/>
          <w:bookmarkStart w:id="28037" w:name="_Toc499738119"/>
          <w:bookmarkStart w:id="28038" w:name="_Toc499739507"/>
          <w:bookmarkStart w:id="28039" w:name="_Toc499743835"/>
          <w:bookmarkStart w:id="28040" w:name="_Toc499748421"/>
          <w:bookmarkStart w:id="28041" w:name="_Toc499749135"/>
          <w:bookmarkStart w:id="28042" w:name="_Toc499749293"/>
          <w:bookmarkStart w:id="28043" w:name="_Toc499749451"/>
          <w:bookmarkStart w:id="28044" w:name="_Toc499749609"/>
          <w:bookmarkStart w:id="28045" w:name="_Toc499750170"/>
          <w:bookmarkStart w:id="28046" w:name="_Toc499750594"/>
          <w:bookmarkStart w:id="28047" w:name="_Toc499748581"/>
          <w:bookmarkStart w:id="28048" w:name="_Toc499750051"/>
          <w:bookmarkStart w:id="28049" w:name="_Toc499750738"/>
          <w:bookmarkStart w:id="28050" w:name="_Toc499751056"/>
          <w:bookmarkStart w:id="28051" w:name="_Toc499751215"/>
          <w:bookmarkStart w:id="28052" w:name="_Toc499751374"/>
          <w:bookmarkStart w:id="28053" w:name="_Toc499751533"/>
          <w:bookmarkStart w:id="28054" w:name="_Toc499751692"/>
          <w:bookmarkStart w:id="28055" w:name="_Toc499751851"/>
          <w:bookmarkStart w:id="28056" w:name="_Toc499752010"/>
          <w:bookmarkStart w:id="28057" w:name="_Toc499752267"/>
          <w:bookmarkStart w:id="28058" w:name="_Toc499752426"/>
          <w:bookmarkStart w:id="28059" w:name="_Toc499752585"/>
          <w:bookmarkStart w:id="28060" w:name="_Toc499752744"/>
          <w:bookmarkStart w:id="28061" w:name="_Toc499753001"/>
          <w:bookmarkStart w:id="28062" w:name="_Toc499753160"/>
          <w:bookmarkStart w:id="28063" w:name="_Toc499753319"/>
          <w:bookmarkStart w:id="28064" w:name="_Toc499753478"/>
          <w:bookmarkStart w:id="28065" w:name="_Toc499753931"/>
          <w:bookmarkStart w:id="28066" w:name="_Toc499754090"/>
          <w:bookmarkStart w:id="28067" w:name="_Toc499754935"/>
          <w:bookmarkStart w:id="28068" w:name="_Toc499755094"/>
          <w:bookmarkStart w:id="28069" w:name="_Toc499755253"/>
          <w:bookmarkStart w:id="28070" w:name="_Toc499755412"/>
          <w:bookmarkStart w:id="28071" w:name="_Toc499755767"/>
          <w:bookmarkStart w:id="28072" w:name="_Toc499755926"/>
          <w:bookmarkStart w:id="28073" w:name="_Toc499756084"/>
          <w:bookmarkStart w:id="28074" w:name="_Toc499756242"/>
          <w:bookmarkStart w:id="28075" w:name="_Toc499756400"/>
          <w:bookmarkStart w:id="28076" w:name="_Toc499756558"/>
          <w:bookmarkStart w:id="28077" w:name="_Toc499755288"/>
          <w:bookmarkStart w:id="28078" w:name="_Toc499755525"/>
          <w:bookmarkStart w:id="28079" w:name="_Toc499755704"/>
          <w:bookmarkStart w:id="28080" w:name="_Toc499756813"/>
          <w:bookmarkStart w:id="28081" w:name="_Toc499755997"/>
          <w:bookmarkStart w:id="28082" w:name="_Toc499756295"/>
          <w:bookmarkStart w:id="28083" w:name="_Toc499756595"/>
          <w:bookmarkStart w:id="28084" w:name="_Toc499756776"/>
          <w:bookmarkStart w:id="28085" w:name="_Toc499757089"/>
          <w:bookmarkStart w:id="28086" w:name="_Toc499757247"/>
          <w:bookmarkStart w:id="28087" w:name="_Toc499757405"/>
          <w:bookmarkStart w:id="28088" w:name="_Toc499757563"/>
          <w:bookmarkStart w:id="28089" w:name="_Toc499757721"/>
          <w:bookmarkStart w:id="28090" w:name="_Toc499757879"/>
          <w:bookmarkStart w:id="28091" w:name="_Toc499757950"/>
          <w:bookmarkStart w:id="28092" w:name="_Toc499758108"/>
          <w:bookmarkStart w:id="28093" w:name="_Toc499756631"/>
          <w:bookmarkStart w:id="28094" w:name="_Toc499758266"/>
          <w:bookmarkStart w:id="28095" w:name="_Toc499758424"/>
          <w:bookmarkStart w:id="28096" w:name="_Toc499758582"/>
          <w:bookmarkStart w:id="28097" w:name="_Toc499758740"/>
          <w:bookmarkStart w:id="28098" w:name="_Toc499758898"/>
          <w:bookmarkStart w:id="28099" w:name="_Toc499759056"/>
          <w:bookmarkStart w:id="28100" w:name="_Toc499759214"/>
          <w:bookmarkStart w:id="28101" w:name="_Toc499759372"/>
          <w:bookmarkStart w:id="28102" w:name="_Toc499759530"/>
          <w:bookmarkStart w:id="28103" w:name="_Toc499759688"/>
          <w:bookmarkStart w:id="28104" w:name="_Toc499759846"/>
          <w:bookmarkStart w:id="28105" w:name="_Toc499760004"/>
          <w:bookmarkStart w:id="28106" w:name="_Toc499760162"/>
          <w:bookmarkStart w:id="28107" w:name="_Toc499756967"/>
          <w:bookmarkStart w:id="28108" w:name="_Toc499757209"/>
          <w:bookmarkStart w:id="28109" w:name="_Toc499760320"/>
          <w:bookmarkStart w:id="28110" w:name="_Toc499757505"/>
          <w:bookmarkStart w:id="28111" w:name="_Toc499760478"/>
          <w:bookmarkStart w:id="28112" w:name="_Toc499760636"/>
          <w:bookmarkStart w:id="28113" w:name="_Toc499760891"/>
          <w:bookmarkStart w:id="28114" w:name="_Toc499761049"/>
          <w:bookmarkStart w:id="28115" w:name="_Toc499761207"/>
          <w:bookmarkStart w:id="28116" w:name="_Toc499761365"/>
          <w:bookmarkStart w:id="28117" w:name="_Toc499801914"/>
          <w:bookmarkStart w:id="28118" w:name="_Toc499802073"/>
          <w:bookmarkStart w:id="28119" w:name="_Toc499802232"/>
          <w:bookmarkStart w:id="28120" w:name="_Toc499802391"/>
          <w:bookmarkStart w:id="28121" w:name="_Toc499802269"/>
          <w:bookmarkStart w:id="28122" w:name="_Toc499802587"/>
          <w:bookmarkStart w:id="28123" w:name="_Toc499802746"/>
          <w:bookmarkStart w:id="28124" w:name="_Toc499802905"/>
          <w:bookmarkStart w:id="28125" w:name="_Toc499802661"/>
          <w:bookmarkStart w:id="28126" w:name="_Toc499803064"/>
          <w:bookmarkStart w:id="28127" w:name="_Toc499803223"/>
          <w:bookmarkStart w:id="28128" w:name="_Toc499803382"/>
          <w:bookmarkStart w:id="28129" w:name="_Toc499803541"/>
          <w:bookmarkStart w:id="28130" w:name="_Toc499803701"/>
          <w:bookmarkStart w:id="28131" w:name="_Toc499803861"/>
          <w:bookmarkStart w:id="28132" w:name="_Toc499804021"/>
          <w:bookmarkStart w:id="28133" w:name="_Toc499804181"/>
          <w:bookmarkStart w:id="28134" w:name="_Toc499804341"/>
          <w:bookmarkStart w:id="28135" w:name="_Toc499804501"/>
          <w:bookmarkStart w:id="28136" w:name="_Toc499803135"/>
          <w:bookmarkStart w:id="28137" w:name="_Toc499804662"/>
          <w:bookmarkStart w:id="28138" w:name="_Toc499803438"/>
          <w:bookmarkStart w:id="28139" w:name="_Toc499803743"/>
          <w:bookmarkStart w:id="28140" w:name="_Toc499804048"/>
          <w:bookmarkStart w:id="28141" w:name="_Toc499804823"/>
          <w:bookmarkStart w:id="28142" w:name="_Toc499804289"/>
          <w:bookmarkStart w:id="28143" w:name="_Toc499804983"/>
          <w:bookmarkStart w:id="28144" w:name="_Toc499805143"/>
          <w:bookmarkStart w:id="28145" w:name="_Toc499804593"/>
          <w:bookmarkStart w:id="28146" w:name="_Toc499805303"/>
          <w:bookmarkStart w:id="28147" w:name="_Toc499804112"/>
          <w:bookmarkStart w:id="28148" w:name="_Toc499805025"/>
          <w:bookmarkStart w:id="28149" w:name="_Toc499805417"/>
          <w:bookmarkStart w:id="28150" w:name="_Toc499805577"/>
          <w:bookmarkStart w:id="28151" w:name="_Toc499805686"/>
          <w:bookmarkStart w:id="28152" w:name="_Toc499805846"/>
          <w:bookmarkStart w:id="28153" w:name="_Toc499806006"/>
          <w:bookmarkStart w:id="28154" w:name="_Toc499806166"/>
          <w:bookmarkStart w:id="28155" w:name="_Toc499806712"/>
          <w:bookmarkStart w:id="28156" w:name="_Toc499822182"/>
          <w:bookmarkStart w:id="28157" w:name="_Toc499822343"/>
          <w:bookmarkStart w:id="28158" w:name="_Toc499804888"/>
          <w:bookmarkStart w:id="28159" w:name="_Toc499805192"/>
          <w:bookmarkStart w:id="28160" w:name="_Toc499806312"/>
          <w:bookmarkStart w:id="28161" w:name="_Toc499806472"/>
          <w:bookmarkStart w:id="28162" w:name="_Toc499806792"/>
          <w:bookmarkStart w:id="28163" w:name="_Toc499806952"/>
          <w:bookmarkStart w:id="28164" w:name="_Toc499807112"/>
          <w:bookmarkStart w:id="28165" w:name="_Toc499807272"/>
          <w:bookmarkStart w:id="28166" w:name="_Toc499807432"/>
          <w:bookmarkStart w:id="28167" w:name="_Toc499807592"/>
          <w:bookmarkStart w:id="28168" w:name="_Toc499807752"/>
          <w:bookmarkStart w:id="28169" w:name="_Toc499807912"/>
          <w:bookmarkStart w:id="28170" w:name="_Toc499808072"/>
          <w:bookmarkStart w:id="28171" w:name="_Toc499808232"/>
          <w:bookmarkStart w:id="28172" w:name="_Toc499808392"/>
          <w:bookmarkStart w:id="28173" w:name="_Toc499808552"/>
          <w:bookmarkStart w:id="28174" w:name="_Toc499808712"/>
          <w:bookmarkStart w:id="28175" w:name="_Toc499808872"/>
          <w:bookmarkStart w:id="28176" w:name="_Toc499809032"/>
          <w:bookmarkStart w:id="28177" w:name="_Toc499809192"/>
          <w:bookmarkStart w:id="28178" w:name="_Toc499809352"/>
          <w:bookmarkStart w:id="28179" w:name="_Toc499809512"/>
          <w:bookmarkStart w:id="28180" w:name="_Toc499809672"/>
          <w:bookmarkStart w:id="28181" w:name="_Toc499809832"/>
          <w:bookmarkStart w:id="28182" w:name="_Toc499809992"/>
          <w:bookmarkStart w:id="28183" w:name="_Toc499810152"/>
          <w:bookmarkStart w:id="28184" w:name="_Toc499810312"/>
          <w:bookmarkStart w:id="28185" w:name="_Toc499810472"/>
          <w:bookmarkStart w:id="28186" w:name="_Toc499810632"/>
          <w:bookmarkStart w:id="28187" w:name="_Toc499810792"/>
          <w:bookmarkStart w:id="28188" w:name="_Toc499810952"/>
          <w:bookmarkStart w:id="28189" w:name="_Toc499811112"/>
          <w:bookmarkStart w:id="28190" w:name="_Toc499811272"/>
          <w:bookmarkStart w:id="28191" w:name="_Toc499811432"/>
          <w:bookmarkStart w:id="28192" w:name="_Toc499811592"/>
          <w:bookmarkStart w:id="28193" w:name="_Toc499811850"/>
          <w:bookmarkStart w:id="28194" w:name="_Toc499812010"/>
          <w:bookmarkStart w:id="28195" w:name="_Toc499812660"/>
          <w:bookmarkStart w:id="28196" w:name="_Toc499812820"/>
          <w:bookmarkStart w:id="28197" w:name="_Toc499812980"/>
          <w:bookmarkStart w:id="28198" w:name="_Toc499813140"/>
          <w:bookmarkStart w:id="28199" w:name="_Toc499813300"/>
          <w:bookmarkStart w:id="28200" w:name="_Toc499813460"/>
          <w:bookmarkStart w:id="28201" w:name="_Toc499813620"/>
          <w:bookmarkStart w:id="28202" w:name="_Toc499813780"/>
          <w:bookmarkStart w:id="28203" w:name="_Toc499813940"/>
          <w:bookmarkStart w:id="28204" w:name="_Toc499814100"/>
          <w:bookmarkStart w:id="28205" w:name="_Toc499814260"/>
          <w:bookmarkStart w:id="28206" w:name="_Toc499814420"/>
          <w:bookmarkStart w:id="28207" w:name="_Toc499814580"/>
          <w:bookmarkStart w:id="28208" w:name="_Toc499814740"/>
          <w:bookmarkStart w:id="28209" w:name="_Toc499814900"/>
          <w:bookmarkStart w:id="28210" w:name="_Toc499815060"/>
          <w:bookmarkStart w:id="28211" w:name="_Toc499815220"/>
          <w:bookmarkStart w:id="28212" w:name="_Toc499815380"/>
          <w:bookmarkStart w:id="28213" w:name="_Toc499815540"/>
          <w:bookmarkStart w:id="28214" w:name="_Toc499815798"/>
          <w:bookmarkStart w:id="28215" w:name="_Toc499816252"/>
          <w:bookmarkStart w:id="28216" w:name="_Toc499816706"/>
          <w:bookmarkStart w:id="28217" w:name="_Toc499817944"/>
          <w:bookmarkStart w:id="28218" w:name="_Toc499818202"/>
          <w:bookmarkStart w:id="28219" w:name="_Toc499818362"/>
          <w:bookmarkStart w:id="28220" w:name="_Toc499818522"/>
          <w:bookmarkStart w:id="28221" w:name="_Toc499818682"/>
          <w:bookmarkStart w:id="28222" w:name="_Toc499818842"/>
          <w:bookmarkStart w:id="28223" w:name="_Toc499819002"/>
          <w:bookmarkStart w:id="28224" w:name="_Toc499819162"/>
          <w:bookmarkStart w:id="28225" w:name="_Toc499819322"/>
          <w:bookmarkStart w:id="28226" w:name="_Toc499819482"/>
          <w:bookmarkStart w:id="28227" w:name="_Toc499819642"/>
          <w:bookmarkStart w:id="28228" w:name="_Toc499819802"/>
          <w:bookmarkStart w:id="28229" w:name="_Toc499819962"/>
          <w:bookmarkStart w:id="28230" w:name="_Toc499820122"/>
          <w:bookmarkStart w:id="28231" w:name="_Toc499820282"/>
          <w:bookmarkStart w:id="28232" w:name="_Toc499820442"/>
          <w:bookmarkStart w:id="28233" w:name="_Toc499820602"/>
          <w:bookmarkStart w:id="28234" w:name="_Toc499820762"/>
          <w:bookmarkStart w:id="28235" w:name="_Toc499820922"/>
          <w:bookmarkStart w:id="28236" w:name="_Toc499821180"/>
          <w:bookmarkStart w:id="28237" w:name="_Toc499821340"/>
          <w:bookmarkStart w:id="28238" w:name="_Toc499821500"/>
          <w:bookmarkStart w:id="28239" w:name="_Toc499821660"/>
          <w:bookmarkStart w:id="28240" w:name="_Toc499821820"/>
          <w:bookmarkStart w:id="28241" w:name="_Toc499821980"/>
          <w:bookmarkStart w:id="28242" w:name="_Toc499822460"/>
          <w:bookmarkStart w:id="28243" w:name="_Toc499822620"/>
          <w:bookmarkStart w:id="28244" w:name="_Toc499822780"/>
          <w:bookmarkStart w:id="28245" w:name="_Toc499822940"/>
          <w:bookmarkStart w:id="28246" w:name="_Toc499823100"/>
          <w:bookmarkStart w:id="28247" w:name="_Toc499823260"/>
          <w:bookmarkStart w:id="28248" w:name="_Toc499823420"/>
          <w:bookmarkStart w:id="28249" w:name="_Toc499823580"/>
          <w:bookmarkStart w:id="28250" w:name="_Toc499823740"/>
          <w:bookmarkStart w:id="28251" w:name="_Toc499823900"/>
          <w:bookmarkStart w:id="28252" w:name="_Toc499824060"/>
          <w:bookmarkStart w:id="28253" w:name="_Toc499824220"/>
          <w:bookmarkStart w:id="28254" w:name="_Toc499824380"/>
          <w:bookmarkStart w:id="28255" w:name="_Toc499824540"/>
          <w:bookmarkStart w:id="28256" w:name="_Toc499824700"/>
          <w:bookmarkStart w:id="28257" w:name="_Toc499824860"/>
          <w:bookmarkStart w:id="28258" w:name="_Toc499825020"/>
          <w:bookmarkStart w:id="28259" w:name="_Toc499825180"/>
          <w:bookmarkStart w:id="28260" w:name="_Toc499825438"/>
          <w:bookmarkStart w:id="28261" w:name="_Toc499825598"/>
          <w:bookmarkStart w:id="28262" w:name="_Toc499825856"/>
          <w:bookmarkStart w:id="28263" w:name="_Toc499826016"/>
          <w:bookmarkStart w:id="28264" w:name="_Toc499826176"/>
          <w:bookmarkStart w:id="28265" w:name="_Toc499826434"/>
          <w:bookmarkStart w:id="28266" w:name="_Toc499826594"/>
          <w:bookmarkStart w:id="28267" w:name="_Toc499827636"/>
          <w:bookmarkStart w:id="28268" w:name="_Toc499827992"/>
          <w:bookmarkStart w:id="28269" w:name="_Toc499828152"/>
          <w:bookmarkStart w:id="28270" w:name="_Toc499828508"/>
          <w:bookmarkStart w:id="28271" w:name="_Toc499828668"/>
          <w:bookmarkStart w:id="28272" w:name="_Toc499828828"/>
          <w:bookmarkStart w:id="28273" w:name="_Toc499828988"/>
          <w:bookmarkStart w:id="28274" w:name="_Toc499829148"/>
          <w:bookmarkStart w:id="28275" w:name="_Toc499829308"/>
          <w:bookmarkStart w:id="28276" w:name="_Toc499829468"/>
          <w:bookmarkStart w:id="28277" w:name="_Toc499829628"/>
          <w:bookmarkStart w:id="28278" w:name="_Toc499829788"/>
          <w:bookmarkStart w:id="28279" w:name="_Toc499829948"/>
          <w:bookmarkStart w:id="28280" w:name="_Toc499830108"/>
          <w:bookmarkStart w:id="28281" w:name="_Toc499830268"/>
          <w:bookmarkStart w:id="28282" w:name="_Toc499830428"/>
          <w:bookmarkStart w:id="28283" w:name="_Toc499830588"/>
          <w:bookmarkStart w:id="28284" w:name="_Toc499830748"/>
          <w:bookmarkStart w:id="28285" w:name="_Toc499830908"/>
          <w:bookmarkStart w:id="28286" w:name="_Toc499831068"/>
          <w:bookmarkStart w:id="28287" w:name="_Toc499831228"/>
          <w:bookmarkStart w:id="28288" w:name="_Toc499831388"/>
          <w:bookmarkStart w:id="28289" w:name="_Toc499831548"/>
          <w:bookmarkStart w:id="28290" w:name="_Toc499831708"/>
          <w:bookmarkStart w:id="28291" w:name="_Toc499831868"/>
          <w:bookmarkStart w:id="28292" w:name="_Toc499832028"/>
          <w:bookmarkStart w:id="28293" w:name="_Toc499832188"/>
          <w:bookmarkStart w:id="28294" w:name="_Toc499832348"/>
          <w:bookmarkStart w:id="28295" w:name="_Toc499832508"/>
          <w:bookmarkStart w:id="28296" w:name="_Toc499832668"/>
          <w:bookmarkStart w:id="28297" w:name="_Toc499832828"/>
          <w:bookmarkStart w:id="28298" w:name="_Toc499832988"/>
          <w:bookmarkStart w:id="28299" w:name="_Toc499833148"/>
          <w:bookmarkStart w:id="28300" w:name="_Toc499833308"/>
          <w:bookmarkStart w:id="28301" w:name="_Toc499833468"/>
          <w:bookmarkStart w:id="28302" w:name="_Toc499833628"/>
          <w:bookmarkStart w:id="28303" w:name="_Toc499833788"/>
          <w:bookmarkStart w:id="28304" w:name="_Toc499833948"/>
          <w:bookmarkStart w:id="28305" w:name="_Toc499834108"/>
          <w:bookmarkStart w:id="28306" w:name="_Toc499834268"/>
          <w:bookmarkStart w:id="28307" w:name="_Toc499834428"/>
          <w:bookmarkStart w:id="28308" w:name="_Toc499834588"/>
          <w:bookmarkStart w:id="28309" w:name="_Toc499834748"/>
          <w:bookmarkStart w:id="28310" w:name="_Toc499834908"/>
          <w:bookmarkStart w:id="28311" w:name="_Toc499835068"/>
          <w:bookmarkStart w:id="28312" w:name="_Toc499835228"/>
          <w:bookmarkStart w:id="28313" w:name="_Toc499835388"/>
          <w:bookmarkStart w:id="28314" w:name="_Toc499835548"/>
          <w:bookmarkStart w:id="28315" w:name="_Toc499835708"/>
          <w:bookmarkStart w:id="28316" w:name="_Toc499835868"/>
          <w:bookmarkStart w:id="28317" w:name="_Toc499836028"/>
          <w:bookmarkStart w:id="28318" w:name="_Toc499836188"/>
          <w:bookmarkStart w:id="28319" w:name="_Toc499836348"/>
          <w:bookmarkStart w:id="28320" w:name="_Toc499836509"/>
          <w:bookmarkStart w:id="28321" w:name="_Toc499836670"/>
          <w:bookmarkStart w:id="28322" w:name="_Toc499836831"/>
          <w:bookmarkStart w:id="28323" w:name="_Toc499836992"/>
          <w:bookmarkStart w:id="28324" w:name="_Toc499837153"/>
          <w:bookmarkStart w:id="28325" w:name="_Toc499837314"/>
          <w:bookmarkStart w:id="28326" w:name="_Toc499822581"/>
          <w:bookmarkStart w:id="28327" w:name="_Toc499822881"/>
          <w:bookmarkStart w:id="28328" w:name="_Toc499823297"/>
          <w:bookmarkStart w:id="28329" w:name="_Toc499837475"/>
          <w:bookmarkStart w:id="28330" w:name="_Toc499837636"/>
          <w:bookmarkStart w:id="28331" w:name="_Toc499837797"/>
          <w:bookmarkStart w:id="28332" w:name="_Toc499837958"/>
          <w:bookmarkStart w:id="28333" w:name="_Toc499838119"/>
          <w:bookmarkStart w:id="28334" w:name="_Toc499838280"/>
          <w:bookmarkStart w:id="28335" w:name="_Toc499838441"/>
          <w:bookmarkStart w:id="28336" w:name="_Toc499838602"/>
          <w:bookmarkStart w:id="28337" w:name="_Toc499838763"/>
          <w:bookmarkStart w:id="28338" w:name="_Toc499838924"/>
          <w:bookmarkStart w:id="28339" w:name="_Toc499839085"/>
          <w:bookmarkStart w:id="28340" w:name="_Toc499839246"/>
          <w:bookmarkStart w:id="28341" w:name="_Toc499839407"/>
          <w:bookmarkStart w:id="28342" w:name="_Toc499839667"/>
          <w:bookmarkStart w:id="28343" w:name="_Toc499823544"/>
          <w:bookmarkStart w:id="28344" w:name="_Toc499823847"/>
          <w:bookmarkStart w:id="28345" w:name="_Toc499839828"/>
          <w:bookmarkStart w:id="28346" w:name="_Toc499824152"/>
          <w:bookmarkStart w:id="28347" w:name="_Toc499824753"/>
          <w:bookmarkStart w:id="28348" w:name="_Toc499824577"/>
          <w:bookmarkStart w:id="28349" w:name="_Toc499825058"/>
          <w:bookmarkStart w:id="28350" w:name="_Toc499839989"/>
          <w:bookmarkStart w:id="28351" w:name="_Toc499840150"/>
          <w:bookmarkStart w:id="28352" w:name="_Toc499825299"/>
          <w:bookmarkStart w:id="28353" w:name="_Toc499840311"/>
          <w:bookmarkStart w:id="28354" w:name="_Toc499825543"/>
          <w:bookmarkStart w:id="28355" w:name="_Toc499840472"/>
          <w:bookmarkStart w:id="28356" w:name="_Toc499840633"/>
          <w:bookmarkStart w:id="28357" w:name="_Toc499840794"/>
          <w:bookmarkStart w:id="28358" w:name="_Toc499840955"/>
          <w:bookmarkStart w:id="28359" w:name="_Toc499825786"/>
          <w:bookmarkStart w:id="28360" w:name="_Toc499826082"/>
          <w:bookmarkStart w:id="28361" w:name="_Toc499826325"/>
          <w:bookmarkStart w:id="28362" w:name="_Toc499826630"/>
          <w:bookmarkStart w:id="28363" w:name="_Toc499826809"/>
          <w:bookmarkStart w:id="28364" w:name="_Toc499841116"/>
          <w:bookmarkStart w:id="28365" w:name="_Toc499826989"/>
          <w:bookmarkStart w:id="28366" w:name="_Toc499825339"/>
          <w:bookmarkStart w:id="28367" w:name="_Toc499827164"/>
          <w:bookmarkStart w:id="28368" w:name="_Toc499825740"/>
          <w:bookmarkStart w:id="28369" w:name="_Toc499826257"/>
          <w:bookmarkStart w:id="28370" w:name="_Toc499826719"/>
          <w:bookmarkStart w:id="28371" w:name="_Toc499827344"/>
          <w:bookmarkStart w:id="28372" w:name="_Toc499827525"/>
          <w:bookmarkStart w:id="28373" w:name="_Toc499827051"/>
          <w:bookmarkStart w:id="28374" w:name="_Toc499827394"/>
          <w:bookmarkStart w:id="28375" w:name="_Toc499827811"/>
          <w:bookmarkStart w:id="28376" w:name="_Toc499828053"/>
          <w:bookmarkStart w:id="28377" w:name="_Toc499828297"/>
          <w:bookmarkStart w:id="28378" w:name="_Toc499828540"/>
          <w:bookmarkStart w:id="28379" w:name="_Toc499828786"/>
          <w:bookmarkStart w:id="28380" w:name="_Toc499829087"/>
          <w:bookmarkStart w:id="28381" w:name="_Toc499828199"/>
          <w:bookmarkStart w:id="28382" w:name="_Toc499826531"/>
          <w:bookmarkStart w:id="28383" w:name="_Toc499827233"/>
          <w:bookmarkStart w:id="28384" w:name="_Toc499827703"/>
          <w:bookmarkStart w:id="28385" w:name="_Toc499826937"/>
          <w:bookmarkStart w:id="28386" w:name="_Toc499828604"/>
          <w:bookmarkStart w:id="28387" w:name="_Toc499829350"/>
          <w:bookmarkStart w:id="28388" w:name="_Toc499828263"/>
          <w:bookmarkStart w:id="28389" w:name="_Toc499829255"/>
          <w:bookmarkStart w:id="28390" w:name="_Toc499829681"/>
          <w:bookmarkStart w:id="28391" w:name="_Toc499829986"/>
          <w:bookmarkStart w:id="28392" w:name="_Toc499828709"/>
          <w:bookmarkStart w:id="28393" w:name="_Toc499829753"/>
          <w:bookmarkStart w:id="28394" w:name="_Toc499830358"/>
          <w:bookmarkStart w:id="28395" w:name="_Toc499830654"/>
          <w:bookmarkStart w:id="28396" w:name="_Toc499830865"/>
          <w:bookmarkStart w:id="28397" w:name="_Toc499831166"/>
          <w:bookmarkStart w:id="28398" w:name="_Toc499831642"/>
          <w:bookmarkStart w:id="28399" w:name="_Toc499832118"/>
          <w:bookmarkStart w:id="28400" w:name="_Toc499833041"/>
          <w:bookmarkStart w:id="28401" w:name="_Toc499833431"/>
          <w:bookmarkStart w:id="28402" w:name="_Toc499833737"/>
          <w:bookmarkStart w:id="28403" w:name="_Toc499834048"/>
          <w:bookmarkStart w:id="28404" w:name="_Toc499834384"/>
          <w:bookmarkStart w:id="28405" w:name="_Toc499834775"/>
          <w:bookmarkStart w:id="28406" w:name="_Toc499835107"/>
          <w:bookmarkStart w:id="28407" w:name="_Toc499834229"/>
          <w:bookmarkStart w:id="28408" w:name="_Toc499835439"/>
          <w:bookmarkStart w:id="28409" w:name="_Toc499835771"/>
          <w:bookmarkStart w:id="28410" w:name="_Toc499834967"/>
          <w:bookmarkStart w:id="28411" w:name="_Toc499835973"/>
          <w:bookmarkStart w:id="28412" w:name="_Toc499837096"/>
          <w:bookmarkStart w:id="28413" w:name="_Toc499837433"/>
          <w:bookmarkStart w:id="28414" w:name="_Toc499837826"/>
          <w:bookmarkStart w:id="28415" w:name="_Toc499838160"/>
          <w:bookmarkStart w:id="28416" w:name="_Toc499842737"/>
          <w:bookmarkStart w:id="28417" w:name="_Toc499843402"/>
          <w:bookmarkEnd w:id="28017"/>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bookmarkEnd w:id="28038"/>
          <w:bookmarkEnd w:id="28039"/>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bookmarkEnd w:id="28078"/>
          <w:bookmarkEnd w:id="28079"/>
          <w:bookmarkEnd w:id="28080"/>
          <w:bookmarkEnd w:id="28081"/>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bookmarkEnd w:id="28116"/>
          <w:bookmarkEnd w:id="2811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bookmarkEnd w:id="28137"/>
          <w:bookmarkEnd w:id="28138"/>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bookmarkEnd w:id="28156"/>
          <w:bookmarkEnd w:id="28157"/>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bookmarkEnd w:id="28196"/>
          <w:bookmarkEnd w:id="28197"/>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bookmarkEnd w:id="28236"/>
          <w:bookmarkEnd w:id="28237"/>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bookmarkEnd w:id="28276"/>
          <w:bookmarkEnd w:id="28277"/>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bookmarkEnd w:id="28316"/>
          <w:bookmarkEnd w:id="28317"/>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bookmarkEnd w:id="28356"/>
          <w:bookmarkEnd w:id="28357"/>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bookmarkEnd w:id="28374"/>
          <w:bookmarkEnd w:id="28375"/>
          <w:bookmarkEnd w:id="28376"/>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bookmarkEnd w:id="28396"/>
          <w:bookmarkEnd w:id="28397"/>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del>
      </w:ins>
    </w:p>
    <w:p w14:paraId="7D02FB15" w14:textId="05E00BB1" w:rsidR="00085040" w:rsidRPr="00B7686C" w:rsidRDefault="00CE6EA2">
      <w:pPr>
        <w:jc w:val="both"/>
        <w:rPr>
          <w:ins w:id="28418" w:author="Ole-Martin Hanstveit" w:date="2017-11-26T19:42:00Z"/>
          <w:del w:id="28419" w:author="Morten Lerstad Solli" w:date="2017-11-29T15:13:00Z"/>
          <w:lang w:val="en-US"/>
        </w:rPr>
        <w:pPrChange w:id="28420" w:author="Oscar Herman Kise" w:date="2017-11-30T20:05:00Z">
          <w:pPr/>
        </w:pPrChange>
      </w:pPr>
      <w:ins w:id="28421" w:author="Ole-Martin Hanstveit" w:date="2017-11-26T19:36:00Z">
        <w:del w:id="28422" w:author="Morten Lerstad Solli" w:date="2017-11-29T15:13:00Z">
          <w:r w:rsidRPr="00B7686C">
            <w:rPr>
              <w:lang w:val="en-US"/>
            </w:rPr>
            <w:delText xml:space="preserve">The class </w:delText>
          </w:r>
          <w:r w:rsidRPr="00B7686C">
            <w:rPr>
              <w:i/>
              <w:lang w:val="en-US"/>
            </w:rPr>
            <w:delText>ColorDetection</w:delText>
          </w:r>
          <w:r w:rsidRPr="00B7686C">
            <w:rPr>
              <w:lang w:val="en-US"/>
            </w:rPr>
            <w:delText xml:space="preserve"> </w:delText>
          </w:r>
        </w:del>
      </w:ins>
      <w:ins w:id="28423" w:author="Ole-Martin Hanstveit" w:date="2017-11-26T19:37:00Z">
        <w:del w:id="28424" w:author="Morten Lerstad Solli" w:date="2017-11-29T15:13:00Z">
          <w:r w:rsidRPr="00B7686C">
            <w:rPr>
              <w:lang w:val="en-US"/>
            </w:rPr>
            <w:delText xml:space="preserve">contains a method that processes a Mat </w:delText>
          </w:r>
        </w:del>
      </w:ins>
      <w:ins w:id="28425" w:author="Ole-Martin Hanstveit" w:date="2017-11-26T19:38:00Z">
        <w:del w:id="28426" w:author="Morten Lerstad Solli" w:date="2017-11-29T15:13:00Z">
          <w:r w:rsidRPr="00B7686C">
            <w:rPr>
              <w:lang w:val="en-US"/>
            </w:rPr>
            <w:delText xml:space="preserve">of an image by searching for specified color values. This method converts </w:delText>
          </w:r>
        </w:del>
      </w:ins>
      <w:ins w:id="28427" w:author="Ole-Martin Hanstveit" w:date="2017-11-26T19:39:00Z">
        <w:del w:id="28428" w:author="Morten Lerstad Solli" w:date="2017-11-29T15:13:00Z">
          <w:r w:rsidRPr="00B7686C">
            <w:rPr>
              <w:lang w:val="en-US"/>
            </w:rPr>
            <w:delText>the</w:delText>
          </w:r>
        </w:del>
      </w:ins>
      <w:ins w:id="28429" w:author="Ole-Martin Hanstveit" w:date="2017-11-26T19:38:00Z">
        <w:del w:id="28430" w:author="Morten Lerstad Solli" w:date="2017-11-29T15:13:00Z">
          <w:r w:rsidRPr="00B7686C">
            <w:rPr>
              <w:lang w:val="en-US"/>
            </w:rPr>
            <w:delText xml:space="preserve"> BGR </w:delText>
          </w:r>
        </w:del>
      </w:ins>
      <w:ins w:id="28431" w:author="Ole-Martin Hanstveit" w:date="2017-11-26T19:39:00Z">
        <w:del w:id="28432" w:author="Morten Lerstad Solli" w:date="2017-11-29T15:13:00Z">
          <w:r w:rsidRPr="00B7686C">
            <w:rPr>
              <w:lang w:val="en-US"/>
            </w:rPr>
            <w:delText>type</w:delText>
          </w:r>
        </w:del>
      </w:ins>
      <w:ins w:id="28433" w:author="Ole-Martin Hanstveit" w:date="2017-11-26T19:38:00Z">
        <w:del w:id="28434" w:author="Morten Lerstad Solli" w:date="2017-11-29T15:13:00Z">
          <w:r w:rsidRPr="00B7686C">
            <w:rPr>
              <w:lang w:val="en-US"/>
            </w:rPr>
            <w:delText xml:space="preserve"> image to </w:delText>
          </w:r>
        </w:del>
      </w:ins>
      <w:ins w:id="28435" w:author="Ole-Martin Hanstveit" w:date="2017-11-26T19:39:00Z">
        <w:del w:id="28436" w:author="Morten Lerstad Solli" w:date="2017-11-29T15:13:00Z">
          <w:r w:rsidRPr="00B7686C">
            <w:rPr>
              <w:lang w:val="en-US"/>
            </w:rPr>
            <w:delText xml:space="preserve">HSV. HSV is another color type that handles </w:delText>
          </w:r>
        </w:del>
      </w:ins>
      <w:ins w:id="28437" w:author="Ole-Martin Hanstveit" w:date="2017-11-26T19:40:00Z">
        <w:del w:id="28438" w:author="Morten Lerstad Solli" w:date="2017-11-29T15:13:00Z">
          <w:r w:rsidRPr="00B7686C">
            <w:rPr>
              <w:lang w:val="en-US"/>
            </w:rPr>
            <w:delText>darkness better by using Hue for color while Saturation and Value specifies the light intensity.</w:delText>
          </w:r>
        </w:del>
      </w:ins>
      <w:ins w:id="28439" w:author="Ole-Martin Hanstveit" w:date="2017-11-26T19:41:00Z">
        <w:del w:id="28440" w:author="Morten Lerstad Solli" w:date="2017-11-29T15:13:00Z">
          <w:r w:rsidRPr="00B7686C">
            <w:rPr>
              <w:lang w:val="en-US"/>
            </w:rPr>
            <w:delText xml:space="preserve"> This means that if the brightness in the image changes, the image Hue values remain the same.</w:delText>
          </w:r>
        </w:del>
      </w:ins>
      <w:bookmarkStart w:id="28441" w:name="_Toc499732708"/>
      <w:bookmarkStart w:id="28442" w:name="_Toc499732001"/>
      <w:bookmarkStart w:id="28443" w:name="_Toc499732865"/>
      <w:bookmarkStart w:id="28444" w:name="_Toc499732182"/>
      <w:bookmarkStart w:id="28445" w:name="_Toc499732364"/>
      <w:bookmarkStart w:id="28446" w:name="_Toc499732543"/>
      <w:bookmarkStart w:id="28447" w:name="_Toc499732772"/>
      <w:bookmarkStart w:id="28448" w:name="_Toc499732999"/>
      <w:bookmarkStart w:id="28449" w:name="_Toc499733156"/>
      <w:bookmarkStart w:id="28450" w:name="_Toc499733313"/>
      <w:bookmarkStart w:id="28451" w:name="_Toc499733470"/>
      <w:bookmarkStart w:id="28452" w:name="_Toc499733191"/>
      <w:bookmarkStart w:id="28453" w:name="_Toc499733662"/>
      <w:bookmarkStart w:id="28454" w:name="_Toc499733819"/>
      <w:bookmarkStart w:id="28455" w:name="_Toc499733976"/>
      <w:bookmarkStart w:id="28456" w:name="_Toc499737822"/>
      <w:bookmarkStart w:id="28457" w:name="_Toc499738120"/>
      <w:bookmarkStart w:id="28458" w:name="_Toc499739508"/>
      <w:bookmarkStart w:id="28459" w:name="_Toc499743836"/>
      <w:bookmarkStart w:id="28460" w:name="_Toc499748422"/>
      <w:bookmarkStart w:id="28461" w:name="_Toc499749136"/>
      <w:bookmarkStart w:id="28462" w:name="_Toc499749294"/>
      <w:bookmarkStart w:id="28463" w:name="_Toc499749452"/>
      <w:bookmarkStart w:id="28464" w:name="_Toc499749610"/>
      <w:bookmarkStart w:id="28465" w:name="_Toc499750171"/>
      <w:bookmarkStart w:id="28466" w:name="_Toc499750595"/>
      <w:bookmarkStart w:id="28467" w:name="_Toc499748582"/>
      <w:bookmarkStart w:id="28468" w:name="_Toc499750052"/>
      <w:bookmarkStart w:id="28469" w:name="_Toc499750739"/>
      <w:bookmarkStart w:id="28470" w:name="_Toc499751057"/>
      <w:bookmarkStart w:id="28471" w:name="_Toc499751216"/>
      <w:bookmarkStart w:id="28472" w:name="_Toc499751375"/>
      <w:bookmarkStart w:id="28473" w:name="_Toc499751534"/>
      <w:bookmarkStart w:id="28474" w:name="_Toc499751693"/>
      <w:bookmarkStart w:id="28475" w:name="_Toc499751852"/>
      <w:bookmarkStart w:id="28476" w:name="_Toc499752011"/>
      <w:bookmarkStart w:id="28477" w:name="_Toc499752268"/>
      <w:bookmarkStart w:id="28478" w:name="_Toc499752427"/>
      <w:bookmarkStart w:id="28479" w:name="_Toc499752586"/>
      <w:bookmarkStart w:id="28480" w:name="_Toc499752745"/>
      <w:bookmarkStart w:id="28481" w:name="_Toc499753002"/>
      <w:bookmarkStart w:id="28482" w:name="_Toc499753161"/>
      <w:bookmarkStart w:id="28483" w:name="_Toc499753320"/>
      <w:bookmarkStart w:id="28484" w:name="_Toc499753479"/>
      <w:bookmarkStart w:id="28485" w:name="_Toc499753932"/>
      <w:bookmarkStart w:id="28486" w:name="_Toc499754091"/>
      <w:bookmarkStart w:id="28487" w:name="_Toc499754936"/>
      <w:bookmarkStart w:id="28488" w:name="_Toc499755095"/>
      <w:bookmarkStart w:id="28489" w:name="_Toc499755254"/>
      <w:bookmarkStart w:id="28490" w:name="_Toc499755413"/>
      <w:bookmarkStart w:id="28491" w:name="_Toc499755768"/>
      <w:bookmarkStart w:id="28492" w:name="_Toc499755927"/>
      <w:bookmarkStart w:id="28493" w:name="_Toc499756085"/>
      <w:bookmarkStart w:id="28494" w:name="_Toc499756243"/>
      <w:bookmarkStart w:id="28495" w:name="_Toc499756401"/>
      <w:bookmarkStart w:id="28496" w:name="_Toc499756559"/>
      <w:bookmarkStart w:id="28497" w:name="_Toc499755289"/>
      <w:bookmarkStart w:id="28498" w:name="_Toc499755526"/>
      <w:bookmarkStart w:id="28499" w:name="_Toc499755705"/>
      <w:bookmarkStart w:id="28500" w:name="_Toc499756814"/>
      <w:bookmarkStart w:id="28501" w:name="_Toc499755998"/>
      <w:bookmarkStart w:id="28502" w:name="_Toc499756296"/>
      <w:bookmarkStart w:id="28503" w:name="_Toc499756596"/>
      <w:bookmarkStart w:id="28504" w:name="_Toc499756777"/>
      <w:bookmarkStart w:id="28505" w:name="_Toc499757090"/>
      <w:bookmarkStart w:id="28506" w:name="_Toc499757248"/>
      <w:bookmarkStart w:id="28507" w:name="_Toc499757406"/>
      <w:bookmarkStart w:id="28508" w:name="_Toc499757564"/>
      <w:bookmarkStart w:id="28509" w:name="_Toc499757722"/>
      <w:bookmarkStart w:id="28510" w:name="_Toc499757880"/>
      <w:bookmarkStart w:id="28511" w:name="_Toc499757951"/>
      <w:bookmarkStart w:id="28512" w:name="_Toc499758109"/>
      <w:bookmarkStart w:id="28513" w:name="_Toc499756632"/>
      <w:bookmarkStart w:id="28514" w:name="_Toc499758267"/>
      <w:bookmarkStart w:id="28515" w:name="_Toc499758425"/>
      <w:bookmarkStart w:id="28516" w:name="_Toc499758583"/>
      <w:bookmarkStart w:id="28517" w:name="_Toc499758741"/>
      <w:bookmarkStart w:id="28518" w:name="_Toc499758899"/>
      <w:bookmarkStart w:id="28519" w:name="_Toc499759057"/>
      <w:bookmarkStart w:id="28520" w:name="_Toc499759215"/>
      <w:bookmarkStart w:id="28521" w:name="_Toc499759373"/>
      <w:bookmarkStart w:id="28522" w:name="_Toc499759531"/>
      <w:bookmarkStart w:id="28523" w:name="_Toc499759689"/>
      <w:bookmarkStart w:id="28524" w:name="_Toc499759847"/>
      <w:bookmarkStart w:id="28525" w:name="_Toc499760005"/>
      <w:bookmarkStart w:id="28526" w:name="_Toc499760163"/>
      <w:bookmarkStart w:id="28527" w:name="_Toc499756968"/>
      <w:bookmarkStart w:id="28528" w:name="_Toc499757210"/>
      <w:bookmarkStart w:id="28529" w:name="_Toc499760321"/>
      <w:bookmarkStart w:id="28530" w:name="_Toc499757506"/>
      <w:bookmarkStart w:id="28531" w:name="_Toc499760479"/>
      <w:bookmarkStart w:id="28532" w:name="_Toc499760637"/>
      <w:bookmarkStart w:id="28533" w:name="_Toc499760892"/>
      <w:bookmarkStart w:id="28534" w:name="_Toc499761050"/>
      <w:bookmarkStart w:id="28535" w:name="_Toc499761208"/>
      <w:bookmarkStart w:id="28536" w:name="_Toc499761366"/>
      <w:bookmarkStart w:id="28537" w:name="_Toc499801915"/>
      <w:bookmarkStart w:id="28538" w:name="_Toc499802074"/>
      <w:bookmarkStart w:id="28539" w:name="_Toc499802233"/>
      <w:bookmarkStart w:id="28540" w:name="_Toc499802392"/>
      <w:bookmarkStart w:id="28541" w:name="_Toc499802270"/>
      <w:bookmarkStart w:id="28542" w:name="_Toc499802588"/>
      <w:bookmarkStart w:id="28543" w:name="_Toc499802747"/>
      <w:bookmarkStart w:id="28544" w:name="_Toc499802906"/>
      <w:bookmarkStart w:id="28545" w:name="_Toc499802662"/>
      <w:bookmarkStart w:id="28546" w:name="_Toc499803065"/>
      <w:bookmarkStart w:id="28547" w:name="_Toc499803224"/>
      <w:bookmarkStart w:id="28548" w:name="_Toc499803383"/>
      <w:bookmarkStart w:id="28549" w:name="_Toc499803542"/>
      <w:bookmarkStart w:id="28550" w:name="_Toc499803702"/>
      <w:bookmarkStart w:id="28551" w:name="_Toc499803862"/>
      <w:bookmarkStart w:id="28552" w:name="_Toc499804022"/>
      <w:bookmarkStart w:id="28553" w:name="_Toc499804182"/>
      <w:bookmarkStart w:id="28554" w:name="_Toc499804342"/>
      <w:bookmarkStart w:id="28555" w:name="_Toc499804502"/>
      <w:bookmarkStart w:id="28556" w:name="_Toc499803136"/>
      <w:bookmarkStart w:id="28557" w:name="_Toc499804663"/>
      <w:bookmarkStart w:id="28558" w:name="_Toc499803439"/>
      <w:bookmarkStart w:id="28559" w:name="_Toc499803744"/>
      <w:bookmarkStart w:id="28560" w:name="_Toc499804049"/>
      <w:bookmarkStart w:id="28561" w:name="_Toc499804824"/>
      <w:bookmarkStart w:id="28562" w:name="_Toc499804290"/>
      <w:bookmarkStart w:id="28563" w:name="_Toc499804984"/>
      <w:bookmarkStart w:id="28564" w:name="_Toc499805144"/>
      <w:bookmarkStart w:id="28565" w:name="_Toc499804594"/>
      <w:bookmarkStart w:id="28566" w:name="_Toc499805304"/>
      <w:bookmarkStart w:id="28567" w:name="_Toc499804113"/>
      <w:bookmarkStart w:id="28568" w:name="_Toc499805026"/>
      <w:bookmarkStart w:id="28569" w:name="_Toc499805418"/>
      <w:bookmarkStart w:id="28570" w:name="_Toc499805578"/>
      <w:bookmarkStart w:id="28571" w:name="_Toc499805687"/>
      <w:bookmarkStart w:id="28572" w:name="_Toc499805847"/>
      <w:bookmarkStart w:id="28573" w:name="_Toc499806007"/>
      <w:bookmarkStart w:id="28574" w:name="_Toc499806167"/>
      <w:bookmarkStart w:id="28575" w:name="_Toc499806713"/>
      <w:bookmarkStart w:id="28576" w:name="_Toc499822183"/>
      <w:bookmarkStart w:id="28577" w:name="_Toc499822344"/>
      <w:bookmarkStart w:id="28578" w:name="_Toc499804889"/>
      <w:bookmarkStart w:id="28579" w:name="_Toc499805193"/>
      <w:bookmarkStart w:id="28580" w:name="_Toc499806313"/>
      <w:bookmarkStart w:id="28581" w:name="_Toc499806473"/>
      <w:bookmarkStart w:id="28582" w:name="_Toc499806793"/>
      <w:bookmarkStart w:id="28583" w:name="_Toc499806953"/>
      <w:bookmarkStart w:id="28584" w:name="_Toc499807113"/>
      <w:bookmarkStart w:id="28585" w:name="_Toc499807273"/>
      <w:bookmarkStart w:id="28586" w:name="_Toc499807433"/>
      <w:bookmarkStart w:id="28587" w:name="_Toc499807593"/>
      <w:bookmarkStart w:id="28588" w:name="_Toc499807753"/>
      <w:bookmarkStart w:id="28589" w:name="_Toc499807913"/>
      <w:bookmarkStart w:id="28590" w:name="_Toc499808073"/>
      <w:bookmarkStart w:id="28591" w:name="_Toc499808233"/>
      <w:bookmarkStart w:id="28592" w:name="_Toc499808393"/>
      <w:bookmarkStart w:id="28593" w:name="_Toc499808553"/>
      <w:bookmarkStart w:id="28594" w:name="_Toc499808713"/>
      <w:bookmarkStart w:id="28595" w:name="_Toc499808873"/>
      <w:bookmarkStart w:id="28596" w:name="_Toc499809033"/>
      <w:bookmarkStart w:id="28597" w:name="_Toc499809193"/>
      <w:bookmarkStart w:id="28598" w:name="_Toc499809353"/>
      <w:bookmarkStart w:id="28599" w:name="_Toc499809513"/>
      <w:bookmarkStart w:id="28600" w:name="_Toc499809673"/>
      <w:bookmarkStart w:id="28601" w:name="_Toc499809833"/>
      <w:bookmarkStart w:id="28602" w:name="_Toc499809993"/>
      <w:bookmarkStart w:id="28603" w:name="_Toc499810153"/>
      <w:bookmarkStart w:id="28604" w:name="_Toc499810313"/>
      <w:bookmarkStart w:id="28605" w:name="_Toc499810473"/>
      <w:bookmarkStart w:id="28606" w:name="_Toc499810633"/>
      <w:bookmarkStart w:id="28607" w:name="_Toc499810793"/>
      <w:bookmarkStart w:id="28608" w:name="_Toc499810953"/>
      <w:bookmarkStart w:id="28609" w:name="_Toc499811113"/>
      <w:bookmarkStart w:id="28610" w:name="_Toc499811273"/>
      <w:bookmarkStart w:id="28611" w:name="_Toc499811433"/>
      <w:bookmarkStart w:id="28612" w:name="_Toc499811593"/>
      <w:bookmarkStart w:id="28613" w:name="_Toc499811851"/>
      <w:bookmarkStart w:id="28614" w:name="_Toc499812011"/>
      <w:bookmarkStart w:id="28615" w:name="_Toc499812661"/>
      <w:bookmarkStart w:id="28616" w:name="_Toc499812821"/>
      <w:bookmarkStart w:id="28617" w:name="_Toc499812981"/>
      <w:bookmarkStart w:id="28618" w:name="_Toc499813141"/>
      <w:bookmarkStart w:id="28619" w:name="_Toc499813301"/>
      <w:bookmarkStart w:id="28620" w:name="_Toc499813461"/>
      <w:bookmarkStart w:id="28621" w:name="_Toc499813621"/>
      <w:bookmarkStart w:id="28622" w:name="_Toc499813781"/>
      <w:bookmarkStart w:id="28623" w:name="_Toc499813941"/>
      <w:bookmarkStart w:id="28624" w:name="_Toc499814101"/>
      <w:bookmarkStart w:id="28625" w:name="_Toc499814261"/>
      <w:bookmarkStart w:id="28626" w:name="_Toc499814421"/>
      <w:bookmarkStart w:id="28627" w:name="_Toc499814581"/>
      <w:bookmarkStart w:id="28628" w:name="_Toc499814741"/>
      <w:bookmarkStart w:id="28629" w:name="_Toc499814901"/>
      <w:bookmarkStart w:id="28630" w:name="_Toc499815061"/>
      <w:bookmarkStart w:id="28631" w:name="_Toc499815221"/>
      <w:bookmarkStart w:id="28632" w:name="_Toc499815381"/>
      <w:bookmarkStart w:id="28633" w:name="_Toc499815541"/>
      <w:bookmarkStart w:id="28634" w:name="_Toc499815799"/>
      <w:bookmarkStart w:id="28635" w:name="_Toc499816253"/>
      <w:bookmarkStart w:id="28636" w:name="_Toc499816707"/>
      <w:bookmarkStart w:id="28637" w:name="_Toc499817945"/>
      <w:bookmarkStart w:id="28638" w:name="_Toc499818203"/>
      <w:bookmarkStart w:id="28639" w:name="_Toc499818363"/>
      <w:bookmarkStart w:id="28640" w:name="_Toc499818523"/>
      <w:bookmarkStart w:id="28641" w:name="_Toc499818683"/>
      <w:bookmarkStart w:id="28642" w:name="_Toc499818843"/>
      <w:bookmarkStart w:id="28643" w:name="_Toc499819003"/>
      <w:bookmarkStart w:id="28644" w:name="_Toc499819163"/>
      <w:bookmarkStart w:id="28645" w:name="_Toc499819323"/>
      <w:bookmarkStart w:id="28646" w:name="_Toc499819483"/>
      <w:bookmarkStart w:id="28647" w:name="_Toc499819643"/>
      <w:bookmarkStart w:id="28648" w:name="_Toc499819803"/>
      <w:bookmarkStart w:id="28649" w:name="_Toc499819963"/>
      <w:bookmarkStart w:id="28650" w:name="_Toc499820123"/>
      <w:bookmarkStart w:id="28651" w:name="_Toc499820283"/>
      <w:bookmarkStart w:id="28652" w:name="_Toc499820443"/>
      <w:bookmarkStart w:id="28653" w:name="_Toc499820603"/>
      <w:bookmarkStart w:id="28654" w:name="_Toc499820763"/>
      <w:bookmarkStart w:id="28655" w:name="_Toc499820923"/>
      <w:bookmarkStart w:id="28656" w:name="_Toc499821181"/>
      <w:bookmarkStart w:id="28657" w:name="_Toc499821341"/>
      <w:bookmarkStart w:id="28658" w:name="_Toc499821501"/>
      <w:bookmarkStart w:id="28659" w:name="_Toc499821661"/>
      <w:bookmarkStart w:id="28660" w:name="_Toc499821821"/>
      <w:bookmarkStart w:id="28661" w:name="_Toc499821981"/>
      <w:bookmarkStart w:id="28662" w:name="_Toc499822461"/>
      <w:bookmarkStart w:id="28663" w:name="_Toc499822621"/>
      <w:bookmarkStart w:id="28664" w:name="_Toc499822781"/>
      <w:bookmarkStart w:id="28665" w:name="_Toc499822941"/>
      <w:bookmarkStart w:id="28666" w:name="_Toc499823101"/>
      <w:bookmarkStart w:id="28667" w:name="_Toc499823261"/>
      <w:bookmarkStart w:id="28668" w:name="_Toc499823421"/>
      <w:bookmarkStart w:id="28669" w:name="_Toc499823581"/>
      <w:bookmarkStart w:id="28670" w:name="_Toc499823741"/>
      <w:bookmarkStart w:id="28671" w:name="_Toc499823901"/>
      <w:bookmarkStart w:id="28672" w:name="_Toc499824061"/>
      <w:bookmarkStart w:id="28673" w:name="_Toc499824221"/>
      <w:bookmarkStart w:id="28674" w:name="_Toc499824381"/>
      <w:bookmarkStart w:id="28675" w:name="_Toc499824541"/>
      <w:bookmarkStart w:id="28676" w:name="_Toc499824701"/>
      <w:bookmarkStart w:id="28677" w:name="_Toc499824861"/>
      <w:bookmarkStart w:id="28678" w:name="_Toc499825021"/>
      <w:bookmarkStart w:id="28679" w:name="_Toc499825181"/>
      <w:bookmarkStart w:id="28680" w:name="_Toc499825439"/>
      <w:bookmarkStart w:id="28681" w:name="_Toc499825599"/>
      <w:bookmarkStart w:id="28682" w:name="_Toc499825857"/>
      <w:bookmarkStart w:id="28683" w:name="_Toc499826017"/>
      <w:bookmarkStart w:id="28684" w:name="_Toc499826177"/>
      <w:bookmarkStart w:id="28685" w:name="_Toc499826435"/>
      <w:bookmarkStart w:id="28686" w:name="_Toc499826595"/>
      <w:bookmarkStart w:id="28687" w:name="_Toc499827637"/>
      <w:bookmarkStart w:id="28688" w:name="_Toc499827993"/>
      <w:bookmarkStart w:id="28689" w:name="_Toc499828153"/>
      <w:bookmarkStart w:id="28690" w:name="_Toc499828509"/>
      <w:bookmarkStart w:id="28691" w:name="_Toc499828669"/>
      <w:bookmarkStart w:id="28692" w:name="_Toc499828829"/>
      <w:bookmarkStart w:id="28693" w:name="_Toc499828989"/>
      <w:bookmarkStart w:id="28694" w:name="_Toc499829149"/>
      <w:bookmarkStart w:id="28695" w:name="_Toc499829309"/>
      <w:bookmarkStart w:id="28696" w:name="_Toc499829469"/>
      <w:bookmarkStart w:id="28697" w:name="_Toc499829629"/>
      <w:bookmarkStart w:id="28698" w:name="_Toc499829789"/>
      <w:bookmarkStart w:id="28699" w:name="_Toc499829949"/>
      <w:bookmarkStart w:id="28700" w:name="_Toc499830109"/>
      <w:bookmarkStart w:id="28701" w:name="_Toc499830269"/>
      <w:bookmarkStart w:id="28702" w:name="_Toc499830429"/>
      <w:bookmarkStart w:id="28703" w:name="_Toc499830589"/>
      <w:bookmarkStart w:id="28704" w:name="_Toc499830749"/>
      <w:bookmarkStart w:id="28705" w:name="_Toc499830909"/>
      <w:bookmarkStart w:id="28706" w:name="_Toc499831069"/>
      <w:bookmarkStart w:id="28707" w:name="_Toc499831229"/>
      <w:bookmarkStart w:id="28708" w:name="_Toc499831389"/>
      <w:bookmarkStart w:id="28709" w:name="_Toc499831549"/>
      <w:bookmarkStart w:id="28710" w:name="_Toc499831709"/>
      <w:bookmarkStart w:id="28711" w:name="_Toc499831869"/>
      <w:bookmarkStart w:id="28712" w:name="_Toc499832029"/>
      <w:bookmarkStart w:id="28713" w:name="_Toc499832189"/>
      <w:bookmarkStart w:id="28714" w:name="_Toc499832349"/>
      <w:bookmarkStart w:id="28715" w:name="_Toc499832509"/>
      <w:bookmarkStart w:id="28716" w:name="_Toc499832669"/>
      <w:bookmarkStart w:id="28717" w:name="_Toc499832829"/>
      <w:bookmarkStart w:id="28718" w:name="_Toc499832989"/>
      <w:bookmarkStart w:id="28719" w:name="_Toc499833149"/>
      <w:bookmarkStart w:id="28720" w:name="_Toc499833309"/>
      <w:bookmarkStart w:id="28721" w:name="_Toc499833469"/>
      <w:bookmarkStart w:id="28722" w:name="_Toc499833629"/>
      <w:bookmarkStart w:id="28723" w:name="_Toc499833789"/>
      <w:bookmarkStart w:id="28724" w:name="_Toc499833949"/>
      <w:bookmarkStart w:id="28725" w:name="_Toc499834109"/>
      <w:bookmarkStart w:id="28726" w:name="_Toc499834269"/>
      <w:bookmarkStart w:id="28727" w:name="_Toc499834429"/>
      <w:bookmarkStart w:id="28728" w:name="_Toc499834589"/>
      <w:bookmarkStart w:id="28729" w:name="_Toc499834749"/>
      <w:bookmarkStart w:id="28730" w:name="_Toc499834909"/>
      <w:bookmarkStart w:id="28731" w:name="_Toc499835069"/>
      <w:bookmarkStart w:id="28732" w:name="_Toc499835229"/>
      <w:bookmarkStart w:id="28733" w:name="_Toc499835389"/>
      <w:bookmarkStart w:id="28734" w:name="_Toc499835549"/>
      <w:bookmarkStart w:id="28735" w:name="_Toc499835709"/>
      <w:bookmarkStart w:id="28736" w:name="_Toc499835869"/>
      <w:bookmarkStart w:id="28737" w:name="_Toc499836029"/>
      <w:bookmarkStart w:id="28738" w:name="_Toc499836189"/>
      <w:bookmarkStart w:id="28739" w:name="_Toc499836349"/>
      <w:bookmarkStart w:id="28740" w:name="_Toc499836510"/>
      <w:bookmarkStart w:id="28741" w:name="_Toc499836671"/>
      <w:bookmarkStart w:id="28742" w:name="_Toc499836832"/>
      <w:bookmarkStart w:id="28743" w:name="_Toc499836993"/>
      <w:bookmarkStart w:id="28744" w:name="_Toc499837154"/>
      <w:bookmarkStart w:id="28745" w:name="_Toc499837315"/>
      <w:bookmarkStart w:id="28746" w:name="_Toc499822582"/>
      <w:bookmarkStart w:id="28747" w:name="_Toc499822882"/>
      <w:bookmarkStart w:id="28748" w:name="_Toc499823298"/>
      <w:bookmarkStart w:id="28749" w:name="_Toc499837476"/>
      <w:bookmarkStart w:id="28750" w:name="_Toc499837637"/>
      <w:bookmarkStart w:id="28751" w:name="_Toc499837798"/>
      <w:bookmarkStart w:id="28752" w:name="_Toc499837959"/>
      <w:bookmarkStart w:id="28753" w:name="_Toc499838120"/>
      <w:bookmarkStart w:id="28754" w:name="_Toc499838281"/>
      <w:bookmarkStart w:id="28755" w:name="_Toc499838442"/>
      <w:bookmarkStart w:id="28756" w:name="_Toc499838603"/>
      <w:bookmarkStart w:id="28757" w:name="_Toc499838764"/>
      <w:bookmarkStart w:id="28758" w:name="_Toc499838925"/>
      <w:bookmarkStart w:id="28759" w:name="_Toc499839086"/>
      <w:bookmarkStart w:id="28760" w:name="_Toc499839247"/>
      <w:bookmarkStart w:id="28761" w:name="_Toc499839408"/>
      <w:bookmarkStart w:id="28762" w:name="_Toc499839668"/>
      <w:bookmarkStart w:id="28763" w:name="_Toc499823545"/>
      <w:bookmarkStart w:id="28764" w:name="_Toc499823848"/>
      <w:bookmarkStart w:id="28765" w:name="_Toc499839829"/>
      <w:bookmarkStart w:id="28766" w:name="_Toc499824153"/>
      <w:bookmarkStart w:id="28767" w:name="_Toc499824754"/>
      <w:bookmarkStart w:id="28768" w:name="_Toc499824578"/>
      <w:bookmarkStart w:id="28769" w:name="_Toc499825059"/>
      <w:bookmarkStart w:id="28770" w:name="_Toc499839990"/>
      <w:bookmarkStart w:id="28771" w:name="_Toc499840151"/>
      <w:bookmarkStart w:id="28772" w:name="_Toc499825300"/>
      <w:bookmarkStart w:id="28773" w:name="_Toc499840312"/>
      <w:bookmarkStart w:id="28774" w:name="_Toc499825544"/>
      <w:bookmarkStart w:id="28775" w:name="_Toc499840473"/>
      <w:bookmarkStart w:id="28776" w:name="_Toc499840634"/>
      <w:bookmarkStart w:id="28777" w:name="_Toc499840795"/>
      <w:bookmarkStart w:id="28778" w:name="_Toc499840956"/>
      <w:bookmarkStart w:id="28779" w:name="_Toc499825787"/>
      <w:bookmarkStart w:id="28780" w:name="_Toc499826085"/>
      <w:bookmarkStart w:id="28781" w:name="_Toc499826326"/>
      <w:bookmarkStart w:id="28782" w:name="_Toc499826631"/>
      <w:bookmarkStart w:id="28783" w:name="_Toc499826810"/>
      <w:bookmarkStart w:id="28784" w:name="_Toc499841117"/>
      <w:bookmarkStart w:id="28785" w:name="_Toc499826990"/>
      <w:bookmarkStart w:id="28786" w:name="_Toc499825340"/>
      <w:bookmarkStart w:id="28787" w:name="_Toc499827165"/>
      <w:bookmarkStart w:id="28788" w:name="_Toc499825741"/>
      <w:bookmarkStart w:id="28789" w:name="_Toc499826264"/>
      <w:bookmarkStart w:id="28790" w:name="_Toc499826720"/>
      <w:bookmarkStart w:id="28791" w:name="_Toc499827345"/>
      <w:bookmarkStart w:id="28792" w:name="_Toc499827526"/>
      <w:bookmarkStart w:id="28793" w:name="_Toc499827052"/>
      <w:bookmarkStart w:id="28794" w:name="_Toc499827395"/>
      <w:bookmarkStart w:id="28795" w:name="_Toc499827812"/>
      <w:bookmarkStart w:id="28796" w:name="_Toc499828054"/>
      <w:bookmarkStart w:id="28797" w:name="_Toc499828298"/>
      <w:bookmarkStart w:id="28798" w:name="_Toc499828541"/>
      <w:bookmarkStart w:id="28799" w:name="_Toc499828787"/>
      <w:bookmarkStart w:id="28800" w:name="_Toc499829088"/>
      <w:bookmarkStart w:id="28801" w:name="_Toc499828200"/>
      <w:bookmarkStart w:id="28802" w:name="_Toc499826532"/>
      <w:bookmarkStart w:id="28803" w:name="_Toc499827234"/>
      <w:bookmarkStart w:id="28804" w:name="_Toc499827704"/>
      <w:bookmarkStart w:id="28805" w:name="_Toc499826938"/>
      <w:bookmarkStart w:id="28806" w:name="_Toc499828605"/>
      <w:bookmarkStart w:id="28807" w:name="_Toc499829351"/>
      <w:bookmarkStart w:id="28808" w:name="_Toc499828324"/>
      <w:bookmarkStart w:id="28809" w:name="_Toc499829379"/>
      <w:bookmarkStart w:id="28810" w:name="_Toc499829682"/>
      <w:bookmarkStart w:id="28811" w:name="_Toc499829987"/>
      <w:bookmarkStart w:id="28812" w:name="_Toc499828710"/>
      <w:bookmarkStart w:id="28813" w:name="_Toc499829754"/>
      <w:bookmarkStart w:id="28814" w:name="_Toc499830359"/>
      <w:bookmarkStart w:id="28815" w:name="_Toc499830657"/>
      <w:bookmarkStart w:id="28816" w:name="_Toc499830866"/>
      <w:bookmarkStart w:id="28817" w:name="_Toc499831167"/>
      <w:bookmarkStart w:id="28818" w:name="_Toc499831643"/>
      <w:bookmarkStart w:id="28819" w:name="_Toc499832119"/>
      <w:bookmarkStart w:id="28820" w:name="_Toc499833042"/>
      <w:bookmarkStart w:id="28821" w:name="_Toc499833432"/>
      <w:bookmarkStart w:id="28822" w:name="_Toc499833741"/>
      <w:bookmarkStart w:id="28823" w:name="_Toc499834049"/>
      <w:bookmarkStart w:id="28824" w:name="_Toc499834385"/>
      <w:bookmarkStart w:id="28825" w:name="_Toc499834776"/>
      <w:bookmarkStart w:id="28826" w:name="_Toc499835108"/>
      <w:bookmarkStart w:id="28827" w:name="_Toc499834230"/>
      <w:bookmarkStart w:id="28828" w:name="_Toc499835440"/>
      <w:bookmarkStart w:id="28829" w:name="_Toc499835772"/>
      <w:bookmarkStart w:id="28830" w:name="_Toc499834968"/>
      <w:bookmarkStart w:id="28831" w:name="_Toc499835974"/>
      <w:bookmarkStart w:id="28832" w:name="_Toc499837097"/>
      <w:bookmarkStart w:id="28833" w:name="_Toc499837434"/>
      <w:bookmarkStart w:id="28834" w:name="_Toc499837827"/>
      <w:bookmarkStart w:id="28835" w:name="_Toc499838161"/>
      <w:bookmarkStart w:id="28836" w:name="_Toc499842738"/>
      <w:bookmarkStart w:id="28837" w:name="_Toc499843403"/>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bookmarkEnd w:id="2847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bookmarkEnd w:id="28515"/>
      <w:bookmarkEnd w:id="28516"/>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bookmarkEnd w:id="28593"/>
      <w:bookmarkEnd w:id="28594"/>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bookmarkEnd w:id="28633"/>
      <w:bookmarkEnd w:id="28634"/>
      <w:bookmarkEnd w:id="28635"/>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bookmarkEnd w:id="28669"/>
      <w:bookmarkEnd w:id="28670"/>
      <w:bookmarkEnd w:id="28671"/>
      <w:bookmarkEnd w:id="28672"/>
      <w:bookmarkEnd w:id="28673"/>
      <w:bookmarkEnd w:id="28674"/>
      <w:bookmarkEnd w:id="28675"/>
      <w:bookmarkEnd w:id="28676"/>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bookmarkEnd w:id="28714"/>
      <w:bookmarkEnd w:id="28715"/>
      <w:bookmarkEnd w:id="28716"/>
      <w:bookmarkEnd w:id="28717"/>
      <w:bookmarkEnd w:id="28718"/>
      <w:bookmarkEnd w:id="28719"/>
      <w:bookmarkEnd w:id="28720"/>
      <w:bookmarkEnd w:id="28721"/>
      <w:bookmarkEnd w:id="28722"/>
      <w:bookmarkEnd w:id="28723"/>
      <w:bookmarkEnd w:id="28724"/>
      <w:bookmarkEnd w:id="28725"/>
      <w:bookmarkEnd w:id="28726"/>
      <w:bookmarkEnd w:id="28727"/>
      <w:bookmarkEnd w:id="28728"/>
      <w:bookmarkEnd w:id="28729"/>
      <w:bookmarkEnd w:id="28730"/>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bookmarkEnd w:id="28754"/>
      <w:bookmarkEnd w:id="28755"/>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bookmarkEnd w:id="28794"/>
      <w:bookmarkEnd w:id="28795"/>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bookmarkEnd w:id="28834"/>
      <w:bookmarkEnd w:id="28835"/>
      <w:bookmarkEnd w:id="28836"/>
      <w:bookmarkEnd w:id="28837"/>
    </w:p>
    <w:p w14:paraId="204F4293" w14:textId="7F2D2BBC" w:rsidR="00085040" w:rsidRPr="00B7686C" w:rsidRDefault="00085040">
      <w:pPr>
        <w:jc w:val="both"/>
        <w:rPr>
          <w:ins w:id="28838" w:author="Ole-Martin Hanstveit" w:date="2017-11-26T19:43:00Z"/>
          <w:del w:id="28839" w:author="Morten Lerstad Solli" w:date="2017-11-29T15:13:00Z"/>
          <w:color w:val="FF0000"/>
          <w:lang w:val="en-US"/>
        </w:rPr>
        <w:pPrChange w:id="28840" w:author="Oscar Herman Kise" w:date="2017-11-30T20:05:00Z">
          <w:pPr/>
        </w:pPrChange>
      </w:pPr>
      <w:bookmarkStart w:id="28841" w:name="_Toc499732709"/>
      <w:bookmarkStart w:id="28842" w:name="_Toc499732002"/>
      <w:bookmarkStart w:id="28843" w:name="_Toc499732866"/>
      <w:bookmarkStart w:id="28844" w:name="_Toc499732183"/>
      <w:bookmarkStart w:id="28845" w:name="_Toc499732365"/>
      <w:bookmarkStart w:id="28846" w:name="_Toc499732544"/>
      <w:bookmarkStart w:id="28847" w:name="_Toc499732775"/>
      <w:bookmarkStart w:id="28848" w:name="_Toc499733000"/>
      <w:bookmarkStart w:id="28849" w:name="_Toc499733157"/>
      <w:bookmarkStart w:id="28850" w:name="_Toc499733314"/>
      <w:bookmarkStart w:id="28851" w:name="_Toc499733471"/>
      <w:bookmarkStart w:id="28852" w:name="_Toc499733192"/>
      <w:bookmarkStart w:id="28853" w:name="_Toc499733663"/>
      <w:bookmarkStart w:id="28854" w:name="_Toc499733820"/>
      <w:bookmarkStart w:id="28855" w:name="_Toc499733977"/>
      <w:bookmarkStart w:id="28856" w:name="_Toc499737823"/>
      <w:bookmarkStart w:id="28857" w:name="_Toc499738121"/>
      <w:bookmarkStart w:id="28858" w:name="_Toc499739509"/>
      <w:bookmarkStart w:id="28859" w:name="_Toc499743837"/>
      <w:bookmarkStart w:id="28860" w:name="_Toc499748423"/>
      <w:bookmarkStart w:id="28861" w:name="_Toc499749137"/>
      <w:bookmarkStart w:id="28862" w:name="_Toc499749295"/>
      <w:bookmarkStart w:id="28863" w:name="_Toc499749453"/>
      <w:bookmarkStart w:id="28864" w:name="_Toc499749611"/>
      <w:bookmarkStart w:id="28865" w:name="_Toc499750172"/>
      <w:bookmarkStart w:id="28866" w:name="_Toc499750596"/>
      <w:bookmarkStart w:id="28867" w:name="_Toc499748583"/>
      <w:bookmarkStart w:id="28868" w:name="_Toc499750053"/>
      <w:bookmarkStart w:id="28869" w:name="_Toc499750740"/>
      <w:bookmarkStart w:id="28870" w:name="_Toc499751058"/>
      <w:bookmarkStart w:id="28871" w:name="_Toc499751217"/>
      <w:bookmarkStart w:id="28872" w:name="_Toc499751376"/>
      <w:bookmarkStart w:id="28873" w:name="_Toc499751535"/>
      <w:bookmarkStart w:id="28874" w:name="_Toc499751694"/>
      <w:bookmarkStart w:id="28875" w:name="_Toc499751853"/>
      <w:bookmarkStart w:id="28876" w:name="_Toc499752012"/>
      <w:bookmarkStart w:id="28877" w:name="_Toc499752269"/>
      <w:bookmarkStart w:id="28878" w:name="_Toc499752428"/>
      <w:bookmarkStart w:id="28879" w:name="_Toc499752587"/>
      <w:bookmarkStart w:id="28880" w:name="_Toc499752746"/>
      <w:bookmarkStart w:id="28881" w:name="_Toc499753003"/>
      <w:bookmarkStart w:id="28882" w:name="_Toc499753162"/>
      <w:bookmarkStart w:id="28883" w:name="_Toc499753321"/>
      <w:bookmarkStart w:id="28884" w:name="_Toc499753480"/>
      <w:bookmarkStart w:id="28885" w:name="_Toc499753933"/>
      <w:bookmarkStart w:id="28886" w:name="_Toc499754092"/>
      <w:bookmarkStart w:id="28887" w:name="_Toc499754937"/>
      <w:bookmarkStart w:id="28888" w:name="_Toc499755096"/>
      <w:bookmarkStart w:id="28889" w:name="_Toc499755255"/>
      <w:bookmarkStart w:id="28890" w:name="_Toc499755414"/>
      <w:bookmarkStart w:id="28891" w:name="_Toc499755769"/>
      <w:bookmarkStart w:id="28892" w:name="_Toc499755928"/>
      <w:bookmarkStart w:id="28893" w:name="_Toc499756086"/>
      <w:bookmarkStart w:id="28894" w:name="_Toc499756244"/>
      <w:bookmarkStart w:id="28895" w:name="_Toc499756402"/>
      <w:bookmarkStart w:id="28896" w:name="_Toc499756560"/>
      <w:bookmarkStart w:id="28897" w:name="_Toc499755290"/>
      <w:bookmarkStart w:id="28898" w:name="_Toc499755527"/>
      <w:bookmarkStart w:id="28899" w:name="_Toc499755706"/>
      <w:bookmarkStart w:id="28900" w:name="_Toc499756815"/>
      <w:bookmarkStart w:id="28901" w:name="_Toc499755999"/>
      <w:bookmarkStart w:id="28902" w:name="_Toc499756297"/>
      <w:bookmarkStart w:id="28903" w:name="_Toc499756597"/>
      <w:bookmarkStart w:id="28904" w:name="_Toc499756778"/>
      <w:bookmarkStart w:id="28905" w:name="_Toc499757091"/>
      <w:bookmarkStart w:id="28906" w:name="_Toc499757249"/>
      <w:bookmarkStart w:id="28907" w:name="_Toc499757407"/>
      <w:bookmarkStart w:id="28908" w:name="_Toc499757565"/>
      <w:bookmarkStart w:id="28909" w:name="_Toc499757723"/>
      <w:bookmarkStart w:id="28910" w:name="_Toc499757881"/>
      <w:bookmarkStart w:id="28911" w:name="_Toc499757952"/>
      <w:bookmarkStart w:id="28912" w:name="_Toc499758110"/>
      <w:bookmarkStart w:id="28913" w:name="_Toc499756634"/>
      <w:bookmarkStart w:id="28914" w:name="_Toc499758268"/>
      <w:bookmarkStart w:id="28915" w:name="_Toc499758426"/>
      <w:bookmarkStart w:id="28916" w:name="_Toc499758584"/>
      <w:bookmarkStart w:id="28917" w:name="_Toc499758742"/>
      <w:bookmarkStart w:id="28918" w:name="_Toc499758900"/>
      <w:bookmarkStart w:id="28919" w:name="_Toc499759058"/>
      <w:bookmarkStart w:id="28920" w:name="_Toc499759216"/>
      <w:bookmarkStart w:id="28921" w:name="_Toc499759374"/>
      <w:bookmarkStart w:id="28922" w:name="_Toc499759532"/>
      <w:bookmarkStart w:id="28923" w:name="_Toc499759690"/>
      <w:bookmarkStart w:id="28924" w:name="_Toc499759848"/>
      <w:bookmarkStart w:id="28925" w:name="_Toc499760006"/>
      <w:bookmarkStart w:id="28926" w:name="_Toc499760164"/>
      <w:bookmarkStart w:id="28927" w:name="_Toc499756969"/>
      <w:bookmarkStart w:id="28928" w:name="_Toc499757211"/>
      <w:bookmarkStart w:id="28929" w:name="_Toc499760322"/>
      <w:bookmarkStart w:id="28930" w:name="_Toc499757507"/>
      <w:bookmarkStart w:id="28931" w:name="_Toc499760480"/>
      <w:bookmarkStart w:id="28932" w:name="_Toc499760638"/>
      <w:bookmarkStart w:id="28933" w:name="_Toc499760893"/>
      <w:bookmarkStart w:id="28934" w:name="_Toc499761051"/>
      <w:bookmarkStart w:id="28935" w:name="_Toc499761209"/>
      <w:bookmarkStart w:id="28936" w:name="_Toc499761367"/>
      <w:bookmarkStart w:id="28937" w:name="_Toc499801916"/>
      <w:bookmarkStart w:id="28938" w:name="_Toc499802075"/>
      <w:bookmarkStart w:id="28939" w:name="_Toc499802234"/>
      <w:bookmarkStart w:id="28940" w:name="_Toc499802393"/>
      <w:bookmarkStart w:id="28941" w:name="_Toc499802271"/>
      <w:bookmarkStart w:id="28942" w:name="_Toc499802589"/>
      <w:bookmarkStart w:id="28943" w:name="_Toc499802748"/>
      <w:bookmarkStart w:id="28944" w:name="_Toc499802907"/>
      <w:bookmarkStart w:id="28945" w:name="_Toc499802663"/>
      <w:bookmarkStart w:id="28946" w:name="_Toc499803066"/>
      <w:bookmarkStart w:id="28947" w:name="_Toc499803225"/>
      <w:bookmarkStart w:id="28948" w:name="_Toc499803384"/>
      <w:bookmarkStart w:id="28949" w:name="_Toc499803543"/>
      <w:bookmarkStart w:id="28950" w:name="_Toc499803703"/>
      <w:bookmarkStart w:id="28951" w:name="_Toc499803863"/>
      <w:bookmarkStart w:id="28952" w:name="_Toc499804023"/>
      <w:bookmarkStart w:id="28953" w:name="_Toc499804183"/>
      <w:bookmarkStart w:id="28954" w:name="_Toc499804343"/>
      <w:bookmarkStart w:id="28955" w:name="_Toc499804503"/>
      <w:bookmarkStart w:id="28956" w:name="_Toc499803137"/>
      <w:bookmarkStart w:id="28957" w:name="_Toc499804664"/>
      <w:bookmarkStart w:id="28958" w:name="_Toc499803440"/>
      <w:bookmarkStart w:id="28959" w:name="_Toc499803745"/>
      <w:bookmarkStart w:id="28960" w:name="_Toc499804050"/>
      <w:bookmarkStart w:id="28961" w:name="_Toc499804825"/>
      <w:bookmarkStart w:id="28962" w:name="_Toc499804294"/>
      <w:bookmarkStart w:id="28963" w:name="_Toc499804985"/>
      <w:bookmarkStart w:id="28964" w:name="_Toc499805145"/>
      <w:bookmarkStart w:id="28965" w:name="_Toc499804595"/>
      <w:bookmarkStart w:id="28966" w:name="_Toc499805305"/>
      <w:bookmarkStart w:id="28967" w:name="_Toc499804114"/>
      <w:bookmarkStart w:id="28968" w:name="_Toc499805027"/>
      <w:bookmarkStart w:id="28969" w:name="_Toc499805419"/>
      <w:bookmarkStart w:id="28970" w:name="_Toc499805579"/>
      <w:bookmarkStart w:id="28971" w:name="_Toc499805688"/>
      <w:bookmarkStart w:id="28972" w:name="_Toc499805848"/>
      <w:bookmarkStart w:id="28973" w:name="_Toc499806008"/>
      <w:bookmarkStart w:id="28974" w:name="_Toc499806168"/>
      <w:bookmarkStart w:id="28975" w:name="_Toc499806714"/>
      <w:bookmarkStart w:id="28976" w:name="_Toc499822184"/>
      <w:bookmarkStart w:id="28977" w:name="_Toc499822345"/>
      <w:bookmarkStart w:id="28978" w:name="_Toc499804892"/>
      <w:bookmarkStart w:id="28979" w:name="_Toc499805194"/>
      <w:bookmarkStart w:id="28980" w:name="_Toc499806314"/>
      <w:bookmarkStart w:id="28981" w:name="_Toc499806474"/>
      <w:bookmarkStart w:id="28982" w:name="_Toc499806794"/>
      <w:bookmarkStart w:id="28983" w:name="_Toc499806954"/>
      <w:bookmarkStart w:id="28984" w:name="_Toc499807114"/>
      <w:bookmarkStart w:id="28985" w:name="_Toc499807274"/>
      <w:bookmarkStart w:id="28986" w:name="_Toc499807434"/>
      <w:bookmarkStart w:id="28987" w:name="_Toc499807594"/>
      <w:bookmarkStart w:id="28988" w:name="_Toc499807754"/>
      <w:bookmarkStart w:id="28989" w:name="_Toc499807914"/>
      <w:bookmarkStart w:id="28990" w:name="_Toc499808074"/>
      <w:bookmarkStart w:id="28991" w:name="_Toc499808234"/>
      <w:bookmarkStart w:id="28992" w:name="_Toc499808394"/>
      <w:bookmarkStart w:id="28993" w:name="_Toc499808554"/>
      <w:bookmarkStart w:id="28994" w:name="_Toc499808714"/>
      <w:bookmarkStart w:id="28995" w:name="_Toc499808874"/>
      <w:bookmarkStart w:id="28996" w:name="_Toc499809034"/>
      <w:bookmarkStart w:id="28997" w:name="_Toc499809194"/>
      <w:bookmarkStart w:id="28998" w:name="_Toc499809354"/>
      <w:bookmarkStart w:id="28999" w:name="_Toc499809514"/>
      <w:bookmarkStart w:id="29000" w:name="_Toc499809674"/>
      <w:bookmarkStart w:id="29001" w:name="_Toc499809834"/>
      <w:bookmarkStart w:id="29002" w:name="_Toc499809994"/>
      <w:bookmarkStart w:id="29003" w:name="_Toc499810154"/>
      <w:bookmarkStart w:id="29004" w:name="_Toc499810314"/>
      <w:bookmarkStart w:id="29005" w:name="_Toc499810474"/>
      <w:bookmarkStart w:id="29006" w:name="_Toc499810634"/>
      <w:bookmarkStart w:id="29007" w:name="_Toc499810794"/>
      <w:bookmarkStart w:id="29008" w:name="_Toc499810954"/>
      <w:bookmarkStart w:id="29009" w:name="_Toc499811114"/>
      <w:bookmarkStart w:id="29010" w:name="_Toc499811274"/>
      <w:bookmarkStart w:id="29011" w:name="_Toc499811434"/>
      <w:bookmarkStart w:id="29012" w:name="_Toc499811594"/>
      <w:bookmarkStart w:id="29013" w:name="_Toc499811852"/>
      <w:bookmarkStart w:id="29014" w:name="_Toc499812012"/>
      <w:bookmarkStart w:id="29015" w:name="_Toc499812662"/>
      <w:bookmarkStart w:id="29016" w:name="_Toc499812822"/>
      <w:bookmarkStart w:id="29017" w:name="_Toc499812982"/>
      <w:bookmarkStart w:id="29018" w:name="_Toc499813142"/>
      <w:bookmarkStart w:id="29019" w:name="_Toc499813302"/>
      <w:bookmarkStart w:id="29020" w:name="_Toc499813462"/>
      <w:bookmarkStart w:id="29021" w:name="_Toc499813622"/>
      <w:bookmarkStart w:id="29022" w:name="_Toc499813782"/>
      <w:bookmarkStart w:id="29023" w:name="_Toc499813942"/>
      <w:bookmarkStart w:id="29024" w:name="_Toc499814102"/>
      <w:bookmarkStart w:id="29025" w:name="_Toc499814262"/>
      <w:bookmarkStart w:id="29026" w:name="_Toc499814422"/>
      <w:bookmarkStart w:id="29027" w:name="_Toc499814582"/>
      <w:bookmarkStart w:id="29028" w:name="_Toc499814742"/>
      <w:bookmarkStart w:id="29029" w:name="_Toc499814902"/>
      <w:bookmarkStart w:id="29030" w:name="_Toc499815062"/>
      <w:bookmarkStart w:id="29031" w:name="_Toc499815222"/>
      <w:bookmarkStart w:id="29032" w:name="_Toc499815382"/>
      <w:bookmarkStart w:id="29033" w:name="_Toc499815542"/>
      <w:bookmarkStart w:id="29034" w:name="_Toc499815800"/>
      <w:bookmarkStart w:id="29035" w:name="_Toc499816254"/>
      <w:bookmarkStart w:id="29036" w:name="_Toc499816708"/>
      <w:bookmarkStart w:id="29037" w:name="_Toc499817946"/>
      <w:bookmarkStart w:id="29038" w:name="_Toc499818204"/>
      <w:bookmarkStart w:id="29039" w:name="_Toc499818364"/>
      <w:bookmarkStart w:id="29040" w:name="_Toc499818524"/>
      <w:bookmarkStart w:id="29041" w:name="_Toc499818684"/>
      <w:bookmarkStart w:id="29042" w:name="_Toc499818844"/>
      <w:bookmarkStart w:id="29043" w:name="_Toc499819004"/>
      <w:bookmarkStart w:id="29044" w:name="_Toc499819164"/>
      <w:bookmarkStart w:id="29045" w:name="_Toc499819324"/>
      <w:bookmarkStart w:id="29046" w:name="_Toc499819484"/>
      <w:bookmarkStart w:id="29047" w:name="_Toc499819644"/>
      <w:bookmarkStart w:id="29048" w:name="_Toc499819804"/>
      <w:bookmarkStart w:id="29049" w:name="_Toc499819964"/>
      <w:bookmarkStart w:id="29050" w:name="_Toc499820124"/>
      <w:bookmarkStart w:id="29051" w:name="_Toc499820284"/>
      <w:bookmarkStart w:id="29052" w:name="_Toc499820444"/>
      <w:bookmarkStart w:id="29053" w:name="_Toc499820604"/>
      <w:bookmarkStart w:id="29054" w:name="_Toc499820764"/>
      <w:bookmarkStart w:id="29055" w:name="_Toc499820924"/>
      <w:bookmarkStart w:id="29056" w:name="_Toc499821182"/>
      <w:bookmarkStart w:id="29057" w:name="_Toc499821342"/>
      <w:bookmarkStart w:id="29058" w:name="_Toc499821502"/>
      <w:bookmarkStart w:id="29059" w:name="_Toc499821662"/>
      <w:bookmarkStart w:id="29060" w:name="_Toc499821822"/>
      <w:bookmarkStart w:id="29061" w:name="_Toc499821982"/>
      <w:bookmarkStart w:id="29062" w:name="_Toc499822462"/>
      <w:bookmarkStart w:id="29063" w:name="_Toc499822622"/>
      <w:bookmarkStart w:id="29064" w:name="_Toc499822782"/>
      <w:bookmarkStart w:id="29065" w:name="_Toc499822942"/>
      <w:bookmarkStart w:id="29066" w:name="_Toc499823102"/>
      <w:bookmarkStart w:id="29067" w:name="_Toc499823262"/>
      <w:bookmarkStart w:id="29068" w:name="_Toc499823422"/>
      <w:bookmarkStart w:id="29069" w:name="_Toc499823582"/>
      <w:bookmarkStart w:id="29070" w:name="_Toc499823742"/>
      <w:bookmarkStart w:id="29071" w:name="_Toc499823902"/>
      <w:bookmarkStart w:id="29072" w:name="_Toc499824062"/>
      <w:bookmarkStart w:id="29073" w:name="_Toc499824222"/>
      <w:bookmarkStart w:id="29074" w:name="_Toc499824382"/>
      <w:bookmarkStart w:id="29075" w:name="_Toc499824542"/>
      <w:bookmarkStart w:id="29076" w:name="_Toc499824702"/>
      <w:bookmarkStart w:id="29077" w:name="_Toc499824862"/>
      <w:bookmarkStart w:id="29078" w:name="_Toc499825022"/>
      <w:bookmarkStart w:id="29079" w:name="_Toc499825182"/>
      <w:bookmarkStart w:id="29080" w:name="_Toc499825440"/>
      <w:bookmarkStart w:id="29081" w:name="_Toc499825600"/>
      <w:bookmarkStart w:id="29082" w:name="_Toc499825858"/>
      <w:bookmarkStart w:id="29083" w:name="_Toc499826018"/>
      <w:bookmarkStart w:id="29084" w:name="_Toc499826178"/>
      <w:bookmarkStart w:id="29085" w:name="_Toc499826436"/>
      <w:bookmarkStart w:id="29086" w:name="_Toc499826596"/>
      <w:bookmarkStart w:id="29087" w:name="_Toc499827638"/>
      <w:bookmarkStart w:id="29088" w:name="_Toc499827994"/>
      <w:bookmarkStart w:id="29089" w:name="_Toc499828154"/>
      <w:bookmarkStart w:id="29090" w:name="_Toc499828510"/>
      <w:bookmarkStart w:id="29091" w:name="_Toc499828670"/>
      <w:bookmarkStart w:id="29092" w:name="_Toc499828830"/>
      <w:bookmarkStart w:id="29093" w:name="_Toc499828990"/>
      <w:bookmarkStart w:id="29094" w:name="_Toc499829150"/>
      <w:bookmarkStart w:id="29095" w:name="_Toc499829310"/>
      <w:bookmarkStart w:id="29096" w:name="_Toc499829470"/>
      <w:bookmarkStart w:id="29097" w:name="_Toc499829630"/>
      <w:bookmarkStart w:id="29098" w:name="_Toc499829790"/>
      <w:bookmarkStart w:id="29099" w:name="_Toc499829950"/>
      <w:bookmarkStart w:id="29100" w:name="_Toc499830110"/>
      <w:bookmarkStart w:id="29101" w:name="_Toc499830270"/>
      <w:bookmarkStart w:id="29102" w:name="_Toc499830430"/>
      <w:bookmarkStart w:id="29103" w:name="_Toc499830590"/>
      <w:bookmarkStart w:id="29104" w:name="_Toc499830750"/>
      <w:bookmarkStart w:id="29105" w:name="_Toc499830910"/>
      <w:bookmarkStart w:id="29106" w:name="_Toc499831070"/>
      <w:bookmarkStart w:id="29107" w:name="_Toc499831230"/>
      <w:bookmarkStart w:id="29108" w:name="_Toc499831390"/>
      <w:bookmarkStart w:id="29109" w:name="_Toc499831550"/>
      <w:bookmarkStart w:id="29110" w:name="_Toc499831710"/>
      <w:bookmarkStart w:id="29111" w:name="_Toc499831870"/>
      <w:bookmarkStart w:id="29112" w:name="_Toc499832030"/>
      <w:bookmarkStart w:id="29113" w:name="_Toc499832190"/>
      <w:bookmarkStart w:id="29114" w:name="_Toc499832350"/>
      <w:bookmarkStart w:id="29115" w:name="_Toc499832510"/>
      <w:bookmarkStart w:id="29116" w:name="_Toc499832670"/>
      <w:bookmarkStart w:id="29117" w:name="_Toc499832830"/>
      <w:bookmarkStart w:id="29118" w:name="_Toc499832990"/>
      <w:bookmarkStart w:id="29119" w:name="_Toc499833150"/>
      <w:bookmarkStart w:id="29120" w:name="_Toc499833310"/>
      <w:bookmarkStart w:id="29121" w:name="_Toc499833470"/>
      <w:bookmarkStart w:id="29122" w:name="_Toc499833630"/>
      <w:bookmarkStart w:id="29123" w:name="_Toc499833790"/>
      <w:bookmarkStart w:id="29124" w:name="_Toc499833950"/>
      <w:bookmarkStart w:id="29125" w:name="_Toc499834110"/>
      <w:bookmarkStart w:id="29126" w:name="_Toc499834270"/>
      <w:bookmarkStart w:id="29127" w:name="_Toc499834430"/>
      <w:bookmarkStart w:id="29128" w:name="_Toc499834590"/>
      <w:bookmarkStart w:id="29129" w:name="_Toc499834750"/>
      <w:bookmarkStart w:id="29130" w:name="_Toc499834910"/>
      <w:bookmarkStart w:id="29131" w:name="_Toc499835070"/>
      <w:bookmarkStart w:id="29132" w:name="_Toc499835230"/>
      <w:bookmarkStart w:id="29133" w:name="_Toc499835390"/>
      <w:bookmarkStart w:id="29134" w:name="_Toc499835550"/>
      <w:bookmarkStart w:id="29135" w:name="_Toc499835710"/>
      <w:bookmarkStart w:id="29136" w:name="_Toc499835870"/>
      <w:bookmarkStart w:id="29137" w:name="_Toc499836030"/>
      <w:bookmarkStart w:id="29138" w:name="_Toc499836190"/>
      <w:bookmarkStart w:id="29139" w:name="_Toc499836350"/>
      <w:bookmarkStart w:id="29140" w:name="_Toc499836511"/>
      <w:bookmarkStart w:id="29141" w:name="_Toc499836672"/>
      <w:bookmarkStart w:id="29142" w:name="_Toc499836833"/>
      <w:bookmarkStart w:id="29143" w:name="_Toc499836994"/>
      <w:bookmarkStart w:id="29144" w:name="_Toc499837155"/>
      <w:bookmarkStart w:id="29145" w:name="_Toc499837316"/>
      <w:bookmarkStart w:id="29146" w:name="_Toc499822583"/>
      <w:bookmarkStart w:id="29147" w:name="_Toc499822883"/>
      <w:bookmarkStart w:id="29148" w:name="_Toc499823299"/>
      <w:bookmarkStart w:id="29149" w:name="_Toc499837477"/>
      <w:bookmarkStart w:id="29150" w:name="_Toc499837638"/>
      <w:bookmarkStart w:id="29151" w:name="_Toc499837799"/>
      <w:bookmarkStart w:id="29152" w:name="_Toc499837960"/>
      <w:bookmarkStart w:id="29153" w:name="_Toc499838121"/>
      <w:bookmarkStart w:id="29154" w:name="_Toc499838282"/>
      <w:bookmarkStart w:id="29155" w:name="_Toc499838443"/>
      <w:bookmarkStart w:id="29156" w:name="_Toc499838604"/>
      <w:bookmarkStart w:id="29157" w:name="_Toc499838765"/>
      <w:bookmarkStart w:id="29158" w:name="_Toc499838926"/>
      <w:bookmarkStart w:id="29159" w:name="_Toc499839087"/>
      <w:bookmarkStart w:id="29160" w:name="_Toc499839248"/>
      <w:bookmarkStart w:id="29161" w:name="_Toc499839409"/>
      <w:bookmarkStart w:id="29162" w:name="_Toc499839669"/>
      <w:bookmarkStart w:id="29163" w:name="_Toc499823546"/>
      <w:bookmarkStart w:id="29164" w:name="_Toc499823849"/>
      <w:bookmarkStart w:id="29165" w:name="_Toc499839830"/>
      <w:bookmarkStart w:id="29166" w:name="_Toc499824154"/>
      <w:bookmarkStart w:id="29167" w:name="_Toc499824755"/>
      <w:bookmarkStart w:id="29168" w:name="_Toc499824579"/>
      <w:bookmarkStart w:id="29169" w:name="_Toc499825060"/>
      <w:bookmarkStart w:id="29170" w:name="_Toc499839991"/>
      <w:bookmarkStart w:id="29171" w:name="_Toc499840152"/>
      <w:bookmarkStart w:id="29172" w:name="_Toc499825301"/>
      <w:bookmarkStart w:id="29173" w:name="_Toc499840313"/>
      <w:bookmarkStart w:id="29174" w:name="_Toc499825545"/>
      <w:bookmarkStart w:id="29175" w:name="_Toc499840474"/>
      <w:bookmarkStart w:id="29176" w:name="_Toc499840635"/>
      <w:bookmarkStart w:id="29177" w:name="_Toc499840796"/>
      <w:bookmarkStart w:id="29178" w:name="_Toc499840957"/>
      <w:bookmarkStart w:id="29179" w:name="_Toc499825788"/>
      <w:bookmarkStart w:id="29180" w:name="_Toc499826086"/>
      <w:bookmarkStart w:id="29181" w:name="_Toc499826327"/>
      <w:bookmarkStart w:id="29182" w:name="_Toc499826632"/>
      <w:bookmarkStart w:id="29183" w:name="_Toc499826811"/>
      <w:bookmarkStart w:id="29184" w:name="_Toc499841118"/>
      <w:bookmarkStart w:id="29185" w:name="_Toc499826991"/>
      <w:bookmarkStart w:id="29186" w:name="_Toc499825341"/>
      <w:bookmarkStart w:id="29187" w:name="_Toc499827172"/>
      <w:bookmarkStart w:id="29188" w:name="_Toc499825742"/>
      <w:bookmarkStart w:id="29189" w:name="_Toc499826265"/>
      <w:bookmarkStart w:id="29190" w:name="_Toc499826721"/>
      <w:bookmarkStart w:id="29191" w:name="_Toc499827346"/>
      <w:bookmarkStart w:id="29192" w:name="_Toc499827527"/>
      <w:bookmarkStart w:id="29193" w:name="_Toc499827053"/>
      <w:bookmarkStart w:id="29194" w:name="_Toc499827396"/>
      <w:bookmarkStart w:id="29195" w:name="_Toc499827813"/>
      <w:bookmarkStart w:id="29196" w:name="_Toc499828055"/>
      <w:bookmarkStart w:id="29197" w:name="_Toc499828299"/>
      <w:bookmarkStart w:id="29198" w:name="_Toc499828542"/>
      <w:bookmarkStart w:id="29199" w:name="_Toc499828789"/>
      <w:bookmarkStart w:id="29200" w:name="_Toc499829089"/>
      <w:bookmarkStart w:id="29201" w:name="_Toc499828201"/>
      <w:bookmarkStart w:id="29202" w:name="_Toc499826533"/>
      <w:bookmarkStart w:id="29203" w:name="_Toc499827235"/>
      <w:bookmarkStart w:id="29204" w:name="_Toc499827705"/>
      <w:bookmarkStart w:id="29205" w:name="_Toc499826939"/>
      <w:bookmarkStart w:id="29206" w:name="_Toc499828606"/>
      <w:bookmarkStart w:id="29207" w:name="_Toc499829352"/>
      <w:bookmarkStart w:id="29208" w:name="_Toc499828325"/>
      <w:bookmarkStart w:id="29209" w:name="_Toc499829380"/>
      <w:bookmarkStart w:id="29210" w:name="_Toc499829683"/>
      <w:bookmarkStart w:id="29211" w:name="_Toc499829988"/>
      <w:bookmarkStart w:id="29212" w:name="_Toc499828711"/>
      <w:bookmarkStart w:id="29213" w:name="_Toc499829755"/>
      <w:bookmarkStart w:id="29214" w:name="_Toc499830360"/>
      <w:bookmarkStart w:id="29215" w:name="_Toc499830658"/>
      <w:bookmarkStart w:id="29216" w:name="_Toc499830867"/>
      <w:bookmarkStart w:id="29217" w:name="_Toc499831168"/>
      <w:bookmarkStart w:id="29218" w:name="_Toc499831644"/>
      <w:bookmarkStart w:id="29219" w:name="_Toc499832120"/>
      <w:bookmarkStart w:id="29220" w:name="_Toc499833043"/>
      <w:bookmarkStart w:id="29221" w:name="_Toc499833433"/>
      <w:bookmarkStart w:id="29222" w:name="_Toc499833743"/>
      <w:bookmarkStart w:id="29223" w:name="_Toc499834050"/>
      <w:bookmarkStart w:id="29224" w:name="_Toc499834386"/>
      <w:bookmarkStart w:id="29225" w:name="_Toc499834777"/>
      <w:bookmarkStart w:id="29226" w:name="_Toc499835109"/>
      <w:bookmarkStart w:id="29227" w:name="_Toc499834295"/>
      <w:bookmarkStart w:id="29228" w:name="_Toc499835441"/>
      <w:bookmarkStart w:id="29229" w:name="_Toc499835773"/>
      <w:bookmarkStart w:id="29230" w:name="_Toc499834969"/>
      <w:bookmarkStart w:id="29231" w:name="_Toc499835975"/>
      <w:bookmarkStart w:id="29232" w:name="_Toc499837098"/>
      <w:bookmarkStart w:id="29233" w:name="_Toc499837436"/>
      <w:bookmarkStart w:id="29234" w:name="_Toc499837828"/>
      <w:bookmarkStart w:id="29235" w:name="_Toc499838162"/>
      <w:bookmarkStart w:id="29236" w:name="_Toc499842739"/>
      <w:bookmarkStart w:id="29237" w:name="_Toc499843404"/>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bookmarkEnd w:id="28874"/>
      <w:bookmarkEnd w:id="28875"/>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bookmarkEnd w:id="28914"/>
      <w:bookmarkEnd w:id="28915"/>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bookmarkEnd w:id="28969"/>
      <w:bookmarkEnd w:id="28970"/>
      <w:bookmarkEnd w:id="28971"/>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bookmarkEnd w:id="28992"/>
      <w:bookmarkEnd w:id="28993"/>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bookmarkEnd w:id="29023"/>
      <w:bookmarkEnd w:id="29024"/>
      <w:bookmarkEnd w:id="29025"/>
      <w:bookmarkEnd w:id="29026"/>
      <w:bookmarkEnd w:id="29027"/>
      <w:bookmarkEnd w:id="29028"/>
      <w:bookmarkEnd w:id="29029"/>
      <w:bookmarkEnd w:id="29030"/>
      <w:bookmarkEnd w:id="29031"/>
      <w:bookmarkEnd w:id="29032"/>
      <w:bookmarkEnd w:id="29033"/>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bookmarkEnd w:id="29072"/>
      <w:bookmarkEnd w:id="29073"/>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bookmarkEnd w:id="29112"/>
      <w:bookmarkEnd w:id="29113"/>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bookmarkEnd w:id="29152"/>
      <w:bookmarkEnd w:id="2915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bookmarkEnd w:id="29192"/>
      <w:bookmarkEnd w:id="29193"/>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bookmarkEnd w:id="29232"/>
      <w:bookmarkEnd w:id="29233"/>
      <w:bookmarkEnd w:id="29234"/>
      <w:bookmarkEnd w:id="29235"/>
      <w:bookmarkEnd w:id="29236"/>
      <w:bookmarkEnd w:id="29237"/>
    </w:p>
    <w:p w14:paraId="518259BD" w14:textId="462280A8" w:rsidR="00085040" w:rsidRPr="00B7686C" w:rsidRDefault="00085040">
      <w:pPr>
        <w:jc w:val="both"/>
        <w:rPr>
          <w:ins w:id="29238" w:author="Ole-Martin Hanstveit" w:date="2017-11-26T19:49:00Z"/>
          <w:del w:id="29239" w:author="Morten Lerstad Solli" w:date="2017-11-29T15:13:00Z"/>
          <w:lang w:val="en-US"/>
        </w:rPr>
        <w:pPrChange w:id="29240" w:author="Oscar Herman Kise" w:date="2017-11-30T20:05:00Z">
          <w:pPr/>
        </w:pPrChange>
      </w:pPr>
      <w:ins w:id="29241" w:author="Ole-Martin Hanstveit" w:date="2017-11-26T19:43:00Z">
        <w:del w:id="29242" w:author="Morten Lerstad Solli" w:date="2017-11-29T15:13:00Z">
          <w:r w:rsidRPr="00B7686C">
            <w:rPr>
              <w:lang w:val="en-US"/>
            </w:rPr>
            <w:delText>After converting the image to HSV, it searches through the image for HSV values within the range specified</w:delText>
          </w:r>
        </w:del>
      </w:ins>
      <w:ins w:id="29243" w:author="Ole-Martin Hanstveit" w:date="2017-11-26T19:44:00Z">
        <w:del w:id="29244" w:author="Morten Lerstad Solli" w:date="2017-11-29T15:13:00Z">
          <w:r w:rsidRPr="00B7686C">
            <w:rPr>
              <w:lang w:val="en-US"/>
            </w:rPr>
            <w:delText>. The HSV search parameters can be change</w:delText>
          </w:r>
        </w:del>
      </w:ins>
      <w:ins w:id="29245" w:author="Oscar Herman Kise" w:date="2017-11-29T13:39:00Z">
        <w:del w:id="29246" w:author="Morten Lerstad Solli" w:date="2017-11-29T15:13:00Z">
          <w:r w:rsidR="00A6386B">
            <w:rPr>
              <w:lang w:val="en-US"/>
            </w:rPr>
            <w:delText>d</w:delText>
          </w:r>
        </w:del>
      </w:ins>
      <w:ins w:id="29247" w:author="Ole-Martin Hanstveit" w:date="2017-11-26T19:44:00Z">
        <w:del w:id="29248" w:author="Morten Lerstad Solli" w:date="2017-11-29T15:13:00Z">
          <w:r w:rsidRPr="00B7686C" w:rsidDel="00A6386B">
            <w:rPr>
              <w:lang w:val="en-US"/>
            </w:rPr>
            <w:delText>s</w:delText>
          </w:r>
          <w:r w:rsidRPr="00B7686C">
            <w:rPr>
              <w:lang w:val="en-US"/>
            </w:rPr>
            <w:delText xml:space="preserve"> while active by a</w:delText>
          </w:r>
        </w:del>
      </w:ins>
      <w:ins w:id="29249" w:author="Ole-Martin Hanstveit" w:date="2017-11-26T19:45:00Z">
        <w:del w:id="29250" w:author="Morten Lerstad Solli" w:date="2017-11-29T15:13:00Z">
          <w:r w:rsidRPr="00B7686C">
            <w:rPr>
              <w:lang w:val="en-US"/>
            </w:rPr>
            <w:delText xml:space="preserve"> user from an external client.</w:delText>
          </w:r>
        </w:del>
      </w:ins>
      <w:ins w:id="29251" w:author="Ole-Martin Hanstveit" w:date="2017-11-28T11:38:00Z">
        <w:del w:id="29252" w:author="Morten Lerstad Solli" w:date="2017-11-29T15:13:00Z">
          <w:r w:rsidR="00F76993" w:rsidRPr="00B7686C">
            <w:rPr>
              <w:lang w:val="en-US"/>
            </w:rPr>
            <w:delText xml:space="preserve"> </w:delText>
          </w:r>
        </w:del>
      </w:ins>
      <w:commentRangeStart w:id="29253"/>
      <w:ins w:id="29254" w:author="Ole-Martin Hanstveit" w:date="2017-11-28T11:39:00Z">
        <w:del w:id="29255" w:author="Morten Lerstad Solli" w:date="2017-11-29T15:13:00Z">
          <w:r w:rsidR="00F76993" w:rsidRPr="00B7686C">
            <w:rPr>
              <w:lang w:val="en-US"/>
            </w:rPr>
            <w:delText>To find ideal HSV values for each color</w:delText>
          </w:r>
        </w:del>
      </w:ins>
      <w:ins w:id="29256" w:author="Ole-Martin Hanstveit" w:date="2017-11-28T11:40:00Z">
        <w:del w:id="29257" w:author="Morten Lerstad Solli" w:date="2017-11-29T15:13:00Z">
          <w:r w:rsidR="00F76993" w:rsidRPr="00B7686C">
            <w:rPr>
              <w:lang w:val="en-US"/>
            </w:rPr>
            <w:delText xml:space="preserve">, there were </w:delText>
          </w:r>
        </w:del>
      </w:ins>
      <w:ins w:id="29258" w:author="Ole-Martin Hanstveit" w:date="2017-11-28T11:41:00Z">
        <w:del w:id="29259" w:author="Morten Lerstad Solli" w:date="2017-11-29T15:13:00Z">
          <w:r w:rsidR="00F76993" w:rsidRPr="00B7686C">
            <w:rPr>
              <w:lang w:val="en-US"/>
            </w:rPr>
            <w:delText xml:space="preserve">available such as the one made by a website called RapidTables </w:delText>
          </w:r>
        </w:del>
      </w:ins>
      <w:customXmlInsRangeStart w:id="29260" w:author="Ole-Martin Hanstveit" w:date="2017-11-28T11:42:00Z"/>
      <w:customXmlDelRangeStart w:id="29261" w:author="Morten Lerstad Solli" w:date="2017-11-29T15:13:00Z"/>
      <w:sdt>
        <w:sdtPr>
          <w:rPr>
            <w:lang w:val="en-US"/>
          </w:rPr>
          <w:id w:val="373508851"/>
          <w:citation/>
        </w:sdtPr>
        <w:sdtContent>
          <w:customXmlInsRangeEnd w:id="29260"/>
          <w:customXmlDelRangeEnd w:id="29261"/>
          <w:ins w:id="29262" w:author="Ole-Martin Hanstveit" w:date="2017-11-28T11:42:00Z">
            <w:del w:id="29263" w:author="Morten Lerstad Solli" w:date="2017-11-29T15:13:00Z">
              <w:r w:rsidR="00F76993" w:rsidRPr="005A3108">
                <w:rPr>
                  <w:lang w:val="en-US"/>
                </w:rPr>
                <w:fldChar w:fldCharType="begin"/>
              </w:r>
              <w:r w:rsidR="00F76993" w:rsidRPr="00B7686C">
                <w:rPr>
                  <w:lang w:val="en-US"/>
                  <w:rPrChange w:id="29264" w:author="Morten Lerstad Solli" w:date="2017-11-29T12:21:00Z">
                    <w:rPr/>
                  </w:rPrChange>
                </w:rPr>
                <w:delInstrText xml:space="preserve"> CITATION Rap17 \l 1044 </w:delInstrText>
              </w:r>
            </w:del>
          </w:ins>
          <w:del w:id="29265" w:author="Morten Lerstad Solli" w:date="2017-11-29T15:13:00Z">
            <w:r w:rsidR="00F76993" w:rsidRPr="005A3108">
              <w:rPr>
                <w:lang w:val="en-US"/>
              </w:rPr>
              <w:fldChar w:fldCharType="separate"/>
            </w:r>
            <w:r w:rsidR="009C609D">
              <w:rPr>
                <w:noProof/>
                <w:lang w:val="en-US"/>
              </w:rPr>
              <w:delText>(RapidTables u.d.)</w:delText>
            </w:r>
          </w:del>
          <w:ins w:id="29266" w:author="Ole-Martin Hanstveit" w:date="2017-11-28T11:42:00Z">
            <w:del w:id="29267" w:author="Morten Lerstad Solli" w:date="2017-11-29T15:13:00Z">
              <w:r w:rsidR="00F76993" w:rsidRPr="005A3108">
                <w:rPr>
                  <w:lang w:val="en-US"/>
                </w:rPr>
                <w:fldChar w:fldCharType="end"/>
              </w:r>
            </w:del>
          </w:ins>
          <w:customXmlInsRangeStart w:id="29268" w:author="Ole-Martin Hanstveit" w:date="2017-11-28T11:42:00Z"/>
          <w:customXmlDelRangeStart w:id="29269" w:author="Morten Lerstad Solli" w:date="2017-11-29T15:13:00Z"/>
        </w:sdtContent>
      </w:sdt>
      <w:customXmlInsRangeEnd w:id="29268"/>
      <w:customXmlDelRangeEnd w:id="29269"/>
      <w:ins w:id="29270" w:author="Ole-Martin Hanstveit" w:date="2017-11-28T11:42:00Z">
        <w:del w:id="29271" w:author="Morten Lerstad Solli" w:date="2017-11-29T15:13:00Z">
          <w:r w:rsidR="00F76993" w:rsidRPr="00B7686C">
            <w:rPr>
              <w:lang w:val="en-US"/>
            </w:rPr>
            <w:delText xml:space="preserve">. </w:delText>
          </w:r>
        </w:del>
      </w:ins>
      <w:commentRangeEnd w:id="29253"/>
      <w:del w:id="29272" w:author="Morten Lerstad Solli" w:date="2017-11-29T15:13:00Z">
        <w:r w:rsidR="00E05D06">
          <w:rPr>
            <w:rStyle w:val="Merknadsreferanse"/>
            <w:lang w:val="en-US"/>
          </w:rPr>
          <w:commentReference w:id="29253"/>
        </w:r>
      </w:del>
      <w:ins w:id="29273" w:author="Ole-Martin Hanstveit" w:date="2017-11-28T11:42:00Z">
        <w:del w:id="29274" w:author="Morten Lerstad Solli" w:date="2017-11-29T15:13:00Z">
          <w:r w:rsidR="00F76993" w:rsidRPr="00B7686C">
            <w:rPr>
              <w:lang w:val="en-US"/>
            </w:rPr>
            <w:delText xml:space="preserve">However, these were not ideal as the values were not </w:delText>
          </w:r>
        </w:del>
      </w:ins>
      <w:ins w:id="29275" w:author="Ole-Martin Hanstveit" w:date="2017-11-28T11:43:00Z">
        <w:del w:id="29276" w:author="Morten Lerstad Solli" w:date="2017-11-29T15:13:00Z">
          <w:r w:rsidR="00F76993" w:rsidRPr="00B7686C">
            <w:rPr>
              <w:lang w:val="en-US"/>
            </w:rPr>
            <w:delText xml:space="preserve">accurate when </w:delText>
          </w:r>
        </w:del>
      </w:ins>
      <w:ins w:id="29277" w:author="Ole-Martin Hanstveit" w:date="2017-11-28T11:44:00Z">
        <w:del w:id="29278" w:author="Morten Lerstad Solli" w:date="2017-11-29T15:13:00Z">
          <w:r w:rsidR="00F76993" w:rsidRPr="00B7686C">
            <w:rPr>
              <w:lang w:val="en-US"/>
            </w:rPr>
            <w:delText>tested with the camera</w:delText>
          </w:r>
        </w:del>
      </w:ins>
      <w:ins w:id="29279" w:author="Ole-Martin Hanstveit" w:date="2017-11-28T11:43:00Z">
        <w:del w:id="29280" w:author="Morten Lerstad Solli" w:date="2017-11-29T15:13:00Z">
          <w:r w:rsidR="00F76993" w:rsidRPr="00B7686C">
            <w:rPr>
              <w:lang w:val="en-US"/>
            </w:rPr>
            <w:delText>. There</w:delText>
          </w:r>
        </w:del>
      </w:ins>
      <w:ins w:id="29281" w:author="Ole-Martin Hanstveit" w:date="2017-11-28T11:44:00Z">
        <w:del w:id="29282" w:author="Morten Lerstad Solli" w:date="2017-11-29T15:13:00Z">
          <w:r w:rsidR="00F76993" w:rsidRPr="00B7686C">
            <w:rPr>
              <w:lang w:val="en-US"/>
            </w:rPr>
            <w:delText xml:space="preserve">fore, a </w:delText>
          </w:r>
        </w:del>
      </w:ins>
      <w:ins w:id="29283" w:author="Ole-Martin Hanstveit" w:date="2017-11-28T11:45:00Z">
        <w:del w:id="29284" w:author="Morten Lerstad Solli" w:date="2017-11-29T15:13:00Z">
          <w:r w:rsidR="00F76993" w:rsidRPr="00B7686C">
            <w:rPr>
              <w:lang w:val="en-US"/>
            </w:rPr>
            <w:delText>temporary GUI was made to identify correct values.</w:delText>
          </w:r>
        </w:del>
      </w:ins>
      <w:bookmarkStart w:id="29285" w:name="_Toc499732710"/>
      <w:bookmarkStart w:id="29286" w:name="_Toc499732003"/>
      <w:bookmarkStart w:id="29287" w:name="_Toc499732867"/>
      <w:bookmarkStart w:id="29288" w:name="_Toc499732184"/>
      <w:bookmarkStart w:id="29289" w:name="_Toc499732366"/>
      <w:bookmarkStart w:id="29290" w:name="_Toc499732545"/>
      <w:bookmarkStart w:id="29291" w:name="_Toc499732776"/>
      <w:bookmarkStart w:id="29292" w:name="_Toc499733001"/>
      <w:bookmarkStart w:id="29293" w:name="_Toc499733158"/>
      <w:bookmarkStart w:id="29294" w:name="_Toc499733315"/>
      <w:bookmarkStart w:id="29295" w:name="_Toc499733472"/>
      <w:bookmarkStart w:id="29296" w:name="_Toc499733193"/>
      <w:bookmarkStart w:id="29297" w:name="_Toc499733664"/>
      <w:bookmarkStart w:id="29298" w:name="_Toc499733821"/>
      <w:bookmarkStart w:id="29299" w:name="_Toc499733978"/>
      <w:bookmarkStart w:id="29300" w:name="_Toc499737824"/>
      <w:bookmarkStart w:id="29301" w:name="_Toc499738122"/>
      <w:bookmarkStart w:id="29302" w:name="_Toc499739510"/>
      <w:bookmarkStart w:id="29303" w:name="_Toc499743838"/>
      <w:bookmarkStart w:id="29304" w:name="_Toc499748424"/>
      <w:bookmarkStart w:id="29305" w:name="_Toc499749138"/>
      <w:bookmarkStart w:id="29306" w:name="_Toc499749296"/>
      <w:bookmarkStart w:id="29307" w:name="_Toc499749454"/>
      <w:bookmarkStart w:id="29308" w:name="_Toc499749612"/>
      <w:bookmarkStart w:id="29309" w:name="_Toc499750173"/>
      <w:bookmarkStart w:id="29310" w:name="_Toc499750597"/>
      <w:bookmarkStart w:id="29311" w:name="_Toc499748584"/>
      <w:bookmarkStart w:id="29312" w:name="_Toc499750054"/>
      <w:bookmarkStart w:id="29313" w:name="_Toc499750741"/>
      <w:bookmarkStart w:id="29314" w:name="_Toc499751059"/>
      <w:bookmarkStart w:id="29315" w:name="_Toc499751218"/>
      <w:bookmarkStart w:id="29316" w:name="_Toc499751377"/>
      <w:bookmarkStart w:id="29317" w:name="_Toc499751536"/>
      <w:bookmarkStart w:id="29318" w:name="_Toc499751695"/>
      <w:bookmarkStart w:id="29319" w:name="_Toc499751854"/>
      <w:bookmarkStart w:id="29320" w:name="_Toc499752013"/>
      <w:bookmarkStart w:id="29321" w:name="_Toc499752270"/>
      <w:bookmarkStart w:id="29322" w:name="_Toc499752429"/>
      <w:bookmarkStart w:id="29323" w:name="_Toc499752588"/>
      <w:bookmarkStart w:id="29324" w:name="_Toc499752747"/>
      <w:bookmarkStart w:id="29325" w:name="_Toc499753004"/>
      <w:bookmarkStart w:id="29326" w:name="_Toc499753163"/>
      <w:bookmarkStart w:id="29327" w:name="_Toc499753322"/>
      <w:bookmarkStart w:id="29328" w:name="_Toc499753481"/>
      <w:bookmarkStart w:id="29329" w:name="_Toc499753934"/>
      <w:bookmarkStart w:id="29330" w:name="_Toc499754093"/>
      <w:bookmarkStart w:id="29331" w:name="_Toc499754938"/>
      <w:bookmarkStart w:id="29332" w:name="_Toc499755097"/>
      <w:bookmarkStart w:id="29333" w:name="_Toc499755256"/>
      <w:bookmarkStart w:id="29334" w:name="_Toc499755415"/>
      <w:bookmarkStart w:id="29335" w:name="_Toc499755770"/>
      <w:bookmarkStart w:id="29336" w:name="_Toc499755929"/>
      <w:bookmarkStart w:id="29337" w:name="_Toc499756087"/>
      <w:bookmarkStart w:id="29338" w:name="_Toc499756245"/>
      <w:bookmarkStart w:id="29339" w:name="_Toc499756403"/>
      <w:bookmarkStart w:id="29340" w:name="_Toc499756561"/>
      <w:bookmarkStart w:id="29341" w:name="_Toc499755291"/>
      <w:bookmarkStart w:id="29342" w:name="_Toc499755528"/>
      <w:bookmarkStart w:id="29343" w:name="_Toc499755707"/>
      <w:bookmarkStart w:id="29344" w:name="_Toc499756816"/>
      <w:bookmarkStart w:id="29345" w:name="_Toc499756000"/>
      <w:bookmarkStart w:id="29346" w:name="_Toc499756298"/>
      <w:bookmarkStart w:id="29347" w:name="_Toc499756598"/>
      <w:bookmarkStart w:id="29348" w:name="_Toc499756779"/>
      <w:bookmarkStart w:id="29349" w:name="_Toc499757092"/>
      <w:bookmarkStart w:id="29350" w:name="_Toc499757250"/>
      <w:bookmarkStart w:id="29351" w:name="_Toc499757408"/>
      <w:bookmarkStart w:id="29352" w:name="_Toc499757566"/>
      <w:bookmarkStart w:id="29353" w:name="_Toc499757724"/>
      <w:bookmarkStart w:id="29354" w:name="_Toc499757882"/>
      <w:bookmarkStart w:id="29355" w:name="_Toc499757953"/>
      <w:bookmarkStart w:id="29356" w:name="_Toc499758111"/>
      <w:bookmarkStart w:id="29357" w:name="_Toc499756635"/>
      <w:bookmarkStart w:id="29358" w:name="_Toc499758269"/>
      <w:bookmarkStart w:id="29359" w:name="_Toc499758427"/>
      <w:bookmarkStart w:id="29360" w:name="_Toc499758585"/>
      <w:bookmarkStart w:id="29361" w:name="_Toc499758743"/>
      <w:bookmarkStart w:id="29362" w:name="_Toc499758901"/>
      <w:bookmarkStart w:id="29363" w:name="_Toc499759059"/>
      <w:bookmarkStart w:id="29364" w:name="_Toc499759217"/>
      <w:bookmarkStart w:id="29365" w:name="_Toc499759375"/>
      <w:bookmarkStart w:id="29366" w:name="_Toc499759533"/>
      <w:bookmarkStart w:id="29367" w:name="_Toc499759691"/>
      <w:bookmarkStart w:id="29368" w:name="_Toc499759849"/>
      <w:bookmarkStart w:id="29369" w:name="_Toc499760007"/>
      <w:bookmarkStart w:id="29370" w:name="_Toc499760165"/>
      <w:bookmarkStart w:id="29371" w:name="_Toc499756970"/>
      <w:bookmarkStart w:id="29372" w:name="_Toc499757212"/>
      <w:bookmarkStart w:id="29373" w:name="_Toc499760323"/>
      <w:bookmarkStart w:id="29374" w:name="_Toc499757508"/>
      <w:bookmarkStart w:id="29375" w:name="_Toc499760481"/>
      <w:bookmarkStart w:id="29376" w:name="_Toc499760639"/>
      <w:bookmarkStart w:id="29377" w:name="_Toc499760894"/>
      <w:bookmarkStart w:id="29378" w:name="_Toc499761052"/>
      <w:bookmarkStart w:id="29379" w:name="_Toc499761210"/>
      <w:bookmarkStart w:id="29380" w:name="_Toc499761368"/>
      <w:bookmarkStart w:id="29381" w:name="_Toc499801917"/>
      <w:bookmarkStart w:id="29382" w:name="_Toc499802076"/>
      <w:bookmarkStart w:id="29383" w:name="_Toc499802235"/>
      <w:bookmarkStart w:id="29384" w:name="_Toc499802394"/>
      <w:bookmarkStart w:id="29385" w:name="_Toc499802272"/>
      <w:bookmarkStart w:id="29386" w:name="_Toc499802590"/>
      <w:bookmarkStart w:id="29387" w:name="_Toc499802749"/>
      <w:bookmarkStart w:id="29388" w:name="_Toc499802908"/>
      <w:bookmarkStart w:id="29389" w:name="_Toc499802665"/>
      <w:bookmarkStart w:id="29390" w:name="_Toc499803067"/>
      <w:bookmarkStart w:id="29391" w:name="_Toc499803226"/>
      <w:bookmarkStart w:id="29392" w:name="_Toc499803385"/>
      <w:bookmarkStart w:id="29393" w:name="_Toc499803544"/>
      <w:bookmarkStart w:id="29394" w:name="_Toc499803704"/>
      <w:bookmarkStart w:id="29395" w:name="_Toc499803864"/>
      <w:bookmarkStart w:id="29396" w:name="_Toc499804024"/>
      <w:bookmarkStart w:id="29397" w:name="_Toc499804184"/>
      <w:bookmarkStart w:id="29398" w:name="_Toc499804344"/>
      <w:bookmarkStart w:id="29399" w:name="_Toc499804504"/>
      <w:bookmarkStart w:id="29400" w:name="_Toc499803138"/>
      <w:bookmarkStart w:id="29401" w:name="_Toc499804665"/>
      <w:bookmarkStart w:id="29402" w:name="_Toc499803441"/>
      <w:bookmarkStart w:id="29403" w:name="_Toc499803746"/>
      <w:bookmarkStart w:id="29404" w:name="_Toc499804051"/>
      <w:bookmarkStart w:id="29405" w:name="_Toc499804826"/>
      <w:bookmarkStart w:id="29406" w:name="_Toc499804296"/>
      <w:bookmarkStart w:id="29407" w:name="_Toc499804986"/>
      <w:bookmarkStart w:id="29408" w:name="_Toc499805146"/>
      <w:bookmarkStart w:id="29409" w:name="_Toc499804596"/>
      <w:bookmarkStart w:id="29410" w:name="_Toc499805306"/>
      <w:bookmarkStart w:id="29411" w:name="_Toc499804115"/>
      <w:bookmarkStart w:id="29412" w:name="_Toc499805028"/>
      <w:bookmarkStart w:id="29413" w:name="_Toc499805420"/>
      <w:bookmarkStart w:id="29414" w:name="_Toc499805580"/>
      <w:bookmarkStart w:id="29415" w:name="_Toc499805689"/>
      <w:bookmarkStart w:id="29416" w:name="_Toc499805849"/>
      <w:bookmarkStart w:id="29417" w:name="_Toc499806009"/>
      <w:bookmarkStart w:id="29418" w:name="_Toc499806169"/>
      <w:bookmarkStart w:id="29419" w:name="_Toc499806715"/>
      <w:bookmarkStart w:id="29420" w:name="_Toc499822185"/>
      <w:bookmarkStart w:id="29421" w:name="_Toc499822346"/>
      <w:bookmarkStart w:id="29422" w:name="_Toc499804893"/>
      <w:bookmarkStart w:id="29423" w:name="_Toc499805195"/>
      <w:bookmarkStart w:id="29424" w:name="_Toc499806315"/>
      <w:bookmarkStart w:id="29425" w:name="_Toc499806475"/>
      <w:bookmarkStart w:id="29426" w:name="_Toc499806795"/>
      <w:bookmarkStart w:id="29427" w:name="_Toc499806955"/>
      <w:bookmarkStart w:id="29428" w:name="_Toc499807115"/>
      <w:bookmarkStart w:id="29429" w:name="_Toc499807275"/>
      <w:bookmarkStart w:id="29430" w:name="_Toc499807435"/>
      <w:bookmarkStart w:id="29431" w:name="_Toc499807595"/>
      <w:bookmarkStart w:id="29432" w:name="_Toc499807755"/>
      <w:bookmarkStart w:id="29433" w:name="_Toc499807915"/>
      <w:bookmarkStart w:id="29434" w:name="_Toc499808075"/>
      <w:bookmarkStart w:id="29435" w:name="_Toc499808235"/>
      <w:bookmarkStart w:id="29436" w:name="_Toc499808395"/>
      <w:bookmarkStart w:id="29437" w:name="_Toc499808555"/>
      <w:bookmarkStart w:id="29438" w:name="_Toc499808715"/>
      <w:bookmarkStart w:id="29439" w:name="_Toc499808875"/>
      <w:bookmarkStart w:id="29440" w:name="_Toc499809035"/>
      <w:bookmarkStart w:id="29441" w:name="_Toc499809195"/>
      <w:bookmarkStart w:id="29442" w:name="_Toc499809355"/>
      <w:bookmarkStart w:id="29443" w:name="_Toc499809515"/>
      <w:bookmarkStart w:id="29444" w:name="_Toc499809675"/>
      <w:bookmarkStart w:id="29445" w:name="_Toc499809835"/>
      <w:bookmarkStart w:id="29446" w:name="_Toc499809995"/>
      <w:bookmarkStart w:id="29447" w:name="_Toc499810155"/>
      <w:bookmarkStart w:id="29448" w:name="_Toc499810315"/>
      <w:bookmarkStart w:id="29449" w:name="_Toc499810475"/>
      <w:bookmarkStart w:id="29450" w:name="_Toc499810635"/>
      <w:bookmarkStart w:id="29451" w:name="_Toc499810795"/>
      <w:bookmarkStart w:id="29452" w:name="_Toc499810955"/>
      <w:bookmarkStart w:id="29453" w:name="_Toc499811115"/>
      <w:bookmarkStart w:id="29454" w:name="_Toc499811275"/>
      <w:bookmarkStart w:id="29455" w:name="_Toc499811435"/>
      <w:bookmarkStart w:id="29456" w:name="_Toc499811595"/>
      <w:bookmarkStart w:id="29457" w:name="_Toc499811853"/>
      <w:bookmarkStart w:id="29458" w:name="_Toc499812013"/>
      <w:bookmarkStart w:id="29459" w:name="_Toc499812663"/>
      <w:bookmarkStart w:id="29460" w:name="_Toc499812823"/>
      <w:bookmarkStart w:id="29461" w:name="_Toc499812983"/>
      <w:bookmarkStart w:id="29462" w:name="_Toc499813143"/>
      <w:bookmarkStart w:id="29463" w:name="_Toc499813303"/>
      <w:bookmarkStart w:id="29464" w:name="_Toc499813463"/>
      <w:bookmarkStart w:id="29465" w:name="_Toc499813623"/>
      <w:bookmarkStart w:id="29466" w:name="_Toc499813783"/>
      <w:bookmarkStart w:id="29467" w:name="_Toc499813943"/>
      <w:bookmarkStart w:id="29468" w:name="_Toc499814103"/>
      <w:bookmarkStart w:id="29469" w:name="_Toc499814263"/>
      <w:bookmarkStart w:id="29470" w:name="_Toc499814423"/>
      <w:bookmarkStart w:id="29471" w:name="_Toc499814583"/>
      <w:bookmarkStart w:id="29472" w:name="_Toc499814743"/>
      <w:bookmarkStart w:id="29473" w:name="_Toc499814903"/>
      <w:bookmarkStart w:id="29474" w:name="_Toc499815063"/>
      <w:bookmarkStart w:id="29475" w:name="_Toc499815223"/>
      <w:bookmarkStart w:id="29476" w:name="_Toc499815383"/>
      <w:bookmarkStart w:id="29477" w:name="_Toc499815543"/>
      <w:bookmarkStart w:id="29478" w:name="_Toc499815801"/>
      <w:bookmarkStart w:id="29479" w:name="_Toc499816255"/>
      <w:bookmarkStart w:id="29480" w:name="_Toc499816709"/>
      <w:bookmarkStart w:id="29481" w:name="_Toc499817947"/>
      <w:bookmarkStart w:id="29482" w:name="_Toc499818205"/>
      <w:bookmarkStart w:id="29483" w:name="_Toc499818365"/>
      <w:bookmarkStart w:id="29484" w:name="_Toc499818525"/>
      <w:bookmarkStart w:id="29485" w:name="_Toc499818685"/>
      <w:bookmarkStart w:id="29486" w:name="_Toc499818845"/>
      <w:bookmarkStart w:id="29487" w:name="_Toc499819005"/>
      <w:bookmarkStart w:id="29488" w:name="_Toc499819165"/>
      <w:bookmarkStart w:id="29489" w:name="_Toc499819325"/>
      <w:bookmarkStart w:id="29490" w:name="_Toc499819485"/>
      <w:bookmarkStart w:id="29491" w:name="_Toc499819645"/>
      <w:bookmarkStart w:id="29492" w:name="_Toc499819805"/>
      <w:bookmarkStart w:id="29493" w:name="_Toc499819965"/>
      <w:bookmarkStart w:id="29494" w:name="_Toc499820125"/>
      <w:bookmarkStart w:id="29495" w:name="_Toc499820285"/>
      <w:bookmarkStart w:id="29496" w:name="_Toc499820445"/>
      <w:bookmarkStart w:id="29497" w:name="_Toc499820605"/>
      <w:bookmarkStart w:id="29498" w:name="_Toc499820765"/>
      <w:bookmarkStart w:id="29499" w:name="_Toc499820925"/>
      <w:bookmarkStart w:id="29500" w:name="_Toc499821183"/>
      <w:bookmarkStart w:id="29501" w:name="_Toc499821343"/>
      <w:bookmarkStart w:id="29502" w:name="_Toc499821503"/>
      <w:bookmarkStart w:id="29503" w:name="_Toc499821663"/>
      <w:bookmarkStart w:id="29504" w:name="_Toc499821823"/>
      <w:bookmarkStart w:id="29505" w:name="_Toc499821983"/>
      <w:bookmarkStart w:id="29506" w:name="_Toc499822463"/>
      <w:bookmarkStart w:id="29507" w:name="_Toc499822623"/>
      <w:bookmarkStart w:id="29508" w:name="_Toc499822783"/>
      <w:bookmarkStart w:id="29509" w:name="_Toc499822943"/>
      <w:bookmarkStart w:id="29510" w:name="_Toc499823103"/>
      <w:bookmarkStart w:id="29511" w:name="_Toc499823263"/>
      <w:bookmarkStart w:id="29512" w:name="_Toc499823423"/>
      <w:bookmarkStart w:id="29513" w:name="_Toc499823583"/>
      <w:bookmarkStart w:id="29514" w:name="_Toc499823743"/>
      <w:bookmarkStart w:id="29515" w:name="_Toc499823903"/>
      <w:bookmarkStart w:id="29516" w:name="_Toc499824063"/>
      <w:bookmarkStart w:id="29517" w:name="_Toc499824223"/>
      <w:bookmarkStart w:id="29518" w:name="_Toc499824383"/>
      <w:bookmarkStart w:id="29519" w:name="_Toc499824543"/>
      <w:bookmarkStart w:id="29520" w:name="_Toc499824703"/>
      <w:bookmarkStart w:id="29521" w:name="_Toc499824863"/>
      <w:bookmarkStart w:id="29522" w:name="_Toc499825023"/>
      <w:bookmarkStart w:id="29523" w:name="_Toc499825183"/>
      <w:bookmarkStart w:id="29524" w:name="_Toc499825441"/>
      <w:bookmarkStart w:id="29525" w:name="_Toc499825601"/>
      <w:bookmarkStart w:id="29526" w:name="_Toc499825859"/>
      <w:bookmarkStart w:id="29527" w:name="_Toc499826019"/>
      <w:bookmarkStart w:id="29528" w:name="_Toc499826179"/>
      <w:bookmarkStart w:id="29529" w:name="_Toc499826437"/>
      <w:bookmarkStart w:id="29530" w:name="_Toc499826597"/>
      <w:bookmarkStart w:id="29531" w:name="_Toc499827639"/>
      <w:bookmarkStart w:id="29532" w:name="_Toc499827995"/>
      <w:bookmarkStart w:id="29533" w:name="_Toc499828155"/>
      <w:bookmarkStart w:id="29534" w:name="_Toc499828511"/>
      <w:bookmarkStart w:id="29535" w:name="_Toc499828671"/>
      <w:bookmarkStart w:id="29536" w:name="_Toc499828831"/>
      <w:bookmarkStart w:id="29537" w:name="_Toc499828991"/>
      <w:bookmarkStart w:id="29538" w:name="_Toc499829151"/>
      <w:bookmarkStart w:id="29539" w:name="_Toc499829311"/>
      <w:bookmarkStart w:id="29540" w:name="_Toc499829471"/>
      <w:bookmarkStart w:id="29541" w:name="_Toc499829631"/>
      <w:bookmarkStart w:id="29542" w:name="_Toc499829791"/>
      <w:bookmarkStart w:id="29543" w:name="_Toc499829951"/>
      <w:bookmarkStart w:id="29544" w:name="_Toc499830111"/>
      <w:bookmarkStart w:id="29545" w:name="_Toc499830271"/>
      <w:bookmarkStart w:id="29546" w:name="_Toc499830431"/>
      <w:bookmarkStart w:id="29547" w:name="_Toc499830591"/>
      <w:bookmarkStart w:id="29548" w:name="_Toc499830751"/>
      <w:bookmarkStart w:id="29549" w:name="_Toc499830911"/>
      <w:bookmarkStart w:id="29550" w:name="_Toc499831071"/>
      <w:bookmarkStart w:id="29551" w:name="_Toc499831231"/>
      <w:bookmarkStart w:id="29552" w:name="_Toc499831391"/>
      <w:bookmarkStart w:id="29553" w:name="_Toc499831551"/>
      <w:bookmarkStart w:id="29554" w:name="_Toc499831711"/>
      <w:bookmarkStart w:id="29555" w:name="_Toc499831871"/>
      <w:bookmarkStart w:id="29556" w:name="_Toc499832031"/>
      <w:bookmarkStart w:id="29557" w:name="_Toc499832191"/>
      <w:bookmarkStart w:id="29558" w:name="_Toc499832351"/>
      <w:bookmarkStart w:id="29559" w:name="_Toc499832511"/>
      <w:bookmarkStart w:id="29560" w:name="_Toc499832671"/>
      <w:bookmarkStart w:id="29561" w:name="_Toc499832831"/>
      <w:bookmarkStart w:id="29562" w:name="_Toc499832991"/>
      <w:bookmarkStart w:id="29563" w:name="_Toc499833151"/>
      <w:bookmarkStart w:id="29564" w:name="_Toc499833311"/>
      <w:bookmarkStart w:id="29565" w:name="_Toc499833471"/>
      <w:bookmarkStart w:id="29566" w:name="_Toc499833631"/>
      <w:bookmarkStart w:id="29567" w:name="_Toc499833791"/>
      <w:bookmarkStart w:id="29568" w:name="_Toc499833951"/>
      <w:bookmarkStart w:id="29569" w:name="_Toc499834111"/>
      <w:bookmarkStart w:id="29570" w:name="_Toc499834271"/>
      <w:bookmarkStart w:id="29571" w:name="_Toc499834431"/>
      <w:bookmarkStart w:id="29572" w:name="_Toc499834591"/>
      <w:bookmarkStart w:id="29573" w:name="_Toc499834751"/>
      <w:bookmarkStart w:id="29574" w:name="_Toc499834911"/>
      <w:bookmarkStart w:id="29575" w:name="_Toc499835071"/>
      <w:bookmarkStart w:id="29576" w:name="_Toc499835231"/>
      <w:bookmarkStart w:id="29577" w:name="_Toc499835391"/>
      <w:bookmarkStart w:id="29578" w:name="_Toc499835551"/>
      <w:bookmarkStart w:id="29579" w:name="_Toc499835711"/>
      <w:bookmarkStart w:id="29580" w:name="_Toc499835871"/>
      <w:bookmarkStart w:id="29581" w:name="_Toc499836031"/>
      <w:bookmarkStart w:id="29582" w:name="_Toc499836191"/>
      <w:bookmarkStart w:id="29583" w:name="_Toc499836351"/>
      <w:bookmarkStart w:id="29584" w:name="_Toc499836512"/>
      <w:bookmarkStart w:id="29585" w:name="_Toc499836673"/>
      <w:bookmarkStart w:id="29586" w:name="_Toc499836834"/>
      <w:bookmarkStart w:id="29587" w:name="_Toc499836995"/>
      <w:bookmarkStart w:id="29588" w:name="_Toc499837156"/>
      <w:bookmarkStart w:id="29589" w:name="_Toc499837317"/>
      <w:bookmarkStart w:id="29590" w:name="_Toc499822584"/>
      <w:bookmarkStart w:id="29591" w:name="_Toc499822884"/>
      <w:bookmarkStart w:id="29592" w:name="_Toc499823300"/>
      <w:bookmarkStart w:id="29593" w:name="_Toc499837478"/>
      <w:bookmarkStart w:id="29594" w:name="_Toc499837639"/>
      <w:bookmarkStart w:id="29595" w:name="_Toc499837800"/>
      <w:bookmarkStart w:id="29596" w:name="_Toc499837961"/>
      <w:bookmarkStart w:id="29597" w:name="_Toc499838122"/>
      <w:bookmarkStart w:id="29598" w:name="_Toc499838283"/>
      <w:bookmarkStart w:id="29599" w:name="_Toc499838444"/>
      <w:bookmarkStart w:id="29600" w:name="_Toc499838605"/>
      <w:bookmarkStart w:id="29601" w:name="_Toc499838766"/>
      <w:bookmarkStart w:id="29602" w:name="_Toc499838927"/>
      <w:bookmarkStart w:id="29603" w:name="_Toc499839088"/>
      <w:bookmarkStart w:id="29604" w:name="_Toc499839249"/>
      <w:bookmarkStart w:id="29605" w:name="_Toc499839410"/>
      <w:bookmarkStart w:id="29606" w:name="_Toc499839670"/>
      <w:bookmarkStart w:id="29607" w:name="_Toc499823547"/>
      <w:bookmarkStart w:id="29608" w:name="_Toc499823853"/>
      <w:bookmarkStart w:id="29609" w:name="_Toc499839831"/>
      <w:bookmarkStart w:id="29610" w:name="_Toc499824155"/>
      <w:bookmarkStart w:id="29611" w:name="_Toc499824756"/>
      <w:bookmarkStart w:id="29612" w:name="_Toc499824580"/>
      <w:bookmarkStart w:id="29613" w:name="_Toc499825061"/>
      <w:bookmarkStart w:id="29614" w:name="_Toc499839992"/>
      <w:bookmarkStart w:id="29615" w:name="_Toc499840153"/>
      <w:bookmarkStart w:id="29616" w:name="_Toc499825302"/>
      <w:bookmarkStart w:id="29617" w:name="_Toc499840314"/>
      <w:bookmarkStart w:id="29618" w:name="_Toc499825546"/>
      <w:bookmarkStart w:id="29619" w:name="_Toc499840475"/>
      <w:bookmarkStart w:id="29620" w:name="_Toc499840636"/>
      <w:bookmarkStart w:id="29621" w:name="_Toc499840797"/>
      <w:bookmarkStart w:id="29622" w:name="_Toc499840958"/>
      <w:bookmarkStart w:id="29623" w:name="_Toc499825789"/>
      <w:bookmarkStart w:id="29624" w:name="_Toc499826087"/>
      <w:bookmarkStart w:id="29625" w:name="_Toc499826328"/>
      <w:bookmarkStart w:id="29626" w:name="_Toc499826633"/>
      <w:bookmarkStart w:id="29627" w:name="_Toc499826812"/>
      <w:bookmarkStart w:id="29628" w:name="_Toc499841119"/>
      <w:bookmarkStart w:id="29629" w:name="_Toc499826992"/>
      <w:bookmarkStart w:id="29630" w:name="_Toc499825342"/>
      <w:bookmarkStart w:id="29631" w:name="_Toc499827173"/>
      <w:bookmarkStart w:id="29632" w:name="_Toc499825743"/>
      <w:bookmarkStart w:id="29633" w:name="_Toc499826266"/>
      <w:bookmarkStart w:id="29634" w:name="_Toc499826722"/>
      <w:bookmarkStart w:id="29635" w:name="_Toc499827347"/>
      <w:bookmarkStart w:id="29636" w:name="_Toc499827528"/>
      <w:bookmarkStart w:id="29637" w:name="_Toc499827054"/>
      <w:bookmarkStart w:id="29638" w:name="_Toc499827397"/>
      <w:bookmarkStart w:id="29639" w:name="_Toc499827814"/>
      <w:bookmarkStart w:id="29640" w:name="_Toc499828056"/>
      <w:bookmarkStart w:id="29641" w:name="_Toc499828300"/>
      <w:bookmarkStart w:id="29642" w:name="_Toc499828543"/>
      <w:bookmarkStart w:id="29643" w:name="_Toc499828790"/>
      <w:bookmarkStart w:id="29644" w:name="_Toc499829090"/>
      <w:bookmarkStart w:id="29645" w:name="_Toc499828202"/>
      <w:bookmarkStart w:id="29646" w:name="_Toc499826534"/>
      <w:bookmarkStart w:id="29647" w:name="_Toc499827236"/>
      <w:bookmarkStart w:id="29648" w:name="_Toc499827708"/>
      <w:bookmarkStart w:id="29649" w:name="_Toc499826940"/>
      <w:bookmarkStart w:id="29650" w:name="_Toc499828607"/>
      <w:bookmarkStart w:id="29651" w:name="_Toc499829353"/>
      <w:bookmarkStart w:id="29652" w:name="_Toc499828327"/>
      <w:bookmarkStart w:id="29653" w:name="_Toc499829381"/>
      <w:bookmarkStart w:id="29654" w:name="_Toc499829684"/>
      <w:bookmarkStart w:id="29655" w:name="_Toc499829989"/>
      <w:bookmarkStart w:id="29656" w:name="_Toc499828712"/>
      <w:bookmarkStart w:id="29657" w:name="_Toc499829756"/>
      <w:bookmarkStart w:id="29658" w:name="_Toc499830361"/>
      <w:bookmarkStart w:id="29659" w:name="_Toc499830659"/>
      <w:bookmarkStart w:id="29660" w:name="_Toc499830869"/>
      <w:bookmarkStart w:id="29661" w:name="_Toc499831169"/>
      <w:bookmarkStart w:id="29662" w:name="_Toc499831645"/>
      <w:bookmarkStart w:id="29663" w:name="_Toc499832121"/>
      <w:bookmarkStart w:id="29664" w:name="_Toc499833044"/>
      <w:bookmarkStart w:id="29665" w:name="_Toc499833434"/>
      <w:bookmarkStart w:id="29666" w:name="_Toc499833744"/>
      <w:bookmarkStart w:id="29667" w:name="_Toc499834051"/>
      <w:bookmarkStart w:id="29668" w:name="_Toc499834387"/>
      <w:bookmarkStart w:id="29669" w:name="_Toc499834778"/>
      <w:bookmarkStart w:id="29670" w:name="_Toc499835110"/>
      <w:bookmarkStart w:id="29671" w:name="_Toc499834296"/>
      <w:bookmarkStart w:id="29672" w:name="_Toc499835442"/>
      <w:bookmarkStart w:id="29673" w:name="_Toc499835774"/>
      <w:bookmarkStart w:id="29674" w:name="_Toc499834970"/>
      <w:bookmarkStart w:id="29675" w:name="_Toc499835976"/>
      <w:bookmarkStart w:id="29676" w:name="_Toc499837099"/>
      <w:bookmarkStart w:id="29677" w:name="_Toc499837437"/>
      <w:bookmarkStart w:id="29678" w:name="_Toc499837829"/>
      <w:bookmarkStart w:id="29679" w:name="_Toc499838163"/>
      <w:bookmarkStart w:id="29680" w:name="_Toc499842740"/>
      <w:bookmarkStart w:id="29681" w:name="_Toc499843405"/>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bookmarkEnd w:id="29311"/>
      <w:bookmarkEnd w:id="29312"/>
      <w:bookmarkEnd w:id="29313"/>
      <w:bookmarkEnd w:id="29314"/>
      <w:bookmarkEnd w:id="29315"/>
      <w:bookmarkEnd w:id="29316"/>
      <w:bookmarkEnd w:id="29317"/>
      <w:bookmarkEnd w:id="29318"/>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bookmarkEnd w:id="29351"/>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bookmarkEnd w:id="29428"/>
      <w:bookmarkEnd w:id="29429"/>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bookmarkEnd w:id="29468"/>
      <w:bookmarkEnd w:id="29469"/>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bookmarkEnd w:id="29508"/>
      <w:bookmarkEnd w:id="29509"/>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bookmarkEnd w:id="29548"/>
      <w:bookmarkEnd w:id="29549"/>
      <w:bookmarkEnd w:id="29550"/>
      <w:bookmarkEnd w:id="29551"/>
      <w:bookmarkEnd w:id="29552"/>
      <w:bookmarkEnd w:id="29553"/>
      <w:bookmarkEnd w:id="29554"/>
      <w:bookmarkEnd w:id="29555"/>
      <w:bookmarkEnd w:id="29556"/>
      <w:bookmarkEnd w:id="29557"/>
      <w:bookmarkEnd w:id="29558"/>
      <w:bookmarkEnd w:id="29559"/>
      <w:bookmarkEnd w:id="29560"/>
      <w:bookmarkEnd w:id="29561"/>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bookmarkEnd w:id="29588"/>
      <w:bookmarkEnd w:id="29589"/>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bookmarkEnd w:id="29611"/>
      <w:bookmarkEnd w:id="29612"/>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bookmarkEnd w:id="29628"/>
      <w:bookmarkEnd w:id="29629"/>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bookmarkEnd w:id="29668"/>
      <w:bookmarkEnd w:id="29669"/>
      <w:bookmarkEnd w:id="29670"/>
      <w:bookmarkEnd w:id="29671"/>
      <w:bookmarkEnd w:id="29672"/>
      <w:bookmarkEnd w:id="29673"/>
      <w:bookmarkEnd w:id="29674"/>
      <w:bookmarkEnd w:id="29675"/>
      <w:bookmarkEnd w:id="29676"/>
      <w:bookmarkEnd w:id="29677"/>
      <w:bookmarkEnd w:id="29678"/>
      <w:bookmarkEnd w:id="29679"/>
      <w:bookmarkEnd w:id="29680"/>
      <w:bookmarkEnd w:id="29681"/>
    </w:p>
    <w:p w14:paraId="2D03CD1D" w14:textId="34AE812D" w:rsidR="007C507D" w:rsidRPr="00B7686C" w:rsidRDefault="007C507D">
      <w:pPr>
        <w:jc w:val="both"/>
        <w:rPr>
          <w:ins w:id="29682" w:author="Ole-Martin Hanstveit" w:date="2017-11-28T11:56:00Z"/>
          <w:del w:id="29683" w:author="Morten Lerstad Solli" w:date="2017-11-29T15:13:00Z"/>
          <w:lang w:val="en-US"/>
        </w:rPr>
        <w:pPrChange w:id="29684" w:author="Oscar Herman Kise" w:date="2017-11-30T20:05:00Z">
          <w:pPr/>
        </w:pPrChange>
      </w:pPr>
      <w:bookmarkStart w:id="29685" w:name="_Toc499732711"/>
      <w:bookmarkStart w:id="29686" w:name="_Toc499732004"/>
      <w:bookmarkStart w:id="29687" w:name="_Toc499732868"/>
      <w:bookmarkStart w:id="29688" w:name="_Toc499732185"/>
      <w:bookmarkStart w:id="29689" w:name="_Toc499732367"/>
      <w:bookmarkStart w:id="29690" w:name="_Toc499732546"/>
      <w:bookmarkStart w:id="29691" w:name="_Toc499732777"/>
      <w:bookmarkStart w:id="29692" w:name="_Toc499733002"/>
      <w:bookmarkStart w:id="29693" w:name="_Toc499733159"/>
      <w:bookmarkStart w:id="29694" w:name="_Toc499733316"/>
      <w:bookmarkStart w:id="29695" w:name="_Toc499733473"/>
      <w:bookmarkStart w:id="29696" w:name="_Toc499733194"/>
      <w:bookmarkStart w:id="29697" w:name="_Toc499733665"/>
      <w:bookmarkStart w:id="29698" w:name="_Toc499733822"/>
      <w:bookmarkStart w:id="29699" w:name="_Toc499733979"/>
      <w:bookmarkStart w:id="29700" w:name="_Toc499737825"/>
      <w:bookmarkStart w:id="29701" w:name="_Toc499738123"/>
      <w:bookmarkStart w:id="29702" w:name="_Toc499739511"/>
      <w:bookmarkStart w:id="29703" w:name="_Toc499743839"/>
      <w:bookmarkStart w:id="29704" w:name="_Toc499748425"/>
      <w:bookmarkStart w:id="29705" w:name="_Toc499749139"/>
      <w:bookmarkStart w:id="29706" w:name="_Toc499749297"/>
      <w:bookmarkStart w:id="29707" w:name="_Toc499749455"/>
      <w:bookmarkStart w:id="29708" w:name="_Toc499749613"/>
      <w:bookmarkStart w:id="29709" w:name="_Toc499750174"/>
      <w:bookmarkStart w:id="29710" w:name="_Toc499750598"/>
      <w:bookmarkStart w:id="29711" w:name="_Toc499748585"/>
      <w:bookmarkStart w:id="29712" w:name="_Toc499750055"/>
      <w:bookmarkStart w:id="29713" w:name="_Toc499750742"/>
      <w:bookmarkStart w:id="29714" w:name="_Toc499751060"/>
      <w:bookmarkStart w:id="29715" w:name="_Toc499751219"/>
      <w:bookmarkStart w:id="29716" w:name="_Toc499751378"/>
      <w:bookmarkStart w:id="29717" w:name="_Toc499751537"/>
      <w:bookmarkStart w:id="29718" w:name="_Toc499751696"/>
      <w:bookmarkStart w:id="29719" w:name="_Toc499751855"/>
      <w:bookmarkStart w:id="29720" w:name="_Toc499752014"/>
      <w:bookmarkStart w:id="29721" w:name="_Toc499752271"/>
      <w:bookmarkStart w:id="29722" w:name="_Toc499752430"/>
      <w:bookmarkStart w:id="29723" w:name="_Toc499752589"/>
      <w:bookmarkStart w:id="29724" w:name="_Toc499752748"/>
      <w:bookmarkStart w:id="29725" w:name="_Toc499753005"/>
      <w:bookmarkStart w:id="29726" w:name="_Toc499753164"/>
      <w:bookmarkStart w:id="29727" w:name="_Toc499753323"/>
      <w:bookmarkStart w:id="29728" w:name="_Toc499753482"/>
      <w:bookmarkStart w:id="29729" w:name="_Toc499753935"/>
      <w:bookmarkStart w:id="29730" w:name="_Toc499754094"/>
      <w:bookmarkStart w:id="29731" w:name="_Toc499754939"/>
      <w:bookmarkStart w:id="29732" w:name="_Toc499755098"/>
      <w:bookmarkStart w:id="29733" w:name="_Toc499755257"/>
      <w:bookmarkStart w:id="29734" w:name="_Toc499755416"/>
      <w:bookmarkStart w:id="29735" w:name="_Toc499755771"/>
      <w:bookmarkStart w:id="29736" w:name="_Toc499755930"/>
      <w:bookmarkStart w:id="29737" w:name="_Toc499756088"/>
      <w:bookmarkStart w:id="29738" w:name="_Toc499756246"/>
      <w:bookmarkStart w:id="29739" w:name="_Toc499756404"/>
      <w:bookmarkStart w:id="29740" w:name="_Toc499756562"/>
      <w:bookmarkStart w:id="29741" w:name="_Toc499755292"/>
      <w:bookmarkStart w:id="29742" w:name="_Toc499755529"/>
      <w:bookmarkStart w:id="29743" w:name="_Toc499755708"/>
      <w:bookmarkStart w:id="29744" w:name="_Toc499756817"/>
      <w:bookmarkStart w:id="29745" w:name="_Toc499756001"/>
      <w:bookmarkStart w:id="29746" w:name="_Toc499756299"/>
      <w:bookmarkStart w:id="29747" w:name="_Toc499756599"/>
      <w:bookmarkStart w:id="29748" w:name="_Toc499756780"/>
      <w:bookmarkStart w:id="29749" w:name="_Toc499757093"/>
      <w:bookmarkStart w:id="29750" w:name="_Toc499757251"/>
      <w:bookmarkStart w:id="29751" w:name="_Toc499757409"/>
      <w:bookmarkStart w:id="29752" w:name="_Toc499757567"/>
      <w:bookmarkStart w:id="29753" w:name="_Toc499757725"/>
      <w:bookmarkStart w:id="29754" w:name="_Toc499757883"/>
      <w:bookmarkStart w:id="29755" w:name="_Toc499757954"/>
      <w:bookmarkStart w:id="29756" w:name="_Toc499758112"/>
      <w:bookmarkStart w:id="29757" w:name="_Toc499756636"/>
      <w:bookmarkStart w:id="29758" w:name="_Toc499758270"/>
      <w:bookmarkStart w:id="29759" w:name="_Toc499758428"/>
      <w:bookmarkStart w:id="29760" w:name="_Toc499758586"/>
      <w:bookmarkStart w:id="29761" w:name="_Toc499758744"/>
      <w:bookmarkStart w:id="29762" w:name="_Toc499758902"/>
      <w:bookmarkStart w:id="29763" w:name="_Toc499759060"/>
      <w:bookmarkStart w:id="29764" w:name="_Toc499759218"/>
      <w:bookmarkStart w:id="29765" w:name="_Toc499759376"/>
      <w:bookmarkStart w:id="29766" w:name="_Toc499759534"/>
      <w:bookmarkStart w:id="29767" w:name="_Toc499759692"/>
      <w:bookmarkStart w:id="29768" w:name="_Toc499759850"/>
      <w:bookmarkStart w:id="29769" w:name="_Toc499760008"/>
      <w:bookmarkStart w:id="29770" w:name="_Toc499760166"/>
      <w:bookmarkStart w:id="29771" w:name="_Toc499756971"/>
      <w:bookmarkStart w:id="29772" w:name="_Toc499757213"/>
      <w:bookmarkStart w:id="29773" w:name="_Toc499760324"/>
      <w:bookmarkStart w:id="29774" w:name="_Toc499757509"/>
      <w:bookmarkStart w:id="29775" w:name="_Toc499760482"/>
      <w:bookmarkStart w:id="29776" w:name="_Toc499760640"/>
      <w:bookmarkStart w:id="29777" w:name="_Toc499760895"/>
      <w:bookmarkStart w:id="29778" w:name="_Toc499761053"/>
      <w:bookmarkStart w:id="29779" w:name="_Toc499761211"/>
      <w:bookmarkStart w:id="29780" w:name="_Toc499761369"/>
      <w:bookmarkStart w:id="29781" w:name="_Toc499801918"/>
      <w:bookmarkStart w:id="29782" w:name="_Toc499802077"/>
      <w:bookmarkStart w:id="29783" w:name="_Toc499802236"/>
      <w:bookmarkStart w:id="29784" w:name="_Toc499802395"/>
      <w:bookmarkStart w:id="29785" w:name="_Toc499802273"/>
      <w:bookmarkStart w:id="29786" w:name="_Toc499802591"/>
      <w:bookmarkStart w:id="29787" w:name="_Toc499802750"/>
      <w:bookmarkStart w:id="29788" w:name="_Toc499802909"/>
      <w:bookmarkStart w:id="29789" w:name="_Toc499802666"/>
      <w:bookmarkStart w:id="29790" w:name="_Toc499803068"/>
      <w:bookmarkStart w:id="29791" w:name="_Toc499803227"/>
      <w:bookmarkStart w:id="29792" w:name="_Toc499803386"/>
      <w:bookmarkStart w:id="29793" w:name="_Toc499803545"/>
      <w:bookmarkStart w:id="29794" w:name="_Toc499803705"/>
      <w:bookmarkStart w:id="29795" w:name="_Toc499803865"/>
      <w:bookmarkStart w:id="29796" w:name="_Toc499804025"/>
      <w:bookmarkStart w:id="29797" w:name="_Toc499804185"/>
      <w:bookmarkStart w:id="29798" w:name="_Toc499804345"/>
      <w:bookmarkStart w:id="29799" w:name="_Toc499804505"/>
      <w:bookmarkStart w:id="29800" w:name="_Toc499803139"/>
      <w:bookmarkStart w:id="29801" w:name="_Toc499804666"/>
      <w:bookmarkStart w:id="29802" w:name="_Toc499803442"/>
      <w:bookmarkStart w:id="29803" w:name="_Toc499803747"/>
      <w:bookmarkStart w:id="29804" w:name="_Toc499804052"/>
      <w:bookmarkStart w:id="29805" w:name="_Toc499804827"/>
      <w:bookmarkStart w:id="29806" w:name="_Toc499804297"/>
      <w:bookmarkStart w:id="29807" w:name="_Toc499804987"/>
      <w:bookmarkStart w:id="29808" w:name="_Toc499805147"/>
      <w:bookmarkStart w:id="29809" w:name="_Toc499804597"/>
      <w:bookmarkStart w:id="29810" w:name="_Toc499805307"/>
      <w:bookmarkStart w:id="29811" w:name="_Toc499804116"/>
      <w:bookmarkStart w:id="29812" w:name="_Toc499805029"/>
      <w:bookmarkStart w:id="29813" w:name="_Toc499805421"/>
      <w:bookmarkStart w:id="29814" w:name="_Toc499805581"/>
      <w:bookmarkStart w:id="29815" w:name="_Toc499805690"/>
      <w:bookmarkStart w:id="29816" w:name="_Toc499805850"/>
      <w:bookmarkStart w:id="29817" w:name="_Toc499806010"/>
      <w:bookmarkStart w:id="29818" w:name="_Toc499806170"/>
      <w:bookmarkStart w:id="29819" w:name="_Toc499806716"/>
      <w:bookmarkStart w:id="29820" w:name="_Toc499822186"/>
      <w:bookmarkStart w:id="29821" w:name="_Toc499822347"/>
      <w:bookmarkStart w:id="29822" w:name="_Toc499804894"/>
      <w:bookmarkStart w:id="29823" w:name="_Toc499805196"/>
      <w:bookmarkStart w:id="29824" w:name="_Toc499806316"/>
      <w:bookmarkStart w:id="29825" w:name="_Toc499806476"/>
      <w:bookmarkStart w:id="29826" w:name="_Toc499806796"/>
      <w:bookmarkStart w:id="29827" w:name="_Toc499806956"/>
      <w:bookmarkStart w:id="29828" w:name="_Toc499807116"/>
      <w:bookmarkStart w:id="29829" w:name="_Toc499807276"/>
      <w:bookmarkStart w:id="29830" w:name="_Toc499807436"/>
      <w:bookmarkStart w:id="29831" w:name="_Toc499807596"/>
      <w:bookmarkStart w:id="29832" w:name="_Toc499807756"/>
      <w:bookmarkStart w:id="29833" w:name="_Toc499807916"/>
      <w:bookmarkStart w:id="29834" w:name="_Toc499808076"/>
      <w:bookmarkStart w:id="29835" w:name="_Toc499808236"/>
      <w:bookmarkStart w:id="29836" w:name="_Toc499808396"/>
      <w:bookmarkStart w:id="29837" w:name="_Toc499808556"/>
      <w:bookmarkStart w:id="29838" w:name="_Toc499808716"/>
      <w:bookmarkStart w:id="29839" w:name="_Toc499808876"/>
      <w:bookmarkStart w:id="29840" w:name="_Toc499809036"/>
      <w:bookmarkStart w:id="29841" w:name="_Toc499809196"/>
      <w:bookmarkStart w:id="29842" w:name="_Toc499809356"/>
      <w:bookmarkStart w:id="29843" w:name="_Toc499809516"/>
      <w:bookmarkStart w:id="29844" w:name="_Toc499809676"/>
      <w:bookmarkStart w:id="29845" w:name="_Toc499809836"/>
      <w:bookmarkStart w:id="29846" w:name="_Toc499809996"/>
      <w:bookmarkStart w:id="29847" w:name="_Toc499810156"/>
      <w:bookmarkStart w:id="29848" w:name="_Toc499810316"/>
      <w:bookmarkStart w:id="29849" w:name="_Toc499810476"/>
      <w:bookmarkStart w:id="29850" w:name="_Toc499810636"/>
      <w:bookmarkStart w:id="29851" w:name="_Toc499810796"/>
      <w:bookmarkStart w:id="29852" w:name="_Toc499810956"/>
      <w:bookmarkStart w:id="29853" w:name="_Toc499811116"/>
      <w:bookmarkStart w:id="29854" w:name="_Toc499811276"/>
      <w:bookmarkStart w:id="29855" w:name="_Toc499811436"/>
      <w:bookmarkStart w:id="29856" w:name="_Toc499811596"/>
      <w:bookmarkStart w:id="29857" w:name="_Toc499811854"/>
      <w:bookmarkStart w:id="29858" w:name="_Toc499812014"/>
      <w:bookmarkStart w:id="29859" w:name="_Toc499812664"/>
      <w:bookmarkStart w:id="29860" w:name="_Toc499812824"/>
      <w:bookmarkStart w:id="29861" w:name="_Toc499812984"/>
      <w:bookmarkStart w:id="29862" w:name="_Toc499813144"/>
      <w:bookmarkStart w:id="29863" w:name="_Toc499813304"/>
      <w:bookmarkStart w:id="29864" w:name="_Toc499813464"/>
      <w:bookmarkStart w:id="29865" w:name="_Toc499813624"/>
      <w:bookmarkStart w:id="29866" w:name="_Toc499813784"/>
      <w:bookmarkStart w:id="29867" w:name="_Toc499813944"/>
      <w:bookmarkStart w:id="29868" w:name="_Toc499814104"/>
      <w:bookmarkStart w:id="29869" w:name="_Toc499814264"/>
      <w:bookmarkStart w:id="29870" w:name="_Toc499814424"/>
      <w:bookmarkStart w:id="29871" w:name="_Toc499814584"/>
      <w:bookmarkStart w:id="29872" w:name="_Toc499814744"/>
      <w:bookmarkStart w:id="29873" w:name="_Toc499814904"/>
      <w:bookmarkStart w:id="29874" w:name="_Toc499815064"/>
      <w:bookmarkStart w:id="29875" w:name="_Toc499815224"/>
      <w:bookmarkStart w:id="29876" w:name="_Toc499815384"/>
      <w:bookmarkStart w:id="29877" w:name="_Toc499815544"/>
      <w:bookmarkStart w:id="29878" w:name="_Toc499815802"/>
      <w:bookmarkStart w:id="29879" w:name="_Toc499816256"/>
      <w:bookmarkStart w:id="29880" w:name="_Toc499816710"/>
      <w:bookmarkStart w:id="29881" w:name="_Toc499817948"/>
      <w:bookmarkStart w:id="29882" w:name="_Toc499818206"/>
      <w:bookmarkStart w:id="29883" w:name="_Toc499818366"/>
      <w:bookmarkStart w:id="29884" w:name="_Toc499818526"/>
      <w:bookmarkStart w:id="29885" w:name="_Toc499818686"/>
      <w:bookmarkStart w:id="29886" w:name="_Toc499818846"/>
      <w:bookmarkStart w:id="29887" w:name="_Toc499819006"/>
      <w:bookmarkStart w:id="29888" w:name="_Toc499819166"/>
      <w:bookmarkStart w:id="29889" w:name="_Toc499819326"/>
      <w:bookmarkStart w:id="29890" w:name="_Toc499819486"/>
      <w:bookmarkStart w:id="29891" w:name="_Toc499819646"/>
      <w:bookmarkStart w:id="29892" w:name="_Toc499819806"/>
      <w:bookmarkStart w:id="29893" w:name="_Toc499819966"/>
      <w:bookmarkStart w:id="29894" w:name="_Toc499820126"/>
      <w:bookmarkStart w:id="29895" w:name="_Toc499820286"/>
      <w:bookmarkStart w:id="29896" w:name="_Toc499820446"/>
      <w:bookmarkStart w:id="29897" w:name="_Toc499820606"/>
      <w:bookmarkStart w:id="29898" w:name="_Toc499820766"/>
      <w:bookmarkStart w:id="29899" w:name="_Toc499820926"/>
      <w:bookmarkStart w:id="29900" w:name="_Toc499821184"/>
      <w:bookmarkStart w:id="29901" w:name="_Toc499821344"/>
      <w:bookmarkStart w:id="29902" w:name="_Toc499821504"/>
      <w:bookmarkStart w:id="29903" w:name="_Toc499821664"/>
      <w:bookmarkStart w:id="29904" w:name="_Toc499821824"/>
      <w:bookmarkStart w:id="29905" w:name="_Toc499821984"/>
      <w:bookmarkStart w:id="29906" w:name="_Toc499822464"/>
      <w:bookmarkStart w:id="29907" w:name="_Toc499822624"/>
      <w:bookmarkStart w:id="29908" w:name="_Toc499822784"/>
      <w:bookmarkStart w:id="29909" w:name="_Toc499822944"/>
      <w:bookmarkStart w:id="29910" w:name="_Toc499823104"/>
      <w:bookmarkStart w:id="29911" w:name="_Toc499823264"/>
      <w:bookmarkStart w:id="29912" w:name="_Toc499823424"/>
      <w:bookmarkStart w:id="29913" w:name="_Toc499823584"/>
      <w:bookmarkStart w:id="29914" w:name="_Toc499823744"/>
      <w:bookmarkStart w:id="29915" w:name="_Toc499823904"/>
      <w:bookmarkStart w:id="29916" w:name="_Toc499824064"/>
      <w:bookmarkStart w:id="29917" w:name="_Toc499824224"/>
      <w:bookmarkStart w:id="29918" w:name="_Toc499824384"/>
      <w:bookmarkStart w:id="29919" w:name="_Toc499824544"/>
      <w:bookmarkStart w:id="29920" w:name="_Toc499824704"/>
      <w:bookmarkStart w:id="29921" w:name="_Toc499824864"/>
      <w:bookmarkStart w:id="29922" w:name="_Toc499825024"/>
      <w:bookmarkStart w:id="29923" w:name="_Toc499825184"/>
      <w:bookmarkStart w:id="29924" w:name="_Toc499825442"/>
      <w:bookmarkStart w:id="29925" w:name="_Toc499825602"/>
      <w:bookmarkStart w:id="29926" w:name="_Toc499825860"/>
      <w:bookmarkStart w:id="29927" w:name="_Toc499826020"/>
      <w:bookmarkStart w:id="29928" w:name="_Toc499826180"/>
      <w:bookmarkStart w:id="29929" w:name="_Toc499826438"/>
      <w:bookmarkStart w:id="29930" w:name="_Toc499826598"/>
      <w:bookmarkStart w:id="29931" w:name="_Toc499827640"/>
      <w:bookmarkStart w:id="29932" w:name="_Toc499827996"/>
      <w:bookmarkStart w:id="29933" w:name="_Toc499828156"/>
      <w:bookmarkStart w:id="29934" w:name="_Toc499828512"/>
      <w:bookmarkStart w:id="29935" w:name="_Toc499828672"/>
      <w:bookmarkStart w:id="29936" w:name="_Toc499828832"/>
      <w:bookmarkStart w:id="29937" w:name="_Toc499828992"/>
      <w:bookmarkStart w:id="29938" w:name="_Toc499829152"/>
      <w:bookmarkStart w:id="29939" w:name="_Toc499829312"/>
      <w:bookmarkStart w:id="29940" w:name="_Toc499829472"/>
      <w:bookmarkStart w:id="29941" w:name="_Toc499829632"/>
      <w:bookmarkStart w:id="29942" w:name="_Toc499829792"/>
      <w:bookmarkStart w:id="29943" w:name="_Toc499829952"/>
      <w:bookmarkStart w:id="29944" w:name="_Toc499830112"/>
      <w:bookmarkStart w:id="29945" w:name="_Toc499830272"/>
      <w:bookmarkStart w:id="29946" w:name="_Toc499830432"/>
      <w:bookmarkStart w:id="29947" w:name="_Toc499830592"/>
      <w:bookmarkStart w:id="29948" w:name="_Toc499830752"/>
      <w:bookmarkStart w:id="29949" w:name="_Toc499830912"/>
      <w:bookmarkStart w:id="29950" w:name="_Toc499831072"/>
      <w:bookmarkStart w:id="29951" w:name="_Toc499831232"/>
      <w:bookmarkStart w:id="29952" w:name="_Toc499831392"/>
      <w:bookmarkStart w:id="29953" w:name="_Toc499831552"/>
      <w:bookmarkStart w:id="29954" w:name="_Toc499831712"/>
      <w:bookmarkStart w:id="29955" w:name="_Toc499831872"/>
      <w:bookmarkStart w:id="29956" w:name="_Toc499832032"/>
      <w:bookmarkStart w:id="29957" w:name="_Toc499832192"/>
      <w:bookmarkStart w:id="29958" w:name="_Toc499832352"/>
      <w:bookmarkStart w:id="29959" w:name="_Toc499832512"/>
      <w:bookmarkStart w:id="29960" w:name="_Toc499832672"/>
      <w:bookmarkStart w:id="29961" w:name="_Toc499832832"/>
      <w:bookmarkStart w:id="29962" w:name="_Toc499832992"/>
      <w:bookmarkStart w:id="29963" w:name="_Toc499833152"/>
      <w:bookmarkStart w:id="29964" w:name="_Toc499833312"/>
      <w:bookmarkStart w:id="29965" w:name="_Toc499833472"/>
      <w:bookmarkStart w:id="29966" w:name="_Toc499833632"/>
      <w:bookmarkStart w:id="29967" w:name="_Toc499833792"/>
      <w:bookmarkStart w:id="29968" w:name="_Toc499833952"/>
      <w:bookmarkStart w:id="29969" w:name="_Toc499834112"/>
      <w:bookmarkStart w:id="29970" w:name="_Toc499834272"/>
      <w:bookmarkStart w:id="29971" w:name="_Toc499834432"/>
      <w:bookmarkStart w:id="29972" w:name="_Toc499834592"/>
      <w:bookmarkStart w:id="29973" w:name="_Toc499834752"/>
      <w:bookmarkStart w:id="29974" w:name="_Toc499834912"/>
      <w:bookmarkStart w:id="29975" w:name="_Toc499835072"/>
      <w:bookmarkStart w:id="29976" w:name="_Toc499835232"/>
      <w:bookmarkStart w:id="29977" w:name="_Toc499835392"/>
      <w:bookmarkStart w:id="29978" w:name="_Toc499835552"/>
      <w:bookmarkStart w:id="29979" w:name="_Toc499835712"/>
      <w:bookmarkStart w:id="29980" w:name="_Toc499835872"/>
      <w:bookmarkStart w:id="29981" w:name="_Toc499836032"/>
      <w:bookmarkStart w:id="29982" w:name="_Toc499836192"/>
      <w:bookmarkStart w:id="29983" w:name="_Toc499836352"/>
      <w:bookmarkStart w:id="29984" w:name="_Toc499836513"/>
      <w:bookmarkStart w:id="29985" w:name="_Toc499836674"/>
      <w:bookmarkStart w:id="29986" w:name="_Toc499836835"/>
      <w:bookmarkStart w:id="29987" w:name="_Toc499836996"/>
      <w:bookmarkStart w:id="29988" w:name="_Toc499837157"/>
      <w:bookmarkStart w:id="29989" w:name="_Toc499837318"/>
      <w:bookmarkStart w:id="29990" w:name="_Toc499822585"/>
      <w:bookmarkStart w:id="29991" w:name="_Toc499822885"/>
      <w:bookmarkStart w:id="29992" w:name="_Toc499823301"/>
      <w:bookmarkStart w:id="29993" w:name="_Toc499837479"/>
      <w:bookmarkStart w:id="29994" w:name="_Toc499837640"/>
      <w:bookmarkStart w:id="29995" w:name="_Toc499837801"/>
      <w:bookmarkStart w:id="29996" w:name="_Toc499837962"/>
      <w:bookmarkStart w:id="29997" w:name="_Toc499838123"/>
      <w:bookmarkStart w:id="29998" w:name="_Toc499838284"/>
      <w:bookmarkStart w:id="29999" w:name="_Toc499838445"/>
      <w:bookmarkStart w:id="30000" w:name="_Toc499838606"/>
      <w:bookmarkStart w:id="30001" w:name="_Toc499838767"/>
      <w:bookmarkStart w:id="30002" w:name="_Toc499838928"/>
      <w:bookmarkStart w:id="30003" w:name="_Toc499839089"/>
      <w:bookmarkStart w:id="30004" w:name="_Toc499839250"/>
      <w:bookmarkStart w:id="30005" w:name="_Toc499839411"/>
      <w:bookmarkStart w:id="30006" w:name="_Toc499839671"/>
      <w:bookmarkStart w:id="30007" w:name="_Toc499823548"/>
      <w:bookmarkStart w:id="30008" w:name="_Toc499823855"/>
      <w:bookmarkStart w:id="30009" w:name="_Toc499839832"/>
      <w:bookmarkStart w:id="30010" w:name="_Toc499824156"/>
      <w:bookmarkStart w:id="30011" w:name="_Toc499824757"/>
      <w:bookmarkStart w:id="30012" w:name="_Toc499824581"/>
      <w:bookmarkStart w:id="30013" w:name="_Toc499825062"/>
      <w:bookmarkStart w:id="30014" w:name="_Toc499839993"/>
      <w:bookmarkStart w:id="30015" w:name="_Toc499840154"/>
      <w:bookmarkStart w:id="30016" w:name="_Toc499825305"/>
      <w:bookmarkStart w:id="30017" w:name="_Toc499840315"/>
      <w:bookmarkStart w:id="30018" w:name="_Toc499825547"/>
      <w:bookmarkStart w:id="30019" w:name="_Toc499840476"/>
      <w:bookmarkStart w:id="30020" w:name="_Toc499840637"/>
      <w:bookmarkStart w:id="30021" w:name="_Toc499840798"/>
      <w:bookmarkStart w:id="30022" w:name="_Toc499840959"/>
      <w:bookmarkStart w:id="30023" w:name="_Toc499825790"/>
      <w:bookmarkStart w:id="30024" w:name="_Toc499826088"/>
      <w:bookmarkStart w:id="30025" w:name="_Toc499826329"/>
      <w:bookmarkStart w:id="30026" w:name="_Toc499826634"/>
      <w:bookmarkStart w:id="30027" w:name="_Toc499826813"/>
      <w:bookmarkStart w:id="30028" w:name="_Toc499841120"/>
      <w:bookmarkStart w:id="30029" w:name="_Toc499826993"/>
      <w:bookmarkStart w:id="30030" w:name="_Toc499825343"/>
      <w:bookmarkStart w:id="30031" w:name="_Toc499827174"/>
      <w:bookmarkStart w:id="30032" w:name="_Toc499825744"/>
      <w:bookmarkStart w:id="30033" w:name="_Toc499826267"/>
      <w:bookmarkStart w:id="30034" w:name="_Toc499826723"/>
      <w:bookmarkStart w:id="30035" w:name="_Toc499827348"/>
      <w:bookmarkStart w:id="30036" w:name="_Toc499827529"/>
      <w:bookmarkStart w:id="30037" w:name="_Toc499827055"/>
      <w:bookmarkStart w:id="30038" w:name="_Toc499827398"/>
      <w:bookmarkStart w:id="30039" w:name="_Toc499827815"/>
      <w:bookmarkStart w:id="30040" w:name="_Toc499828057"/>
      <w:bookmarkStart w:id="30041" w:name="_Toc499828301"/>
      <w:bookmarkStart w:id="30042" w:name="_Toc499828544"/>
      <w:bookmarkStart w:id="30043" w:name="_Toc499828791"/>
      <w:bookmarkStart w:id="30044" w:name="_Toc499829091"/>
      <w:bookmarkStart w:id="30045" w:name="_Toc499828203"/>
      <w:bookmarkStart w:id="30046" w:name="_Toc499826659"/>
      <w:bookmarkStart w:id="30047" w:name="_Toc499827237"/>
      <w:bookmarkStart w:id="30048" w:name="_Toc499827709"/>
      <w:bookmarkStart w:id="30049" w:name="_Toc499826941"/>
      <w:bookmarkStart w:id="30050" w:name="_Toc499828608"/>
      <w:bookmarkStart w:id="30051" w:name="_Toc499829354"/>
      <w:bookmarkStart w:id="30052" w:name="_Toc499828328"/>
      <w:bookmarkStart w:id="30053" w:name="_Toc499829382"/>
      <w:bookmarkStart w:id="30054" w:name="_Toc499829685"/>
      <w:bookmarkStart w:id="30055" w:name="_Toc499829990"/>
      <w:bookmarkStart w:id="30056" w:name="_Toc499828713"/>
      <w:bookmarkStart w:id="30057" w:name="_Toc499830057"/>
      <w:bookmarkStart w:id="30058" w:name="_Toc499830362"/>
      <w:bookmarkStart w:id="30059" w:name="_Toc499830660"/>
      <w:bookmarkStart w:id="30060" w:name="_Toc499830870"/>
      <w:bookmarkStart w:id="30061" w:name="_Toc499831170"/>
      <w:bookmarkStart w:id="30062" w:name="_Toc499831646"/>
      <w:bookmarkStart w:id="30063" w:name="_Toc499832122"/>
      <w:bookmarkStart w:id="30064" w:name="_Toc499833045"/>
      <w:bookmarkStart w:id="30065" w:name="_Toc499833435"/>
      <w:bookmarkStart w:id="30066" w:name="_Toc499833745"/>
      <w:bookmarkStart w:id="30067" w:name="_Toc499834052"/>
      <w:bookmarkStart w:id="30068" w:name="_Toc499834389"/>
      <w:bookmarkStart w:id="30069" w:name="_Toc499834779"/>
      <w:bookmarkStart w:id="30070" w:name="_Toc499835111"/>
      <w:bookmarkStart w:id="30071" w:name="_Toc499834297"/>
      <w:bookmarkStart w:id="30072" w:name="_Toc499835443"/>
      <w:bookmarkStart w:id="30073" w:name="_Toc499835777"/>
      <w:bookmarkStart w:id="30074" w:name="_Toc499834971"/>
      <w:bookmarkStart w:id="30075" w:name="_Toc499835977"/>
      <w:bookmarkStart w:id="30076" w:name="_Toc499837100"/>
      <w:bookmarkStart w:id="30077" w:name="_Toc499837438"/>
      <w:bookmarkStart w:id="30078" w:name="_Toc499837830"/>
      <w:bookmarkStart w:id="30079" w:name="_Toc499838164"/>
      <w:bookmarkStart w:id="30080" w:name="_Toc499842741"/>
      <w:bookmarkStart w:id="30081" w:name="_Toc499843406"/>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bookmarkEnd w:id="29708"/>
      <w:bookmarkEnd w:id="29709"/>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bookmarkEnd w:id="29748"/>
      <w:bookmarkEnd w:id="29749"/>
      <w:bookmarkEnd w:id="29750"/>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bookmarkEnd w:id="29789"/>
      <w:bookmarkEnd w:id="29790"/>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bookmarkEnd w:id="29854"/>
      <w:bookmarkEnd w:id="29855"/>
      <w:bookmarkEnd w:id="29856"/>
      <w:bookmarkEnd w:id="29857"/>
      <w:bookmarkEnd w:id="29858"/>
      <w:bookmarkEnd w:id="29859"/>
      <w:bookmarkEnd w:id="29860"/>
      <w:bookmarkEnd w:id="29861"/>
      <w:bookmarkEnd w:id="29862"/>
      <w:bookmarkEnd w:id="29863"/>
      <w:bookmarkEnd w:id="29864"/>
      <w:bookmarkEnd w:id="29865"/>
      <w:bookmarkEnd w:id="29866"/>
      <w:bookmarkEnd w:id="29867"/>
      <w:bookmarkEnd w:id="29868"/>
      <w:bookmarkEnd w:id="29869"/>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bookmarkEnd w:id="29905"/>
      <w:bookmarkEnd w:id="29906"/>
      <w:bookmarkEnd w:id="29907"/>
      <w:bookmarkEnd w:id="29908"/>
      <w:bookmarkEnd w:id="29909"/>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bookmarkEnd w:id="29948"/>
      <w:bookmarkEnd w:id="29949"/>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bookmarkEnd w:id="29988"/>
      <w:bookmarkEnd w:id="29989"/>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bookmarkEnd w:id="30028"/>
      <w:bookmarkEnd w:id="30029"/>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bookmarkEnd w:id="30068"/>
      <w:bookmarkEnd w:id="30069"/>
      <w:bookmarkEnd w:id="30070"/>
      <w:bookmarkEnd w:id="30071"/>
      <w:bookmarkEnd w:id="30072"/>
      <w:bookmarkEnd w:id="30073"/>
      <w:bookmarkEnd w:id="30074"/>
      <w:bookmarkEnd w:id="30075"/>
      <w:bookmarkEnd w:id="30076"/>
      <w:bookmarkEnd w:id="30077"/>
      <w:bookmarkEnd w:id="30078"/>
      <w:bookmarkEnd w:id="30079"/>
      <w:bookmarkEnd w:id="30080"/>
      <w:bookmarkEnd w:id="30081"/>
    </w:p>
    <w:p w14:paraId="6A8D05E2" w14:textId="2506ADF5" w:rsidR="007C507D" w:rsidRPr="00B7686C" w:rsidRDefault="007C507D">
      <w:pPr>
        <w:jc w:val="both"/>
        <w:rPr>
          <w:ins w:id="30082" w:author="Ole-Martin Hanstveit" w:date="2017-11-26T19:49:00Z"/>
          <w:del w:id="30083" w:author="Morten Lerstad Solli" w:date="2017-11-29T15:13:00Z"/>
          <w:lang w:val="en-US"/>
        </w:rPr>
        <w:pPrChange w:id="30084" w:author="Oscar Herman Kise" w:date="2017-11-30T20:05:00Z">
          <w:pPr/>
        </w:pPrChange>
      </w:pPr>
      <w:commentRangeStart w:id="30085"/>
      <w:ins w:id="30086" w:author="Ole-Martin Hanstveit" w:date="2017-11-28T11:56:00Z">
        <w:del w:id="30087" w:author="Oscar Herman Kise" w:date="2017-11-29T15:20:00Z">
          <w:r w:rsidRPr="00B7686C" w:rsidDel="000B331D">
            <w:rPr>
              <w:lang w:val="en-US"/>
            </w:rPr>
            <w:delText xml:space="preserve">This GUI contains sliders </w:delText>
          </w:r>
        </w:del>
      </w:ins>
      <w:ins w:id="30088" w:author="Ole-Martin Hanstveit" w:date="2017-11-28T11:59:00Z">
        <w:del w:id="30089" w:author="Oscar Herman Kise" w:date="2017-11-29T15:20:00Z">
          <w:r w:rsidRPr="00B7686C" w:rsidDel="000B331D">
            <w:rPr>
              <w:lang w:val="en-US"/>
            </w:rPr>
            <w:delText xml:space="preserve">for adjusting hue, saturation and value. </w:delText>
          </w:r>
        </w:del>
      </w:ins>
      <w:ins w:id="30090" w:author="Ole-Martin Hanstveit" w:date="2017-11-28T12:00:00Z">
        <w:del w:id="30091" w:author="Oscar Herman Kise" w:date="2017-11-29T15:20:00Z">
          <w:r w:rsidRPr="00B7686C" w:rsidDel="000B331D">
            <w:rPr>
              <w:lang w:val="en-US"/>
            </w:rPr>
            <w:delText>It was used for finding the color range for each color used in the project.</w:delText>
          </w:r>
        </w:del>
      </w:ins>
      <w:ins w:id="30092" w:author="Ole-Martin Hanstveit" w:date="2017-11-28T12:02:00Z">
        <w:del w:id="30093" w:author="Oscar Herman Kise" w:date="2017-11-29T15:20:00Z">
          <w:r w:rsidRPr="00B7686C" w:rsidDel="000B331D">
            <w:rPr>
              <w:lang w:val="en-US"/>
            </w:rPr>
            <w:delText xml:space="preserve"> This GUI </w:delText>
          </w:r>
        </w:del>
      </w:ins>
      <w:ins w:id="30094" w:author="Ole-Martin Hanstveit" w:date="2017-11-28T12:03:00Z">
        <w:del w:id="30095" w:author="Oscar Herman Kise" w:date="2017-11-29T15:20:00Z">
          <w:r w:rsidRPr="00B7686C" w:rsidDel="000B331D">
            <w:rPr>
              <w:lang w:val="en-US"/>
            </w:rPr>
            <w:delText>can be seen in</w:delText>
          </w:r>
        </w:del>
      </w:ins>
      <w:ins w:id="30096" w:author="Ole-Martin Hanstveit" w:date="2017-11-28T12:01:00Z">
        <w:del w:id="30097" w:author="Oscar Herman Kise" w:date="2017-11-29T15:20:00Z">
          <w:r w:rsidRPr="00B7686C" w:rsidDel="000B331D">
            <w:rPr>
              <w:lang w:val="en-US"/>
            </w:rPr>
            <w:delText xml:space="preserve"> </w:delText>
          </w:r>
          <w:r w:rsidRPr="00CD6AE6" w:rsidDel="000B331D">
            <w:rPr>
              <w:lang w:val="en-US"/>
            </w:rPr>
            <w:fldChar w:fldCharType="begin"/>
          </w:r>
          <w:r w:rsidRPr="00B7686C" w:rsidDel="000B331D">
            <w:rPr>
              <w:lang w:val="en-US"/>
            </w:rPr>
            <w:delInstrText xml:space="preserve"> REF _Ref499633834 \h </w:delInstrText>
          </w:r>
        </w:del>
      </w:ins>
      <w:del w:id="30098" w:author="Oscar Herman Kise" w:date="2017-11-29T15:20:00Z">
        <w:r w:rsidR="00C27C0C" w:rsidDel="000B331D">
          <w:rPr>
            <w:lang w:val="en-US"/>
          </w:rPr>
          <w:delInstrText xml:space="preserve"> \* MERGEFORMAT </w:delInstrText>
        </w:r>
        <w:r w:rsidRPr="00CD6AE6" w:rsidDel="000B331D">
          <w:rPr>
            <w:lang w:val="en-US"/>
          </w:rPr>
        </w:r>
      </w:del>
      <w:ins w:id="30099" w:author="Ole-Martin Hanstveit" w:date="2017-11-28T12:01:00Z">
        <w:del w:id="30100" w:author="Oscar Herman Kise" w:date="2017-11-29T15:20:00Z">
          <w:r w:rsidRPr="00CD6AE6" w:rsidDel="000B331D">
            <w:rPr>
              <w:lang w:val="en-US"/>
            </w:rPr>
            <w:fldChar w:fldCharType="end"/>
          </w:r>
        </w:del>
      </w:ins>
      <w:ins w:id="30101" w:author="Ole-Martin Hanstveit" w:date="2017-11-28T12:03:00Z">
        <w:del w:id="30102" w:author="Oscar Herman Kise" w:date="2017-11-29T15:20:00Z">
          <w:r w:rsidRPr="00B7686C" w:rsidDel="000B331D">
            <w:rPr>
              <w:lang w:val="en-US"/>
            </w:rPr>
            <w:delText xml:space="preserve"> </w:delText>
          </w:r>
        </w:del>
        <w:del w:id="30103" w:author="Morten Lerstad Solli" w:date="2017-11-29T15:13:00Z">
          <w:r w:rsidRPr="00B7686C">
            <w:rPr>
              <w:lang w:val="en-US"/>
            </w:rPr>
            <w:delText xml:space="preserve">where the sliders are located at the top of the </w:delText>
          </w:r>
        </w:del>
      </w:ins>
      <w:ins w:id="30104" w:author="Ole-Martin Hanstveit" w:date="2017-11-28T12:04:00Z">
        <w:del w:id="30105" w:author="Morten Lerstad Solli" w:date="2017-11-29T15:13:00Z">
          <w:r w:rsidRPr="00B7686C">
            <w:rPr>
              <w:lang w:val="en-US"/>
            </w:rPr>
            <w:delText>picture.</w:delText>
          </w:r>
        </w:del>
      </w:ins>
      <w:commentRangeEnd w:id="30085"/>
      <w:del w:id="30106" w:author="Morten Lerstad Solli" w:date="2017-11-29T15:13:00Z">
        <w:r w:rsidR="00374B5B">
          <w:rPr>
            <w:rStyle w:val="Merknadsreferanse"/>
            <w:lang w:val="en-US"/>
          </w:rPr>
          <w:commentReference w:id="30085"/>
        </w:r>
      </w:del>
      <w:bookmarkStart w:id="30107" w:name="_Toc499732005"/>
      <w:bookmarkStart w:id="30108" w:name="_Toc499732870"/>
      <w:bookmarkStart w:id="30109" w:name="_Toc499732187"/>
      <w:bookmarkStart w:id="30110" w:name="_Toc499732369"/>
      <w:bookmarkStart w:id="30111" w:name="_Toc499732547"/>
      <w:bookmarkStart w:id="30112" w:name="_Toc499732778"/>
      <w:bookmarkStart w:id="30113" w:name="_Toc499733003"/>
      <w:bookmarkStart w:id="30114" w:name="_Toc499733160"/>
      <w:bookmarkStart w:id="30115" w:name="_Toc499733317"/>
      <w:bookmarkStart w:id="30116" w:name="_Toc499733474"/>
      <w:bookmarkStart w:id="30117" w:name="_Toc499733195"/>
      <w:bookmarkStart w:id="30118" w:name="_Toc499733666"/>
      <w:bookmarkStart w:id="30119" w:name="_Toc499733823"/>
      <w:bookmarkStart w:id="30120" w:name="_Toc499733980"/>
      <w:bookmarkStart w:id="30121" w:name="_Toc499737826"/>
      <w:bookmarkStart w:id="30122" w:name="_Toc499738124"/>
      <w:bookmarkStart w:id="30123" w:name="_Toc499739512"/>
      <w:bookmarkStart w:id="30124" w:name="_Toc499743840"/>
      <w:bookmarkStart w:id="30125" w:name="_Toc499748426"/>
      <w:bookmarkStart w:id="30126" w:name="_Toc499749140"/>
      <w:bookmarkStart w:id="30127" w:name="_Toc499749298"/>
      <w:bookmarkStart w:id="30128" w:name="_Toc499749456"/>
      <w:bookmarkStart w:id="30129" w:name="_Toc499749614"/>
      <w:bookmarkStart w:id="30130" w:name="_Toc499750175"/>
      <w:bookmarkStart w:id="30131" w:name="_Toc499750599"/>
      <w:bookmarkStart w:id="30132" w:name="_Toc499748586"/>
      <w:bookmarkStart w:id="30133" w:name="_Toc499750056"/>
      <w:bookmarkStart w:id="30134" w:name="_Toc499750743"/>
      <w:bookmarkStart w:id="30135" w:name="_Toc499751061"/>
      <w:bookmarkStart w:id="30136" w:name="_Toc499751220"/>
      <w:bookmarkStart w:id="30137" w:name="_Toc499751379"/>
      <w:bookmarkStart w:id="30138" w:name="_Toc499751538"/>
      <w:bookmarkStart w:id="30139" w:name="_Toc499751697"/>
      <w:bookmarkStart w:id="30140" w:name="_Toc499751856"/>
      <w:bookmarkStart w:id="30141" w:name="_Toc499752015"/>
      <w:bookmarkStart w:id="30142" w:name="_Toc499752272"/>
      <w:bookmarkStart w:id="30143" w:name="_Toc499752431"/>
      <w:bookmarkStart w:id="30144" w:name="_Toc499752590"/>
      <w:bookmarkStart w:id="30145" w:name="_Toc499752749"/>
      <w:bookmarkStart w:id="30146" w:name="_Toc499753006"/>
      <w:bookmarkStart w:id="30147" w:name="_Toc499753165"/>
      <w:bookmarkStart w:id="30148" w:name="_Toc499753324"/>
      <w:bookmarkStart w:id="30149" w:name="_Toc499753483"/>
      <w:bookmarkStart w:id="30150" w:name="_Toc499753936"/>
      <w:bookmarkStart w:id="30151" w:name="_Toc499754095"/>
      <w:bookmarkStart w:id="30152" w:name="_Toc499754940"/>
      <w:bookmarkStart w:id="30153" w:name="_Toc499755099"/>
      <w:bookmarkStart w:id="30154" w:name="_Toc499755258"/>
      <w:bookmarkStart w:id="30155" w:name="_Toc499755417"/>
      <w:bookmarkStart w:id="30156" w:name="_Toc499755772"/>
      <w:bookmarkStart w:id="30157" w:name="_Toc499755931"/>
      <w:bookmarkStart w:id="30158" w:name="_Toc499756089"/>
      <w:bookmarkStart w:id="30159" w:name="_Toc499756247"/>
      <w:bookmarkStart w:id="30160" w:name="_Toc499756405"/>
      <w:bookmarkStart w:id="30161" w:name="_Toc499756563"/>
      <w:bookmarkStart w:id="30162" w:name="_Toc499755293"/>
      <w:bookmarkStart w:id="30163" w:name="_Toc499755530"/>
      <w:bookmarkStart w:id="30164" w:name="_Toc499755709"/>
      <w:bookmarkStart w:id="30165" w:name="_Toc499756818"/>
      <w:bookmarkStart w:id="30166" w:name="_Toc499756002"/>
      <w:bookmarkStart w:id="30167" w:name="_Toc499756300"/>
      <w:bookmarkStart w:id="30168" w:name="_Toc499756600"/>
      <w:bookmarkStart w:id="30169" w:name="_Toc499756781"/>
      <w:bookmarkStart w:id="30170" w:name="_Toc499757094"/>
      <w:bookmarkStart w:id="30171" w:name="_Toc499757252"/>
      <w:bookmarkStart w:id="30172" w:name="_Toc499757410"/>
      <w:bookmarkStart w:id="30173" w:name="_Toc499757568"/>
      <w:bookmarkStart w:id="30174" w:name="_Toc499757726"/>
      <w:bookmarkStart w:id="30175" w:name="_Toc499757884"/>
      <w:bookmarkStart w:id="30176" w:name="_Toc499757955"/>
      <w:bookmarkStart w:id="30177" w:name="_Toc499758113"/>
      <w:bookmarkStart w:id="30178" w:name="_Toc499756637"/>
      <w:bookmarkStart w:id="30179" w:name="_Toc499758271"/>
      <w:bookmarkStart w:id="30180" w:name="_Toc499758429"/>
      <w:bookmarkStart w:id="30181" w:name="_Toc499758587"/>
      <w:bookmarkStart w:id="30182" w:name="_Toc499758745"/>
      <w:bookmarkStart w:id="30183" w:name="_Toc499758903"/>
      <w:bookmarkStart w:id="30184" w:name="_Toc499759061"/>
      <w:bookmarkStart w:id="30185" w:name="_Toc499759219"/>
      <w:bookmarkStart w:id="30186" w:name="_Toc499759377"/>
      <w:bookmarkStart w:id="30187" w:name="_Toc499759535"/>
      <w:bookmarkStart w:id="30188" w:name="_Toc499759693"/>
      <w:bookmarkStart w:id="30189" w:name="_Toc499759851"/>
      <w:bookmarkStart w:id="30190" w:name="_Toc499760009"/>
      <w:bookmarkStart w:id="30191" w:name="_Toc499760167"/>
      <w:bookmarkStart w:id="30192" w:name="_Toc499756972"/>
      <w:bookmarkStart w:id="30193" w:name="_Toc499757214"/>
      <w:bookmarkStart w:id="30194" w:name="_Toc499760325"/>
      <w:bookmarkStart w:id="30195" w:name="_Toc499757510"/>
      <w:bookmarkStart w:id="30196" w:name="_Toc499760483"/>
      <w:bookmarkStart w:id="30197" w:name="_Toc499760641"/>
      <w:bookmarkStart w:id="30198" w:name="_Toc499760896"/>
      <w:bookmarkStart w:id="30199" w:name="_Toc499761054"/>
      <w:bookmarkStart w:id="30200" w:name="_Toc499761212"/>
      <w:bookmarkStart w:id="30201" w:name="_Toc499761370"/>
      <w:bookmarkStart w:id="30202" w:name="_Toc499801919"/>
      <w:bookmarkStart w:id="30203" w:name="_Toc499802078"/>
      <w:bookmarkStart w:id="30204" w:name="_Toc499802237"/>
      <w:bookmarkStart w:id="30205" w:name="_Toc499802396"/>
      <w:bookmarkStart w:id="30206" w:name="_Toc499802274"/>
      <w:bookmarkStart w:id="30207" w:name="_Toc499802592"/>
      <w:bookmarkStart w:id="30208" w:name="_Toc499802751"/>
      <w:bookmarkStart w:id="30209" w:name="_Toc499802910"/>
      <w:bookmarkStart w:id="30210" w:name="_Toc499802667"/>
      <w:bookmarkStart w:id="30211" w:name="_Toc499803069"/>
      <w:bookmarkStart w:id="30212" w:name="_Toc499803228"/>
      <w:bookmarkStart w:id="30213" w:name="_Toc499803387"/>
      <w:bookmarkStart w:id="30214" w:name="_Toc499803546"/>
      <w:bookmarkStart w:id="30215" w:name="_Toc499803706"/>
      <w:bookmarkStart w:id="30216" w:name="_Toc499803866"/>
      <w:bookmarkStart w:id="30217" w:name="_Toc499804026"/>
      <w:bookmarkStart w:id="30218" w:name="_Toc499804186"/>
      <w:bookmarkStart w:id="30219" w:name="_Toc499804346"/>
      <w:bookmarkStart w:id="30220" w:name="_Toc499804506"/>
      <w:bookmarkStart w:id="30221" w:name="_Toc499803140"/>
      <w:bookmarkStart w:id="30222" w:name="_Toc499804667"/>
      <w:bookmarkStart w:id="30223" w:name="_Toc499803443"/>
      <w:bookmarkStart w:id="30224" w:name="_Toc499803748"/>
      <w:bookmarkStart w:id="30225" w:name="_Toc499804053"/>
      <w:bookmarkStart w:id="30226" w:name="_Toc499804828"/>
      <w:bookmarkStart w:id="30227" w:name="_Toc499804298"/>
      <w:bookmarkStart w:id="30228" w:name="_Toc499804988"/>
      <w:bookmarkStart w:id="30229" w:name="_Toc499805148"/>
      <w:bookmarkStart w:id="30230" w:name="_Toc499804598"/>
      <w:bookmarkStart w:id="30231" w:name="_Toc499805308"/>
      <w:bookmarkStart w:id="30232" w:name="_Toc499804117"/>
      <w:bookmarkStart w:id="30233" w:name="_Toc499805030"/>
      <w:bookmarkStart w:id="30234" w:name="_Toc499805422"/>
      <w:bookmarkStart w:id="30235" w:name="_Toc499805582"/>
      <w:bookmarkStart w:id="30236" w:name="_Toc499805691"/>
      <w:bookmarkStart w:id="30237" w:name="_Toc499805851"/>
      <w:bookmarkStart w:id="30238" w:name="_Toc499806011"/>
      <w:bookmarkStart w:id="30239" w:name="_Toc499806171"/>
      <w:bookmarkStart w:id="30240" w:name="_Toc499806717"/>
      <w:bookmarkStart w:id="30241" w:name="_Toc499822187"/>
      <w:bookmarkStart w:id="30242" w:name="_Toc499822348"/>
      <w:bookmarkStart w:id="30243" w:name="_Toc499804895"/>
      <w:bookmarkStart w:id="30244" w:name="_Toc499805197"/>
      <w:bookmarkStart w:id="30245" w:name="_Toc499806317"/>
      <w:bookmarkStart w:id="30246" w:name="_Toc499806477"/>
      <w:bookmarkStart w:id="30247" w:name="_Toc499806797"/>
      <w:bookmarkStart w:id="30248" w:name="_Toc499806957"/>
      <w:bookmarkStart w:id="30249" w:name="_Toc499807117"/>
      <w:bookmarkStart w:id="30250" w:name="_Toc499807277"/>
      <w:bookmarkStart w:id="30251" w:name="_Toc499807437"/>
      <w:bookmarkStart w:id="30252" w:name="_Toc499807597"/>
      <w:bookmarkStart w:id="30253" w:name="_Toc499807757"/>
      <w:bookmarkStart w:id="30254" w:name="_Toc499807917"/>
      <w:bookmarkStart w:id="30255" w:name="_Toc499808077"/>
      <w:bookmarkStart w:id="30256" w:name="_Toc499808237"/>
      <w:bookmarkStart w:id="30257" w:name="_Toc499808397"/>
      <w:bookmarkStart w:id="30258" w:name="_Toc499808557"/>
      <w:bookmarkStart w:id="30259" w:name="_Toc499808717"/>
      <w:bookmarkStart w:id="30260" w:name="_Toc499808877"/>
      <w:bookmarkStart w:id="30261" w:name="_Toc499809037"/>
      <w:bookmarkStart w:id="30262" w:name="_Toc499809197"/>
      <w:bookmarkStart w:id="30263" w:name="_Toc499809357"/>
      <w:bookmarkStart w:id="30264" w:name="_Toc499809517"/>
      <w:bookmarkStart w:id="30265" w:name="_Toc499809677"/>
      <w:bookmarkStart w:id="30266" w:name="_Toc499809837"/>
      <w:bookmarkStart w:id="30267" w:name="_Toc499809997"/>
      <w:bookmarkStart w:id="30268" w:name="_Toc499810157"/>
      <w:bookmarkStart w:id="30269" w:name="_Toc499810317"/>
      <w:bookmarkStart w:id="30270" w:name="_Toc499810477"/>
      <w:bookmarkStart w:id="30271" w:name="_Toc499810637"/>
      <w:bookmarkStart w:id="30272" w:name="_Toc499810797"/>
      <w:bookmarkStart w:id="30273" w:name="_Toc499810957"/>
      <w:bookmarkStart w:id="30274" w:name="_Toc499811117"/>
      <w:bookmarkStart w:id="30275" w:name="_Toc499811277"/>
      <w:bookmarkStart w:id="30276" w:name="_Toc499811437"/>
      <w:bookmarkStart w:id="30277" w:name="_Toc499811597"/>
      <w:bookmarkStart w:id="30278" w:name="_Toc499811855"/>
      <w:bookmarkStart w:id="30279" w:name="_Toc499812015"/>
      <w:bookmarkStart w:id="30280" w:name="_Toc499812665"/>
      <w:bookmarkStart w:id="30281" w:name="_Toc499812825"/>
      <w:bookmarkStart w:id="30282" w:name="_Toc499812985"/>
      <w:bookmarkStart w:id="30283" w:name="_Toc499813145"/>
      <w:bookmarkStart w:id="30284" w:name="_Toc499813305"/>
      <w:bookmarkStart w:id="30285" w:name="_Toc499813465"/>
      <w:bookmarkStart w:id="30286" w:name="_Toc499813625"/>
      <w:bookmarkStart w:id="30287" w:name="_Toc499813785"/>
      <w:bookmarkStart w:id="30288" w:name="_Toc499813945"/>
      <w:bookmarkStart w:id="30289" w:name="_Toc499814105"/>
      <w:bookmarkStart w:id="30290" w:name="_Toc499814265"/>
      <w:bookmarkStart w:id="30291" w:name="_Toc499814425"/>
      <w:bookmarkStart w:id="30292" w:name="_Toc499814585"/>
      <w:bookmarkStart w:id="30293" w:name="_Toc499814745"/>
      <w:bookmarkStart w:id="30294" w:name="_Toc499814905"/>
      <w:bookmarkStart w:id="30295" w:name="_Toc499815065"/>
      <w:bookmarkStart w:id="30296" w:name="_Toc499815225"/>
      <w:bookmarkStart w:id="30297" w:name="_Toc499815385"/>
      <w:bookmarkStart w:id="30298" w:name="_Toc499815545"/>
      <w:bookmarkStart w:id="30299" w:name="_Toc499815803"/>
      <w:bookmarkStart w:id="30300" w:name="_Toc499816257"/>
      <w:bookmarkStart w:id="30301" w:name="_Toc499816711"/>
      <w:bookmarkStart w:id="30302" w:name="_Toc499817949"/>
      <w:bookmarkStart w:id="30303" w:name="_Toc499818207"/>
      <w:bookmarkStart w:id="30304" w:name="_Toc499818367"/>
      <w:bookmarkStart w:id="30305" w:name="_Toc499818527"/>
      <w:bookmarkStart w:id="30306" w:name="_Toc499818687"/>
      <w:bookmarkStart w:id="30307" w:name="_Toc499818847"/>
      <w:bookmarkStart w:id="30308" w:name="_Toc499819007"/>
      <w:bookmarkStart w:id="30309" w:name="_Toc499819167"/>
      <w:bookmarkStart w:id="30310" w:name="_Toc499819327"/>
      <w:bookmarkStart w:id="30311" w:name="_Toc499819487"/>
      <w:bookmarkStart w:id="30312" w:name="_Toc499819647"/>
      <w:bookmarkStart w:id="30313" w:name="_Toc499819807"/>
      <w:bookmarkStart w:id="30314" w:name="_Toc499819967"/>
      <w:bookmarkStart w:id="30315" w:name="_Toc499820127"/>
      <w:bookmarkStart w:id="30316" w:name="_Toc499820287"/>
      <w:bookmarkStart w:id="30317" w:name="_Toc499820447"/>
      <w:bookmarkStart w:id="30318" w:name="_Toc499820607"/>
      <w:bookmarkStart w:id="30319" w:name="_Toc499820767"/>
      <w:bookmarkStart w:id="30320" w:name="_Toc499820927"/>
      <w:bookmarkStart w:id="30321" w:name="_Toc499821185"/>
      <w:bookmarkStart w:id="30322" w:name="_Toc499821345"/>
      <w:bookmarkStart w:id="30323" w:name="_Toc499821505"/>
      <w:bookmarkStart w:id="30324" w:name="_Toc499821665"/>
      <w:bookmarkStart w:id="30325" w:name="_Toc499821825"/>
      <w:bookmarkStart w:id="30326" w:name="_Toc499821985"/>
      <w:bookmarkStart w:id="30327" w:name="_Toc499822465"/>
      <w:bookmarkStart w:id="30328" w:name="_Toc499822625"/>
      <w:bookmarkStart w:id="30329" w:name="_Toc499822785"/>
      <w:bookmarkStart w:id="30330" w:name="_Toc499822945"/>
      <w:bookmarkStart w:id="30331" w:name="_Toc499823105"/>
      <w:bookmarkStart w:id="30332" w:name="_Toc499823265"/>
      <w:bookmarkStart w:id="30333" w:name="_Toc499823425"/>
      <w:bookmarkStart w:id="30334" w:name="_Toc499823585"/>
      <w:bookmarkStart w:id="30335" w:name="_Toc499823745"/>
      <w:bookmarkStart w:id="30336" w:name="_Toc499823905"/>
      <w:bookmarkStart w:id="30337" w:name="_Toc499824065"/>
      <w:bookmarkStart w:id="30338" w:name="_Toc499824225"/>
      <w:bookmarkStart w:id="30339" w:name="_Toc499824385"/>
      <w:bookmarkStart w:id="30340" w:name="_Toc499824545"/>
      <w:bookmarkStart w:id="30341" w:name="_Toc499824705"/>
      <w:bookmarkStart w:id="30342" w:name="_Toc499824865"/>
      <w:bookmarkStart w:id="30343" w:name="_Toc499825025"/>
      <w:bookmarkStart w:id="30344" w:name="_Toc499825185"/>
      <w:bookmarkStart w:id="30345" w:name="_Toc499825443"/>
      <w:bookmarkStart w:id="30346" w:name="_Toc499825603"/>
      <w:bookmarkStart w:id="30347" w:name="_Toc499825861"/>
      <w:bookmarkStart w:id="30348" w:name="_Toc499826021"/>
      <w:bookmarkStart w:id="30349" w:name="_Toc499826181"/>
      <w:bookmarkStart w:id="30350" w:name="_Toc499826439"/>
      <w:bookmarkStart w:id="30351" w:name="_Toc499826599"/>
      <w:bookmarkStart w:id="30352" w:name="_Toc499827641"/>
      <w:bookmarkStart w:id="30353" w:name="_Toc499827997"/>
      <w:bookmarkStart w:id="30354" w:name="_Toc499828157"/>
      <w:bookmarkStart w:id="30355" w:name="_Toc499828513"/>
      <w:bookmarkStart w:id="30356" w:name="_Toc499828673"/>
      <w:bookmarkStart w:id="30357" w:name="_Toc499828833"/>
      <w:bookmarkStart w:id="30358" w:name="_Toc499828993"/>
      <w:bookmarkStart w:id="30359" w:name="_Toc499829153"/>
      <w:bookmarkStart w:id="30360" w:name="_Toc499829313"/>
      <w:bookmarkStart w:id="30361" w:name="_Toc499829473"/>
      <w:bookmarkStart w:id="30362" w:name="_Toc499829633"/>
      <w:bookmarkStart w:id="30363" w:name="_Toc499829793"/>
      <w:bookmarkStart w:id="30364" w:name="_Toc499829953"/>
      <w:bookmarkStart w:id="30365" w:name="_Toc499830113"/>
      <w:bookmarkStart w:id="30366" w:name="_Toc499830273"/>
      <w:bookmarkStart w:id="30367" w:name="_Toc499830433"/>
      <w:bookmarkStart w:id="30368" w:name="_Toc499830593"/>
      <w:bookmarkStart w:id="30369" w:name="_Toc499830753"/>
      <w:bookmarkStart w:id="30370" w:name="_Toc499830913"/>
      <w:bookmarkStart w:id="30371" w:name="_Toc499831073"/>
      <w:bookmarkStart w:id="30372" w:name="_Toc499831233"/>
      <w:bookmarkStart w:id="30373" w:name="_Toc499831393"/>
      <w:bookmarkStart w:id="30374" w:name="_Toc499831553"/>
      <w:bookmarkStart w:id="30375" w:name="_Toc499831713"/>
      <w:bookmarkStart w:id="30376" w:name="_Toc499831873"/>
      <w:bookmarkStart w:id="30377" w:name="_Toc499832033"/>
      <w:bookmarkStart w:id="30378" w:name="_Toc499832193"/>
      <w:bookmarkStart w:id="30379" w:name="_Toc499832353"/>
      <w:bookmarkStart w:id="30380" w:name="_Toc499832513"/>
      <w:bookmarkStart w:id="30381" w:name="_Toc499832673"/>
      <w:bookmarkStart w:id="30382" w:name="_Toc499832833"/>
      <w:bookmarkStart w:id="30383" w:name="_Toc499832993"/>
      <w:bookmarkStart w:id="30384" w:name="_Toc499833153"/>
      <w:bookmarkStart w:id="30385" w:name="_Toc499833313"/>
      <w:bookmarkStart w:id="30386" w:name="_Toc499833473"/>
      <w:bookmarkStart w:id="30387" w:name="_Toc499833633"/>
      <w:bookmarkStart w:id="30388" w:name="_Toc499833793"/>
      <w:bookmarkStart w:id="30389" w:name="_Toc499833953"/>
      <w:bookmarkStart w:id="30390" w:name="_Toc499834113"/>
      <w:bookmarkStart w:id="30391" w:name="_Toc499834273"/>
      <w:bookmarkStart w:id="30392" w:name="_Toc499834433"/>
      <w:bookmarkStart w:id="30393" w:name="_Toc499834593"/>
      <w:bookmarkStart w:id="30394" w:name="_Toc499834753"/>
      <w:bookmarkStart w:id="30395" w:name="_Toc499834913"/>
      <w:bookmarkStart w:id="30396" w:name="_Toc499835073"/>
      <w:bookmarkStart w:id="30397" w:name="_Toc499835233"/>
      <w:bookmarkStart w:id="30398" w:name="_Toc499835393"/>
      <w:bookmarkStart w:id="30399" w:name="_Toc499835553"/>
      <w:bookmarkStart w:id="30400" w:name="_Toc499835713"/>
      <w:bookmarkStart w:id="30401" w:name="_Toc499835873"/>
      <w:bookmarkStart w:id="30402" w:name="_Toc499836033"/>
      <w:bookmarkStart w:id="30403" w:name="_Toc499836193"/>
      <w:bookmarkStart w:id="30404" w:name="_Toc499836353"/>
      <w:bookmarkStart w:id="30405" w:name="_Toc499836514"/>
      <w:bookmarkStart w:id="30406" w:name="_Toc499836675"/>
      <w:bookmarkStart w:id="30407" w:name="_Toc499836836"/>
      <w:bookmarkStart w:id="30408" w:name="_Toc499836997"/>
      <w:bookmarkStart w:id="30409" w:name="_Toc499837158"/>
      <w:bookmarkStart w:id="30410" w:name="_Toc499837319"/>
      <w:bookmarkStart w:id="30411" w:name="_Toc499822586"/>
      <w:bookmarkStart w:id="30412" w:name="_Toc499822886"/>
      <w:bookmarkStart w:id="30413" w:name="_Toc499823302"/>
      <w:bookmarkStart w:id="30414" w:name="_Toc499837480"/>
      <w:bookmarkStart w:id="30415" w:name="_Toc499837641"/>
      <w:bookmarkStart w:id="30416" w:name="_Toc499837802"/>
      <w:bookmarkStart w:id="30417" w:name="_Toc499837963"/>
      <w:bookmarkStart w:id="30418" w:name="_Toc499838124"/>
      <w:bookmarkStart w:id="30419" w:name="_Toc499838285"/>
      <w:bookmarkStart w:id="30420" w:name="_Toc499838446"/>
      <w:bookmarkStart w:id="30421" w:name="_Toc499838607"/>
      <w:bookmarkStart w:id="30422" w:name="_Toc499838768"/>
      <w:bookmarkStart w:id="30423" w:name="_Toc499838929"/>
      <w:bookmarkStart w:id="30424" w:name="_Toc499839090"/>
      <w:bookmarkStart w:id="30425" w:name="_Toc499839251"/>
      <w:bookmarkStart w:id="30426" w:name="_Toc499839412"/>
      <w:bookmarkStart w:id="30427" w:name="_Toc499839672"/>
      <w:bookmarkStart w:id="30428" w:name="_Toc499823607"/>
      <w:bookmarkStart w:id="30429" w:name="_Toc499823856"/>
      <w:bookmarkStart w:id="30430" w:name="_Toc499839833"/>
      <w:bookmarkStart w:id="30431" w:name="_Toc499824157"/>
      <w:bookmarkStart w:id="30432" w:name="_Toc499824758"/>
      <w:bookmarkStart w:id="30433" w:name="_Toc499824582"/>
      <w:bookmarkStart w:id="30434" w:name="_Toc499825063"/>
      <w:bookmarkStart w:id="30435" w:name="_Toc499839994"/>
      <w:bookmarkStart w:id="30436" w:name="_Toc499840155"/>
      <w:bookmarkStart w:id="30437" w:name="_Toc499825306"/>
      <w:bookmarkStart w:id="30438" w:name="_Toc499840316"/>
      <w:bookmarkStart w:id="30439" w:name="_Toc499825551"/>
      <w:bookmarkStart w:id="30440" w:name="_Toc499840477"/>
      <w:bookmarkStart w:id="30441" w:name="_Toc499840638"/>
      <w:bookmarkStart w:id="30442" w:name="_Toc499840799"/>
      <w:bookmarkStart w:id="30443" w:name="_Toc499840960"/>
      <w:bookmarkStart w:id="30444" w:name="_Toc499825791"/>
      <w:bookmarkStart w:id="30445" w:name="_Toc499826089"/>
      <w:bookmarkStart w:id="30446" w:name="_Toc499826330"/>
      <w:bookmarkStart w:id="30447" w:name="_Toc499826635"/>
      <w:bookmarkStart w:id="30448" w:name="_Toc499826814"/>
      <w:bookmarkStart w:id="30449" w:name="_Toc499841121"/>
      <w:bookmarkStart w:id="30450" w:name="_Toc499826994"/>
      <w:bookmarkStart w:id="30451" w:name="_Toc499825344"/>
      <w:bookmarkStart w:id="30452" w:name="_Toc499827175"/>
      <w:bookmarkStart w:id="30453" w:name="_Toc499825745"/>
      <w:bookmarkStart w:id="30454" w:name="_Toc499826268"/>
      <w:bookmarkStart w:id="30455" w:name="_Toc499826730"/>
      <w:bookmarkStart w:id="30456" w:name="_Toc499827349"/>
      <w:bookmarkStart w:id="30457" w:name="_Toc499827530"/>
      <w:bookmarkStart w:id="30458" w:name="_Toc499827056"/>
      <w:bookmarkStart w:id="30459" w:name="_Toc499827399"/>
      <w:bookmarkStart w:id="30460" w:name="_Toc499827822"/>
      <w:bookmarkStart w:id="30461" w:name="_Toc499828058"/>
      <w:bookmarkStart w:id="30462" w:name="_Toc499828302"/>
      <w:bookmarkStart w:id="30463" w:name="_Toc499828545"/>
      <w:bookmarkStart w:id="30464" w:name="_Toc499828792"/>
      <w:bookmarkStart w:id="30465" w:name="_Toc499829092"/>
      <w:bookmarkStart w:id="30466" w:name="_Toc499828205"/>
      <w:bookmarkStart w:id="30467" w:name="_Toc499826661"/>
      <w:bookmarkStart w:id="30468" w:name="_Toc499827238"/>
      <w:bookmarkStart w:id="30469" w:name="_Toc499827710"/>
      <w:bookmarkStart w:id="30470" w:name="_Toc499826944"/>
      <w:bookmarkStart w:id="30471" w:name="_Toc499828609"/>
      <w:bookmarkStart w:id="30472" w:name="_Toc499829355"/>
      <w:bookmarkStart w:id="30473" w:name="_Toc499828329"/>
      <w:bookmarkStart w:id="30474" w:name="_Toc499829383"/>
      <w:bookmarkStart w:id="30475" w:name="_Toc499829686"/>
      <w:bookmarkStart w:id="30476" w:name="_Toc499829991"/>
      <w:bookmarkStart w:id="30477" w:name="_Toc499828714"/>
      <w:bookmarkStart w:id="30478" w:name="_Toc499830061"/>
      <w:bookmarkStart w:id="30479" w:name="_Toc499830363"/>
      <w:bookmarkStart w:id="30480" w:name="_Toc499830661"/>
      <w:bookmarkStart w:id="30481" w:name="_Toc499830871"/>
      <w:bookmarkStart w:id="30482" w:name="_Toc499831171"/>
      <w:bookmarkStart w:id="30483" w:name="_Toc499831647"/>
      <w:bookmarkStart w:id="30484" w:name="_Toc499832123"/>
      <w:bookmarkStart w:id="30485" w:name="_Toc499833046"/>
      <w:bookmarkStart w:id="30486" w:name="_Toc499833436"/>
      <w:bookmarkStart w:id="30487" w:name="_Toc499833746"/>
      <w:bookmarkStart w:id="30488" w:name="_Toc499834053"/>
      <w:bookmarkStart w:id="30489" w:name="_Toc499834390"/>
      <w:bookmarkStart w:id="30490" w:name="_Toc499834780"/>
      <w:bookmarkStart w:id="30491" w:name="_Toc499835112"/>
      <w:bookmarkStart w:id="30492" w:name="_Toc499834298"/>
      <w:bookmarkStart w:id="30493" w:name="_Toc499835444"/>
      <w:bookmarkStart w:id="30494" w:name="_Toc499835778"/>
      <w:bookmarkStart w:id="30495" w:name="_Toc499834972"/>
      <w:bookmarkStart w:id="30496" w:name="_Toc499835981"/>
      <w:bookmarkStart w:id="30497" w:name="_Toc499837101"/>
      <w:bookmarkStart w:id="30498" w:name="_Toc499837439"/>
      <w:bookmarkStart w:id="30499" w:name="_Toc499837831"/>
      <w:bookmarkStart w:id="30500" w:name="_Toc499838165"/>
      <w:bookmarkStart w:id="30501" w:name="_Toc499842742"/>
      <w:bookmarkStart w:id="30502" w:name="_Toc499843407"/>
      <w:bookmarkEnd w:id="30107"/>
      <w:bookmarkEnd w:id="30108"/>
      <w:bookmarkEnd w:id="30109"/>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bookmarkEnd w:id="30148"/>
      <w:bookmarkEnd w:id="30149"/>
      <w:bookmarkEnd w:id="30150"/>
      <w:bookmarkEnd w:id="30151"/>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bookmarkEnd w:id="30188"/>
      <w:bookmarkEnd w:id="30189"/>
      <w:bookmarkEnd w:id="30190"/>
      <w:bookmarkEnd w:id="30191"/>
      <w:bookmarkEnd w:id="30192"/>
      <w:bookmarkEnd w:id="30193"/>
      <w:bookmarkEnd w:id="30194"/>
      <w:bookmarkEnd w:id="30195"/>
      <w:bookmarkEnd w:id="30196"/>
      <w:bookmarkEnd w:id="30197"/>
      <w:bookmarkEnd w:id="30198"/>
      <w:bookmarkEnd w:id="30199"/>
      <w:bookmarkEnd w:id="30200"/>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bookmarkEnd w:id="30229"/>
      <w:bookmarkEnd w:id="3023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bookmarkEnd w:id="30307"/>
      <w:bookmarkEnd w:id="30308"/>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bookmarkEnd w:id="30347"/>
      <w:bookmarkEnd w:id="30348"/>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bookmarkEnd w:id="30387"/>
      <w:bookmarkEnd w:id="30388"/>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bookmarkEnd w:id="30427"/>
      <w:bookmarkEnd w:id="30428"/>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bookmarkEnd w:id="30444"/>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bookmarkEnd w:id="30467"/>
      <w:bookmarkEnd w:id="30468"/>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bookmarkEnd w:id="30493"/>
      <w:bookmarkEnd w:id="30494"/>
      <w:bookmarkEnd w:id="30495"/>
      <w:bookmarkEnd w:id="30496"/>
      <w:bookmarkEnd w:id="30497"/>
      <w:bookmarkEnd w:id="30498"/>
      <w:bookmarkEnd w:id="30499"/>
      <w:bookmarkEnd w:id="30500"/>
      <w:bookmarkEnd w:id="30501"/>
      <w:bookmarkEnd w:id="30502"/>
    </w:p>
    <w:p w14:paraId="6018565B" w14:textId="73CF32C0" w:rsidR="000D70B0" w:rsidRPr="00B7686C" w:rsidRDefault="00085040">
      <w:pPr>
        <w:jc w:val="both"/>
        <w:rPr>
          <w:ins w:id="30503" w:author="Ole-Martin Hanstveit" w:date="2017-11-26T20:05:00Z"/>
          <w:del w:id="30504" w:author="Morten Lerstad Solli" w:date="2017-11-29T15:13:00Z"/>
          <w:lang w:val="en-US"/>
        </w:rPr>
        <w:pPrChange w:id="30505" w:author="Oscar Herman Kise" w:date="2017-11-30T20:05:00Z">
          <w:pPr/>
        </w:pPrChange>
      </w:pPr>
      <w:ins w:id="30506" w:author="Ole-Martin Hanstveit" w:date="2017-11-26T19:49:00Z">
        <w:del w:id="30507" w:author="Morten Lerstad Solli" w:date="2017-11-29T15:13:00Z">
          <w:r w:rsidRPr="00B7686C">
            <w:rPr>
              <w:color w:val="FF0000"/>
              <w:lang w:val="en-US"/>
            </w:rPr>
            <w:br/>
          </w:r>
          <w:r w:rsidRPr="00B7686C">
            <w:rPr>
              <w:lang w:val="en-US"/>
            </w:rPr>
            <w:delText xml:space="preserve">When detecting colors, there </w:delText>
          </w:r>
        </w:del>
      </w:ins>
      <w:ins w:id="30508" w:author="Ole-Martin Hanstveit" w:date="2017-11-26T19:52:00Z">
        <w:del w:id="30509" w:author="Morten Lerstad Solli" w:date="2017-11-29T15:13:00Z">
          <w:r w:rsidR="000D70B0" w:rsidRPr="00B7686C">
            <w:rPr>
              <w:lang w:val="en-US"/>
            </w:rPr>
            <w:delText xml:space="preserve">will </w:delText>
          </w:r>
        </w:del>
      </w:ins>
      <w:ins w:id="30510" w:author="Ole-Martin Hanstveit" w:date="2017-11-26T19:53:00Z">
        <w:del w:id="30511" w:author="Morten Lerstad Solli" w:date="2017-11-29T15:13:00Z">
          <w:r w:rsidR="000D70B0" w:rsidRPr="00B7686C">
            <w:rPr>
              <w:lang w:val="en-US"/>
            </w:rPr>
            <w:delText xml:space="preserve">be small blobs of pixels scattered around. This is noise, which can easily be </w:delText>
          </w:r>
        </w:del>
      </w:ins>
      <w:ins w:id="30512" w:author="Ole-Martin Hanstveit" w:date="2017-11-26T20:05:00Z">
        <w:del w:id="30513" w:author="Morten Lerstad Solli" w:date="2017-11-29T15:13:00Z">
          <w:r w:rsidR="0008356C" w:rsidRPr="00B7686C">
            <w:rPr>
              <w:lang w:val="en-US"/>
            </w:rPr>
            <w:delText>reduced</w:delText>
          </w:r>
        </w:del>
      </w:ins>
      <w:ins w:id="30514" w:author="Ole-Martin Hanstveit" w:date="2017-11-26T19:53:00Z">
        <w:del w:id="30515" w:author="Morten Lerstad Solli" w:date="2017-11-29T15:13:00Z">
          <w:r w:rsidR="000D70B0" w:rsidRPr="00B7686C">
            <w:rPr>
              <w:lang w:val="en-US"/>
            </w:rPr>
            <w:delText>.</w:delText>
          </w:r>
        </w:del>
      </w:ins>
      <w:ins w:id="30516" w:author="Oscar Herman Kise" w:date="2017-11-29T13:43:00Z">
        <w:del w:id="30517" w:author="Morten Lerstad Solli" w:date="2017-11-29T15:13:00Z">
          <w:r w:rsidR="00CF54F0">
            <w:rPr>
              <w:lang w:val="en-US"/>
            </w:rPr>
            <w:delText xml:space="preserve"> </w:delText>
          </w:r>
        </w:del>
      </w:ins>
      <w:commentRangeStart w:id="30518"/>
      <w:ins w:id="30519" w:author="Oscar Herman Kise" w:date="2017-11-29T13:44:00Z">
        <w:del w:id="30520" w:author="Morten Lerstad Solli" w:date="2017-11-29T15:13:00Z">
          <w:r w:rsidR="009E0BED">
            <w:rPr>
              <w:lang w:val="en-US"/>
            </w:rPr>
            <w:delText>(</w:delText>
          </w:r>
        </w:del>
      </w:ins>
      <w:ins w:id="30521" w:author="Oscar Herman Kise" w:date="2017-11-29T13:43:00Z">
        <w:del w:id="30522" w:author="Morten Lerstad Solli" w:date="2017-11-29T15:13:00Z">
          <w:r w:rsidR="00CF54F0">
            <w:rPr>
              <w:lang w:val="en-US"/>
            </w:rPr>
            <w:delText xml:space="preserve">There are </w:delText>
          </w:r>
          <w:r w:rsidR="00FF7BEF">
            <w:rPr>
              <w:lang w:val="en-US"/>
            </w:rPr>
            <w:delText>methods in the OpenCV librar</w:delText>
          </w:r>
        </w:del>
      </w:ins>
      <w:ins w:id="30523" w:author="Oscar Herman Kise" w:date="2017-11-29T13:44:00Z">
        <w:del w:id="30524" w:author="Morten Lerstad Solli" w:date="2017-11-29T15:13:00Z">
          <w:r w:rsidR="00FF7BEF">
            <w:rPr>
              <w:lang w:val="en-US"/>
            </w:rPr>
            <w:delText>y named</w:delText>
          </w:r>
        </w:del>
      </w:ins>
      <w:ins w:id="30525" w:author="Oscar Herman Kise" w:date="2017-11-29T13:45:00Z">
        <w:del w:id="30526" w:author="Morten Lerstad Solli" w:date="2017-11-29T15:13:00Z">
          <w:r w:rsidR="009E0BED">
            <w:rPr>
              <w:lang w:val="en-US"/>
            </w:rPr>
            <w:delText>;</w:delText>
          </w:r>
        </w:del>
      </w:ins>
      <w:ins w:id="30527" w:author="Oscar Herman Kise" w:date="2017-11-29T13:44:00Z">
        <w:del w:id="30528" w:author="Morten Lerstad Solli" w:date="2017-11-29T15:13:00Z">
          <w:r w:rsidR="009E0BED">
            <w:rPr>
              <w:lang w:val="en-US"/>
            </w:rPr>
            <w:delText xml:space="preserve"> “</w:delText>
          </w:r>
          <w:r w:rsidR="009E0BED" w:rsidRPr="00B7686C">
            <w:rPr>
              <w:i/>
              <w:lang w:val="en-US"/>
            </w:rPr>
            <w:delText>erode()</w:delText>
          </w:r>
          <w:r w:rsidR="009E0BED">
            <w:rPr>
              <w:i/>
              <w:lang w:val="en-US"/>
            </w:rPr>
            <w:delText>”</w:delText>
          </w:r>
          <w:r w:rsidR="009E0BED" w:rsidRPr="00B7686C">
            <w:rPr>
              <w:lang w:val="en-US"/>
            </w:rPr>
            <w:delText xml:space="preserve"> and </w:delText>
          </w:r>
          <w:r w:rsidR="009E0BED">
            <w:rPr>
              <w:lang w:val="en-US"/>
            </w:rPr>
            <w:delText>“</w:delText>
          </w:r>
          <w:r w:rsidR="009E0BED" w:rsidRPr="00B7686C">
            <w:rPr>
              <w:i/>
              <w:lang w:val="en-US"/>
            </w:rPr>
            <w:delText>dilate()</w:delText>
          </w:r>
          <w:r w:rsidR="009E0BED">
            <w:rPr>
              <w:i/>
              <w:lang w:val="en-US"/>
            </w:rPr>
            <w:delText>”</w:delText>
          </w:r>
          <w:r w:rsidR="009E0BED" w:rsidRPr="00B7686C">
            <w:rPr>
              <w:lang w:val="en-US"/>
            </w:rPr>
            <w:delText xml:space="preserve"> </w:delText>
          </w:r>
          <w:r w:rsidR="009E0BED">
            <w:rPr>
              <w:lang w:val="en-US"/>
            </w:rPr>
            <w:delText xml:space="preserve"> that deals with this issue.</w:delText>
          </w:r>
        </w:del>
      </w:ins>
      <w:ins w:id="30529" w:author="Oscar Herman Kise" w:date="2017-11-29T13:45:00Z">
        <w:del w:id="30530" w:author="Morten Lerstad Solli" w:date="2017-11-29T15:13:00Z">
          <w:r w:rsidR="009E0BED">
            <w:rPr>
              <w:lang w:val="en-US"/>
            </w:rPr>
            <w:delText>)</w:delText>
          </w:r>
        </w:del>
      </w:ins>
      <w:ins w:id="30531" w:author="Ole-Martin Hanstveit" w:date="2017-11-26T19:53:00Z">
        <w:del w:id="30532" w:author="Morten Lerstad Solli" w:date="2017-11-29T15:13:00Z">
          <w:r w:rsidR="000D70B0" w:rsidRPr="00B7686C">
            <w:rPr>
              <w:lang w:val="en-US"/>
            </w:rPr>
            <w:delText xml:space="preserve"> The way it is treated is by using </w:delText>
          </w:r>
        </w:del>
      </w:ins>
      <w:ins w:id="30533" w:author="Ole-Martin Hanstveit" w:date="2017-11-26T19:54:00Z">
        <w:del w:id="30534" w:author="Morten Lerstad Solli" w:date="2017-11-29T15:13:00Z">
          <w:r w:rsidR="000D70B0" w:rsidRPr="00B7686C">
            <w:rPr>
              <w:lang w:val="en-US"/>
            </w:rPr>
            <w:delText xml:space="preserve">the </w:delText>
          </w:r>
        </w:del>
      </w:ins>
      <w:ins w:id="30535" w:author="Oscar Herman Kise" w:date="2017-11-29T13:41:00Z">
        <w:del w:id="30536" w:author="Morten Lerstad Solli" w:date="2017-11-29T15:13:00Z">
          <w:r w:rsidR="00C27C0C">
            <w:rPr>
              <w:lang w:val="en-US"/>
            </w:rPr>
            <w:delText>“</w:delText>
          </w:r>
        </w:del>
      </w:ins>
      <w:ins w:id="30537" w:author="Ole-Martin Hanstveit" w:date="2017-11-26T19:54:00Z">
        <w:del w:id="30538" w:author="Morten Lerstad Solli" w:date="2017-11-29T15:13:00Z">
          <w:r w:rsidR="000D70B0" w:rsidRPr="00B7686C">
            <w:rPr>
              <w:i/>
              <w:lang w:val="en-US"/>
            </w:rPr>
            <w:delText>erode()</w:delText>
          </w:r>
        </w:del>
      </w:ins>
      <w:ins w:id="30539" w:author="Oscar Herman Kise" w:date="2017-11-29T13:41:00Z">
        <w:del w:id="30540" w:author="Morten Lerstad Solli" w:date="2017-11-29T15:13:00Z">
          <w:r w:rsidR="00C27C0C">
            <w:rPr>
              <w:i/>
              <w:lang w:val="en-US"/>
            </w:rPr>
            <w:delText>”</w:delText>
          </w:r>
        </w:del>
      </w:ins>
      <w:ins w:id="30541" w:author="Ole-Martin Hanstveit" w:date="2017-11-26T19:54:00Z">
        <w:del w:id="30542" w:author="Morten Lerstad Solli" w:date="2017-11-29T15:13:00Z">
          <w:r w:rsidR="000D70B0" w:rsidRPr="00B7686C">
            <w:rPr>
              <w:lang w:val="en-US"/>
            </w:rPr>
            <w:delText xml:space="preserve"> and </w:delText>
          </w:r>
        </w:del>
      </w:ins>
      <w:ins w:id="30543" w:author="Oscar Herman Kise" w:date="2017-11-29T13:41:00Z">
        <w:del w:id="30544" w:author="Morten Lerstad Solli" w:date="2017-11-29T15:13:00Z">
          <w:r w:rsidR="00C27C0C">
            <w:rPr>
              <w:lang w:val="en-US"/>
            </w:rPr>
            <w:delText>“</w:delText>
          </w:r>
        </w:del>
      </w:ins>
      <w:ins w:id="30545" w:author="Ole-Martin Hanstveit" w:date="2017-11-26T19:54:00Z">
        <w:del w:id="30546" w:author="Morten Lerstad Solli" w:date="2017-11-29T15:13:00Z">
          <w:r w:rsidR="000D70B0" w:rsidRPr="00B7686C">
            <w:rPr>
              <w:i/>
              <w:lang w:val="en-US"/>
            </w:rPr>
            <w:delText>dilate()</w:delText>
          </w:r>
        </w:del>
      </w:ins>
      <w:ins w:id="30547" w:author="Oscar Herman Kise" w:date="2017-11-29T13:41:00Z">
        <w:del w:id="30548" w:author="Morten Lerstad Solli" w:date="2017-11-29T15:13:00Z">
          <w:r w:rsidR="00C27C0C">
            <w:rPr>
              <w:i/>
              <w:lang w:val="en-US"/>
            </w:rPr>
            <w:delText>”</w:delText>
          </w:r>
        </w:del>
      </w:ins>
      <w:ins w:id="30549" w:author="Ole-Martin Hanstveit" w:date="2017-11-26T19:54:00Z">
        <w:del w:id="30550" w:author="Morten Lerstad Solli" w:date="2017-11-29T15:13:00Z">
          <w:r w:rsidR="000D70B0" w:rsidRPr="00B7686C">
            <w:rPr>
              <w:lang w:val="en-US"/>
            </w:rPr>
            <w:delText xml:space="preserve"> methods from the OpenCV librar</w:delText>
          </w:r>
        </w:del>
      </w:ins>
      <w:ins w:id="30551" w:author="Ole-Martin Hanstveit" w:date="2017-11-26T19:55:00Z">
        <w:del w:id="30552" w:author="Morten Lerstad Solli" w:date="2017-11-29T15:13:00Z">
          <w:r w:rsidR="000D70B0" w:rsidRPr="00B7686C">
            <w:rPr>
              <w:lang w:val="en-US"/>
            </w:rPr>
            <w:delText>y.</w:delText>
          </w:r>
        </w:del>
      </w:ins>
      <w:ins w:id="30553" w:author="Ole-Martin Hanstveit" w:date="2017-11-26T20:00:00Z">
        <w:del w:id="30554" w:author="Morten Lerstad Solli" w:date="2017-11-29T15:13:00Z">
          <w:r w:rsidR="000D70B0" w:rsidRPr="00B7686C">
            <w:rPr>
              <w:lang w:val="en-US"/>
            </w:rPr>
            <w:delText xml:space="preserve"> </w:delText>
          </w:r>
        </w:del>
      </w:ins>
      <w:commentRangeEnd w:id="30518"/>
      <w:del w:id="30555" w:author="Morten Lerstad Solli" w:date="2017-11-29T15:13:00Z">
        <w:r w:rsidR="002945D2">
          <w:rPr>
            <w:rStyle w:val="Merknadsreferanse"/>
            <w:lang w:val="en-US"/>
          </w:rPr>
          <w:commentReference w:id="30518"/>
        </w:r>
      </w:del>
      <w:ins w:id="30556" w:author="Ole-Martin Hanstveit" w:date="2017-11-26T20:01:00Z">
        <w:del w:id="30557" w:author="Morten Lerstad Solli" w:date="2017-11-29T15:13:00Z">
          <w:r w:rsidR="000D70B0" w:rsidRPr="00B7686C">
            <w:rPr>
              <w:lang w:val="en-US"/>
            </w:rPr>
            <w:delText>A</w:delText>
          </w:r>
        </w:del>
      </w:ins>
      <w:ins w:id="30558" w:author="Ole-Martin Hanstveit" w:date="2017-11-26T20:02:00Z">
        <w:del w:id="30559" w:author="Morten Lerstad Solli" w:date="2017-11-29T15:13:00Z">
          <w:r w:rsidR="000D70B0" w:rsidRPr="00B7686C">
            <w:rPr>
              <w:lang w:val="en-US"/>
            </w:rPr>
            <w:delText xml:space="preserve">s explained by the website </w:delText>
          </w:r>
          <w:r w:rsidR="000D70B0" w:rsidRPr="00B7686C">
            <w:rPr>
              <w:i/>
              <w:lang w:val="en-US"/>
              <w:rPrChange w:id="30560" w:author="Morten Lerstad Solli" w:date="2017-11-29T12:21:00Z">
                <w:rPr>
                  <w:lang w:val="en-US"/>
                </w:rPr>
              </w:rPrChange>
            </w:rPr>
            <w:delText>Openframeworks.cc</w:delText>
          </w:r>
          <w:r w:rsidR="000D70B0" w:rsidRPr="00B7686C">
            <w:rPr>
              <w:lang w:val="en-US"/>
            </w:rPr>
            <w:delText xml:space="preserve">, erosion removes a layer of pixels </w:delText>
          </w:r>
          <w:r w:rsidR="0008356C" w:rsidRPr="00B7686C">
            <w:rPr>
              <w:lang w:val="en-US"/>
            </w:rPr>
            <w:delText>from every blob in the scene, while dilation adds a layer</w:delText>
          </w:r>
        </w:del>
      </w:ins>
      <w:customXmlInsRangeStart w:id="30561" w:author="Ole-Martin Hanstveit" w:date="2017-11-26T20:04:00Z"/>
      <w:customXmlDelRangeStart w:id="30562" w:author="Morten Lerstad Solli" w:date="2017-11-29T15:13:00Z"/>
      <w:sdt>
        <w:sdtPr>
          <w:rPr>
            <w:lang w:val="en-US"/>
          </w:rPr>
          <w:id w:val="680935379"/>
          <w:citation/>
        </w:sdtPr>
        <w:sdtContent>
          <w:customXmlInsRangeEnd w:id="30561"/>
          <w:customXmlDelRangeEnd w:id="30562"/>
          <w:ins w:id="30563" w:author="Ole-Martin Hanstveit" w:date="2017-11-26T20:04:00Z">
            <w:del w:id="30564" w:author="Morten Lerstad Solli" w:date="2017-11-29T15:13:00Z">
              <w:r w:rsidR="0008356C" w:rsidRPr="005A3108">
                <w:rPr>
                  <w:lang w:val="en-US"/>
                </w:rPr>
                <w:fldChar w:fldCharType="begin"/>
              </w:r>
              <w:r w:rsidR="0008356C" w:rsidRPr="00B7686C">
                <w:rPr>
                  <w:lang w:val="en-US"/>
                  <w:rPrChange w:id="30565" w:author="Morten Lerstad Solli" w:date="2017-11-29T12:21:00Z">
                    <w:rPr/>
                  </w:rPrChange>
                </w:rPr>
                <w:delInstrText xml:space="preserve"> CITATION Ope171 \l 1044 </w:delInstrText>
              </w:r>
            </w:del>
          </w:ins>
          <w:del w:id="30566" w:author="Morten Lerstad Solli" w:date="2017-11-29T15:13:00Z">
            <w:r w:rsidR="0008356C" w:rsidRPr="005A3108">
              <w:rPr>
                <w:lang w:val="en-US"/>
              </w:rPr>
              <w:fldChar w:fldCharType="separate"/>
            </w:r>
            <w:r w:rsidR="009C609D">
              <w:rPr>
                <w:noProof/>
                <w:lang w:val="en-US"/>
              </w:rPr>
              <w:delText xml:space="preserve"> (Openframeworks u.d.)</w:delText>
            </w:r>
          </w:del>
          <w:ins w:id="30567" w:author="Ole-Martin Hanstveit" w:date="2017-11-26T20:04:00Z">
            <w:del w:id="30568" w:author="Morten Lerstad Solli" w:date="2017-11-29T15:13:00Z">
              <w:r w:rsidR="0008356C" w:rsidRPr="005A3108">
                <w:rPr>
                  <w:lang w:val="en-US"/>
                </w:rPr>
                <w:fldChar w:fldCharType="end"/>
              </w:r>
            </w:del>
          </w:ins>
          <w:customXmlInsRangeStart w:id="30569" w:author="Ole-Martin Hanstveit" w:date="2017-11-26T20:04:00Z"/>
          <w:customXmlDelRangeStart w:id="30570" w:author="Morten Lerstad Solli" w:date="2017-11-29T15:13:00Z"/>
        </w:sdtContent>
      </w:sdt>
      <w:customXmlInsRangeEnd w:id="30569"/>
      <w:customXmlDelRangeEnd w:id="30570"/>
      <w:ins w:id="30571" w:author="Ole-Martin Hanstveit" w:date="2017-11-26T20:03:00Z">
        <w:del w:id="30572" w:author="Morten Lerstad Solli" w:date="2017-11-29T15:13:00Z">
          <w:r w:rsidR="0008356C" w:rsidRPr="00B7686C">
            <w:rPr>
              <w:lang w:val="en-US"/>
            </w:rPr>
            <w:delText>.</w:delText>
          </w:r>
        </w:del>
      </w:ins>
      <w:bookmarkStart w:id="30573" w:name="_Toc499732713"/>
      <w:bookmarkStart w:id="30574" w:name="_Toc499732006"/>
      <w:bookmarkStart w:id="30575" w:name="_Toc499732871"/>
      <w:bookmarkStart w:id="30576" w:name="_Toc499732188"/>
      <w:bookmarkStart w:id="30577" w:name="_Toc499732370"/>
      <w:bookmarkStart w:id="30578" w:name="_Toc499732548"/>
      <w:bookmarkStart w:id="30579" w:name="_Toc499732779"/>
      <w:bookmarkStart w:id="30580" w:name="_Toc499733004"/>
      <w:bookmarkStart w:id="30581" w:name="_Toc499733161"/>
      <w:bookmarkStart w:id="30582" w:name="_Toc499733318"/>
      <w:bookmarkStart w:id="30583" w:name="_Toc499733475"/>
      <w:bookmarkStart w:id="30584" w:name="_Toc499733196"/>
      <w:bookmarkStart w:id="30585" w:name="_Toc499733667"/>
      <w:bookmarkStart w:id="30586" w:name="_Toc499733824"/>
      <w:bookmarkStart w:id="30587" w:name="_Toc499733981"/>
      <w:bookmarkStart w:id="30588" w:name="_Toc499737827"/>
      <w:bookmarkStart w:id="30589" w:name="_Toc499738125"/>
      <w:bookmarkStart w:id="30590" w:name="_Toc499739513"/>
      <w:bookmarkStart w:id="30591" w:name="_Toc499743841"/>
      <w:bookmarkStart w:id="30592" w:name="_Toc499748427"/>
      <w:bookmarkStart w:id="30593" w:name="_Toc499749141"/>
      <w:bookmarkStart w:id="30594" w:name="_Toc499749299"/>
      <w:bookmarkStart w:id="30595" w:name="_Toc499749457"/>
      <w:bookmarkStart w:id="30596" w:name="_Toc499749615"/>
      <w:bookmarkStart w:id="30597" w:name="_Toc499750176"/>
      <w:bookmarkStart w:id="30598" w:name="_Toc499750600"/>
      <w:bookmarkStart w:id="30599" w:name="_Toc499748587"/>
      <w:bookmarkStart w:id="30600" w:name="_Toc499750057"/>
      <w:bookmarkStart w:id="30601" w:name="_Toc499750744"/>
      <w:bookmarkStart w:id="30602" w:name="_Toc499751062"/>
      <w:bookmarkStart w:id="30603" w:name="_Toc499751221"/>
      <w:bookmarkStart w:id="30604" w:name="_Toc499751380"/>
      <w:bookmarkStart w:id="30605" w:name="_Toc499751539"/>
      <w:bookmarkStart w:id="30606" w:name="_Toc499751698"/>
      <w:bookmarkStart w:id="30607" w:name="_Toc499751857"/>
      <w:bookmarkStart w:id="30608" w:name="_Toc499752016"/>
      <w:bookmarkStart w:id="30609" w:name="_Toc499752273"/>
      <w:bookmarkStart w:id="30610" w:name="_Toc499752432"/>
      <w:bookmarkStart w:id="30611" w:name="_Toc499752591"/>
      <w:bookmarkStart w:id="30612" w:name="_Toc499752750"/>
      <w:bookmarkStart w:id="30613" w:name="_Toc499753007"/>
      <w:bookmarkStart w:id="30614" w:name="_Toc499753166"/>
      <w:bookmarkStart w:id="30615" w:name="_Toc499753325"/>
      <w:bookmarkStart w:id="30616" w:name="_Toc499753484"/>
      <w:bookmarkStart w:id="30617" w:name="_Toc499753937"/>
      <w:bookmarkStart w:id="30618" w:name="_Toc499754096"/>
      <w:bookmarkStart w:id="30619" w:name="_Toc499754941"/>
      <w:bookmarkStart w:id="30620" w:name="_Toc499755100"/>
      <w:bookmarkStart w:id="30621" w:name="_Toc499755259"/>
      <w:bookmarkStart w:id="30622" w:name="_Toc499755418"/>
      <w:bookmarkStart w:id="30623" w:name="_Toc499755773"/>
      <w:bookmarkStart w:id="30624" w:name="_Toc499755932"/>
      <w:bookmarkStart w:id="30625" w:name="_Toc499756090"/>
      <w:bookmarkStart w:id="30626" w:name="_Toc499756248"/>
      <w:bookmarkStart w:id="30627" w:name="_Toc499756406"/>
      <w:bookmarkStart w:id="30628" w:name="_Toc499756564"/>
      <w:bookmarkStart w:id="30629" w:name="_Toc499755294"/>
      <w:bookmarkStart w:id="30630" w:name="_Toc499755531"/>
      <w:bookmarkStart w:id="30631" w:name="_Toc499755710"/>
      <w:bookmarkStart w:id="30632" w:name="_Toc499756819"/>
      <w:bookmarkStart w:id="30633" w:name="_Toc499756004"/>
      <w:bookmarkStart w:id="30634" w:name="_Toc499756301"/>
      <w:bookmarkStart w:id="30635" w:name="_Toc499756601"/>
      <w:bookmarkStart w:id="30636" w:name="_Toc499756840"/>
      <w:bookmarkStart w:id="30637" w:name="_Toc499757095"/>
      <w:bookmarkStart w:id="30638" w:name="_Toc499757253"/>
      <w:bookmarkStart w:id="30639" w:name="_Toc499757411"/>
      <w:bookmarkStart w:id="30640" w:name="_Toc499757569"/>
      <w:bookmarkStart w:id="30641" w:name="_Toc499757727"/>
      <w:bookmarkStart w:id="30642" w:name="_Toc499757885"/>
      <w:bookmarkStart w:id="30643" w:name="_Toc499757956"/>
      <w:bookmarkStart w:id="30644" w:name="_Toc499758114"/>
      <w:bookmarkStart w:id="30645" w:name="_Toc499756638"/>
      <w:bookmarkStart w:id="30646" w:name="_Toc499758272"/>
      <w:bookmarkStart w:id="30647" w:name="_Toc499758430"/>
      <w:bookmarkStart w:id="30648" w:name="_Toc499758588"/>
      <w:bookmarkStart w:id="30649" w:name="_Toc499758746"/>
      <w:bookmarkStart w:id="30650" w:name="_Toc499758904"/>
      <w:bookmarkStart w:id="30651" w:name="_Toc499759062"/>
      <w:bookmarkStart w:id="30652" w:name="_Toc499759220"/>
      <w:bookmarkStart w:id="30653" w:name="_Toc499759378"/>
      <w:bookmarkStart w:id="30654" w:name="_Toc499759536"/>
      <w:bookmarkStart w:id="30655" w:name="_Toc499759694"/>
      <w:bookmarkStart w:id="30656" w:name="_Toc499759852"/>
      <w:bookmarkStart w:id="30657" w:name="_Toc499760010"/>
      <w:bookmarkStart w:id="30658" w:name="_Toc499760168"/>
      <w:bookmarkStart w:id="30659" w:name="_Toc499756973"/>
      <w:bookmarkStart w:id="30660" w:name="_Toc499757215"/>
      <w:bookmarkStart w:id="30661" w:name="_Toc499760326"/>
      <w:bookmarkStart w:id="30662" w:name="_Toc499757511"/>
      <w:bookmarkStart w:id="30663" w:name="_Toc499760484"/>
      <w:bookmarkStart w:id="30664" w:name="_Toc499760642"/>
      <w:bookmarkStart w:id="30665" w:name="_Toc499760897"/>
      <w:bookmarkStart w:id="30666" w:name="_Toc499761055"/>
      <w:bookmarkStart w:id="30667" w:name="_Toc499761213"/>
      <w:bookmarkStart w:id="30668" w:name="_Toc499761371"/>
      <w:bookmarkStart w:id="30669" w:name="_Toc499801920"/>
      <w:bookmarkStart w:id="30670" w:name="_Toc499802079"/>
      <w:bookmarkStart w:id="30671" w:name="_Toc499802238"/>
      <w:bookmarkStart w:id="30672" w:name="_Toc499802397"/>
      <w:bookmarkStart w:id="30673" w:name="_Toc499802275"/>
      <w:bookmarkStart w:id="30674" w:name="_Toc499802593"/>
      <w:bookmarkStart w:id="30675" w:name="_Toc499802752"/>
      <w:bookmarkStart w:id="30676" w:name="_Toc499802911"/>
      <w:bookmarkStart w:id="30677" w:name="_Toc499802668"/>
      <w:bookmarkStart w:id="30678" w:name="_Toc499803070"/>
      <w:bookmarkStart w:id="30679" w:name="_Toc499803229"/>
      <w:bookmarkStart w:id="30680" w:name="_Toc499803388"/>
      <w:bookmarkStart w:id="30681" w:name="_Toc499803547"/>
      <w:bookmarkStart w:id="30682" w:name="_Toc499803707"/>
      <w:bookmarkStart w:id="30683" w:name="_Toc499803867"/>
      <w:bookmarkStart w:id="30684" w:name="_Toc499804027"/>
      <w:bookmarkStart w:id="30685" w:name="_Toc499804187"/>
      <w:bookmarkStart w:id="30686" w:name="_Toc499804347"/>
      <w:bookmarkStart w:id="30687" w:name="_Toc499804507"/>
      <w:bookmarkStart w:id="30688" w:name="_Toc499803142"/>
      <w:bookmarkStart w:id="30689" w:name="_Toc499804668"/>
      <w:bookmarkStart w:id="30690" w:name="_Toc499803444"/>
      <w:bookmarkStart w:id="30691" w:name="_Toc499803749"/>
      <w:bookmarkStart w:id="30692" w:name="_Toc499804054"/>
      <w:bookmarkStart w:id="30693" w:name="_Toc499804829"/>
      <w:bookmarkStart w:id="30694" w:name="_Toc499804299"/>
      <w:bookmarkStart w:id="30695" w:name="_Toc499804989"/>
      <w:bookmarkStart w:id="30696" w:name="_Toc499805149"/>
      <w:bookmarkStart w:id="30697" w:name="_Toc499804599"/>
      <w:bookmarkStart w:id="30698" w:name="_Toc499805309"/>
      <w:bookmarkStart w:id="30699" w:name="_Toc499804118"/>
      <w:bookmarkStart w:id="30700" w:name="_Toc499805031"/>
      <w:bookmarkStart w:id="30701" w:name="_Toc499805423"/>
      <w:bookmarkStart w:id="30702" w:name="_Toc499805583"/>
      <w:bookmarkStart w:id="30703" w:name="_Toc499805692"/>
      <w:bookmarkStart w:id="30704" w:name="_Toc499805852"/>
      <w:bookmarkStart w:id="30705" w:name="_Toc499806012"/>
      <w:bookmarkStart w:id="30706" w:name="_Toc499806172"/>
      <w:bookmarkStart w:id="30707" w:name="_Toc499806718"/>
      <w:bookmarkStart w:id="30708" w:name="_Toc499822188"/>
      <w:bookmarkStart w:id="30709" w:name="_Toc499822349"/>
      <w:bookmarkStart w:id="30710" w:name="_Toc499804896"/>
      <w:bookmarkStart w:id="30711" w:name="_Toc499805198"/>
      <w:bookmarkStart w:id="30712" w:name="_Toc499806318"/>
      <w:bookmarkStart w:id="30713" w:name="_Toc499806478"/>
      <w:bookmarkStart w:id="30714" w:name="_Toc499806798"/>
      <w:bookmarkStart w:id="30715" w:name="_Toc499806958"/>
      <w:bookmarkStart w:id="30716" w:name="_Toc499807118"/>
      <w:bookmarkStart w:id="30717" w:name="_Toc499807278"/>
      <w:bookmarkStart w:id="30718" w:name="_Toc499807438"/>
      <w:bookmarkStart w:id="30719" w:name="_Toc499807598"/>
      <w:bookmarkStart w:id="30720" w:name="_Toc499807758"/>
      <w:bookmarkStart w:id="30721" w:name="_Toc499807918"/>
      <w:bookmarkStart w:id="30722" w:name="_Toc499808078"/>
      <w:bookmarkStart w:id="30723" w:name="_Toc499808238"/>
      <w:bookmarkStart w:id="30724" w:name="_Toc499808398"/>
      <w:bookmarkStart w:id="30725" w:name="_Toc499808558"/>
      <w:bookmarkStart w:id="30726" w:name="_Toc499808718"/>
      <w:bookmarkStart w:id="30727" w:name="_Toc499808878"/>
      <w:bookmarkStart w:id="30728" w:name="_Toc499809038"/>
      <w:bookmarkStart w:id="30729" w:name="_Toc499809198"/>
      <w:bookmarkStart w:id="30730" w:name="_Toc499809358"/>
      <w:bookmarkStart w:id="30731" w:name="_Toc499809518"/>
      <w:bookmarkStart w:id="30732" w:name="_Toc499809678"/>
      <w:bookmarkStart w:id="30733" w:name="_Toc499809838"/>
      <w:bookmarkStart w:id="30734" w:name="_Toc499809998"/>
      <w:bookmarkStart w:id="30735" w:name="_Toc499810158"/>
      <w:bookmarkStart w:id="30736" w:name="_Toc499810318"/>
      <w:bookmarkStart w:id="30737" w:name="_Toc499810478"/>
      <w:bookmarkStart w:id="30738" w:name="_Toc499810638"/>
      <w:bookmarkStart w:id="30739" w:name="_Toc499810798"/>
      <w:bookmarkStart w:id="30740" w:name="_Toc499810958"/>
      <w:bookmarkStart w:id="30741" w:name="_Toc499811118"/>
      <w:bookmarkStart w:id="30742" w:name="_Toc499811278"/>
      <w:bookmarkStart w:id="30743" w:name="_Toc499811438"/>
      <w:bookmarkStart w:id="30744" w:name="_Toc499811598"/>
      <w:bookmarkStart w:id="30745" w:name="_Toc499811856"/>
      <w:bookmarkStart w:id="30746" w:name="_Toc499812016"/>
      <w:bookmarkStart w:id="30747" w:name="_Toc499812666"/>
      <w:bookmarkStart w:id="30748" w:name="_Toc499812826"/>
      <w:bookmarkStart w:id="30749" w:name="_Toc499812986"/>
      <w:bookmarkStart w:id="30750" w:name="_Toc499813146"/>
      <w:bookmarkStart w:id="30751" w:name="_Toc499813306"/>
      <w:bookmarkStart w:id="30752" w:name="_Toc499813466"/>
      <w:bookmarkStart w:id="30753" w:name="_Toc499813626"/>
      <w:bookmarkStart w:id="30754" w:name="_Toc499813786"/>
      <w:bookmarkStart w:id="30755" w:name="_Toc499813946"/>
      <w:bookmarkStart w:id="30756" w:name="_Toc499814106"/>
      <w:bookmarkStart w:id="30757" w:name="_Toc499814266"/>
      <w:bookmarkStart w:id="30758" w:name="_Toc499814426"/>
      <w:bookmarkStart w:id="30759" w:name="_Toc499814586"/>
      <w:bookmarkStart w:id="30760" w:name="_Toc499814746"/>
      <w:bookmarkStart w:id="30761" w:name="_Toc499814906"/>
      <w:bookmarkStart w:id="30762" w:name="_Toc499815066"/>
      <w:bookmarkStart w:id="30763" w:name="_Toc499815226"/>
      <w:bookmarkStart w:id="30764" w:name="_Toc499815386"/>
      <w:bookmarkStart w:id="30765" w:name="_Toc499815546"/>
      <w:bookmarkStart w:id="30766" w:name="_Toc499815804"/>
      <w:bookmarkStart w:id="30767" w:name="_Toc499816258"/>
      <w:bookmarkStart w:id="30768" w:name="_Toc499816712"/>
      <w:bookmarkStart w:id="30769" w:name="_Toc499817950"/>
      <w:bookmarkStart w:id="30770" w:name="_Toc499818208"/>
      <w:bookmarkStart w:id="30771" w:name="_Toc499818368"/>
      <w:bookmarkStart w:id="30772" w:name="_Toc499818528"/>
      <w:bookmarkStart w:id="30773" w:name="_Toc499818688"/>
      <w:bookmarkStart w:id="30774" w:name="_Toc499818848"/>
      <w:bookmarkStart w:id="30775" w:name="_Toc499819008"/>
      <w:bookmarkStart w:id="30776" w:name="_Toc499819168"/>
      <w:bookmarkStart w:id="30777" w:name="_Toc499819328"/>
      <w:bookmarkStart w:id="30778" w:name="_Toc499819488"/>
      <w:bookmarkStart w:id="30779" w:name="_Toc499819648"/>
      <w:bookmarkStart w:id="30780" w:name="_Toc499819808"/>
      <w:bookmarkStart w:id="30781" w:name="_Toc499819968"/>
      <w:bookmarkStart w:id="30782" w:name="_Toc499820128"/>
      <w:bookmarkStart w:id="30783" w:name="_Toc499820288"/>
      <w:bookmarkStart w:id="30784" w:name="_Toc499820448"/>
      <w:bookmarkStart w:id="30785" w:name="_Toc499820608"/>
      <w:bookmarkStart w:id="30786" w:name="_Toc499820768"/>
      <w:bookmarkStart w:id="30787" w:name="_Toc499820928"/>
      <w:bookmarkStart w:id="30788" w:name="_Toc499821186"/>
      <w:bookmarkStart w:id="30789" w:name="_Toc499821346"/>
      <w:bookmarkStart w:id="30790" w:name="_Toc499821506"/>
      <w:bookmarkStart w:id="30791" w:name="_Toc499821666"/>
      <w:bookmarkStart w:id="30792" w:name="_Toc499821826"/>
      <w:bookmarkStart w:id="30793" w:name="_Toc499821986"/>
      <w:bookmarkStart w:id="30794" w:name="_Toc499822466"/>
      <w:bookmarkStart w:id="30795" w:name="_Toc499822626"/>
      <w:bookmarkStart w:id="30796" w:name="_Toc499822786"/>
      <w:bookmarkStart w:id="30797" w:name="_Toc499822946"/>
      <w:bookmarkStart w:id="30798" w:name="_Toc499823106"/>
      <w:bookmarkStart w:id="30799" w:name="_Toc499823266"/>
      <w:bookmarkStart w:id="30800" w:name="_Toc499823426"/>
      <w:bookmarkStart w:id="30801" w:name="_Toc499823586"/>
      <w:bookmarkStart w:id="30802" w:name="_Toc499823746"/>
      <w:bookmarkStart w:id="30803" w:name="_Toc499823906"/>
      <w:bookmarkStart w:id="30804" w:name="_Toc499824066"/>
      <w:bookmarkStart w:id="30805" w:name="_Toc499824226"/>
      <w:bookmarkStart w:id="30806" w:name="_Toc499824386"/>
      <w:bookmarkStart w:id="30807" w:name="_Toc499824546"/>
      <w:bookmarkStart w:id="30808" w:name="_Toc499824706"/>
      <w:bookmarkStart w:id="30809" w:name="_Toc499824866"/>
      <w:bookmarkStart w:id="30810" w:name="_Toc499825026"/>
      <w:bookmarkStart w:id="30811" w:name="_Toc499825186"/>
      <w:bookmarkStart w:id="30812" w:name="_Toc499825444"/>
      <w:bookmarkStart w:id="30813" w:name="_Toc499825604"/>
      <w:bookmarkStart w:id="30814" w:name="_Toc499825862"/>
      <w:bookmarkStart w:id="30815" w:name="_Toc499826022"/>
      <w:bookmarkStart w:id="30816" w:name="_Toc499826182"/>
      <w:bookmarkStart w:id="30817" w:name="_Toc499826440"/>
      <w:bookmarkStart w:id="30818" w:name="_Toc499826600"/>
      <w:bookmarkStart w:id="30819" w:name="_Toc499827642"/>
      <w:bookmarkStart w:id="30820" w:name="_Toc499827998"/>
      <w:bookmarkStart w:id="30821" w:name="_Toc499828158"/>
      <w:bookmarkStart w:id="30822" w:name="_Toc499828514"/>
      <w:bookmarkStart w:id="30823" w:name="_Toc499828674"/>
      <w:bookmarkStart w:id="30824" w:name="_Toc499828834"/>
      <w:bookmarkStart w:id="30825" w:name="_Toc499828994"/>
      <w:bookmarkStart w:id="30826" w:name="_Toc499829154"/>
      <w:bookmarkStart w:id="30827" w:name="_Toc499829314"/>
      <w:bookmarkStart w:id="30828" w:name="_Toc499829474"/>
      <w:bookmarkStart w:id="30829" w:name="_Toc499829634"/>
      <w:bookmarkStart w:id="30830" w:name="_Toc499829794"/>
      <w:bookmarkStart w:id="30831" w:name="_Toc499829954"/>
      <w:bookmarkStart w:id="30832" w:name="_Toc499830114"/>
      <w:bookmarkStart w:id="30833" w:name="_Toc499830274"/>
      <w:bookmarkStart w:id="30834" w:name="_Toc499830434"/>
      <w:bookmarkStart w:id="30835" w:name="_Toc499830594"/>
      <w:bookmarkStart w:id="30836" w:name="_Toc499830754"/>
      <w:bookmarkStart w:id="30837" w:name="_Toc499830914"/>
      <w:bookmarkStart w:id="30838" w:name="_Toc499831074"/>
      <w:bookmarkStart w:id="30839" w:name="_Toc499831234"/>
      <w:bookmarkStart w:id="30840" w:name="_Toc499831394"/>
      <w:bookmarkStart w:id="30841" w:name="_Toc499831554"/>
      <w:bookmarkStart w:id="30842" w:name="_Toc499831714"/>
      <w:bookmarkStart w:id="30843" w:name="_Toc499831874"/>
      <w:bookmarkStart w:id="30844" w:name="_Toc499832034"/>
      <w:bookmarkStart w:id="30845" w:name="_Toc499832194"/>
      <w:bookmarkStart w:id="30846" w:name="_Toc499832354"/>
      <w:bookmarkStart w:id="30847" w:name="_Toc499832514"/>
      <w:bookmarkStart w:id="30848" w:name="_Toc499832674"/>
      <w:bookmarkStart w:id="30849" w:name="_Toc499832834"/>
      <w:bookmarkStart w:id="30850" w:name="_Toc499832994"/>
      <w:bookmarkStart w:id="30851" w:name="_Toc499833154"/>
      <w:bookmarkStart w:id="30852" w:name="_Toc499833314"/>
      <w:bookmarkStart w:id="30853" w:name="_Toc499833474"/>
      <w:bookmarkStart w:id="30854" w:name="_Toc499833634"/>
      <w:bookmarkStart w:id="30855" w:name="_Toc499833794"/>
      <w:bookmarkStart w:id="30856" w:name="_Toc499833954"/>
      <w:bookmarkStart w:id="30857" w:name="_Toc499834114"/>
      <w:bookmarkStart w:id="30858" w:name="_Toc499834274"/>
      <w:bookmarkStart w:id="30859" w:name="_Toc499834434"/>
      <w:bookmarkStart w:id="30860" w:name="_Toc499834594"/>
      <w:bookmarkStart w:id="30861" w:name="_Toc499834754"/>
      <w:bookmarkStart w:id="30862" w:name="_Toc499834914"/>
      <w:bookmarkStart w:id="30863" w:name="_Toc499835074"/>
      <w:bookmarkStart w:id="30864" w:name="_Toc499835234"/>
      <w:bookmarkStart w:id="30865" w:name="_Toc499835394"/>
      <w:bookmarkStart w:id="30866" w:name="_Toc499835554"/>
      <w:bookmarkStart w:id="30867" w:name="_Toc499835714"/>
      <w:bookmarkStart w:id="30868" w:name="_Toc499835874"/>
      <w:bookmarkStart w:id="30869" w:name="_Toc499836034"/>
      <w:bookmarkStart w:id="30870" w:name="_Toc499836194"/>
      <w:bookmarkStart w:id="30871" w:name="_Toc499836354"/>
      <w:bookmarkStart w:id="30872" w:name="_Toc499836515"/>
      <w:bookmarkStart w:id="30873" w:name="_Toc499836676"/>
      <w:bookmarkStart w:id="30874" w:name="_Toc499836837"/>
      <w:bookmarkStart w:id="30875" w:name="_Toc499836998"/>
      <w:bookmarkStart w:id="30876" w:name="_Toc499837159"/>
      <w:bookmarkStart w:id="30877" w:name="_Toc499837320"/>
      <w:bookmarkStart w:id="30878" w:name="_Toc499822587"/>
      <w:bookmarkStart w:id="30879" w:name="_Toc499822887"/>
      <w:bookmarkStart w:id="30880" w:name="_Toc499823303"/>
      <w:bookmarkStart w:id="30881" w:name="_Toc499837481"/>
      <w:bookmarkStart w:id="30882" w:name="_Toc499837642"/>
      <w:bookmarkStart w:id="30883" w:name="_Toc499837803"/>
      <w:bookmarkStart w:id="30884" w:name="_Toc499837964"/>
      <w:bookmarkStart w:id="30885" w:name="_Toc499838125"/>
      <w:bookmarkStart w:id="30886" w:name="_Toc499838286"/>
      <w:bookmarkStart w:id="30887" w:name="_Toc499838447"/>
      <w:bookmarkStart w:id="30888" w:name="_Toc499838608"/>
      <w:bookmarkStart w:id="30889" w:name="_Toc499838769"/>
      <w:bookmarkStart w:id="30890" w:name="_Toc499838930"/>
      <w:bookmarkStart w:id="30891" w:name="_Toc499839091"/>
      <w:bookmarkStart w:id="30892" w:name="_Toc499839252"/>
      <w:bookmarkStart w:id="30893" w:name="_Toc499839413"/>
      <w:bookmarkStart w:id="30894" w:name="_Toc499839673"/>
      <w:bookmarkStart w:id="30895" w:name="_Toc499823608"/>
      <w:bookmarkStart w:id="30896" w:name="_Toc499823857"/>
      <w:bookmarkStart w:id="30897" w:name="_Toc499839834"/>
      <w:bookmarkStart w:id="30898" w:name="_Toc499824158"/>
      <w:bookmarkStart w:id="30899" w:name="_Toc499824759"/>
      <w:bookmarkStart w:id="30900" w:name="_Toc499825064"/>
      <w:bookmarkStart w:id="30901" w:name="_Toc499839995"/>
      <w:bookmarkStart w:id="30902" w:name="_Toc499840156"/>
      <w:bookmarkStart w:id="30903" w:name="_Toc499825307"/>
      <w:bookmarkStart w:id="30904" w:name="_Toc499840317"/>
      <w:bookmarkStart w:id="30905" w:name="_Toc499825553"/>
      <w:bookmarkStart w:id="30906" w:name="_Toc499840478"/>
      <w:bookmarkStart w:id="30907" w:name="_Toc499840639"/>
      <w:bookmarkStart w:id="30908" w:name="_Toc499840800"/>
      <w:bookmarkStart w:id="30909" w:name="_Toc499840961"/>
      <w:bookmarkStart w:id="30910" w:name="_Toc499825792"/>
      <w:bookmarkStart w:id="30911" w:name="_Toc499826090"/>
      <w:bookmarkStart w:id="30912" w:name="_Toc499826331"/>
      <w:bookmarkStart w:id="30913" w:name="_Toc499826636"/>
      <w:bookmarkStart w:id="30914" w:name="_Toc499826817"/>
      <w:bookmarkStart w:id="30915" w:name="_Toc499841122"/>
      <w:bookmarkStart w:id="30916" w:name="_Toc499826995"/>
      <w:bookmarkStart w:id="30917" w:name="_Toc499825347"/>
      <w:bookmarkStart w:id="30918" w:name="_Toc499827176"/>
      <w:bookmarkStart w:id="30919" w:name="_Toc499825818"/>
      <w:bookmarkStart w:id="30920" w:name="_Toc499826269"/>
      <w:bookmarkStart w:id="30921" w:name="_Toc499826731"/>
      <w:bookmarkStart w:id="30922" w:name="_Toc499827350"/>
      <w:bookmarkStart w:id="30923" w:name="_Toc499827531"/>
      <w:bookmarkStart w:id="30924" w:name="_Toc499827057"/>
      <w:bookmarkStart w:id="30925" w:name="_Toc499827400"/>
      <w:bookmarkStart w:id="30926" w:name="_Toc499827823"/>
      <w:bookmarkStart w:id="30927" w:name="_Toc499828061"/>
      <w:bookmarkStart w:id="30928" w:name="_Toc499828303"/>
      <w:bookmarkStart w:id="30929" w:name="_Toc499828546"/>
      <w:bookmarkStart w:id="30930" w:name="_Toc499828793"/>
      <w:bookmarkStart w:id="30931" w:name="_Toc499829093"/>
      <w:bookmarkStart w:id="30932" w:name="_Toc499828206"/>
      <w:bookmarkStart w:id="30933" w:name="_Toc499826662"/>
      <w:bookmarkStart w:id="30934" w:name="_Toc499827239"/>
      <w:bookmarkStart w:id="30935" w:name="_Toc499827711"/>
      <w:bookmarkStart w:id="30936" w:name="_Toc499826945"/>
      <w:bookmarkStart w:id="30937" w:name="_Toc499828610"/>
      <w:bookmarkStart w:id="30938" w:name="_Toc499829356"/>
      <w:bookmarkStart w:id="30939" w:name="_Toc499828330"/>
      <w:bookmarkStart w:id="30940" w:name="_Toc499829384"/>
      <w:bookmarkStart w:id="30941" w:name="_Toc499829687"/>
      <w:bookmarkStart w:id="30942" w:name="_Toc499829992"/>
      <w:bookmarkStart w:id="30943" w:name="_Toc499828721"/>
      <w:bookmarkStart w:id="30944" w:name="_Toc499830063"/>
      <w:bookmarkStart w:id="30945" w:name="_Toc499830364"/>
      <w:bookmarkStart w:id="30946" w:name="_Toc499830662"/>
      <w:bookmarkStart w:id="30947" w:name="_Toc499830872"/>
      <w:bookmarkStart w:id="30948" w:name="_Toc499831172"/>
      <w:bookmarkStart w:id="30949" w:name="_Toc499831648"/>
      <w:bookmarkStart w:id="30950" w:name="_Toc499832124"/>
      <w:bookmarkStart w:id="30951" w:name="_Toc499833047"/>
      <w:bookmarkStart w:id="30952" w:name="_Toc499833495"/>
      <w:bookmarkStart w:id="30953" w:name="_Toc499833747"/>
      <w:bookmarkStart w:id="30954" w:name="_Toc499834054"/>
      <w:bookmarkStart w:id="30955" w:name="_Toc499834391"/>
      <w:bookmarkStart w:id="30956" w:name="_Toc499834781"/>
      <w:bookmarkStart w:id="30957" w:name="_Toc499835113"/>
      <w:bookmarkStart w:id="30958" w:name="_Toc499834299"/>
      <w:bookmarkStart w:id="30959" w:name="_Toc499835445"/>
      <w:bookmarkStart w:id="30960" w:name="_Toc499835779"/>
      <w:bookmarkStart w:id="30961" w:name="_Toc499834973"/>
      <w:bookmarkStart w:id="30962" w:name="_Toc499835983"/>
      <w:bookmarkStart w:id="30963" w:name="_Toc499837102"/>
      <w:bookmarkStart w:id="30964" w:name="_Toc499837440"/>
      <w:bookmarkStart w:id="30965" w:name="_Toc499837832"/>
      <w:bookmarkStart w:id="30966" w:name="_Toc499838166"/>
      <w:bookmarkStart w:id="30967" w:name="_Toc499842743"/>
      <w:bookmarkStart w:id="30968" w:name="_Toc499843408"/>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bookmarkEnd w:id="30587"/>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bookmarkEnd w:id="30626"/>
      <w:bookmarkEnd w:id="30627"/>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bookmarkEnd w:id="30704"/>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bookmarkEnd w:id="30738"/>
      <w:bookmarkEnd w:id="30739"/>
      <w:bookmarkEnd w:id="30740"/>
      <w:bookmarkEnd w:id="30741"/>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bookmarkEnd w:id="30780"/>
      <w:bookmarkEnd w:id="30781"/>
      <w:bookmarkEnd w:id="30782"/>
      <w:bookmarkEnd w:id="30783"/>
      <w:bookmarkEnd w:id="30784"/>
      <w:bookmarkEnd w:id="30785"/>
      <w:bookmarkEnd w:id="30786"/>
      <w:bookmarkEnd w:id="30787"/>
      <w:bookmarkEnd w:id="30788"/>
      <w:bookmarkEnd w:id="30789"/>
      <w:bookmarkEnd w:id="30790"/>
      <w:bookmarkEnd w:id="30791"/>
      <w:bookmarkEnd w:id="30792"/>
      <w:bookmarkEnd w:id="30793"/>
      <w:bookmarkEnd w:id="30794"/>
      <w:bookmarkEnd w:id="30795"/>
      <w:bookmarkEnd w:id="30796"/>
      <w:bookmarkEnd w:id="30797"/>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bookmarkEnd w:id="30822"/>
      <w:bookmarkEnd w:id="30823"/>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bookmarkEnd w:id="30862"/>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bookmarkEnd w:id="30901"/>
      <w:bookmarkEnd w:id="30902"/>
      <w:bookmarkEnd w:id="30903"/>
      <w:bookmarkEnd w:id="30904"/>
      <w:bookmarkEnd w:id="30905"/>
      <w:bookmarkEnd w:id="30906"/>
      <w:bookmarkEnd w:id="30907"/>
      <w:bookmarkEnd w:id="30908"/>
      <w:bookmarkEnd w:id="30909"/>
      <w:bookmarkEnd w:id="30910"/>
      <w:bookmarkEnd w:id="30911"/>
      <w:bookmarkEnd w:id="30912"/>
      <w:bookmarkEnd w:id="30913"/>
      <w:bookmarkEnd w:id="30914"/>
      <w:bookmarkEnd w:id="30915"/>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bookmarkEnd w:id="30954"/>
      <w:bookmarkEnd w:id="30955"/>
      <w:bookmarkEnd w:id="30956"/>
      <w:bookmarkEnd w:id="30957"/>
      <w:bookmarkEnd w:id="30958"/>
      <w:bookmarkEnd w:id="30959"/>
      <w:bookmarkEnd w:id="30960"/>
      <w:bookmarkEnd w:id="30961"/>
      <w:bookmarkEnd w:id="30962"/>
      <w:bookmarkEnd w:id="30963"/>
      <w:bookmarkEnd w:id="30964"/>
      <w:bookmarkEnd w:id="30965"/>
      <w:bookmarkEnd w:id="30966"/>
      <w:bookmarkEnd w:id="30967"/>
      <w:bookmarkEnd w:id="30968"/>
    </w:p>
    <w:p w14:paraId="42B9EEEB" w14:textId="6EDAF80B" w:rsidR="0008356C" w:rsidRPr="00B7686C" w:rsidDel="00B75906" w:rsidRDefault="0008356C">
      <w:pPr>
        <w:jc w:val="both"/>
        <w:rPr>
          <w:ins w:id="30969" w:author="Ole-Martin Hanstveit" w:date="2017-11-26T20:05:00Z"/>
          <w:del w:id="30970" w:author="Morten Lerstad Solli" w:date="2017-11-29T15:13:00Z"/>
          <w:lang w:val="en-US"/>
        </w:rPr>
        <w:pPrChange w:id="30971" w:author="Oscar Herman Kise" w:date="2017-11-30T20:05:00Z">
          <w:pPr/>
        </w:pPrChange>
      </w:pPr>
      <w:bookmarkStart w:id="30972" w:name="_Toc499732714"/>
      <w:bookmarkStart w:id="30973" w:name="_Toc499732007"/>
      <w:bookmarkStart w:id="30974" w:name="_Toc499732872"/>
      <w:bookmarkStart w:id="30975" w:name="_Toc499732189"/>
      <w:bookmarkStart w:id="30976" w:name="_Toc499732371"/>
      <w:bookmarkStart w:id="30977" w:name="_Toc499732549"/>
      <w:bookmarkStart w:id="30978" w:name="_Toc499732780"/>
      <w:bookmarkStart w:id="30979" w:name="_Toc499733005"/>
      <w:bookmarkStart w:id="30980" w:name="_Toc499733162"/>
      <w:bookmarkStart w:id="30981" w:name="_Toc499733319"/>
      <w:bookmarkStart w:id="30982" w:name="_Toc499733476"/>
      <w:bookmarkStart w:id="30983" w:name="_Toc499733197"/>
      <w:bookmarkStart w:id="30984" w:name="_Toc499733668"/>
      <w:bookmarkStart w:id="30985" w:name="_Toc499733825"/>
      <w:bookmarkStart w:id="30986" w:name="_Toc499733982"/>
      <w:bookmarkStart w:id="30987" w:name="_Toc499737828"/>
      <w:bookmarkStart w:id="30988" w:name="_Toc499738126"/>
      <w:bookmarkStart w:id="30989" w:name="_Toc499739514"/>
      <w:bookmarkStart w:id="30990" w:name="_Toc499743842"/>
      <w:bookmarkStart w:id="30991" w:name="_Toc499748428"/>
      <w:bookmarkStart w:id="30992" w:name="_Toc499749142"/>
      <w:bookmarkStart w:id="30993" w:name="_Toc499749300"/>
      <w:bookmarkStart w:id="30994" w:name="_Toc499749458"/>
      <w:bookmarkStart w:id="30995" w:name="_Toc499749616"/>
      <w:bookmarkStart w:id="30996" w:name="_Toc499750177"/>
      <w:bookmarkStart w:id="30997" w:name="_Toc499750601"/>
      <w:bookmarkStart w:id="30998" w:name="_Toc499748588"/>
      <w:bookmarkStart w:id="30999" w:name="_Toc499750058"/>
      <w:bookmarkStart w:id="31000" w:name="_Toc499750745"/>
      <w:bookmarkStart w:id="31001" w:name="_Toc499751063"/>
      <w:bookmarkStart w:id="31002" w:name="_Toc499751222"/>
      <w:bookmarkStart w:id="31003" w:name="_Toc499751381"/>
      <w:bookmarkStart w:id="31004" w:name="_Toc499751540"/>
      <w:bookmarkStart w:id="31005" w:name="_Toc499751699"/>
      <w:bookmarkStart w:id="31006" w:name="_Toc499751858"/>
      <w:bookmarkStart w:id="31007" w:name="_Toc499752017"/>
      <w:bookmarkStart w:id="31008" w:name="_Toc499752274"/>
      <w:bookmarkStart w:id="31009" w:name="_Toc499752433"/>
      <w:bookmarkStart w:id="31010" w:name="_Toc499752592"/>
      <w:bookmarkStart w:id="31011" w:name="_Toc499752751"/>
      <w:bookmarkStart w:id="31012" w:name="_Toc499753008"/>
      <w:bookmarkStart w:id="31013" w:name="_Toc499753167"/>
      <w:bookmarkStart w:id="31014" w:name="_Toc499753326"/>
      <w:bookmarkStart w:id="31015" w:name="_Toc499753485"/>
      <w:bookmarkStart w:id="31016" w:name="_Toc499753938"/>
      <w:bookmarkStart w:id="31017" w:name="_Toc499754097"/>
      <w:bookmarkStart w:id="31018" w:name="_Toc499754942"/>
      <w:bookmarkStart w:id="31019" w:name="_Toc499755101"/>
      <w:bookmarkStart w:id="31020" w:name="_Toc499755260"/>
      <w:bookmarkStart w:id="31021" w:name="_Toc499755419"/>
      <w:bookmarkStart w:id="31022" w:name="_Toc499755774"/>
      <w:bookmarkStart w:id="31023" w:name="_Toc499755933"/>
      <w:bookmarkStart w:id="31024" w:name="_Toc499756091"/>
      <w:bookmarkStart w:id="31025" w:name="_Toc499756249"/>
      <w:bookmarkStart w:id="31026" w:name="_Toc499756407"/>
      <w:bookmarkStart w:id="31027" w:name="_Toc499756565"/>
      <w:bookmarkStart w:id="31028" w:name="_Toc499755295"/>
      <w:bookmarkStart w:id="31029" w:name="_Toc499755532"/>
      <w:bookmarkStart w:id="31030" w:name="_Toc499755711"/>
      <w:bookmarkStart w:id="31031" w:name="_Toc499756820"/>
      <w:bookmarkStart w:id="31032" w:name="_Toc499756005"/>
      <w:bookmarkStart w:id="31033" w:name="_Toc499756302"/>
      <w:bookmarkStart w:id="31034" w:name="_Toc499756602"/>
      <w:bookmarkStart w:id="31035" w:name="_Toc499756841"/>
      <w:bookmarkStart w:id="31036" w:name="_Toc499757096"/>
      <w:bookmarkStart w:id="31037" w:name="_Toc499757254"/>
      <w:bookmarkStart w:id="31038" w:name="_Toc499757412"/>
      <w:bookmarkStart w:id="31039" w:name="_Toc499757570"/>
      <w:bookmarkStart w:id="31040" w:name="_Toc499757728"/>
      <w:bookmarkStart w:id="31041" w:name="_Toc499757886"/>
      <w:bookmarkStart w:id="31042" w:name="_Toc499757957"/>
      <w:bookmarkStart w:id="31043" w:name="_Toc499758115"/>
      <w:bookmarkStart w:id="31044" w:name="_Toc499756645"/>
      <w:bookmarkStart w:id="31045" w:name="_Toc499758273"/>
      <w:bookmarkStart w:id="31046" w:name="_Toc499758431"/>
      <w:bookmarkStart w:id="31047" w:name="_Toc499758589"/>
      <w:bookmarkStart w:id="31048" w:name="_Toc499758747"/>
      <w:bookmarkStart w:id="31049" w:name="_Toc499758905"/>
      <w:bookmarkStart w:id="31050" w:name="_Toc499759063"/>
      <w:bookmarkStart w:id="31051" w:name="_Toc499759221"/>
      <w:bookmarkStart w:id="31052" w:name="_Toc499759379"/>
      <w:bookmarkStart w:id="31053" w:name="_Toc499759537"/>
      <w:bookmarkStart w:id="31054" w:name="_Toc499759695"/>
      <w:bookmarkStart w:id="31055" w:name="_Toc499759853"/>
      <w:bookmarkStart w:id="31056" w:name="_Toc499760011"/>
      <w:bookmarkStart w:id="31057" w:name="_Toc499760169"/>
      <w:bookmarkStart w:id="31058" w:name="_Toc499756974"/>
      <w:bookmarkStart w:id="31059" w:name="_Toc499757274"/>
      <w:bookmarkStart w:id="31060" w:name="_Toc499760327"/>
      <w:bookmarkStart w:id="31061" w:name="_Toc499757512"/>
      <w:bookmarkStart w:id="31062" w:name="_Toc499760485"/>
      <w:bookmarkStart w:id="31063" w:name="_Toc499760643"/>
      <w:bookmarkStart w:id="31064" w:name="_Toc499760898"/>
      <w:bookmarkStart w:id="31065" w:name="_Toc499761056"/>
      <w:bookmarkStart w:id="31066" w:name="_Toc499761214"/>
      <w:bookmarkStart w:id="31067" w:name="_Toc499761372"/>
      <w:bookmarkStart w:id="31068" w:name="_Toc499801921"/>
      <w:bookmarkStart w:id="31069" w:name="_Toc499802080"/>
      <w:bookmarkStart w:id="31070" w:name="_Toc499802239"/>
      <w:bookmarkStart w:id="31071" w:name="_Toc499802398"/>
      <w:bookmarkStart w:id="31072" w:name="_Toc499802276"/>
      <w:bookmarkStart w:id="31073" w:name="_Toc499802594"/>
      <w:bookmarkStart w:id="31074" w:name="_Toc499802753"/>
      <w:bookmarkStart w:id="31075" w:name="_Toc499802912"/>
      <w:bookmarkStart w:id="31076" w:name="_Toc499802669"/>
      <w:bookmarkStart w:id="31077" w:name="_Toc499803071"/>
      <w:bookmarkStart w:id="31078" w:name="_Toc499803230"/>
      <w:bookmarkStart w:id="31079" w:name="_Toc499803389"/>
      <w:bookmarkStart w:id="31080" w:name="_Toc499803548"/>
      <w:bookmarkStart w:id="31081" w:name="_Toc499803708"/>
      <w:bookmarkStart w:id="31082" w:name="_Toc499803868"/>
      <w:bookmarkStart w:id="31083" w:name="_Toc499804028"/>
      <w:bookmarkStart w:id="31084" w:name="_Toc499804188"/>
      <w:bookmarkStart w:id="31085" w:name="_Toc499804348"/>
      <w:bookmarkStart w:id="31086" w:name="_Toc499804508"/>
      <w:bookmarkStart w:id="31087" w:name="_Toc499803143"/>
      <w:bookmarkStart w:id="31088" w:name="_Toc499804669"/>
      <w:bookmarkStart w:id="31089" w:name="_Toc499803445"/>
      <w:bookmarkStart w:id="31090" w:name="_Toc499803750"/>
      <w:bookmarkStart w:id="31091" w:name="_Toc499804055"/>
      <w:bookmarkStart w:id="31092" w:name="_Toc499804830"/>
      <w:bookmarkStart w:id="31093" w:name="_Toc499804300"/>
      <w:bookmarkStart w:id="31094" w:name="_Toc499804990"/>
      <w:bookmarkStart w:id="31095" w:name="_Toc499805150"/>
      <w:bookmarkStart w:id="31096" w:name="_Toc499804600"/>
      <w:bookmarkStart w:id="31097" w:name="_Toc499805310"/>
      <w:bookmarkStart w:id="31098" w:name="_Toc499804119"/>
      <w:bookmarkStart w:id="31099" w:name="_Toc499805032"/>
      <w:bookmarkStart w:id="31100" w:name="_Toc499805424"/>
      <w:bookmarkStart w:id="31101" w:name="_Toc499805584"/>
      <w:bookmarkStart w:id="31102" w:name="_Toc499805693"/>
      <w:bookmarkStart w:id="31103" w:name="_Toc499805853"/>
      <w:bookmarkStart w:id="31104" w:name="_Toc499806013"/>
      <w:bookmarkStart w:id="31105" w:name="_Toc499806173"/>
      <w:bookmarkStart w:id="31106" w:name="_Toc499806719"/>
      <w:bookmarkStart w:id="31107" w:name="_Toc499822189"/>
      <w:bookmarkStart w:id="31108" w:name="_Toc499822350"/>
      <w:bookmarkStart w:id="31109" w:name="_Toc499804897"/>
      <w:bookmarkStart w:id="31110" w:name="_Toc499805199"/>
      <w:bookmarkStart w:id="31111" w:name="_Toc499806319"/>
      <w:bookmarkStart w:id="31112" w:name="_Toc499806479"/>
      <w:bookmarkStart w:id="31113" w:name="_Toc499806799"/>
      <w:bookmarkStart w:id="31114" w:name="_Toc499806959"/>
      <w:bookmarkStart w:id="31115" w:name="_Toc499807119"/>
      <w:bookmarkStart w:id="31116" w:name="_Toc499807279"/>
      <w:bookmarkStart w:id="31117" w:name="_Toc499807439"/>
      <w:bookmarkStart w:id="31118" w:name="_Toc499807599"/>
      <w:bookmarkStart w:id="31119" w:name="_Toc499807759"/>
      <w:bookmarkStart w:id="31120" w:name="_Toc499807919"/>
      <w:bookmarkStart w:id="31121" w:name="_Toc499808079"/>
      <w:bookmarkStart w:id="31122" w:name="_Toc499808239"/>
      <w:bookmarkStart w:id="31123" w:name="_Toc499808399"/>
      <w:bookmarkStart w:id="31124" w:name="_Toc499808559"/>
      <w:bookmarkStart w:id="31125" w:name="_Toc499808719"/>
      <w:bookmarkStart w:id="31126" w:name="_Toc499808879"/>
      <w:bookmarkStart w:id="31127" w:name="_Toc499809039"/>
      <w:bookmarkStart w:id="31128" w:name="_Toc499809199"/>
      <w:bookmarkStart w:id="31129" w:name="_Toc499809359"/>
      <w:bookmarkStart w:id="31130" w:name="_Toc499809519"/>
      <w:bookmarkStart w:id="31131" w:name="_Toc499809679"/>
      <w:bookmarkStart w:id="31132" w:name="_Toc499809839"/>
      <w:bookmarkStart w:id="31133" w:name="_Toc499809999"/>
      <w:bookmarkStart w:id="31134" w:name="_Toc499810159"/>
      <w:bookmarkStart w:id="31135" w:name="_Toc499810319"/>
      <w:bookmarkStart w:id="31136" w:name="_Toc499810479"/>
      <w:bookmarkStart w:id="31137" w:name="_Toc499810639"/>
      <w:bookmarkStart w:id="31138" w:name="_Toc499810799"/>
      <w:bookmarkStart w:id="31139" w:name="_Toc499810959"/>
      <w:bookmarkStart w:id="31140" w:name="_Toc499811119"/>
      <w:bookmarkStart w:id="31141" w:name="_Toc499811279"/>
      <w:bookmarkStart w:id="31142" w:name="_Toc499811439"/>
      <w:bookmarkStart w:id="31143" w:name="_Toc499811599"/>
      <w:bookmarkStart w:id="31144" w:name="_Toc499811857"/>
      <w:bookmarkStart w:id="31145" w:name="_Toc499812017"/>
      <w:bookmarkStart w:id="31146" w:name="_Toc499812667"/>
      <w:bookmarkStart w:id="31147" w:name="_Toc499812827"/>
      <w:bookmarkStart w:id="31148" w:name="_Toc499812987"/>
      <w:bookmarkStart w:id="31149" w:name="_Toc499813147"/>
      <w:bookmarkStart w:id="31150" w:name="_Toc499813307"/>
      <w:bookmarkStart w:id="31151" w:name="_Toc499813467"/>
      <w:bookmarkStart w:id="31152" w:name="_Toc499813627"/>
      <w:bookmarkStart w:id="31153" w:name="_Toc499813787"/>
      <w:bookmarkStart w:id="31154" w:name="_Toc499813947"/>
      <w:bookmarkStart w:id="31155" w:name="_Toc499814107"/>
      <w:bookmarkStart w:id="31156" w:name="_Toc499814267"/>
      <w:bookmarkStart w:id="31157" w:name="_Toc499814427"/>
      <w:bookmarkStart w:id="31158" w:name="_Toc499814587"/>
      <w:bookmarkStart w:id="31159" w:name="_Toc499814747"/>
      <w:bookmarkStart w:id="31160" w:name="_Toc499814907"/>
      <w:bookmarkStart w:id="31161" w:name="_Toc499815067"/>
      <w:bookmarkStart w:id="31162" w:name="_Toc499815227"/>
      <w:bookmarkStart w:id="31163" w:name="_Toc499815387"/>
      <w:bookmarkStart w:id="31164" w:name="_Toc499815547"/>
      <w:bookmarkStart w:id="31165" w:name="_Toc499815805"/>
      <w:bookmarkStart w:id="31166" w:name="_Toc499816259"/>
      <w:bookmarkStart w:id="31167" w:name="_Toc499816713"/>
      <w:bookmarkStart w:id="31168" w:name="_Toc499817951"/>
      <w:bookmarkStart w:id="31169" w:name="_Toc499818209"/>
      <w:bookmarkStart w:id="31170" w:name="_Toc499818369"/>
      <w:bookmarkStart w:id="31171" w:name="_Toc499818529"/>
      <w:bookmarkStart w:id="31172" w:name="_Toc499818689"/>
      <w:bookmarkStart w:id="31173" w:name="_Toc499818849"/>
      <w:bookmarkStart w:id="31174" w:name="_Toc499819009"/>
      <w:bookmarkStart w:id="31175" w:name="_Toc499819169"/>
      <w:bookmarkStart w:id="31176" w:name="_Toc499819329"/>
      <w:bookmarkStart w:id="31177" w:name="_Toc499819489"/>
      <w:bookmarkStart w:id="31178" w:name="_Toc499819649"/>
      <w:bookmarkStart w:id="31179" w:name="_Toc499819809"/>
      <w:bookmarkStart w:id="31180" w:name="_Toc499819969"/>
      <w:bookmarkStart w:id="31181" w:name="_Toc499820129"/>
      <w:bookmarkStart w:id="31182" w:name="_Toc499820289"/>
      <w:bookmarkStart w:id="31183" w:name="_Toc499820449"/>
      <w:bookmarkStart w:id="31184" w:name="_Toc499820609"/>
      <w:bookmarkStart w:id="31185" w:name="_Toc499820769"/>
      <w:bookmarkStart w:id="31186" w:name="_Toc499820929"/>
      <w:bookmarkStart w:id="31187" w:name="_Toc499821187"/>
      <w:bookmarkStart w:id="31188" w:name="_Toc499821347"/>
      <w:bookmarkStart w:id="31189" w:name="_Toc499821507"/>
      <w:bookmarkStart w:id="31190" w:name="_Toc499821667"/>
      <w:bookmarkStart w:id="31191" w:name="_Toc499821827"/>
      <w:bookmarkStart w:id="31192" w:name="_Toc499821987"/>
      <w:bookmarkStart w:id="31193" w:name="_Toc499822467"/>
      <w:bookmarkStart w:id="31194" w:name="_Toc499822627"/>
      <w:bookmarkStart w:id="31195" w:name="_Toc499822787"/>
      <w:bookmarkStart w:id="31196" w:name="_Toc499822947"/>
      <w:bookmarkStart w:id="31197" w:name="_Toc499823107"/>
      <w:bookmarkStart w:id="31198" w:name="_Toc499823267"/>
      <w:bookmarkStart w:id="31199" w:name="_Toc499823427"/>
      <w:bookmarkStart w:id="31200" w:name="_Toc499823587"/>
      <w:bookmarkStart w:id="31201" w:name="_Toc499823747"/>
      <w:bookmarkStart w:id="31202" w:name="_Toc499823907"/>
      <w:bookmarkStart w:id="31203" w:name="_Toc499824067"/>
      <w:bookmarkStart w:id="31204" w:name="_Toc499824227"/>
      <w:bookmarkStart w:id="31205" w:name="_Toc499824387"/>
      <w:bookmarkStart w:id="31206" w:name="_Toc499824547"/>
      <w:bookmarkStart w:id="31207" w:name="_Toc499824707"/>
      <w:bookmarkStart w:id="31208" w:name="_Toc499824867"/>
      <w:bookmarkStart w:id="31209" w:name="_Toc499825027"/>
      <w:bookmarkStart w:id="31210" w:name="_Toc499825187"/>
      <w:bookmarkStart w:id="31211" w:name="_Toc499825445"/>
      <w:bookmarkStart w:id="31212" w:name="_Toc499825605"/>
      <w:bookmarkStart w:id="31213" w:name="_Toc499825863"/>
      <w:bookmarkStart w:id="31214" w:name="_Toc499826023"/>
      <w:bookmarkStart w:id="31215" w:name="_Toc499826183"/>
      <w:bookmarkStart w:id="31216" w:name="_Toc499826441"/>
      <w:bookmarkStart w:id="31217" w:name="_Toc499826601"/>
      <w:bookmarkStart w:id="31218" w:name="_Toc499827643"/>
      <w:bookmarkStart w:id="31219" w:name="_Toc499827999"/>
      <w:bookmarkStart w:id="31220" w:name="_Toc499828159"/>
      <w:bookmarkStart w:id="31221" w:name="_Toc499828515"/>
      <w:bookmarkStart w:id="31222" w:name="_Toc499828675"/>
      <w:bookmarkStart w:id="31223" w:name="_Toc499828835"/>
      <w:bookmarkStart w:id="31224" w:name="_Toc499828995"/>
      <w:bookmarkStart w:id="31225" w:name="_Toc499829155"/>
      <w:bookmarkStart w:id="31226" w:name="_Toc499829315"/>
      <w:bookmarkStart w:id="31227" w:name="_Toc499829475"/>
      <w:bookmarkStart w:id="31228" w:name="_Toc499829635"/>
      <w:bookmarkStart w:id="31229" w:name="_Toc499829795"/>
      <w:bookmarkStart w:id="31230" w:name="_Toc499829955"/>
      <w:bookmarkStart w:id="31231" w:name="_Toc499830115"/>
      <w:bookmarkStart w:id="31232" w:name="_Toc499830275"/>
      <w:bookmarkStart w:id="31233" w:name="_Toc499830435"/>
      <w:bookmarkStart w:id="31234" w:name="_Toc499830595"/>
      <w:bookmarkStart w:id="31235" w:name="_Toc499830755"/>
      <w:bookmarkStart w:id="31236" w:name="_Toc499830915"/>
      <w:bookmarkStart w:id="31237" w:name="_Toc499831075"/>
      <w:bookmarkStart w:id="31238" w:name="_Toc499831235"/>
      <w:bookmarkStart w:id="31239" w:name="_Toc499831395"/>
      <w:bookmarkStart w:id="31240" w:name="_Toc499831555"/>
      <w:bookmarkStart w:id="31241" w:name="_Toc499831715"/>
      <w:bookmarkStart w:id="31242" w:name="_Toc499831875"/>
      <w:bookmarkStart w:id="31243" w:name="_Toc499832035"/>
      <w:bookmarkStart w:id="31244" w:name="_Toc499832195"/>
      <w:bookmarkStart w:id="31245" w:name="_Toc499832355"/>
      <w:bookmarkStart w:id="31246" w:name="_Toc499832515"/>
      <w:bookmarkStart w:id="31247" w:name="_Toc499832675"/>
      <w:bookmarkStart w:id="31248" w:name="_Toc499832835"/>
      <w:bookmarkStart w:id="31249" w:name="_Toc499832995"/>
      <w:bookmarkStart w:id="31250" w:name="_Toc499833155"/>
      <w:bookmarkStart w:id="31251" w:name="_Toc499833315"/>
      <w:bookmarkStart w:id="31252" w:name="_Toc499833475"/>
      <w:bookmarkStart w:id="31253" w:name="_Toc499833635"/>
      <w:bookmarkStart w:id="31254" w:name="_Toc499833795"/>
      <w:bookmarkStart w:id="31255" w:name="_Toc499833955"/>
      <w:bookmarkStart w:id="31256" w:name="_Toc499834115"/>
      <w:bookmarkStart w:id="31257" w:name="_Toc499834275"/>
      <w:bookmarkStart w:id="31258" w:name="_Toc499834435"/>
      <w:bookmarkStart w:id="31259" w:name="_Toc499834595"/>
      <w:bookmarkStart w:id="31260" w:name="_Toc499834755"/>
      <w:bookmarkStart w:id="31261" w:name="_Toc499834915"/>
      <w:bookmarkStart w:id="31262" w:name="_Toc499835075"/>
      <w:bookmarkStart w:id="31263" w:name="_Toc499835235"/>
      <w:bookmarkStart w:id="31264" w:name="_Toc499835395"/>
      <w:bookmarkStart w:id="31265" w:name="_Toc499835555"/>
      <w:bookmarkStart w:id="31266" w:name="_Toc499835715"/>
      <w:bookmarkStart w:id="31267" w:name="_Toc499835875"/>
      <w:bookmarkStart w:id="31268" w:name="_Toc499836035"/>
      <w:bookmarkStart w:id="31269" w:name="_Toc499836195"/>
      <w:bookmarkStart w:id="31270" w:name="_Toc499836355"/>
      <w:bookmarkStart w:id="31271" w:name="_Toc499836516"/>
      <w:bookmarkStart w:id="31272" w:name="_Toc499836677"/>
      <w:bookmarkStart w:id="31273" w:name="_Toc499836838"/>
      <w:bookmarkStart w:id="31274" w:name="_Toc499836999"/>
      <w:bookmarkStart w:id="31275" w:name="_Toc499837160"/>
      <w:bookmarkStart w:id="31276" w:name="_Toc499837321"/>
      <w:bookmarkStart w:id="31277" w:name="_Toc499822588"/>
      <w:bookmarkStart w:id="31278" w:name="_Toc499822888"/>
      <w:bookmarkStart w:id="31279" w:name="_Toc499823304"/>
      <w:bookmarkStart w:id="31280" w:name="_Toc499837482"/>
      <w:bookmarkStart w:id="31281" w:name="_Toc499837643"/>
      <w:bookmarkStart w:id="31282" w:name="_Toc499837804"/>
      <w:bookmarkStart w:id="31283" w:name="_Toc499837965"/>
      <w:bookmarkStart w:id="31284" w:name="_Toc499838126"/>
      <w:bookmarkStart w:id="31285" w:name="_Toc499838287"/>
      <w:bookmarkStart w:id="31286" w:name="_Toc499838448"/>
      <w:bookmarkStart w:id="31287" w:name="_Toc499838609"/>
      <w:bookmarkStart w:id="31288" w:name="_Toc499838770"/>
      <w:bookmarkStart w:id="31289" w:name="_Toc499838931"/>
      <w:bookmarkStart w:id="31290" w:name="_Toc499839092"/>
      <w:bookmarkStart w:id="31291" w:name="_Toc499839253"/>
      <w:bookmarkStart w:id="31292" w:name="_Toc499839414"/>
      <w:bookmarkStart w:id="31293" w:name="_Toc499839674"/>
      <w:bookmarkStart w:id="31294" w:name="_Toc499823609"/>
      <w:bookmarkStart w:id="31295" w:name="_Toc499823858"/>
      <w:bookmarkStart w:id="31296" w:name="_Toc499839835"/>
      <w:bookmarkStart w:id="31297" w:name="_Toc499824159"/>
      <w:bookmarkStart w:id="31298" w:name="_Toc499824457"/>
      <w:bookmarkStart w:id="31299" w:name="_Toc499824760"/>
      <w:bookmarkStart w:id="31300" w:name="_Toc499825065"/>
      <w:bookmarkStart w:id="31301" w:name="_Toc499839996"/>
      <w:bookmarkStart w:id="31302" w:name="_Toc499840157"/>
      <w:bookmarkStart w:id="31303" w:name="_Toc499825308"/>
      <w:bookmarkStart w:id="31304" w:name="_Toc499840318"/>
      <w:bookmarkStart w:id="31305" w:name="_Toc499825554"/>
      <w:bookmarkStart w:id="31306" w:name="_Toc499840479"/>
      <w:bookmarkStart w:id="31307" w:name="_Toc499840640"/>
      <w:bookmarkStart w:id="31308" w:name="_Toc499840801"/>
      <w:bookmarkStart w:id="31309" w:name="_Toc499840962"/>
      <w:bookmarkStart w:id="31310" w:name="_Toc499825793"/>
      <w:bookmarkStart w:id="31311" w:name="_Toc499826091"/>
      <w:bookmarkStart w:id="31312" w:name="_Toc499826332"/>
      <w:bookmarkStart w:id="31313" w:name="_Toc499826637"/>
      <w:bookmarkStart w:id="31314" w:name="_Toc499826818"/>
      <w:bookmarkStart w:id="31315" w:name="_Toc499841123"/>
      <w:bookmarkStart w:id="31316" w:name="_Toc499826997"/>
      <w:bookmarkStart w:id="31317" w:name="_Toc499825348"/>
      <w:bookmarkStart w:id="31318" w:name="_Toc499827177"/>
      <w:bookmarkStart w:id="31319" w:name="_Toc499825819"/>
      <w:bookmarkStart w:id="31320" w:name="_Toc499826270"/>
      <w:bookmarkStart w:id="31321" w:name="_Toc499826732"/>
      <w:bookmarkStart w:id="31322" w:name="_Toc499827351"/>
      <w:bookmarkStart w:id="31323" w:name="_Toc499827532"/>
      <w:bookmarkStart w:id="31324" w:name="_Toc499827058"/>
      <w:bookmarkStart w:id="31325" w:name="_Toc499827401"/>
      <w:bookmarkStart w:id="31326" w:name="_Toc499827824"/>
      <w:bookmarkStart w:id="31327" w:name="_Toc499828062"/>
      <w:bookmarkStart w:id="31328" w:name="_Toc499828304"/>
      <w:bookmarkStart w:id="31329" w:name="_Toc499828547"/>
      <w:bookmarkStart w:id="31330" w:name="_Toc499828794"/>
      <w:bookmarkStart w:id="31331" w:name="_Toc499829094"/>
      <w:bookmarkStart w:id="31332" w:name="_Toc499828207"/>
      <w:bookmarkStart w:id="31333" w:name="_Toc499826663"/>
      <w:bookmarkStart w:id="31334" w:name="_Toc499827242"/>
      <w:bookmarkStart w:id="31335" w:name="_Toc499827713"/>
      <w:bookmarkStart w:id="31336" w:name="_Toc499826946"/>
      <w:bookmarkStart w:id="31337" w:name="_Toc499828611"/>
      <w:bookmarkStart w:id="31338" w:name="_Toc499829357"/>
      <w:bookmarkStart w:id="31339" w:name="_Toc499828331"/>
      <w:bookmarkStart w:id="31340" w:name="_Toc499829385"/>
      <w:bookmarkStart w:id="31341" w:name="_Toc499829688"/>
      <w:bookmarkStart w:id="31342" w:name="_Toc499829993"/>
      <w:bookmarkStart w:id="31343" w:name="_Toc499828722"/>
      <w:bookmarkStart w:id="31344" w:name="_Toc499830064"/>
      <w:bookmarkStart w:id="31345" w:name="_Toc499830365"/>
      <w:bookmarkStart w:id="31346" w:name="_Toc499830663"/>
      <w:bookmarkStart w:id="31347" w:name="_Toc499830873"/>
      <w:bookmarkStart w:id="31348" w:name="_Toc499831173"/>
      <w:bookmarkStart w:id="31349" w:name="_Toc499831649"/>
      <w:bookmarkStart w:id="31350" w:name="_Toc499832125"/>
      <w:bookmarkStart w:id="31351" w:name="_Toc499833048"/>
      <w:bookmarkStart w:id="31352" w:name="_Toc499833496"/>
      <w:bookmarkStart w:id="31353" w:name="_Toc499833749"/>
      <w:bookmarkStart w:id="31354" w:name="_Toc499834055"/>
      <w:bookmarkStart w:id="31355" w:name="_Toc499834392"/>
      <w:bookmarkStart w:id="31356" w:name="_Toc499834782"/>
      <w:bookmarkStart w:id="31357" w:name="_Toc499835114"/>
      <w:bookmarkStart w:id="31358" w:name="_Toc499834300"/>
      <w:bookmarkStart w:id="31359" w:name="_Toc499835446"/>
      <w:bookmarkStart w:id="31360" w:name="_Toc499835780"/>
      <w:bookmarkStart w:id="31361" w:name="_Toc499834974"/>
      <w:bookmarkStart w:id="31362" w:name="_Toc499835984"/>
      <w:bookmarkStart w:id="31363" w:name="_Toc499837106"/>
      <w:bookmarkStart w:id="31364" w:name="_Toc499837441"/>
      <w:bookmarkStart w:id="31365" w:name="_Toc499837833"/>
      <w:bookmarkStart w:id="31366" w:name="_Toc499838167"/>
      <w:bookmarkStart w:id="31367" w:name="_Toc499842744"/>
      <w:bookmarkStart w:id="31368" w:name="_Toc499843409"/>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bookmarkEnd w:id="30997"/>
      <w:bookmarkEnd w:id="30998"/>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bookmarkEnd w:id="31032"/>
      <w:bookmarkEnd w:id="31033"/>
      <w:bookmarkEnd w:id="31034"/>
      <w:bookmarkEnd w:id="31035"/>
      <w:bookmarkEnd w:id="31036"/>
      <w:bookmarkEnd w:id="31037"/>
      <w:bookmarkEnd w:id="31038"/>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bookmarkEnd w:id="31077"/>
      <w:bookmarkEnd w:id="31078"/>
      <w:bookmarkEnd w:id="31079"/>
      <w:bookmarkEnd w:id="31080"/>
      <w:bookmarkEnd w:id="31081"/>
      <w:bookmarkEnd w:id="31082"/>
      <w:bookmarkEnd w:id="31083"/>
      <w:bookmarkEnd w:id="31084"/>
      <w:bookmarkEnd w:id="31085"/>
      <w:bookmarkEnd w:id="31086"/>
      <w:bookmarkEnd w:id="31087"/>
      <w:bookmarkEnd w:id="31088"/>
      <w:bookmarkEnd w:id="31089"/>
      <w:bookmarkEnd w:id="31090"/>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bookmarkEnd w:id="31116"/>
      <w:bookmarkEnd w:id="31117"/>
      <w:bookmarkEnd w:id="31118"/>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bookmarkEnd w:id="31157"/>
      <w:bookmarkEnd w:id="31158"/>
      <w:bookmarkEnd w:id="31159"/>
      <w:bookmarkEnd w:id="31160"/>
      <w:bookmarkEnd w:id="31161"/>
      <w:bookmarkEnd w:id="31162"/>
      <w:bookmarkEnd w:id="31163"/>
      <w:bookmarkEnd w:id="31164"/>
      <w:bookmarkEnd w:id="31165"/>
      <w:bookmarkEnd w:id="31166"/>
      <w:bookmarkEnd w:id="31167"/>
      <w:bookmarkEnd w:id="31168"/>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bookmarkEnd w:id="31207"/>
      <w:bookmarkEnd w:id="31208"/>
      <w:bookmarkEnd w:id="31209"/>
      <w:bookmarkEnd w:id="31210"/>
      <w:bookmarkEnd w:id="31211"/>
      <w:bookmarkEnd w:id="31212"/>
      <w:bookmarkEnd w:id="31213"/>
      <w:bookmarkEnd w:id="3121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bookmarkEnd w:id="31253"/>
      <w:bookmarkEnd w:id="31254"/>
      <w:bookmarkEnd w:id="31255"/>
      <w:bookmarkEnd w:id="31256"/>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bookmarkEnd w:id="31295"/>
      <w:bookmarkEnd w:id="31296"/>
      <w:bookmarkEnd w:id="31297"/>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bookmarkEnd w:id="31326"/>
      <w:bookmarkEnd w:id="31327"/>
      <w:bookmarkEnd w:id="31328"/>
      <w:bookmarkEnd w:id="31329"/>
      <w:bookmarkEnd w:id="31330"/>
      <w:bookmarkEnd w:id="31331"/>
      <w:bookmarkEnd w:id="31332"/>
      <w:bookmarkEnd w:id="31333"/>
      <w:bookmarkEnd w:id="31334"/>
      <w:bookmarkEnd w:id="31335"/>
      <w:bookmarkEnd w:id="31336"/>
      <w:bookmarkEnd w:id="31337"/>
      <w:bookmarkEnd w:id="31338"/>
      <w:bookmarkEnd w:id="31339"/>
      <w:bookmarkEnd w:id="31340"/>
      <w:bookmarkEnd w:id="31341"/>
      <w:bookmarkEnd w:id="31342"/>
      <w:bookmarkEnd w:id="31343"/>
      <w:bookmarkEnd w:id="31344"/>
      <w:bookmarkEnd w:id="31345"/>
      <w:bookmarkEnd w:id="31346"/>
      <w:bookmarkEnd w:id="31347"/>
      <w:bookmarkEnd w:id="31348"/>
      <w:bookmarkEnd w:id="31349"/>
      <w:bookmarkEnd w:id="31350"/>
      <w:bookmarkEnd w:id="31351"/>
      <w:bookmarkEnd w:id="31352"/>
      <w:bookmarkEnd w:id="31353"/>
      <w:bookmarkEnd w:id="31354"/>
      <w:bookmarkEnd w:id="31355"/>
      <w:bookmarkEnd w:id="31356"/>
      <w:bookmarkEnd w:id="31357"/>
      <w:bookmarkEnd w:id="31358"/>
      <w:bookmarkEnd w:id="31359"/>
      <w:bookmarkEnd w:id="31360"/>
      <w:bookmarkEnd w:id="31361"/>
      <w:bookmarkEnd w:id="31362"/>
      <w:bookmarkEnd w:id="31363"/>
      <w:bookmarkEnd w:id="31364"/>
      <w:bookmarkEnd w:id="31365"/>
      <w:bookmarkEnd w:id="31366"/>
      <w:bookmarkEnd w:id="31367"/>
      <w:bookmarkEnd w:id="31368"/>
    </w:p>
    <w:p w14:paraId="2ABFC68E" w14:textId="7E0A1F2D" w:rsidR="0008356C" w:rsidRPr="00B7686C" w:rsidDel="00B75906" w:rsidRDefault="0008356C">
      <w:pPr>
        <w:jc w:val="both"/>
        <w:rPr>
          <w:ins w:id="31369" w:author="Ole-Martin Hanstveit" w:date="2017-11-26T20:09:00Z"/>
          <w:del w:id="31370" w:author="Morten Lerstad Solli" w:date="2017-11-29T15:13:00Z"/>
          <w:lang w:val="en-US"/>
        </w:rPr>
        <w:pPrChange w:id="31371" w:author="Oscar Herman Kise" w:date="2017-11-30T20:05:00Z">
          <w:pPr/>
        </w:pPrChange>
      </w:pPr>
      <w:commentRangeStart w:id="31372"/>
      <w:ins w:id="31373" w:author="Ole-Martin Hanstveit" w:date="2017-11-26T20:06:00Z">
        <w:del w:id="31374" w:author="Morten Lerstad Solli" w:date="2017-11-29T15:13:00Z">
          <w:r w:rsidRPr="00B7686C" w:rsidDel="00B75906">
            <w:rPr>
              <w:lang w:val="en-US"/>
            </w:rPr>
            <w:delText>Old images can</w:delText>
          </w:r>
        </w:del>
      </w:ins>
      <w:ins w:id="31375" w:author="Ole-Martin Hanstveit" w:date="2017-11-26T20:07:00Z">
        <w:del w:id="31376" w:author="Morten Lerstad Solli" w:date="2017-11-29T15:13:00Z">
          <w:r w:rsidRPr="00B7686C" w:rsidDel="00B75906">
            <w:rPr>
              <w:lang w:val="en-US"/>
            </w:rPr>
            <w:delText xml:space="preserve"> end up hogging all the </w:delText>
          </w:r>
        </w:del>
      </w:ins>
      <w:ins w:id="31377" w:author="Ole-Martin Hanstveit" w:date="2017-11-26T20:08:00Z">
        <w:del w:id="31378" w:author="Morten Lerstad Solli" w:date="2017-11-29T15:13:00Z">
          <w:r w:rsidRPr="00B7686C" w:rsidDel="00B75906">
            <w:rPr>
              <w:lang w:val="en-US"/>
            </w:rPr>
            <w:delText xml:space="preserve">computer memory if they are not handled correctly. </w:delText>
          </w:r>
        </w:del>
      </w:ins>
      <w:ins w:id="31379" w:author="Ole-Martin Hanstveit" w:date="2017-11-26T20:09:00Z">
        <w:del w:id="31380" w:author="Morten Lerstad Solli" w:date="2017-11-29T15:13:00Z">
          <w:r w:rsidRPr="00B7686C" w:rsidDel="00B75906">
            <w:rPr>
              <w:lang w:val="en-US"/>
            </w:rPr>
            <w:delText>Therefore,</w:delText>
          </w:r>
        </w:del>
      </w:ins>
      <w:ins w:id="31381" w:author="Ole-Martin Hanstveit" w:date="2017-11-26T20:08:00Z">
        <w:del w:id="31382" w:author="Morten Lerstad Solli" w:date="2017-11-29T15:13:00Z">
          <w:r w:rsidRPr="00B7686C" w:rsidDel="00B75906">
            <w:rPr>
              <w:lang w:val="en-US"/>
            </w:rPr>
            <w:delText xml:space="preserve"> all images are released once they are no longer needed.</w:delText>
          </w:r>
        </w:del>
      </w:ins>
      <w:bookmarkStart w:id="31383" w:name="_Toc499732715"/>
      <w:bookmarkStart w:id="31384" w:name="_Toc499732008"/>
      <w:bookmarkStart w:id="31385" w:name="_Toc499732873"/>
      <w:bookmarkStart w:id="31386" w:name="_Toc499732190"/>
      <w:bookmarkStart w:id="31387" w:name="_Toc499732372"/>
      <w:bookmarkStart w:id="31388" w:name="_Toc499732550"/>
      <w:bookmarkStart w:id="31389" w:name="_Toc499732781"/>
      <w:bookmarkStart w:id="31390" w:name="_Toc499733006"/>
      <w:bookmarkStart w:id="31391" w:name="_Toc499733163"/>
      <w:bookmarkStart w:id="31392" w:name="_Toc499733320"/>
      <w:bookmarkStart w:id="31393" w:name="_Toc499733477"/>
      <w:bookmarkStart w:id="31394" w:name="_Toc499733198"/>
      <w:bookmarkStart w:id="31395" w:name="_Toc499733669"/>
      <w:bookmarkStart w:id="31396" w:name="_Toc499733826"/>
      <w:bookmarkStart w:id="31397" w:name="_Toc499733983"/>
      <w:bookmarkStart w:id="31398" w:name="_Toc499737829"/>
      <w:bookmarkStart w:id="31399" w:name="_Toc499738127"/>
      <w:bookmarkStart w:id="31400" w:name="_Toc499739515"/>
      <w:bookmarkStart w:id="31401" w:name="_Toc499743843"/>
      <w:bookmarkStart w:id="31402" w:name="_Toc499748429"/>
      <w:bookmarkStart w:id="31403" w:name="_Toc499749143"/>
      <w:bookmarkStart w:id="31404" w:name="_Toc499749301"/>
      <w:bookmarkStart w:id="31405" w:name="_Toc499749459"/>
      <w:bookmarkStart w:id="31406" w:name="_Toc499749617"/>
      <w:bookmarkStart w:id="31407" w:name="_Toc499750178"/>
      <w:bookmarkStart w:id="31408" w:name="_Toc499750602"/>
      <w:bookmarkStart w:id="31409" w:name="_Toc499748589"/>
      <w:bookmarkStart w:id="31410" w:name="_Toc499750059"/>
      <w:bookmarkStart w:id="31411" w:name="_Toc499750746"/>
      <w:bookmarkStart w:id="31412" w:name="_Toc499751064"/>
      <w:bookmarkStart w:id="31413" w:name="_Toc499751223"/>
      <w:bookmarkStart w:id="31414" w:name="_Toc499751382"/>
      <w:bookmarkStart w:id="31415" w:name="_Toc499751541"/>
      <w:bookmarkStart w:id="31416" w:name="_Toc499751700"/>
      <w:bookmarkStart w:id="31417" w:name="_Toc499751859"/>
      <w:bookmarkStart w:id="31418" w:name="_Toc499752018"/>
      <w:bookmarkStart w:id="31419" w:name="_Toc499752275"/>
      <w:bookmarkStart w:id="31420" w:name="_Toc499752434"/>
      <w:bookmarkStart w:id="31421" w:name="_Toc499752593"/>
      <w:bookmarkStart w:id="31422" w:name="_Toc499752752"/>
      <w:bookmarkStart w:id="31423" w:name="_Toc499753009"/>
      <w:bookmarkStart w:id="31424" w:name="_Toc499753168"/>
      <w:bookmarkStart w:id="31425" w:name="_Toc499753327"/>
      <w:bookmarkStart w:id="31426" w:name="_Toc499753486"/>
      <w:bookmarkStart w:id="31427" w:name="_Toc499753939"/>
      <w:bookmarkStart w:id="31428" w:name="_Toc499754098"/>
      <w:bookmarkStart w:id="31429" w:name="_Toc499754943"/>
      <w:bookmarkStart w:id="31430" w:name="_Toc499755102"/>
      <w:bookmarkStart w:id="31431" w:name="_Toc499755261"/>
      <w:bookmarkStart w:id="31432" w:name="_Toc499755420"/>
      <w:bookmarkStart w:id="31433" w:name="_Toc499755775"/>
      <w:bookmarkStart w:id="31434" w:name="_Toc499755934"/>
      <w:bookmarkStart w:id="31435" w:name="_Toc499756092"/>
      <w:bookmarkStart w:id="31436" w:name="_Toc499756250"/>
      <w:bookmarkStart w:id="31437" w:name="_Toc499756408"/>
      <w:bookmarkStart w:id="31438" w:name="_Toc499756566"/>
      <w:bookmarkStart w:id="31439" w:name="_Toc499755296"/>
      <w:bookmarkStart w:id="31440" w:name="_Toc499755533"/>
      <w:bookmarkStart w:id="31441" w:name="_Toc499755712"/>
      <w:bookmarkStart w:id="31442" w:name="_Toc499756821"/>
      <w:bookmarkStart w:id="31443" w:name="_Toc499756006"/>
      <w:bookmarkStart w:id="31444" w:name="_Toc499756303"/>
      <w:bookmarkStart w:id="31445" w:name="_Toc499756603"/>
      <w:bookmarkStart w:id="31446" w:name="_Toc499756842"/>
      <w:bookmarkStart w:id="31447" w:name="_Toc499757097"/>
      <w:bookmarkStart w:id="31448" w:name="_Toc499757255"/>
      <w:bookmarkStart w:id="31449" w:name="_Toc499757413"/>
      <w:bookmarkStart w:id="31450" w:name="_Toc499757571"/>
      <w:bookmarkStart w:id="31451" w:name="_Toc499757729"/>
      <w:bookmarkStart w:id="31452" w:name="_Toc499757887"/>
      <w:bookmarkStart w:id="31453" w:name="_Toc499757958"/>
      <w:bookmarkStart w:id="31454" w:name="_Toc499758116"/>
      <w:bookmarkStart w:id="31455" w:name="_Toc499756646"/>
      <w:bookmarkStart w:id="31456" w:name="_Toc499758274"/>
      <w:bookmarkStart w:id="31457" w:name="_Toc499758432"/>
      <w:bookmarkStart w:id="31458" w:name="_Toc499758590"/>
      <w:bookmarkStart w:id="31459" w:name="_Toc499758748"/>
      <w:bookmarkStart w:id="31460" w:name="_Toc499758906"/>
      <w:bookmarkStart w:id="31461" w:name="_Toc499759064"/>
      <w:bookmarkStart w:id="31462" w:name="_Toc499759222"/>
      <w:bookmarkStart w:id="31463" w:name="_Toc499759380"/>
      <w:bookmarkStart w:id="31464" w:name="_Toc499759538"/>
      <w:bookmarkStart w:id="31465" w:name="_Toc499759696"/>
      <w:bookmarkStart w:id="31466" w:name="_Toc499759854"/>
      <w:bookmarkStart w:id="31467" w:name="_Toc499760012"/>
      <w:bookmarkStart w:id="31468" w:name="_Toc499760170"/>
      <w:bookmarkStart w:id="31469" w:name="_Toc499756975"/>
      <w:bookmarkStart w:id="31470" w:name="_Toc499757275"/>
      <w:bookmarkStart w:id="31471" w:name="_Toc499760328"/>
      <w:bookmarkStart w:id="31472" w:name="_Toc499757513"/>
      <w:bookmarkStart w:id="31473" w:name="_Toc499760486"/>
      <w:bookmarkStart w:id="31474" w:name="_Toc499760644"/>
      <w:bookmarkStart w:id="31475" w:name="_Toc499760899"/>
      <w:bookmarkStart w:id="31476" w:name="_Toc499761057"/>
      <w:bookmarkStart w:id="31477" w:name="_Toc499761215"/>
      <w:bookmarkStart w:id="31478" w:name="_Toc499761373"/>
      <w:bookmarkStart w:id="31479" w:name="_Toc499801922"/>
      <w:bookmarkStart w:id="31480" w:name="_Toc499802081"/>
      <w:bookmarkStart w:id="31481" w:name="_Toc499802240"/>
      <w:bookmarkStart w:id="31482" w:name="_Toc499802399"/>
      <w:bookmarkStart w:id="31483" w:name="_Toc499802277"/>
      <w:bookmarkStart w:id="31484" w:name="_Toc499802595"/>
      <w:bookmarkStart w:id="31485" w:name="_Toc499802754"/>
      <w:bookmarkStart w:id="31486" w:name="_Toc499802913"/>
      <w:bookmarkStart w:id="31487" w:name="_Toc499802676"/>
      <w:bookmarkStart w:id="31488" w:name="_Toc499803072"/>
      <w:bookmarkStart w:id="31489" w:name="_Toc499803231"/>
      <w:bookmarkStart w:id="31490" w:name="_Toc499803390"/>
      <w:bookmarkStart w:id="31491" w:name="_Toc499803549"/>
      <w:bookmarkStart w:id="31492" w:name="_Toc499803709"/>
      <w:bookmarkStart w:id="31493" w:name="_Toc499803869"/>
      <w:bookmarkStart w:id="31494" w:name="_Toc499804029"/>
      <w:bookmarkStart w:id="31495" w:name="_Toc499804189"/>
      <w:bookmarkStart w:id="31496" w:name="_Toc499804349"/>
      <w:bookmarkStart w:id="31497" w:name="_Toc499804509"/>
      <w:bookmarkStart w:id="31498" w:name="_Toc499803144"/>
      <w:bookmarkStart w:id="31499" w:name="_Toc499804670"/>
      <w:bookmarkStart w:id="31500" w:name="_Toc499803446"/>
      <w:bookmarkStart w:id="31501" w:name="_Toc499803751"/>
      <w:bookmarkStart w:id="31502" w:name="_Toc499804056"/>
      <w:bookmarkStart w:id="31503" w:name="_Toc499804831"/>
      <w:bookmarkStart w:id="31504" w:name="_Toc499804302"/>
      <w:bookmarkStart w:id="31505" w:name="_Toc499804991"/>
      <w:bookmarkStart w:id="31506" w:name="_Toc499805151"/>
      <w:bookmarkStart w:id="31507" w:name="_Toc499804601"/>
      <w:bookmarkStart w:id="31508" w:name="_Toc499805311"/>
      <w:bookmarkStart w:id="31509" w:name="_Toc499804120"/>
      <w:bookmarkStart w:id="31510" w:name="_Toc499805033"/>
      <w:bookmarkStart w:id="31511" w:name="_Toc499805425"/>
      <w:bookmarkStart w:id="31512" w:name="_Toc499805585"/>
      <w:bookmarkStart w:id="31513" w:name="_Toc499805694"/>
      <w:bookmarkStart w:id="31514" w:name="_Toc499805854"/>
      <w:bookmarkStart w:id="31515" w:name="_Toc499806014"/>
      <w:bookmarkStart w:id="31516" w:name="_Toc499806174"/>
      <w:bookmarkStart w:id="31517" w:name="_Toc499806720"/>
      <w:bookmarkStart w:id="31518" w:name="_Toc499822190"/>
      <w:bookmarkStart w:id="31519" w:name="_Toc499822351"/>
      <w:bookmarkStart w:id="31520" w:name="_Toc499804898"/>
      <w:bookmarkStart w:id="31521" w:name="_Toc499805200"/>
      <w:bookmarkStart w:id="31522" w:name="_Toc499806320"/>
      <w:bookmarkStart w:id="31523" w:name="_Toc499806480"/>
      <w:bookmarkStart w:id="31524" w:name="_Toc499806800"/>
      <w:bookmarkStart w:id="31525" w:name="_Toc499806960"/>
      <w:bookmarkStart w:id="31526" w:name="_Toc499807120"/>
      <w:bookmarkStart w:id="31527" w:name="_Toc499807280"/>
      <w:bookmarkStart w:id="31528" w:name="_Toc499807440"/>
      <w:bookmarkStart w:id="31529" w:name="_Toc499807600"/>
      <w:bookmarkStart w:id="31530" w:name="_Toc499807760"/>
      <w:bookmarkStart w:id="31531" w:name="_Toc499807920"/>
      <w:bookmarkStart w:id="31532" w:name="_Toc499808080"/>
      <w:bookmarkStart w:id="31533" w:name="_Toc499808240"/>
      <w:bookmarkStart w:id="31534" w:name="_Toc499808400"/>
      <w:bookmarkStart w:id="31535" w:name="_Toc499808560"/>
      <w:bookmarkStart w:id="31536" w:name="_Toc499808720"/>
      <w:bookmarkStart w:id="31537" w:name="_Toc499808880"/>
      <w:bookmarkStart w:id="31538" w:name="_Toc499809040"/>
      <w:bookmarkStart w:id="31539" w:name="_Toc499809200"/>
      <w:bookmarkStart w:id="31540" w:name="_Toc499809360"/>
      <w:bookmarkStart w:id="31541" w:name="_Toc499809520"/>
      <w:bookmarkStart w:id="31542" w:name="_Toc499809680"/>
      <w:bookmarkStart w:id="31543" w:name="_Toc499809840"/>
      <w:bookmarkStart w:id="31544" w:name="_Toc499810000"/>
      <w:bookmarkStart w:id="31545" w:name="_Toc499810160"/>
      <w:bookmarkStart w:id="31546" w:name="_Toc499810320"/>
      <w:bookmarkStart w:id="31547" w:name="_Toc499810480"/>
      <w:bookmarkStart w:id="31548" w:name="_Toc499810640"/>
      <w:bookmarkStart w:id="31549" w:name="_Toc499810800"/>
      <w:bookmarkStart w:id="31550" w:name="_Toc499810960"/>
      <w:bookmarkStart w:id="31551" w:name="_Toc499811120"/>
      <w:bookmarkStart w:id="31552" w:name="_Toc499811280"/>
      <w:bookmarkStart w:id="31553" w:name="_Toc499811440"/>
      <w:bookmarkStart w:id="31554" w:name="_Toc499811600"/>
      <w:bookmarkStart w:id="31555" w:name="_Toc499811858"/>
      <w:bookmarkStart w:id="31556" w:name="_Toc499812018"/>
      <w:bookmarkStart w:id="31557" w:name="_Toc499812668"/>
      <w:bookmarkStart w:id="31558" w:name="_Toc499812828"/>
      <w:bookmarkStart w:id="31559" w:name="_Toc499812988"/>
      <w:bookmarkStart w:id="31560" w:name="_Toc499813148"/>
      <w:bookmarkStart w:id="31561" w:name="_Toc499813308"/>
      <w:bookmarkStart w:id="31562" w:name="_Toc499813468"/>
      <w:bookmarkStart w:id="31563" w:name="_Toc499813628"/>
      <w:bookmarkStart w:id="31564" w:name="_Toc499813788"/>
      <w:bookmarkStart w:id="31565" w:name="_Toc499813948"/>
      <w:bookmarkStart w:id="31566" w:name="_Toc499814108"/>
      <w:bookmarkStart w:id="31567" w:name="_Toc499814268"/>
      <w:bookmarkStart w:id="31568" w:name="_Toc499814428"/>
      <w:bookmarkStart w:id="31569" w:name="_Toc499814588"/>
      <w:bookmarkStart w:id="31570" w:name="_Toc499814748"/>
      <w:bookmarkStart w:id="31571" w:name="_Toc499814908"/>
      <w:bookmarkStart w:id="31572" w:name="_Toc499815068"/>
      <w:bookmarkStart w:id="31573" w:name="_Toc499815228"/>
      <w:bookmarkStart w:id="31574" w:name="_Toc499815388"/>
      <w:bookmarkStart w:id="31575" w:name="_Toc499815548"/>
      <w:bookmarkStart w:id="31576" w:name="_Toc499815806"/>
      <w:bookmarkStart w:id="31577" w:name="_Toc499816260"/>
      <w:bookmarkStart w:id="31578" w:name="_Toc499816714"/>
      <w:bookmarkStart w:id="31579" w:name="_Toc499817952"/>
      <w:bookmarkStart w:id="31580" w:name="_Toc499818210"/>
      <w:bookmarkStart w:id="31581" w:name="_Toc499818370"/>
      <w:bookmarkStart w:id="31582" w:name="_Toc499818530"/>
      <w:bookmarkStart w:id="31583" w:name="_Toc499818690"/>
      <w:bookmarkStart w:id="31584" w:name="_Toc499818850"/>
      <w:bookmarkStart w:id="31585" w:name="_Toc499819010"/>
      <w:bookmarkStart w:id="31586" w:name="_Toc499819170"/>
      <w:bookmarkStart w:id="31587" w:name="_Toc499819330"/>
      <w:bookmarkStart w:id="31588" w:name="_Toc499819490"/>
      <w:bookmarkStart w:id="31589" w:name="_Toc499819650"/>
      <w:bookmarkStart w:id="31590" w:name="_Toc499819810"/>
      <w:bookmarkStart w:id="31591" w:name="_Toc499819970"/>
      <w:bookmarkStart w:id="31592" w:name="_Toc499820130"/>
      <w:bookmarkStart w:id="31593" w:name="_Toc499820290"/>
      <w:bookmarkStart w:id="31594" w:name="_Toc499820450"/>
      <w:bookmarkStart w:id="31595" w:name="_Toc499820610"/>
      <w:bookmarkStart w:id="31596" w:name="_Toc499820770"/>
      <w:bookmarkStart w:id="31597" w:name="_Toc499820930"/>
      <w:bookmarkStart w:id="31598" w:name="_Toc499821188"/>
      <w:bookmarkStart w:id="31599" w:name="_Toc499821348"/>
      <w:bookmarkStart w:id="31600" w:name="_Toc499821508"/>
      <w:bookmarkStart w:id="31601" w:name="_Toc499821668"/>
      <w:bookmarkStart w:id="31602" w:name="_Toc499821828"/>
      <w:bookmarkStart w:id="31603" w:name="_Toc499821988"/>
      <w:bookmarkStart w:id="31604" w:name="_Toc499822468"/>
      <w:bookmarkStart w:id="31605" w:name="_Toc499822628"/>
      <w:bookmarkStart w:id="31606" w:name="_Toc499822788"/>
      <w:bookmarkStart w:id="31607" w:name="_Toc499822948"/>
      <w:bookmarkStart w:id="31608" w:name="_Toc499823108"/>
      <w:bookmarkStart w:id="31609" w:name="_Toc499823268"/>
      <w:bookmarkStart w:id="31610" w:name="_Toc499823428"/>
      <w:bookmarkStart w:id="31611" w:name="_Toc499823588"/>
      <w:bookmarkStart w:id="31612" w:name="_Toc499823748"/>
      <w:bookmarkStart w:id="31613" w:name="_Toc499823908"/>
      <w:bookmarkStart w:id="31614" w:name="_Toc499824068"/>
      <w:bookmarkStart w:id="31615" w:name="_Toc499824228"/>
      <w:bookmarkStart w:id="31616" w:name="_Toc499824388"/>
      <w:bookmarkStart w:id="31617" w:name="_Toc499824548"/>
      <w:bookmarkStart w:id="31618" w:name="_Toc499824708"/>
      <w:bookmarkStart w:id="31619" w:name="_Toc499824868"/>
      <w:bookmarkStart w:id="31620" w:name="_Toc499825028"/>
      <w:bookmarkStart w:id="31621" w:name="_Toc499825188"/>
      <w:bookmarkStart w:id="31622" w:name="_Toc499825446"/>
      <w:bookmarkStart w:id="31623" w:name="_Toc499825606"/>
      <w:bookmarkStart w:id="31624" w:name="_Toc499825864"/>
      <w:bookmarkStart w:id="31625" w:name="_Toc499826024"/>
      <w:bookmarkStart w:id="31626" w:name="_Toc499826184"/>
      <w:bookmarkStart w:id="31627" w:name="_Toc499826442"/>
      <w:bookmarkStart w:id="31628" w:name="_Toc499826602"/>
      <w:bookmarkStart w:id="31629" w:name="_Toc499827644"/>
      <w:bookmarkStart w:id="31630" w:name="_Toc499828000"/>
      <w:bookmarkStart w:id="31631" w:name="_Toc499828160"/>
      <w:bookmarkStart w:id="31632" w:name="_Toc499828516"/>
      <w:bookmarkStart w:id="31633" w:name="_Toc499828676"/>
      <w:bookmarkStart w:id="31634" w:name="_Toc499828836"/>
      <w:bookmarkStart w:id="31635" w:name="_Toc499828996"/>
      <w:bookmarkStart w:id="31636" w:name="_Toc499829156"/>
      <w:bookmarkStart w:id="31637" w:name="_Toc499829316"/>
      <w:bookmarkStart w:id="31638" w:name="_Toc499829476"/>
      <w:bookmarkStart w:id="31639" w:name="_Toc499829636"/>
      <w:bookmarkStart w:id="31640" w:name="_Toc499829796"/>
      <w:bookmarkStart w:id="31641" w:name="_Toc499829956"/>
      <w:bookmarkStart w:id="31642" w:name="_Toc499830116"/>
      <w:bookmarkStart w:id="31643" w:name="_Toc499830276"/>
      <w:bookmarkStart w:id="31644" w:name="_Toc499830436"/>
      <w:bookmarkStart w:id="31645" w:name="_Toc499830596"/>
      <w:bookmarkStart w:id="31646" w:name="_Toc499830756"/>
      <w:bookmarkStart w:id="31647" w:name="_Toc499830916"/>
      <w:bookmarkStart w:id="31648" w:name="_Toc499831076"/>
      <w:bookmarkStart w:id="31649" w:name="_Toc499831236"/>
      <w:bookmarkStart w:id="31650" w:name="_Toc499831396"/>
      <w:bookmarkStart w:id="31651" w:name="_Toc499831556"/>
      <w:bookmarkStart w:id="31652" w:name="_Toc499831716"/>
      <w:bookmarkStart w:id="31653" w:name="_Toc499831876"/>
      <w:bookmarkStart w:id="31654" w:name="_Toc499832036"/>
      <w:bookmarkStart w:id="31655" w:name="_Toc499832196"/>
      <w:bookmarkStart w:id="31656" w:name="_Toc499832356"/>
      <w:bookmarkStart w:id="31657" w:name="_Toc499832516"/>
      <w:bookmarkStart w:id="31658" w:name="_Toc499832676"/>
      <w:bookmarkStart w:id="31659" w:name="_Toc499832836"/>
      <w:bookmarkStart w:id="31660" w:name="_Toc499832996"/>
      <w:bookmarkStart w:id="31661" w:name="_Toc499833156"/>
      <w:bookmarkStart w:id="31662" w:name="_Toc499833316"/>
      <w:bookmarkStart w:id="31663" w:name="_Toc499833476"/>
      <w:bookmarkStart w:id="31664" w:name="_Toc499833636"/>
      <w:bookmarkStart w:id="31665" w:name="_Toc499833796"/>
      <w:bookmarkStart w:id="31666" w:name="_Toc499833956"/>
      <w:bookmarkStart w:id="31667" w:name="_Toc499834116"/>
      <w:bookmarkStart w:id="31668" w:name="_Toc499834276"/>
      <w:bookmarkStart w:id="31669" w:name="_Toc499834436"/>
      <w:bookmarkStart w:id="31670" w:name="_Toc499834596"/>
      <w:bookmarkStart w:id="31671" w:name="_Toc499834756"/>
      <w:bookmarkStart w:id="31672" w:name="_Toc499834916"/>
      <w:bookmarkStart w:id="31673" w:name="_Toc499835076"/>
      <w:bookmarkStart w:id="31674" w:name="_Toc499835236"/>
      <w:bookmarkStart w:id="31675" w:name="_Toc499835396"/>
      <w:bookmarkStart w:id="31676" w:name="_Toc499835556"/>
      <w:bookmarkStart w:id="31677" w:name="_Toc499835716"/>
      <w:bookmarkStart w:id="31678" w:name="_Toc499835876"/>
      <w:bookmarkStart w:id="31679" w:name="_Toc499836036"/>
      <w:bookmarkStart w:id="31680" w:name="_Toc499836196"/>
      <w:bookmarkStart w:id="31681" w:name="_Toc499836356"/>
      <w:bookmarkStart w:id="31682" w:name="_Toc499836517"/>
      <w:bookmarkStart w:id="31683" w:name="_Toc499836678"/>
      <w:bookmarkStart w:id="31684" w:name="_Toc499836839"/>
      <w:bookmarkStart w:id="31685" w:name="_Toc499837000"/>
      <w:bookmarkStart w:id="31686" w:name="_Toc499837161"/>
      <w:bookmarkStart w:id="31687" w:name="_Toc499837322"/>
      <w:bookmarkStart w:id="31688" w:name="_Toc499822647"/>
      <w:bookmarkStart w:id="31689" w:name="_Toc499822889"/>
      <w:bookmarkStart w:id="31690" w:name="_Toc499823305"/>
      <w:bookmarkStart w:id="31691" w:name="_Toc499837483"/>
      <w:bookmarkStart w:id="31692" w:name="_Toc499837644"/>
      <w:bookmarkStart w:id="31693" w:name="_Toc499837805"/>
      <w:bookmarkStart w:id="31694" w:name="_Toc499837966"/>
      <w:bookmarkStart w:id="31695" w:name="_Toc499838127"/>
      <w:bookmarkStart w:id="31696" w:name="_Toc499838288"/>
      <w:bookmarkStart w:id="31697" w:name="_Toc499838449"/>
      <w:bookmarkStart w:id="31698" w:name="_Toc499838610"/>
      <w:bookmarkStart w:id="31699" w:name="_Toc499838771"/>
      <w:bookmarkStart w:id="31700" w:name="_Toc499838932"/>
      <w:bookmarkStart w:id="31701" w:name="_Toc499839093"/>
      <w:bookmarkStart w:id="31702" w:name="_Toc499839254"/>
      <w:bookmarkStart w:id="31703" w:name="_Toc499839415"/>
      <w:bookmarkStart w:id="31704" w:name="_Toc499839675"/>
      <w:bookmarkStart w:id="31705" w:name="_Toc499823610"/>
      <w:bookmarkStart w:id="31706" w:name="_Toc499823859"/>
      <w:bookmarkStart w:id="31707" w:name="_Toc499839836"/>
      <w:bookmarkStart w:id="31708" w:name="_Toc499824160"/>
      <w:bookmarkStart w:id="31709" w:name="_Toc499824459"/>
      <w:bookmarkStart w:id="31710" w:name="_Toc499824761"/>
      <w:bookmarkStart w:id="31711" w:name="_Toc499825066"/>
      <w:bookmarkStart w:id="31712" w:name="_Toc499839997"/>
      <w:bookmarkStart w:id="31713" w:name="_Toc499840158"/>
      <w:bookmarkStart w:id="31714" w:name="_Toc499825309"/>
      <w:bookmarkStart w:id="31715" w:name="_Toc499840319"/>
      <w:bookmarkStart w:id="31716" w:name="_Toc499825555"/>
      <w:bookmarkStart w:id="31717" w:name="_Toc499840480"/>
      <w:bookmarkStart w:id="31718" w:name="_Toc499840641"/>
      <w:bookmarkStart w:id="31719" w:name="_Toc499840802"/>
      <w:bookmarkStart w:id="31720" w:name="_Toc499840963"/>
      <w:bookmarkStart w:id="31721" w:name="_Toc499825794"/>
      <w:bookmarkStart w:id="31722" w:name="_Toc499826092"/>
      <w:bookmarkStart w:id="31723" w:name="_Toc499826333"/>
      <w:bookmarkStart w:id="31724" w:name="_Toc499826638"/>
      <w:bookmarkStart w:id="31725" w:name="_Toc499826819"/>
      <w:bookmarkStart w:id="31726" w:name="_Toc499841124"/>
      <w:bookmarkStart w:id="31727" w:name="_Toc499826998"/>
      <w:bookmarkStart w:id="31728" w:name="_Toc499825349"/>
      <w:bookmarkStart w:id="31729" w:name="_Toc499827178"/>
      <w:bookmarkStart w:id="31730" w:name="_Toc499825820"/>
      <w:bookmarkStart w:id="31731" w:name="_Toc499826271"/>
      <w:bookmarkStart w:id="31732" w:name="_Toc499826733"/>
      <w:bookmarkStart w:id="31733" w:name="_Toc499827352"/>
      <w:bookmarkStart w:id="31734" w:name="_Toc499827533"/>
      <w:bookmarkStart w:id="31735" w:name="_Toc499827061"/>
      <w:bookmarkStart w:id="31736" w:name="_Toc499827402"/>
      <w:bookmarkStart w:id="31737" w:name="_Toc499827825"/>
      <w:bookmarkStart w:id="31738" w:name="_Toc499828063"/>
      <w:bookmarkStart w:id="31739" w:name="_Toc499828305"/>
      <w:bookmarkStart w:id="31740" w:name="_Toc499828548"/>
      <w:bookmarkStart w:id="31741" w:name="_Toc499828795"/>
      <w:bookmarkStart w:id="31742" w:name="_Toc499829095"/>
      <w:bookmarkStart w:id="31743" w:name="_Toc499828208"/>
      <w:bookmarkStart w:id="31744" w:name="_Toc499826664"/>
      <w:bookmarkStart w:id="31745" w:name="_Toc499827243"/>
      <w:bookmarkStart w:id="31746" w:name="_Toc499827714"/>
      <w:bookmarkStart w:id="31747" w:name="_Toc499826947"/>
      <w:bookmarkStart w:id="31748" w:name="_Toc499828612"/>
      <w:bookmarkStart w:id="31749" w:name="_Toc499829358"/>
      <w:bookmarkStart w:id="31750" w:name="_Toc499828338"/>
      <w:bookmarkStart w:id="31751" w:name="_Toc499829387"/>
      <w:bookmarkStart w:id="31752" w:name="_Toc499829689"/>
      <w:bookmarkStart w:id="31753" w:name="_Toc499829994"/>
      <w:bookmarkStart w:id="31754" w:name="_Toc499828726"/>
      <w:bookmarkStart w:id="31755" w:name="_Toc499830065"/>
      <w:bookmarkStart w:id="31756" w:name="_Toc499830366"/>
      <w:bookmarkStart w:id="31757" w:name="_Toc499830664"/>
      <w:bookmarkStart w:id="31758" w:name="_Toc499830874"/>
      <w:bookmarkStart w:id="31759" w:name="_Toc499831174"/>
      <w:bookmarkStart w:id="31760" w:name="_Toc499831650"/>
      <w:bookmarkStart w:id="31761" w:name="_Toc499832126"/>
      <w:bookmarkStart w:id="31762" w:name="_Toc499833049"/>
      <w:bookmarkStart w:id="31763" w:name="_Toc499833497"/>
      <w:bookmarkStart w:id="31764" w:name="_Toc499833750"/>
      <w:bookmarkStart w:id="31765" w:name="_Toc499834056"/>
      <w:bookmarkStart w:id="31766" w:name="_Toc499834393"/>
      <w:bookmarkStart w:id="31767" w:name="_Toc499834783"/>
      <w:bookmarkStart w:id="31768" w:name="_Toc499835115"/>
      <w:bookmarkStart w:id="31769" w:name="_Toc499834301"/>
      <w:bookmarkStart w:id="31770" w:name="_Toc499835447"/>
      <w:bookmarkStart w:id="31771" w:name="_Toc499835781"/>
      <w:bookmarkStart w:id="31772" w:name="_Toc499834977"/>
      <w:bookmarkStart w:id="31773" w:name="_Toc499835985"/>
      <w:bookmarkStart w:id="31774" w:name="_Toc499837108"/>
      <w:bookmarkStart w:id="31775" w:name="_Toc499837442"/>
      <w:bookmarkStart w:id="31776" w:name="_Toc499837834"/>
      <w:bookmarkStart w:id="31777" w:name="_Toc499838168"/>
      <w:bookmarkStart w:id="31778" w:name="_Toc499842745"/>
      <w:bookmarkStart w:id="31779" w:name="_Toc499843410"/>
      <w:bookmarkEnd w:id="31383"/>
      <w:bookmarkEnd w:id="31384"/>
      <w:bookmarkEnd w:id="31385"/>
      <w:bookmarkEnd w:id="31386"/>
      <w:bookmarkEnd w:id="31387"/>
      <w:bookmarkEnd w:id="31388"/>
      <w:bookmarkEnd w:id="31389"/>
      <w:bookmarkEnd w:id="31390"/>
      <w:bookmarkEnd w:id="31391"/>
      <w:bookmarkEnd w:id="31392"/>
      <w:bookmarkEnd w:id="31393"/>
      <w:bookmarkEnd w:id="31394"/>
      <w:bookmarkEnd w:id="31395"/>
      <w:bookmarkEnd w:id="31396"/>
      <w:bookmarkEnd w:id="31397"/>
      <w:bookmarkEnd w:id="31398"/>
      <w:bookmarkEnd w:id="31399"/>
      <w:bookmarkEnd w:id="31400"/>
      <w:bookmarkEnd w:id="31401"/>
      <w:bookmarkEnd w:id="31402"/>
      <w:bookmarkEnd w:id="31403"/>
      <w:bookmarkEnd w:id="31404"/>
      <w:bookmarkEnd w:id="31405"/>
      <w:bookmarkEnd w:id="31406"/>
      <w:bookmarkEnd w:id="31407"/>
      <w:bookmarkEnd w:id="31408"/>
      <w:bookmarkEnd w:id="31409"/>
      <w:bookmarkEnd w:id="31410"/>
      <w:bookmarkEnd w:id="31411"/>
      <w:bookmarkEnd w:id="31412"/>
      <w:bookmarkEnd w:id="31413"/>
      <w:bookmarkEnd w:id="31414"/>
      <w:bookmarkEnd w:id="31415"/>
      <w:bookmarkEnd w:id="31416"/>
      <w:bookmarkEnd w:id="31417"/>
      <w:bookmarkEnd w:id="31418"/>
      <w:bookmarkEnd w:id="31419"/>
      <w:bookmarkEnd w:id="31420"/>
      <w:bookmarkEnd w:id="31421"/>
      <w:bookmarkEnd w:id="31422"/>
      <w:bookmarkEnd w:id="31423"/>
      <w:bookmarkEnd w:id="31424"/>
      <w:bookmarkEnd w:id="31425"/>
      <w:bookmarkEnd w:id="31426"/>
      <w:bookmarkEnd w:id="31427"/>
      <w:bookmarkEnd w:id="31428"/>
      <w:bookmarkEnd w:id="31429"/>
      <w:bookmarkEnd w:id="31430"/>
      <w:bookmarkEnd w:id="31431"/>
      <w:bookmarkEnd w:id="31432"/>
      <w:bookmarkEnd w:id="31433"/>
      <w:bookmarkEnd w:id="31434"/>
      <w:bookmarkEnd w:id="31435"/>
      <w:bookmarkEnd w:id="31436"/>
      <w:bookmarkEnd w:id="31437"/>
      <w:bookmarkEnd w:id="31438"/>
      <w:bookmarkEnd w:id="31439"/>
      <w:bookmarkEnd w:id="31440"/>
      <w:bookmarkEnd w:id="31441"/>
      <w:bookmarkEnd w:id="31442"/>
      <w:bookmarkEnd w:id="31443"/>
      <w:bookmarkEnd w:id="31444"/>
      <w:bookmarkEnd w:id="31445"/>
      <w:bookmarkEnd w:id="31446"/>
      <w:bookmarkEnd w:id="31447"/>
      <w:bookmarkEnd w:id="31448"/>
      <w:bookmarkEnd w:id="31449"/>
      <w:bookmarkEnd w:id="31450"/>
      <w:bookmarkEnd w:id="31451"/>
      <w:bookmarkEnd w:id="31452"/>
      <w:bookmarkEnd w:id="31453"/>
      <w:bookmarkEnd w:id="31454"/>
      <w:bookmarkEnd w:id="31455"/>
      <w:bookmarkEnd w:id="31456"/>
      <w:bookmarkEnd w:id="31457"/>
      <w:bookmarkEnd w:id="31458"/>
      <w:bookmarkEnd w:id="31459"/>
      <w:bookmarkEnd w:id="31460"/>
      <w:bookmarkEnd w:id="31461"/>
      <w:bookmarkEnd w:id="31462"/>
      <w:bookmarkEnd w:id="31463"/>
      <w:bookmarkEnd w:id="31464"/>
      <w:bookmarkEnd w:id="31465"/>
      <w:bookmarkEnd w:id="31466"/>
      <w:bookmarkEnd w:id="31467"/>
      <w:bookmarkEnd w:id="31468"/>
      <w:bookmarkEnd w:id="31469"/>
      <w:bookmarkEnd w:id="31470"/>
      <w:bookmarkEnd w:id="31471"/>
      <w:bookmarkEnd w:id="31472"/>
      <w:bookmarkEnd w:id="31473"/>
      <w:bookmarkEnd w:id="31474"/>
      <w:bookmarkEnd w:id="31475"/>
      <w:bookmarkEnd w:id="31476"/>
      <w:bookmarkEnd w:id="31477"/>
      <w:bookmarkEnd w:id="31478"/>
      <w:bookmarkEnd w:id="31479"/>
      <w:bookmarkEnd w:id="31480"/>
      <w:bookmarkEnd w:id="31481"/>
      <w:bookmarkEnd w:id="31482"/>
      <w:bookmarkEnd w:id="31483"/>
      <w:bookmarkEnd w:id="31484"/>
      <w:bookmarkEnd w:id="31485"/>
      <w:bookmarkEnd w:id="31486"/>
      <w:bookmarkEnd w:id="31487"/>
      <w:bookmarkEnd w:id="31488"/>
      <w:bookmarkEnd w:id="31489"/>
      <w:bookmarkEnd w:id="31490"/>
      <w:bookmarkEnd w:id="31491"/>
      <w:bookmarkEnd w:id="31492"/>
      <w:bookmarkEnd w:id="31493"/>
      <w:bookmarkEnd w:id="31494"/>
      <w:bookmarkEnd w:id="31495"/>
      <w:bookmarkEnd w:id="31496"/>
      <w:bookmarkEnd w:id="31497"/>
      <w:bookmarkEnd w:id="31498"/>
      <w:bookmarkEnd w:id="31499"/>
      <w:bookmarkEnd w:id="31500"/>
      <w:bookmarkEnd w:id="31501"/>
      <w:bookmarkEnd w:id="31502"/>
      <w:bookmarkEnd w:id="31503"/>
      <w:bookmarkEnd w:id="31504"/>
      <w:bookmarkEnd w:id="31505"/>
      <w:bookmarkEnd w:id="31506"/>
      <w:bookmarkEnd w:id="31507"/>
      <w:bookmarkEnd w:id="31508"/>
      <w:bookmarkEnd w:id="31509"/>
      <w:bookmarkEnd w:id="31510"/>
      <w:bookmarkEnd w:id="31511"/>
      <w:bookmarkEnd w:id="31512"/>
      <w:bookmarkEnd w:id="31513"/>
      <w:bookmarkEnd w:id="31514"/>
      <w:bookmarkEnd w:id="31515"/>
      <w:bookmarkEnd w:id="31516"/>
      <w:bookmarkEnd w:id="31517"/>
      <w:bookmarkEnd w:id="31518"/>
      <w:bookmarkEnd w:id="31519"/>
      <w:bookmarkEnd w:id="31520"/>
      <w:bookmarkEnd w:id="31521"/>
      <w:bookmarkEnd w:id="31522"/>
      <w:bookmarkEnd w:id="31523"/>
      <w:bookmarkEnd w:id="31524"/>
      <w:bookmarkEnd w:id="31525"/>
      <w:bookmarkEnd w:id="31526"/>
      <w:bookmarkEnd w:id="31527"/>
      <w:bookmarkEnd w:id="31528"/>
      <w:bookmarkEnd w:id="31529"/>
      <w:bookmarkEnd w:id="31530"/>
      <w:bookmarkEnd w:id="31531"/>
      <w:bookmarkEnd w:id="31532"/>
      <w:bookmarkEnd w:id="31533"/>
      <w:bookmarkEnd w:id="31534"/>
      <w:bookmarkEnd w:id="31535"/>
      <w:bookmarkEnd w:id="31536"/>
      <w:bookmarkEnd w:id="31537"/>
      <w:bookmarkEnd w:id="31538"/>
      <w:bookmarkEnd w:id="31539"/>
      <w:bookmarkEnd w:id="31540"/>
      <w:bookmarkEnd w:id="31541"/>
      <w:bookmarkEnd w:id="31542"/>
      <w:bookmarkEnd w:id="31543"/>
      <w:bookmarkEnd w:id="31544"/>
      <w:bookmarkEnd w:id="31545"/>
      <w:bookmarkEnd w:id="31546"/>
      <w:bookmarkEnd w:id="31547"/>
      <w:bookmarkEnd w:id="31548"/>
      <w:bookmarkEnd w:id="31549"/>
      <w:bookmarkEnd w:id="31550"/>
      <w:bookmarkEnd w:id="31551"/>
      <w:bookmarkEnd w:id="31552"/>
      <w:bookmarkEnd w:id="31553"/>
      <w:bookmarkEnd w:id="31554"/>
      <w:bookmarkEnd w:id="31555"/>
      <w:bookmarkEnd w:id="31556"/>
      <w:bookmarkEnd w:id="31557"/>
      <w:bookmarkEnd w:id="31558"/>
      <w:bookmarkEnd w:id="31559"/>
      <w:bookmarkEnd w:id="31560"/>
      <w:bookmarkEnd w:id="31561"/>
      <w:bookmarkEnd w:id="31562"/>
      <w:bookmarkEnd w:id="31563"/>
      <w:bookmarkEnd w:id="31564"/>
      <w:bookmarkEnd w:id="31565"/>
      <w:bookmarkEnd w:id="31566"/>
      <w:bookmarkEnd w:id="31567"/>
      <w:bookmarkEnd w:id="31568"/>
      <w:bookmarkEnd w:id="31569"/>
      <w:bookmarkEnd w:id="31570"/>
      <w:bookmarkEnd w:id="31571"/>
      <w:bookmarkEnd w:id="31572"/>
      <w:bookmarkEnd w:id="31573"/>
      <w:bookmarkEnd w:id="31574"/>
      <w:bookmarkEnd w:id="31575"/>
      <w:bookmarkEnd w:id="31576"/>
      <w:bookmarkEnd w:id="31577"/>
      <w:bookmarkEnd w:id="31578"/>
      <w:bookmarkEnd w:id="31579"/>
      <w:bookmarkEnd w:id="31580"/>
      <w:bookmarkEnd w:id="31581"/>
      <w:bookmarkEnd w:id="31582"/>
      <w:bookmarkEnd w:id="31583"/>
      <w:bookmarkEnd w:id="31584"/>
      <w:bookmarkEnd w:id="31585"/>
      <w:bookmarkEnd w:id="31586"/>
      <w:bookmarkEnd w:id="31587"/>
      <w:bookmarkEnd w:id="31588"/>
      <w:bookmarkEnd w:id="31589"/>
      <w:bookmarkEnd w:id="31590"/>
      <w:bookmarkEnd w:id="31591"/>
      <w:bookmarkEnd w:id="31592"/>
      <w:bookmarkEnd w:id="31593"/>
      <w:bookmarkEnd w:id="31594"/>
      <w:bookmarkEnd w:id="31595"/>
      <w:bookmarkEnd w:id="31596"/>
      <w:bookmarkEnd w:id="31597"/>
      <w:bookmarkEnd w:id="31598"/>
      <w:bookmarkEnd w:id="31599"/>
      <w:bookmarkEnd w:id="31600"/>
      <w:bookmarkEnd w:id="31601"/>
      <w:bookmarkEnd w:id="31602"/>
      <w:bookmarkEnd w:id="31603"/>
      <w:bookmarkEnd w:id="31604"/>
      <w:bookmarkEnd w:id="31605"/>
      <w:bookmarkEnd w:id="31606"/>
      <w:bookmarkEnd w:id="31607"/>
      <w:bookmarkEnd w:id="31608"/>
      <w:bookmarkEnd w:id="31609"/>
      <w:bookmarkEnd w:id="31610"/>
      <w:bookmarkEnd w:id="31611"/>
      <w:bookmarkEnd w:id="31612"/>
      <w:bookmarkEnd w:id="31613"/>
      <w:bookmarkEnd w:id="31614"/>
      <w:bookmarkEnd w:id="31615"/>
      <w:bookmarkEnd w:id="31616"/>
      <w:bookmarkEnd w:id="31617"/>
      <w:bookmarkEnd w:id="31618"/>
      <w:bookmarkEnd w:id="31619"/>
      <w:bookmarkEnd w:id="31620"/>
      <w:bookmarkEnd w:id="31621"/>
      <w:bookmarkEnd w:id="31622"/>
      <w:bookmarkEnd w:id="31623"/>
      <w:bookmarkEnd w:id="31624"/>
      <w:bookmarkEnd w:id="31625"/>
      <w:bookmarkEnd w:id="31626"/>
      <w:bookmarkEnd w:id="31627"/>
      <w:bookmarkEnd w:id="31628"/>
      <w:bookmarkEnd w:id="31629"/>
      <w:bookmarkEnd w:id="31630"/>
      <w:bookmarkEnd w:id="31631"/>
      <w:bookmarkEnd w:id="31632"/>
      <w:bookmarkEnd w:id="31633"/>
      <w:bookmarkEnd w:id="31634"/>
      <w:bookmarkEnd w:id="31635"/>
      <w:bookmarkEnd w:id="31636"/>
      <w:bookmarkEnd w:id="31637"/>
      <w:bookmarkEnd w:id="31638"/>
      <w:bookmarkEnd w:id="31639"/>
      <w:bookmarkEnd w:id="31640"/>
      <w:bookmarkEnd w:id="31641"/>
      <w:bookmarkEnd w:id="31642"/>
      <w:bookmarkEnd w:id="31643"/>
      <w:bookmarkEnd w:id="31644"/>
      <w:bookmarkEnd w:id="31645"/>
      <w:bookmarkEnd w:id="31646"/>
      <w:bookmarkEnd w:id="31647"/>
      <w:bookmarkEnd w:id="31648"/>
      <w:bookmarkEnd w:id="31649"/>
      <w:bookmarkEnd w:id="31650"/>
      <w:bookmarkEnd w:id="31651"/>
      <w:bookmarkEnd w:id="31652"/>
      <w:bookmarkEnd w:id="31653"/>
      <w:bookmarkEnd w:id="31654"/>
      <w:bookmarkEnd w:id="31655"/>
      <w:bookmarkEnd w:id="31656"/>
      <w:bookmarkEnd w:id="31657"/>
      <w:bookmarkEnd w:id="31658"/>
      <w:bookmarkEnd w:id="31659"/>
      <w:bookmarkEnd w:id="31660"/>
      <w:bookmarkEnd w:id="31661"/>
      <w:bookmarkEnd w:id="31662"/>
      <w:bookmarkEnd w:id="31663"/>
      <w:bookmarkEnd w:id="31664"/>
      <w:bookmarkEnd w:id="31665"/>
      <w:bookmarkEnd w:id="31666"/>
      <w:bookmarkEnd w:id="31667"/>
      <w:bookmarkEnd w:id="31668"/>
      <w:bookmarkEnd w:id="31669"/>
      <w:bookmarkEnd w:id="31670"/>
      <w:bookmarkEnd w:id="31671"/>
      <w:bookmarkEnd w:id="31672"/>
      <w:bookmarkEnd w:id="31673"/>
      <w:bookmarkEnd w:id="31674"/>
      <w:bookmarkEnd w:id="31675"/>
      <w:bookmarkEnd w:id="31676"/>
      <w:bookmarkEnd w:id="31677"/>
      <w:bookmarkEnd w:id="31678"/>
      <w:bookmarkEnd w:id="31679"/>
      <w:bookmarkEnd w:id="31680"/>
      <w:bookmarkEnd w:id="31681"/>
      <w:bookmarkEnd w:id="31682"/>
      <w:bookmarkEnd w:id="31683"/>
      <w:bookmarkEnd w:id="31684"/>
      <w:bookmarkEnd w:id="31685"/>
      <w:bookmarkEnd w:id="31686"/>
      <w:bookmarkEnd w:id="31687"/>
      <w:bookmarkEnd w:id="31688"/>
      <w:bookmarkEnd w:id="31689"/>
      <w:bookmarkEnd w:id="31690"/>
      <w:bookmarkEnd w:id="31691"/>
      <w:bookmarkEnd w:id="31692"/>
      <w:bookmarkEnd w:id="31693"/>
      <w:bookmarkEnd w:id="31694"/>
      <w:bookmarkEnd w:id="31695"/>
      <w:bookmarkEnd w:id="31696"/>
      <w:bookmarkEnd w:id="31697"/>
      <w:bookmarkEnd w:id="31698"/>
      <w:bookmarkEnd w:id="31699"/>
      <w:bookmarkEnd w:id="31700"/>
      <w:bookmarkEnd w:id="31701"/>
      <w:bookmarkEnd w:id="31702"/>
      <w:bookmarkEnd w:id="31703"/>
      <w:bookmarkEnd w:id="31704"/>
      <w:bookmarkEnd w:id="31705"/>
      <w:bookmarkEnd w:id="31706"/>
      <w:bookmarkEnd w:id="31707"/>
      <w:bookmarkEnd w:id="31708"/>
      <w:bookmarkEnd w:id="31709"/>
      <w:bookmarkEnd w:id="31710"/>
      <w:bookmarkEnd w:id="31711"/>
      <w:bookmarkEnd w:id="31712"/>
      <w:bookmarkEnd w:id="31713"/>
      <w:bookmarkEnd w:id="31714"/>
      <w:bookmarkEnd w:id="31715"/>
      <w:bookmarkEnd w:id="31716"/>
      <w:bookmarkEnd w:id="31717"/>
      <w:bookmarkEnd w:id="31718"/>
      <w:bookmarkEnd w:id="31719"/>
      <w:bookmarkEnd w:id="31720"/>
      <w:bookmarkEnd w:id="31721"/>
      <w:bookmarkEnd w:id="31722"/>
      <w:bookmarkEnd w:id="31723"/>
      <w:bookmarkEnd w:id="31724"/>
      <w:bookmarkEnd w:id="31725"/>
      <w:bookmarkEnd w:id="31726"/>
      <w:bookmarkEnd w:id="31727"/>
      <w:bookmarkEnd w:id="31728"/>
      <w:bookmarkEnd w:id="31729"/>
      <w:bookmarkEnd w:id="31730"/>
      <w:bookmarkEnd w:id="31731"/>
      <w:bookmarkEnd w:id="31732"/>
      <w:bookmarkEnd w:id="31733"/>
      <w:bookmarkEnd w:id="31734"/>
      <w:bookmarkEnd w:id="31735"/>
      <w:bookmarkEnd w:id="31736"/>
      <w:bookmarkEnd w:id="31737"/>
      <w:bookmarkEnd w:id="31738"/>
      <w:bookmarkEnd w:id="31739"/>
      <w:bookmarkEnd w:id="31740"/>
      <w:bookmarkEnd w:id="31741"/>
      <w:bookmarkEnd w:id="31742"/>
      <w:bookmarkEnd w:id="31743"/>
      <w:bookmarkEnd w:id="31744"/>
      <w:bookmarkEnd w:id="31745"/>
      <w:bookmarkEnd w:id="31746"/>
      <w:bookmarkEnd w:id="31747"/>
      <w:bookmarkEnd w:id="31748"/>
      <w:bookmarkEnd w:id="31749"/>
      <w:bookmarkEnd w:id="31750"/>
      <w:bookmarkEnd w:id="31751"/>
      <w:bookmarkEnd w:id="31752"/>
      <w:bookmarkEnd w:id="31753"/>
      <w:bookmarkEnd w:id="31754"/>
      <w:bookmarkEnd w:id="31755"/>
      <w:bookmarkEnd w:id="31756"/>
      <w:bookmarkEnd w:id="31757"/>
      <w:bookmarkEnd w:id="31758"/>
      <w:bookmarkEnd w:id="31759"/>
      <w:bookmarkEnd w:id="31760"/>
      <w:bookmarkEnd w:id="31761"/>
      <w:bookmarkEnd w:id="31762"/>
      <w:bookmarkEnd w:id="31763"/>
      <w:bookmarkEnd w:id="31764"/>
      <w:bookmarkEnd w:id="31765"/>
      <w:bookmarkEnd w:id="31766"/>
      <w:bookmarkEnd w:id="31767"/>
      <w:bookmarkEnd w:id="31768"/>
      <w:bookmarkEnd w:id="31769"/>
      <w:bookmarkEnd w:id="31770"/>
      <w:bookmarkEnd w:id="31771"/>
      <w:bookmarkEnd w:id="31772"/>
      <w:bookmarkEnd w:id="31773"/>
      <w:bookmarkEnd w:id="31774"/>
      <w:bookmarkEnd w:id="31775"/>
      <w:bookmarkEnd w:id="31776"/>
      <w:bookmarkEnd w:id="31777"/>
      <w:bookmarkEnd w:id="31778"/>
      <w:bookmarkEnd w:id="31779"/>
    </w:p>
    <w:p w14:paraId="002923ED" w14:textId="655AEC1E" w:rsidR="0008356C" w:rsidRPr="00B7686C" w:rsidRDefault="0008356C">
      <w:pPr>
        <w:jc w:val="both"/>
        <w:rPr>
          <w:ins w:id="31780" w:author="Ole-Martin Hanstveit" w:date="2017-11-26T20:09:00Z"/>
          <w:del w:id="31781" w:author="Morten Lerstad Solli" w:date="2017-11-29T15:13:00Z"/>
          <w:lang w:val="en-US"/>
        </w:rPr>
        <w:pPrChange w:id="31782" w:author="Oscar Herman Kise" w:date="2017-11-30T20:05:00Z">
          <w:pPr/>
        </w:pPrChange>
      </w:pPr>
      <w:bookmarkStart w:id="31783" w:name="_Toc499732716"/>
      <w:bookmarkStart w:id="31784" w:name="_Toc499732009"/>
      <w:bookmarkStart w:id="31785" w:name="_Toc499732874"/>
      <w:bookmarkStart w:id="31786" w:name="_Toc499732191"/>
      <w:bookmarkStart w:id="31787" w:name="_Toc499732373"/>
      <w:bookmarkStart w:id="31788" w:name="_Toc499732551"/>
      <w:bookmarkStart w:id="31789" w:name="_Toc499732782"/>
      <w:bookmarkStart w:id="31790" w:name="_Toc499733007"/>
      <w:bookmarkStart w:id="31791" w:name="_Toc499733164"/>
      <w:bookmarkStart w:id="31792" w:name="_Toc499733321"/>
      <w:bookmarkStart w:id="31793" w:name="_Toc499733478"/>
      <w:bookmarkStart w:id="31794" w:name="_Toc499733199"/>
      <w:bookmarkStart w:id="31795" w:name="_Toc499733670"/>
      <w:bookmarkStart w:id="31796" w:name="_Toc499733827"/>
      <w:bookmarkStart w:id="31797" w:name="_Toc499733984"/>
      <w:bookmarkStart w:id="31798" w:name="_Toc499737830"/>
      <w:bookmarkStart w:id="31799" w:name="_Toc499738128"/>
      <w:bookmarkStart w:id="31800" w:name="_Toc499739516"/>
      <w:bookmarkStart w:id="31801" w:name="_Toc499743844"/>
      <w:bookmarkStart w:id="31802" w:name="_Toc499748430"/>
      <w:bookmarkStart w:id="31803" w:name="_Toc499749144"/>
      <w:bookmarkStart w:id="31804" w:name="_Toc499749302"/>
      <w:bookmarkStart w:id="31805" w:name="_Toc499749460"/>
      <w:bookmarkStart w:id="31806" w:name="_Toc499749618"/>
      <w:bookmarkStart w:id="31807" w:name="_Toc499750179"/>
      <w:bookmarkStart w:id="31808" w:name="_Toc499750603"/>
      <w:bookmarkStart w:id="31809" w:name="_Toc499748590"/>
      <w:bookmarkStart w:id="31810" w:name="_Toc499750060"/>
      <w:bookmarkStart w:id="31811" w:name="_Toc499750747"/>
      <w:bookmarkStart w:id="31812" w:name="_Toc499751065"/>
      <w:bookmarkStart w:id="31813" w:name="_Toc499751224"/>
      <w:bookmarkStart w:id="31814" w:name="_Toc499751383"/>
      <w:bookmarkStart w:id="31815" w:name="_Toc499751542"/>
      <w:bookmarkStart w:id="31816" w:name="_Toc499751701"/>
      <w:bookmarkStart w:id="31817" w:name="_Toc499751860"/>
      <w:bookmarkStart w:id="31818" w:name="_Toc499752019"/>
      <w:bookmarkStart w:id="31819" w:name="_Toc499752276"/>
      <w:bookmarkStart w:id="31820" w:name="_Toc499752435"/>
      <w:bookmarkStart w:id="31821" w:name="_Toc499752594"/>
      <w:bookmarkStart w:id="31822" w:name="_Toc499752753"/>
      <w:bookmarkStart w:id="31823" w:name="_Toc499753010"/>
      <w:bookmarkStart w:id="31824" w:name="_Toc499753169"/>
      <w:bookmarkStart w:id="31825" w:name="_Toc499753328"/>
      <w:bookmarkStart w:id="31826" w:name="_Toc499753487"/>
      <w:bookmarkStart w:id="31827" w:name="_Toc499753940"/>
      <w:bookmarkStart w:id="31828" w:name="_Toc499754099"/>
      <w:bookmarkStart w:id="31829" w:name="_Toc499754944"/>
      <w:bookmarkStart w:id="31830" w:name="_Toc499755103"/>
      <w:bookmarkStart w:id="31831" w:name="_Toc499755262"/>
      <w:bookmarkStart w:id="31832" w:name="_Toc499755421"/>
      <w:bookmarkStart w:id="31833" w:name="_Toc499755776"/>
      <w:bookmarkStart w:id="31834" w:name="_Toc499755935"/>
      <w:bookmarkStart w:id="31835" w:name="_Toc499756093"/>
      <w:bookmarkStart w:id="31836" w:name="_Toc499756251"/>
      <w:bookmarkStart w:id="31837" w:name="_Toc499756409"/>
      <w:bookmarkStart w:id="31838" w:name="_Toc499756567"/>
      <w:bookmarkStart w:id="31839" w:name="_Toc499755297"/>
      <w:bookmarkStart w:id="31840" w:name="_Toc499755534"/>
      <w:bookmarkStart w:id="31841" w:name="_Toc499755713"/>
      <w:bookmarkStart w:id="31842" w:name="_Toc499756822"/>
      <w:bookmarkStart w:id="31843" w:name="_Toc499756007"/>
      <w:bookmarkStart w:id="31844" w:name="_Toc499756304"/>
      <w:bookmarkStart w:id="31845" w:name="_Toc499756604"/>
      <w:bookmarkStart w:id="31846" w:name="_Toc499756843"/>
      <w:bookmarkStart w:id="31847" w:name="_Toc499757098"/>
      <w:bookmarkStart w:id="31848" w:name="_Toc499757256"/>
      <w:bookmarkStart w:id="31849" w:name="_Toc499757414"/>
      <w:bookmarkStart w:id="31850" w:name="_Toc499757572"/>
      <w:bookmarkStart w:id="31851" w:name="_Toc499757730"/>
      <w:bookmarkStart w:id="31852" w:name="_Toc499757888"/>
      <w:bookmarkStart w:id="31853" w:name="_Toc499757959"/>
      <w:bookmarkStart w:id="31854" w:name="_Toc499758117"/>
      <w:bookmarkStart w:id="31855" w:name="_Toc499756647"/>
      <w:bookmarkStart w:id="31856" w:name="_Toc499758275"/>
      <w:bookmarkStart w:id="31857" w:name="_Toc499758433"/>
      <w:bookmarkStart w:id="31858" w:name="_Toc499758591"/>
      <w:bookmarkStart w:id="31859" w:name="_Toc499758749"/>
      <w:bookmarkStart w:id="31860" w:name="_Toc499758907"/>
      <w:bookmarkStart w:id="31861" w:name="_Toc499759065"/>
      <w:bookmarkStart w:id="31862" w:name="_Toc499759223"/>
      <w:bookmarkStart w:id="31863" w:name="_Toc499759381"/>
      <w:bookmarkStart w:id="31864" w:name="_Toc499759539"/>
      <w:bookmarkStart w:id="31865" w:name="_Toc499759697"/>
      <w:bookmarkStart w:id="31866" w:name="_Toc499759855"/>
      <w:bookmarkStart w:id="31867" w:name="_Toc499760013"/>
      <w:bookmarkStart w:id="31868" w:name="_Toc499760171"/>
      <w:bookmarkStart w:id="31869" w:name="_Toc499756976"/>
      <w:bookmarkStart w:id="31870" w:name="_Toc499757276"/>
      <w:bookmarkStart w:id="31871" w:name="_Toc499760329"/>
      <w:bookmarkStart w:id="31872" w:name="_Toc499757517"/>
      <w:bookmarkStart w:id="31873" w:name="_Toc499760487"/>
      <w:bookmarkStart w:id="31874" w:name="_Toc499760645"/>
      <w:bookmarkStart w:id="31875" w:name="_Toc499760900"/>
      <w:bookmarkStart w:id="31876" w:name="_Toc499761058"/>
      <w:bookmarkStart w:id="31877" w:name="_Toc499761216"/>
      <w:bookmarkStart w:id="31878" w:name="_Toc499761374"/>
      <w:bookmarkStart w:id="31879" w:name="_Toc499801923"/>
      <w:bookmarkStart w:id="31880" w:name="_Toc499802082"/>
      <w:bookmarkStart w:id="31881" w:name="_Toc499802241"/>
      <w:bookmarkStart w:id="31882" w:name="_Toc499802400"/>
      <w:bookmarkStart w:id="31883" w:name="_Toc499802278"/>
      <w:bookmarkStart w:id="31884" w:name="_Toc499802596"/>
      <w:bookmarkStart w:id="31885" w:name="_Toc499802755"/>
      <w:bookmarkStart w:id="31886" w:name="_Toc499802914"/>
      <w:bookmarkStart w:id="31887" w:name="_Toc499802677"/>
      <w:bookmarkStart w:id="31888" w:name="_Toc499803073"/>
      <w:bookmarkStart w:id="31889" w:name="_Toc499803232"/>
      <w:bookmarkStart w:id="31890" w:name="_Toc499803391"/>
      <w:bookmarkStart w:id="31891" w:name="_Toc499803550"/>
      <w:bookmarkStart w:id="31892" w:name="_Toc499803710"/>
      <w:bookmarkStart w:id="31893" w:name="_Toc499803870"/>
      <w:bookmarkStart w:id="31894" w:name="_Toc499804030"/>
      <w:bookmarkStart w:id="31895" w:name="_Toc499804190"/>
      <w:bookmarkStart w:id="31896" w:name="_Toc499804350"/>
      <w:bookmarkStart w:id="31897" w:name="_Toc499804510"/>
      <w:bookmarkStart w:id="31898" w:name="_Toc499803145"/>
      <w:bookmarkStart w:id="31899" w:name="_Toc499804671"/>
      <w:bookmarkStart w:id="31900" w:name="_Toc499803447"/>
      <w:bookmarkStart w:id="31901" w:name="_Toc499803752"/>
      <w:bookmarkStart w:id="31902" w:name="_Toc499804057"/>
      <w:bookmarkStart w:id="31903" w:name="_Toc499804832"/>
      <w:bookmarkStart w:id="31904" w:name="_Toc499804303"/>
      <w:bookmarkStart w:id="31905" w:name="_Toc499804992"/>
      <w:bookmarkStart w:id="31906" w:name="_Toc499805152"/>
      <w:bookmarkStart w:id="31907" w:name="_Toc499804602"/>
      <w:bookmarkStart w:id="31908" w:name="_Toc499805312"/>
      <w:bookmarkStart w:id="31909" w:name="_Toc499804121"/>
      <w:bookmarkStart w:id="31910" w:name="_Toc499805034"/>
      <w:bookmarkStart w:id="31911" w:name="_Toc499805426"/>
      <w:bookmarkStart w:id="31912" w:name="_Toc499805586"/>
      <w:bookmarkStart w:id="31913" w:name="_Toc499805695"/>
      <w:bookmarkStart w:id="31914" w:name="_Toc499805855"/>
      <w:bookmarkStart w:id="31915" w:name="_Toc499806015"/>
      <w:bookmarkStart w:id="31916" w:name="_Toc499806175"/>
      <w:bookmarkStart w:id="31917" w:name="_Toc499806721"/>
      <w:bookmarkStart w:id="31918" w:name="_Toc499822191"/>
      <w:bookmarkStart w:id="31919" w:name="_Toc499822352"/>
      <w:bookmarkStart w:id="31920" w:name="_Toc499804899"/>
      <w:bookmarkStart w:id="31921" w:name="_Toc499805201"/>
      <w:bookmarkStart w:id="31922" w:name="_Toc499806321"/>
      <w:bookmarkStart w:id="31923" w:name="_Toc499806481"/>
      <w:bookmarkStart w:id="31924" w:name="_Toc499806801"/>
      <w:bookmarkStart w:id="31925" w:name="_Toc499806961"/>
      <w:bookmarkStart w:id="31926" w:name="_Toc499807121"/>
      <w:bookmarkStart w:id="31927" w:name="_Toc499807281"/>
      <w:bookmarkStart w:id="31928" w:name="_Toc499807441"/>
      <w:bookmarkStart w:id="31929" w:name="_Toc499807601"/>
      <w:bookmarkStart w:id="31930" w:name="_Toc499807761"/>
      <w:bookmarkStart w:id="31931" w:name="_Toc499807921"/>
      <w:bookmarkStart w:id="31932" w:name="_Toc499808081"/>
      <w:bookmarkStart w:id="31933" w:name="_Toc499808241"/>
      <w:bookmarkStart w:id="31934" w:name="_Toc499808401"/>
      <w:bookmarkStart w:id="31935" w:name="_Toc499808561"/>
      <w:bookmarkStart w:id="31936" w:name="_Toc499808721"/>
      <w:bookmarkStart w:id="31937" w:name="_Toc499808881"/>
      <w:bookmarkStart w:id="31938" w:name="_Toc499809041"/>
      <w:bookmarkStart w:id="31939" w:name="_Toc499809201"/>
      <w:bookmarkStart w:id="31940" w:name="_Toc499809361"/>
      <w:bookmarkStart w:id="31941" w:name="_Toc499809521"/>
      <w:bookmarkStart w:id="31942" w:name="_Toc499809681"/>
      <w:bookmarkStart w:id="31943" w:name="_Toc499809841"/>
      <w:bookmarkStart w:id="31944" w:name="_Toc499810001"/>
      <w:bookmarkStart w:id="31945" w:name="_Toc499810161"/>
      <w:bookmarkStart w:id="31946" w:name="_Toc499810321"/>
      <w:bookmarkStart w:id="31947" w:name="_Toc499810481"/>
      <w:bookmarkStart w:id="31948" w:name="_Toc499810641"/>
      <w:bookmarkStart w:id="31949" w:name="_Toc499810801"/>
      <w:bookmarkStart w:id="31950" w:name="_Toc499810961"/>
      <w:bookmarkStart w:id="31951" w:name="_Toc499811121"/>
      <w:bookmarkStart w:id="31952" w:name="_Toc499811281"/>
      <w:bookmarkStart w:id="31953" w:name="_Toc499811441"/>
      <w:bookmarkStart w:id="31954" w:name="_Toc499811601"/>
      <w:bookmarkStart w:id="31955" w:name="_Toc499811859"/>
      <w:bookmarkStart w:id="31956" w:name="_Toc499812019"/>
      <w:bookmarkStart w:id="31957" w:name="_Toc499812669"/>
      <w:bookmarkStart w:id="31958" w:name="_Toc499812829"/>
      <w:bookmarkStart w:id="31959" w:name="_Toc499812989"/>
      <w:bookmarkStart w:id="31960" w:name="_Toc499813149"/>
      <w:bookmarkStart w:id="31961" w:name="_Toc499813309"/>
      <w:bookmarkStart w:id="31962" w:name="_Toc499813469"/>
      <w:bookmarkStart w:id="31963" w:name="_Toc499813629"/>
      <w:bookmarkStart w:id="31964" w:name="_Toc499813789"/>
      <w:bookmarkStart w:id="31965" w:name="_Toc499813949"/>
      <w:bookmarkStart w:id="31966" w:name="_Toc499814109"/>
      <w:bookmarkStart w:id="31967" w:name="_Toc499814269"/>
      <w:bookmarkStart w:id="31968" w:name="_Toc499814429"/>
      <w:bookmarkStart w:id="31969" w:name="_Toc499814589"/>
      <w:bookmarkStart w:id="31970" w:name="_Toc499814749"/>
      <w:bookmarkStart w:id="31971" w:name="_Toc499814909"/>
      <w:bookmarkStart w:id="31972" w:name="_Toc499815069"/>
      <w:bookmarkStart w:id="31973" w:name="_Toc499815229"/>
      <w:bookmarkStart w:id="31974" w:name="_Toc499815389"/>
      <w:bookmarkStart w:id="31975" w:name="_Toc499815549"/>
      <w:bookmarkStart w:id="31976" w:name="_Toc499815807"/>
      <w:bookmarkStart w:id="31977" w:name="_Toc499816261"/>
      <w:bookmarkStart w:id="31978" w:name="_Toc499816715"/>
      <w:bookmarkStart w:id="31979" w:name="_Toc499817953"/>
      <w:bookmarkStart w:id="31980" w:name="_Toc499818211"/>
      <w:bookmarkStart w:id="31981" w:name="_Toc499818371"/>
      <w:bookmarkStart w:id="31982" w:name="_Toc499818531"/>
      <w:bookmarkStart w:id="31983" w:name="_Toc499818691"/>
      <w:bookmarkStart w:id="31984" w:name="_Toc499818851"/>
      <w:bookmarkStart w:id="31985" w:name="_Toc499819011"/>
      <w:bookmarkStart w:id="31986" w:name="_Toc499819171"/>
      <w:bookmarkStart w:id="31987" w:name="_Toc499819331"/>
      <w:bookmarkStart w:id="31988" w:name="_Toc499819491"/>
      <w:bookmarkStart w:id="31989" w:name="_Toc499819651"/>
      <w:bookmarkStart w:id="31990" w:name="_Toc499819811"/>
      <w:bookmarkStart w:id="31991" w:name="_Toc499819971"/>
      <w:bookmarkStart w:id="31992" w:name="_Toc499820131"/>
      <w:bookmarkStart w:id="31993" w:name="_Toc499820291"/>
      <w:bookmarkStart w:id="31994" w:name="_Toc499820451"/>
      <w:bookmarkStart w:id="31995" w:name="_Toc499820611"/>
      <w:bookmarkStart w:id="31996" w:name="_Toc499820771"/>
      <w:bookmarkStart w:id="31997" w:name="_Toc499820931"/>
      <w:bookmarkStart w:id="31998" w:name="_Toc499821189"/>
      <w:bookmarkStart w:id="31999" w:name="_Toc499821349"/>
      <w:bookmarkStart w:id="32000" w:name="_Toc499821509"/>
      <w:bookmarkStart w:id="32001" w:name="_Toc499821669"/>
      <w:bookmarkStart w:id="32002" w:name="_Toc499821829"/>
      <w:bookmarkStart w:id="32003" w:name="_Toc499821989"/>
      <w:bookmarkStart w:id="32004" w:name="_Toc499822469"/>
      <w:bookmarkStart w:id="32005" w:name="_Toc499822629"/>
      <w:bookmarkStart w:id="32006" w:name="_Toc499822789"/>
      <w:bookmarkStart w:id="32007" w:name="_Toc499822949"/>
      <w:bookmarkStart w:id="32008" w:name="_Toc499823109"/>
      <w:bookmarkStart w:id="32009" w:name="_Toc499823269"/>
      <w:bookmarkStart w:id="32010" w:name="_Toc499823429"/>
      <w:bookmarkStart w:id="32011" w:name="_Toc499823589"/>
      <w:bookmarkStart w:id="32012" w:name="_Toc499823749"/>
      <w:bookmarkStart w:id="32013" w:name="_Toc499823909"/>
      <w:bookmarkStart w:id="32014" w:name="_Toc499824069"/>
      <w:bookmarkStart w:id="32015" w:name="_Toc499824229"/>
      <w:bookmarkStart w:id="32016" w:name="_Toc499824389"/>
      <w:bookmarkStart w:id="32017" w:name="_Toc499824549"/>
      <w:bookmarkStart w:id="32018" w:name="_Toc499824709"/>
      <w:bookmarkStart w:id="32019" w:name="_Toc499824869"/>
      <w:bookmarkStart w:id="32020" w:name="_Toc499825029"/>
      <w:bookmarkStart w:id="32021" w:name="_Toc499825189"/>
      <w:bookmarkStart w:id="32022" w:name="_Toc499825447"/>
      <w:bookmarkStart w:id="32023" w:name="_Toc499825607"/>
      <w:bookmarkStart w:id="32024" w:name="_Toc499825865"/>
      <w:bookmarkStart w:id="32025" w:name="_Toc499826025"/>
      <w:bookmarkStart w:id="32026" w:name="_Toc499826185"/>
      <w:bookmarkStart w:id="32027" w:name="_Toc499826443"/>
      <w:bookmarkStart w:id="32028" w:name="_Toc499826603"/>
      <w:bookmarkStart w:id="32029" w:name="_Toc499827645"/>
      <w:bookmarkStart w:id="32030" w:name="_Toc499828001"/>
      <w:bookmarkStart w:id="32031" w:name="_Toc499828161"/>
      <w:bookmarkStart w:id="32032" w:name="_Toc499828517"/>
      <w:bookmarkStart w:id="32033" w:name="_Toc499828677"/>
      <w:bookmarkStart w:id="32034" w:name="_Toc499828837"/>
      <w:bookmarkStart w:id="32035" w:name="_Toc499828997"/>
      <w:bookmarkStart w:id="32036" w:name="_Toc499829157"/>
      <w:bookmarkStart w:id="32037" w:name="_Toc499829317"/>
      <w:bookmarkStart w:id="32038" w:name="_Toc499829477"/>
      <w:bookmarkStart w:id="32039" w:name="_Toc499829637"/>
      <w:bookmarkStart w:id="32040" w:name="_Toc499829797"/>
      <w:bookmarkStart w:id="32041" w:name="_Toc499829957"/>
      <w:bookmarkStart w:id="32042" w:name="_Toc499830117"/>
      <w:bookmarkStart w:id="32043" w:name="_Toc499830277"/>
      <w:bookmarkStart w:id="32044" w:name="_Toc499830437"/>
      <w:bookmarkStart w:id="32045" w:name="_Toc499830597"/>
      <w:bookmarkStart w:id="32046" w:name="_Toc499830757"/>
      <w:bookmarkStart w:id="32047" w:name="_Toc499830917"/>
      <w:bookmarkStart w:id="32048" w:name="_Toc499831077"/>
      <w:bookmarkStart w:id="32049" w:name="_Toc499831237"/>
      <w:bookmarkStart w:id="32050" w:name="_Toc499831397"/>
      <w:bookmarkStart w:id="32051" w:name="_Toc499831557"/>
      <w:bookmarkStart w:id="32052" w:name="_Toc499831717"/>
      <w:bookmarkStart w:id="32053" w:name="_Toc499831877"/>
      <w:bookmarkStart w:id="32054" w:name="_Toc499832037"/>
      <w:bookmarkStart w:id="32055" w:name="_Toc499832197"/>
      <w:bookmarkStart w:id="32056" w:name="_Toc499832357"/>
      <w:bookmarkStart w:id="32057" w:name="_Toc499832517"/>
      <w:bookmarkStart w:id="32058" w:name="_Toc499832677"/>
      <w:bookmarkStart w:id="32059" w:name="_Toc499832837"/>
      <w:bookmarkStart w:id="32060" w:name="_Toc499832997"/>
      <w:bookmarkStart w:id="32061" w:name="_Toc499833157"/>
      <w:bookmarkStart w:id="32062" w:name="_Toc499833317"/>
      <w:bookmarkStart w:id="32063" w:name="_Toc499833477"/>
      <w:bookmarkStart w:id="32064" w:name="_Toc499833637"/>
      <w:bookmarkStart w:id="32065" w:name="_Toc499833797"/>
      <w:bookmarkStart w:id="32066" w:name="_Toc499833957"/>
      <w:bookmarkStart w:id="32067" w:name="_Toc499834117"/>
      <w:bookmarkStart w:id="32068" w:name="_Toc499834277"/>
      <w:bookmarkStart w:id="32069" w:name="_Toc499834437"/>
      <w:bookmarkStart w:id="32070" w:name="_Toc499834597"/>
      <w:bookmarkStart w:id="32071" w:name="_Toc499834757"/>
      <w:bookmarkStart w:id="32072" w:name="_Toc499834917"/>
      <w:bookmarkStart w:id="32073" w:name="_Toc499835077"/>
      <w:bookmarkStart w:id="32074" w:name="_Toc499835237"/>
      <w:bookmarkStart w:id="32075" w:name="_Toc499835397"/>
      <w:bookmarkStart w:id="32076" w:name="_Toc499835557"/>
      <w:bookmarkStart w:id="32077" w:name="_Toc499835717"/>
      <w:bookmarkStart w:id="32078" w:name="_Toc499835877"/>
      <w:bookmarkStart w:id="32079" w:name="_Toc499836037"/>
      <w:bookmarkStart w:id="32080" w:name="_Toc499836197"/>
      <w:bookmarkStart w:id="32081" w:name="_Toc499836357"/>
      <w:bookmarkStart w:id="32082" w:name="_Toc499836518"/>
      <w:bookmarkStart w:id="32083" w:name="_Toc499836679"/>
      <w:bookmarkStart w:id="32084" w:name="_Toc499836840"/>
      <w:bookmarkStart w:id="32085" w:name="_Toc499837001"/>
      <w:bookmarkStart w:id="32086" w:name="_Toc499837162"/>
      <w:bookmarkStart w:id="32087" w:name="_Toc499837323"/>
      <w:bookmarkStart w:id="32088" w:name="_Toc499822648"/>
      <w:bookmarkStart w:id="32089" w:name="_Toc499822893"/>
      <w:bookmarkStart w:id="32090" w:name="_Toc499823306"/>
      <w:bookmarkStart w:id="32091" w:name="_Toc499837484"/>
      <w:bookmarkStart w:id="32092" w:name="_Toc499837645"/>
      <w:bookmarkStart w:id="32093" w:name="_Toc499837806"/>
      <w:bookmarkStart w:id="32094" w:name="_Toc499837967"/>
      <w:bookmarkStart w:id="32095" w:name="_Toc499838128"/>
      <w:bookmarkStart w:id="32096" w:name="_Toc499838289"/>
      <w:bookmarkStart w:id="32097" w:name="_Toc499838450"/>
      <w:bookmarkStart w:id="32098" w:name="_Toc499838611"/>
      <w:bookmarkStart w:id="32099" w:name="_Toc499838772"/>
      <w:bookmarkStart w:id="32100" w:name="_Toc499838933"/>
      <w:bookmarkStart w:id="32101" w:name="_Toc499839094"/>
      <w:bookmarkStart w:id="32102" w:name="_Toc499839255"/>
      <w:bookmarkStart w:id="32103" w:name="_Toc499839416"/>
      <w:bookmarkStart w:id="32104" w:name="_Toc499839676"/>
      <w:bookmarkStart w:id="32105" w:name="_Toc499823611"/>
      <w:bookmarkStart w:id="32106" w:name="_Toc499823861"/>
      <w:bookmarkStart w:id="32107" w:name="_Toc499839837"/>
      <w:bookmarkStart w:id="32108" w:name="_Toc499824161"/>
      <w:bookmarkStart w:id="32109" w:name="_Toc499824460"/>
      <w:bookmarkStart w:id="32110" w:name="_Toc499824762"/>
      <w:bookmarkStart w:id="32111" w:name="_Toc499825067"/>
      <w:bookmarkStart w:id="32112" w:name="_Toc499839998"/>
      <w:bookmarkStart w:id="32113" w:name="_Toc499840159"/>
      <w:bookmarkStart w:id="32114" w:name="_Toc499825310"/>
      <w:bookmarkStart w:id="32115" w:name="_Toc499840320"/>
      <w:bookmarkStart w:id="32116" w:name="_Toc499825556"/>
      <w:bookmarkStart w:id="32117" w:name="_Toc499840481"/>
      <w:bookmarkStart w:id="32118" w:name="_Toc499840642"/>
      <w:bookmarkStart w:id="32119" w:name="_Toc499840803"/>
      <w:bookmarkStart w:id="32120" w:name="_Toc499840964"/>
      <w:bookmarkStart w:id="32121" w:name="_Toc499825795"/>
      <w:bookmarkStart w:id="32122" w:name="_Toc499826093"/>
      <w:bookmarkStart w:id="32123" w:name="_Toc499826334"/>
      <w:bookmarkStart w:id="32124" w:name="_Toc499826639"/>
      <w:bookmarkStart w:id="32125" w:name="_Toc499826820"/>
      <w:bookmarkStart w:id="32126" w:name="_Toc499841125"/>
      <w:bookmarkStart w:id="32127" w:name="_Toc499826999"/>
      <w:bookmarkStart w:id="32128" w:name="_Toc499825350"/>
      <w:bookmarkStart w:id="32129" w:name="_Toc499827179"/>
      <w:bookmarkStart w:id="32130" w:name="_Toc499825821"/>
      <w:bookmarkStart w:id="32131" w:name="_Toc499826275"/>
      <w:bookmarkStart w:id="32132" w:name="_Toc499826734"/>
      <w:bookmarkStart w:id="32133" w:name="_Toc499827353"/>
      <w:bookmarkStart w:id="32134" w:name="_Toc499827534"/>
      <w:bookmarkStart w:id="32135" w:name="_Toc499827063"/>
      <w:bookmarkStart w:id="32136" w:name="_Toc499827405"/>
      <w:bookmarkStart w:id="32137" w:name="_Toc499827826"/>
      <w:bookmarkStart w:id="32138" w:name="_Toc499828064"/>
      <w:bookmarkStart w:id="32139" w:name="_Toc499828306"/>
      <w:bookmarkStart w:id="32140" w:name="_Toc499828549"/>
      <w:bookmarkStart w:id="32141" w:name="_Toc499828796"/>
      <w:bookmarkStart w:id="32142" w:name="_Toc499829096"/>
      <w:bookmarkStart w:id="32143" w:name="_Toc499828209"/>
      <w:bookmarkStart w:id="32144" w:name="_Toc499826665"/>
      <w:bookmarkStart w:id="32145" w:name="_Toc499827244"/>
      <w:bookmarkStart w:id="32146" w:name="_Toc499827715"/>
      <w:bookmarkStart w:id="32147" w:name="_Toc499826948"/>
      <w:bookmarkStart w:id="32148" w:name="_Toc499828613"/>
      <w:bookmarkStart w:id="32149" w:name="_Toc499829359"/>
      <w:bookmarkStart w:id="32150" w:name="_Toc499828339"/>
      <w:bookmarkStart w:id="32151" w:name="_Toc499829388"/>
      <w:bookmarkStart w:id="32152" w:name="_Toc499829690"/>
      <w:bookmarkStart w:id="32153" w:name="_Toc499829995"/>
      <w:bookmarkStart w:id="32154" w:name="_Toc499828728"/>
      <w:bookmarkStart w:id="32155" w:name="_Toc499830066"/>
      <w:bookmarkStart w:id="32156" w:name="_Toc499830367"/>
      <w:bookmarkStart w:id="32157" w:name="_Toc499830665"/>
      <w:bookmarkStart w:id="32158" w:name="_Toc499830875"/>
      <w:bookmarkStart w:id="32159" w:name="_Toc499831175"/>
      <w:bookmarkStart w:id="32160" w:name="_Toc499831651"/>
      <w:bookmarkStart w:id="32161" w:name="_Toc499832127"/>
      <w:bookmarkStart w:id="32162" w:name="_Toc499833050"/>
      <w:bookmarkStart w:id="32163" w:name="_Toc499833498"/>
      <w:bookmarkStart w:id="32164" w:name="_Toc499833751"/>
      <w:bookmarkStart w:id="32165" w:name="_Toc499834057"/>
      <w:bookmarkStart w:id="32166" w:name="_Toc499834394"/>
      <w:bookmarkStart w:id="32167" w:name="_Toc499834784"/>
      <w:bookmarkStart w:id="32168" w:name="_Toc499835116"/>
      <w:bookmarkStart w:id="32169" w:name="_Toc499834302"/>
      <w:bookmarkStart w:id="32170" w:name="_Toc499835448"/>
      <w:bookmarkStart w:id="32171" w:name="_Toc499835782"/>
      <w:bookmarkStart w:id="32172" w:name="_Toc499834978"/>
      <w:bookmarkStart w:id="32173" w:name="_Toc499835986"/>
      <w:bookmarkStart w:id="32174" w:name="_Toc499837109"/>
      <w:bookmarkStart w:id="32175" w:name="_Toc499837443"/>
      <w:bookmarkStart w:id="32176" w:name="_Toc499837835"/>
      <w:bookmarkStart w:id="32177" w:name="_Toc499838169"/>
      <w:bookmarkStart w:id="32178" w:name="_Toc499842746"/>
      <w:bookmarkStart w:id="32179" w:name="_Toc499843411"/>
      <w:bookmarkEnd w:id="31783"/>
      <w:bookmarkEnd w:id="31784"/>
      <w:bookmarkEnd w:id="31785"/>
      <w:bookmarkEnd w:id="31786"/>
      <w:bookmarkEnd w:id="31787"/>
      <w:bookmarkEnd w:id="31788"/>
      <w:bookmarkEnd w:id="31789"/>
      <w:bookmarkEnd w:id="31790"/>
      <w:bookmarkEnd w:id="31791"/>
      <w:bookmarkEnd w:id="31792"/>
      <w:bookmarkEnd w:id="31793"/>
      <w:bookmarkEnd w:id="31794"/>
      <w:bookmarkEnd w:id="31795"/>
      <w:bookmarkEnd w:id="31796"/>
      <w:bookmarkEnd w:id="31797"/>
      <w:bookmarkEnd w:id="31798"/>
      <w:bookmarkEnd w:id="31799"/>
      <w:bookmarkEnd w:id="31800"/>
      <w:bookmarkEnd w:id="31801"/>
      <w:bookmarkEnd w:id="31802"/>
      <w:bookmarkEnd w:id="31803"/>
      <w:bookmarkEnd w:id="31804"/>
      <w:bookmarkEnd w:id="31805"/>
      <w:bookmarkEnd w:id="31806"/>
      <w:bookmarkEnd w:id="31807"/>
      <w:bookmarkEnd w:id="31808"/>
      <w:bookmarkEnd w:id="31809"/>
      <w:bookmarkEnd w:id="31810"/>
      <w:bookmarkEnd w:id="31811"/>
      <w:bookmarkEnd w:id="31812"/>
      <w:bookmarkEnd w:id="31813"/>
      <w:bookmarkEnd w:id="31814"/>
      <w:bookmarkEnd w:id="31815"/>
      <w:bookmarkEnd w:id="31816"/>
      <w:bookmarkEnd w:id="31817"/>
      <w:bookmarkEnd w:id="31818"/>
      <w:bookmarkEnd w:id="31819"/>
      <w:bookmarkEnd w:id="31820"/>
      <w:bookmarkEnd w:id="31821"/>
      <w:bookmarkEnd w:id="31822"/>
      <w:bookmarkEnd w:id="31823"/>
      <w:bookmarkEnd w:id="31824"/>
      <w:bookmarkEnd w:id="31825"/>
      <w:bookmarkEnd w:id="31826"/>
      <w:bookmarkEnd w:id="31827"/>
      <w:bookmarkEnd w:id="31828"/>
      <w:bookmarkEnd w:id="31829"/>
      <w:bookmarkEnd w:id="31830"/>
      <w:bookmarkEnd w:id="31831"/>
      <w:bookmarkEnd w:id="31832"/>
      <w:bookmarkEnd w:id="31833"/>
      <w:bookmarkEnd w:id="31834"/>
      <w:bookmarkEnd w:id="31835"/>
      <w:bookmarkEnd w:id="31836"/>
      <w:bookmarkEnd w:id="31837"/>
      <w:bookmarkEnd w:id="31838"/>
      <w:bookmarkEnd w:id="31839"/>
      <w:bookmarkEnd w:id="31840"/>
      <w:bookmarkEnd w:id="31841"/>
      <w:bookmarkEnd w:id="31842"/>
      <w:bookmarkEnd w:id="31843"/>
      <w:bookmarkEnd w:id="31844"/>
      <w:bookmarkEnd w:id="31845"/>
      <w:bookmarkEnd w:id="31846"/>
      <w:bookmarkEnd w:id="31847"/>
      <w:bookmarkEnd w:id="31848"/>
      <w:bookmarkEnd w:id="31849"/>
      <w:bookmarkEnd w:id="31850"/>
      <w:bookmarkEnd w:id="31851"/>
      <w:bookmarkEnd w:id="31852"/>
      <w:bookmarkEnd w:id="31853"/>
      <w:bookmarkEnd w:id="31854"/>
      <w:bookmarkEnd w:id="31855"/>
      <w:bookmarkEnd w:id="31856"/>
      <w:bookmarkEnd w:id="31857"/>
      <w:bookmarkEnd w:id="31858"/>
      <w:bookmarkEnd w:id="31859"/>
      <w:bookmarkEnd w:id="31860"/>
      <w:bookmarkEnd w:id="31861"/>
      <w:bookmarkEnd w:id="31862"/>
      <w:bookmarkEnd w:id="31863"/>
      <w:bookmarkEnd w:id="31864"/>
      <w:bookmarkEnd w:id="31865"/>
      <w:bookmarkEnd w:id="31866"/>
      <w:bookmarkEnd w:id="31867"/>
      <w:bookmarkEnd w:id="31868"/>
      <w:bookmarkEnd w:id="31869"/>
      <w:bookmarkEnd w:id="31870"/>
      <w:bookmarkEnd w:id="31871"/>
      <w:bookmarkEnd w:id="31872"/>
      <w:bookmarkEnd w:id="31873"/>
      <w:bookmarkEnd w:id="31874"/>
      <w:bookmarkEnd w:id="31875"/>
      <w:bookmarkEnd w:id="31876"/>
      <w:bookmarkEnd w:id="31877"/>
      <w:bookmarkEnd w:id="31878"/>
      <w:bookmarkEnd w:id="31879"/>
      <w:bookmarkEnd w:id="31880"/>
      <w:bookmarkEnd w:id="31881"/>
      <w:bookmarkEnd w:id="31882"/>
      <w:bookmarkEnd w:id="31883"/>
      <w:bookmarkEnd w:id="31884"/>
      <w:bookmarkEnd w:id="31885"/>
      <w:bookmarkEnd w:id="31886"/>
      <w:bookmarkEnd w:id="31887"/>
      <w:bookmarkEnd w:id="31888"/>
      <w:bookmarkEnd w:id="31889"/>
      <w:bookmarkEnd w:id="31890"/>
      <w:bookmarkEnd w:id="31891"/>
      <w:bookmarkEnd w:id="31892"/>
      <w:bookmarkEnd w:id="31893"/>
      <w:bookmarkEnd w:id="31894"/>
      <w:bookmarkEnd w:id="31895"/>
      <w:bookmarkEnd w:id="31896"/>
      <w:bookmarkEnd w:id="31897"/>
      <w:bookmarkEnd w:id="31898"/>
      <w:bookmarkEnd w:id="31899"/>
      <w:bookmarkEnd w:id="31900"/>
      <w:bookmarkEnd w:id="31901"/>
      <w:bookmarkEnd w:id="31902"/>
      <w:bookmarkEnd w:id="31903"/>
      <w:bookmarkEnd w:id="31904"/>
      <w:bookmarkEnd w:id="31905"/>
      <w:bookmarkEnd w:id="31906"/>
      <w:bookmarkEnd w:id="31907"/>
      <w:bookmarkEnd w:id="31908"/>
      <w:bookmarkEnd w:id="31909"/>
      <w:bookmarkEnd w:id="31910"/>
      <w:bookmarkEnd w:id="31911"/>
      <w:bookmarkEnd w:id="31912"/>
      <w:bookmarkEnd w:id="31913"/>
      <w:bookmarkEnd w:id="31914"/>
      <w:bookmarkEnd w:id="31915"/>
      <w:bookmarkEnd w:id="31916"/>
      <w:bookmarkEnd w:id="31917"/>
      <w:bookmarkEnd w:id="31918"/>
      <w:bookmarkEnd w:id="31919"/>
      <w:bookmarkEnd w:id="31920"/>
      <w:bookmarkEnd w:id="31921"/>
      <w:bookmarkEnd w:id="31922"/>
      <w:bookmarkEnd w:id="31923"/>
      <w:bookmarkEnd w:id="31924"/>
      <w:bookmarkEnd w:id="31925"/>
      <w:bookmarkEnd w:id="31926"/>
      <w:bookmarkEnd w:id="31927"/>
      <w:bookmarkEnd w:id="31928"/>
      <w:bookmarkEnd w:id="31929"/>
      <w:bookmarkEnd w:id="31930"/>
      <w:bookmarkEnd w:id="31931"/>
      <w:bookmarkEnd w:id="31932"/>
      <w:bookmarkEnd w:id="31933"/>
      <w:bookmarkEnd w:id="31934"/>
      <w:bookmarkEnd w:id="31935"/>
      <w:bookmarkEnd w:id="31936"/>
      <w:bookmarkEnd w:id="31937"/>
      <w:bookmarkEnd w:id="31938"/>
      <w:bookmarkEnd w:id="31939"/>
      <w:bookmarkEnd w:id="31940"/>
      <w:bookmarkEnd w:id="31941"/>
      <w:bookmarkEnd w:id="31942"/>
      <w:bookmarkEnd w:id="31943"/>
      <w:bookmarkEnd w:id="31944"/>
      <w:bookmarkEnd w:id="31945"/>
      <w:bookmarkEnd w:id="31946"/>
      <w:bookmarkEnd w:id="31947"/>
      <w:bookmarkEnd w:id="31948"/>
      <w:bookmarkEnd w:id="31949"/>
      <w:bookmarkEnd w:id="31950"/>
      <w:bookmarkEnd w:id="31951"/>
      <w:bookmarkEnd w:id="31952"/>
      <w:bookmarkEnd w:id="31953"/>
      <w:bookmarkEnd w:id="31954"/>
      <w:bookmarkEnd w:id="31955"/>
      <w:bookmarkEnd w:id="31956"/>
      <w:bookmarkEnd w:id="31957"/>
      <w:bookmarkEnd w:id="31958"/>
      <w:bookmarkEnd w:id="31959"/>
      <w:bookmarkEnd w:id="31960"/>
      <w:bookmarkEnd w:id="31961"/>
      <w:bookmarkEnd w:id="31962"/>
      <w:bookmarkEnd w:id="31963"/>
      <w:bookmarkEnd w:id="31964"/>
      <w:bookmarkEnd w:id="31965"/>
      <w:bookmarkEnd w:id="31966"/>
      <w:bookmarkEnd w:id="31967"/>
      <w:bookmarkEnd w:id="31968"/>
      <w:bookmarkEnd w:id="31969"/>
      <w:bookmarkEnd w:id="31970"/>
      <w:bookmarkEnd w:id="31971"/>
      <w:bookmarkEnd w:id="31972"/>
      <w:bookmarkEnd w:id="31973"/>
      <w:bookmarkEnd w:id="31974"/>
      <w:bookmarkEnd w:id="31975"/>
      <w:bookmarkEnd w:id="31976"/>
      <w:bookmarkEnd w:id="31977"/>
      <w:bookmarkEnd w:id="31978"/>
      <w:bookmarkEnd w:id="31979"/>
      <w:bookmarkEnd w:id="31980"/>
      <w:bookmarkEnd w:id="31981"/>
      <w:bookmarkEnd w:id="31982"/>
      <w:bookmarkEnd w:id="31983"/>
      <w:bookmarkEnd w:id="31984"/>
      <w:bookmarkEnd w:id="31985"/>
      <w:bookmarkEnd w:id="31986"/>
      <w:bookmarkEnd w:id="31987"/>
      <w:bookmarkEnd w:id="31988"/>
      <w:bookmarkEnd w:id="31989"/>
      <w:bookmarkEnd w:id="31990"/>
      <w:bookmarkEnd w:id="31991"/>
      <w:bookmarkEnd w:id="31992"/>
      <w:bookmarkEnd w:id="31993"/>
      <w:bookmarkEnd w:id="31994"/>
      <w:bookmarkEnd w:id="31995"/>
      <w:bookmarkEnd w:id="31996"/>
      <w:bookmarkEnd w:id="31997"/>
      <w:bookmarkEnd w:id="31998"/>
      <w:bookmarkEnd w:id="31999"/>
      <w:bookmarkEnd w:id="32000"/>
      <w:bookmarkEnd w:id="32001"/>
      <w:bookmarkEnd w:id="32002"/>
      <w:bookmarkEnd w:id="32003"/>
      <w:bookmarkEnd w:id="32004"/>
      <w:bookmarkEnd w:id="32005"/>
      <w:bookmarkEnd w:id="32006"/>
      <w:bookmarkEnd w:id="32007"/>
      <w:bookmarkEnd w:id="32008"/>
      <w:bookmarkEnd w:id="32009"/>
      <w:bookmarkEnd w:id="32010"/>
      <w:bookmarkEnd w:id="32011"/>
      <w:bookmarkEnd w:id="32012"/>
      <w:bookmarkEnd w:id="32013"/>
      <w:bookmarkEnd w:id="32014"/>
      <w:bookmarkEnd w:id="32015"/>
      <w:bookmarkEnd w:id="32016"/>
      <w:bookmarkEnd w:id="32017"/>
      <w:bookmarkEnd w:id="32018"/>
      <w:bookmarkEnd w:id="32019"/>
      <w:bookmarkEnd w:id="32020"/>
      <w:bookmarkEnd w:id="32021"/>
      <w:bookmarkEnd w:id="32022"/>
      <w:bookmarkEnd w:id="32023"/>
      <w:bookmarkEnd w:id="32024"/>
      <w:bookmarkEnd w:id="32025"/>
      <w:bookmarkEnd w:id="32026"/>
      <w:bookmarkEnd w:id="32027"/>
      <w:bookmarkEnd w:id="32028"/>
      <w:bookmarkEnd w:id="32029"/>
      <w:bookmarkEnd w:id="32030"/>
      <w:bookmarkEnd w:id="32031"/>
      <w:bookmarkEnd w:id="32032"/>
      <w:bookmarkEnd w:id="32033"/>
      <w:bookmarkEnd w:id="32034"/>
      <w:bookmarkEnd w:id="32035"/>
      <w:bookmarkEnd w:id="32036"/>
      <w:bookmarkEnd w:id="32037"/>
      <w:bookmarkEnd w:id="32038"/>
      <w:bookmarkEnd w:id="32039"/>
      <w:bookmarkEnd w:id="32040"/>
      <w:bookmarkEnd w:id="32041"/>
      <w:bookmarkEnd w:id="32042"/>
      <w:bookmarkEnd w:id="32043"/>
      <w:bookmarkEnd w:id="32044"/>
      <w:bookmarkEnd w:id="32045"/>
      <w:bookmarkEnd w:id="32046"/>
      <w:bookmarkEnd w:id="32047"/>
      <w:bookmarkEnd w:id="32048"/>
      <w:bookmarkEnd w:id="32049"/>
      <w:bookmarkEnd w:id="32050"/>
      <w:bookmarkEnd w:id="32051"/>
      <w:bookmarkEnd w:id="32052"/>
      <w:bookmarkEnd w:id="32053"/>
      <w:bookmarkEnd w:id="32054"/>
      <w:bookmarkEnd w:id="32055"/>
      <w:bookmarkEnd w:id="32056"/>
      <w:bookmarkEnd w:id="32057"/>
      <w:bookmarkEnd w:id="32058"/>
      <w:bookmarkEnd w:id="32059"/>
      <w:bookmarkEnd w:id="32060"/>
      <w:bookmarkEnd w:id="32061"/>
      <w:bookmarkEnd w:id="32062"/>
      <w:bookmarkEnd w:id="32063"/>
      <w:bookmarkEnd w:id="32064"/>
      <w:bookmarkEnd w:id="32065"/>
      <w:bookmarkEnd w:id="32066"/>
      <w:bookmarkEnd w:id="32067"/>
      <w:bookmarkEnd w:id="32068"/>
      <w:bookmarkEnd w:id="32069"/>
      <w:bookmarkEnd w:id="32070"/>
      <w:bookmarkEnd w:id="32071"/>
      <w:bookmarkEnd w:id="32072"/>
      <w:bookmarkEnd w:id="32073"/>
      <w:bookmarkEnd w:id="32074"/>
      <w:bookmarkEnd w:id="32075"/>
      <w:bookmarkEnd w:id="32076"/>
      <w:bookmarkEnd w:id="32077"/>
      <w:bookmarkEnd w:id="32078"/>
      <w:bookmarkEnd w:id="32079"/>
      <w:bookmarkEnd w:id="32080"/>
      <w:bookmarkEnd w:id="32081"/>
      <w:bookmarkEnd w:id="32082"/>
      <w:bookmarkEnd w:id="32083"/>
      <w:bookmarkEnd w:id="32084"/>
      <w:bookmarkEnd w:id="32085"/>
      <w:bookmarkEnd w:id="32086"/>
      <w:bookmarkEnd w:id="32087"/>
      <w:bookmarkEnd w:id="32088"/>
      <w:bookmarkEnd w:id="32089"/>
      <w:bookmarkEnd w:id="32090"/>
      <w:bookmarkEnd w:id="32091"/>
      <w:bookmarkEnd w:id="32092"/>
      <w:bookmarkEnd w:id="32093"/>
      <w:bookmarkEnd w:id="32094"/>
      <w:bookmarkEnd w:id="32095"/>
      <w:bookmarkEnd w:id="32096"/>
      <w:bookmarkEnd w:id="32097"/>
      <w:bookmarkEnd w:id="32098"/>
      <w:bookmarkEnd w:id="32099"/>
      <w:bookmarkEnd w:id="32100"/>
      <w:bookmarkEnd w:id="32101"/>
      <w:bookmarkEnd w:id="32102"/>
      <w:bookmarkEnd w:id="32103"/>
      <w:bookmarkEnd w:id="32104"/>
      <w:bookmarkEnd w:id="32105"/>
      <w:bookmarkEnd w:id="32106"/>
      <w:bookmarkEnd w:id="32107"/>
      <w:bookmarkEnd w:id="32108"/>
      <w:bookmarkEnd w:id="32109"/>
      <w:bookmarkEnd w:id="32110"/>
      <w:bookmarkEnd w:id="32111"/>
      <w:bookmarkEnd w:id="32112"/>
      <w:bookmarkEnd w:id="32113"/>
      <w:bookmarkEnd w:id="32114"/>
      <w:bookmarkEnd w:id="32115"/>
      <w:bookmarkEnd w:id="32116"/>
      <w:bookmarkEnd w:id="32117"/>
      <w:bookmarkEnd w:id="32118"/>
      <w:bookmarkEnd w:id="32119"/>
      <w:bookmarkEnd w:id="32120"/>
      <w:bookmarkEnd w:id="32121"/>
      <w:bookmarkEnd w:id="32122"/>
      <w:bookmarkEnd w:id="32123"/>
      <w:bookmarkEnd w:id="32124"/>
      <w:bookmarkEnd w:id="32125"/>
      <w:bookmarkEnd w:id="32126"/>
      <w:bookmarkEnd w:id="32127"/>
      <w:bookmarkEnd w:id="32128"/>
      <w:bookmarkEnd w:id="32129"/>
      <w:bookmarkEnd w:id="32130"/>
      <w:bookmarkEnd w:id="32131"/>
      <w:bookmarkEnd w:id="32132"/>
      <w:bookmarkEnd w:id="32133"/>
      <w:bookmarkEnd w:id="32134"/>
      <w:bookmarkEnd w:id="32135"/>
      <w:bookmarkEnd w:id="32136"/>
      <w:bookmarkEnd w:id="32137"/>
      <w:bookmarkEnd w:id="32138"/>
      <w:bookmarkEnd w:id="32139"/>
      <w:bookmarkEnd w:id="32140"/>
      <w:bookmarkEnd w:id="32141"/>
      <w:bookmarkEnd w:id="32142"/>
      <w:bookmarkEnd w:id="32143"/>
      <w:bookmarkEnd w:id="32144"/>
      <w:bookmarkEnd w:id="32145"/>
      <w:bookmarkEnd w:id="32146"/>
      <w:bookmarkEnd w:id="32147"/>
      <w:bookmarkEnd w:id="32148"/>
      <w:bookmarkEnd w:id="32149"/>
      <w:bookmarkEnd w:id="32150"/>
      <w:bookmarkEnd w:id="32151"/>
      <w:bookmarkEnd w:id="32152"/>
      <w:bookmarkEnd w:id="32153"/>
      <w:bookmarkEnd w:id="32154"/>
      <w:bookmarkEnd w:id="32155"/>
      <w:bookmarkEnd w:id="32156"/>
      <w:bookmarkEnd w:id="32157"/>
      <w:bookmarkEnd w:id="32158"/>
      <w:bookmarkEnd w:id="32159"/>
      <w:bookmarkEnd w:id="32160"/>
      <w:bookmarkEnd w:id="32161"/>
      <w:bookmarkEnd w:id="32162"/>
      <w:bookmarkEnd w:id="32163"/>
      <w:bookmarkEnd w:id="32164"/>
      <w:bookmarkEnd w:id="32165"/>
      <w:bookmarkEnd w:id="32166"/>
      <w:bookmarkEnd w:id="32167"/>
      <w:bookmarkEnd w:id="32168"/>
      <w:bookmarkEnd w:id="32169"/>
      <w:bookmarkEnd w:id="32170"/>
      <w:bookmarkEnd w:id="32171"/>
      <w:bookmarkEnd w:id="32172"/>
      <w:bookmarkEnd w:id="32173"/>
      <w:bookmarkEnd w:id="32174"/>
      <w:bookmarkEnd w:id="32175"/>
      <w:bookmarkEnd w:id="32176"/>
      <w:bookmarkEnd w:id="32177"/>
      <w:bookmarkEnd w:id="32178"/>
      <w:bookmarkEnd w:id="32179"/>
    </w:p>
    <w:p w14:paraId="5AB67D0C" w14:textId="06F808AC" w:rsidR="00BB78CF" w:rsidRDefault="00C212CA">
      <w:pPr>
        <w:jc w:val="both"/>
        <w:rPr>
          <w:ins w:id="32180" w:author="Oscar Herman Kise" w:date="2017-11-29T13:49:00Z"/>
          <w:del w:id="32181" w:author="Morten Lerstad Solli" w:date="2017-11-29T15:13:00Z"/>
          <w:lang w:val="en-US"/>
        </w:rPr>
        <w:pPrChange w:id="32182" w:author="Oscar Herman Kise" w:date="2017-11-30T20:05:00Z">
          <w:pPr/>
        </w:pPrChange>
      </w:pPr>
      <w:ins w:id="32183" w:author="Oscar Herman Kise" w:date="2017-11-29T13:48:00Z">
        <w:del w:id="32184" w:author="Morten Lerstad Solli" w:date="2017-11-29T15:13:00Z">
          <w:r>
            <w:rPr>
              <w:lang w:val="en-US"/>
            </w:rPr>
            <w:delText>Figure 30 illu</w:delText>
          </w:r>
          <w:r w:rsidR="00650D9F">
            <w:rPr>
              <w:lang w:val="en-US"/>
            </w:rPr>
            <w:delText>strates</w:delText>
          </w:r>
        </w:del>
      </w:ins>
      <w:ins w:id="32185" w:author="Oscar Herman Kise" w:date="2017-11-29T13:49:00Z">
        <w:del w:id="32186" w:author="Morten Lerstad Solli" w:date="2017-11-29T15:13:00Z">
          <w:r w:rsidR="00650D9F">
            <w:rPr>
              <w:lang w:val="en-US"/>
            </w:rPr>
            <w:delText xml:space="preserve"> the effects of using the </w:delText>
          </w:r>
          <w:r w:rsidR="00BB78CF">
            <w:rPr>
              <w:lang w:val="en-US"/>
            </w:rPr>
            <w:delText>“erode()” method.</w:delText>
          </w:r>
          <w:bookmarkStart w:id="32187" w:name="_Toc499732717"/>
          <w:bookmarkStart w:id="32188" w:name="_Toc499732010"/>
          <w:bookmarkStart w:id="32189" w:name="_Toc499732875"/>
          <w:bookmarkStart w:id="32190" w:name="_Toc499732192"/>
          <w:bookmarkStart w:id="32191" w:name="_Toc499732374"/>
          <w:bookmarkStart w:id="32192" w:name="_Toc499732552"/>
          <w:bookmarkStart w:id="32193" w:name="_Toc499732783"/>
          <w:bookmarkStart w:id="32194" w:name="_Toc499733008"/>
          <w:bookmarkStart w:id="32195" w:name="_Toc499733165"/>
          <w:bookmarkStart w:id="32196" w:name="_Toc499733322"/>
          <w:bookmarkStart w:id="32197" w:name="_Toc499733479"/>
          <w:bookmarkStart w:id="32198" w:name="_Toc499733200"/>
          <w:bookmarkStart w:id="32199" w:name="_Toc499733671"/>
          <w:bookmarkStart w:id="32200" w:name="_Toc499733828"/>
          <w:bookmarkStart w:id="32201" w:name="_Toc499733985"/>
          <w:bookmarkStart w:id="32202" w:name="_Toc499737831"/>
          <w:bookmarkStart w:id="32203" w:name="_Toc499738129"/>
          <w:bookmarkStart w:id="32204" w:name="_Toc499739517"/>
          <w:bookmarkStart w:id="32205" w:name="_Toc499743845"/>
          <w:bookmarkStart w:id="32206" w:name="_Toc499748431"/>
          <w:bookmarkStart w:id="32207" w:name="_Toc499749145"/>
          <w:bookmarkStart w:id="32208" w:name="_Toc499749303"/>
          <w:bookmarkStart w:id="32209" w:name="_Toc499749461"/>
          <w:bookmarkStart w:id="32210" w:name="_Toc499749619"/>
          <w:bookmarkStart w:id="32211" w:name="_Toc499750180"/>
          <w:bookmarkStart w:id="32212" w:name="_Toc499750604"/>
          <w:bookmarkStart w:id="32213" w:name="_Toc499748591"/>
          <w:bookmarkStart w:id="32214" w:name="_Toc499750061"/>
          <w:bookmarkStart w:id="32215" w:name="_Toc499750748"/>
          <w:bookmarkStart w:id="32216" w:name="_Toc499751066"/>
          <w:bookmarkStart w:id="32217" w:name="_Toc499751225"/>
          <w:bookmarkStart w:id="32218" w:name="_Toc499751384"/>
          <w:bookmarkStart w:id="32219" w:name="_Toc499751543"/>
          <w:bookmarkStart w:id="32220" w:name="_Toc499751702"/>
          <w:bookmarkStart w:id="32221" w:name="_Toc499751861"/>
          <w:bookmarkStart w:id="32222" w:name="_Toc499752020"/>
          <w:bookmarkStart w:id="32223" w:name="_Toc499752277"/>
          <w:bookmarkStart w:id="32224" w:name="_Toc499752436"/>
          <w:bookmarkStart w:id="32225" w:name="_Toc499752595"/>
          <w:bookmarkStart w:id="32226" w:name="_Toc499752754"/>
          <w:bookmarkStart w:id="32227" w:name="_Toc499753011"/>
          <w:bookmarkStart w:id="32228" w:name="_Toc499753170"/>
          <w:bookmarkStart w:id="32229" w:name="_Toc499753329"/>
          <w:bookmarkStart w:id="32230" w:name="_Toc499753488"/>
          <w:bookmarkStart w:id="32231" w:name="_Toc499753941"/>
          <w:bookmarkStart w:id="32232" w:name="_Toc499754100"/>
          <w:bookmarkStart w:id="32233" w:name="_Toc499754945"/>
          <w:bookmarkStart w:id="32234" w:name="_Toc499755104"/>
          <w:bookmarkStart w:id="32235" w:name="_Toc499755263"/>
          <w:bookmarkStart w:id="32236" w:name="_Toc499755422"/>
          <w:bookmarkStart w:id="32237" w:name="_Toc499755777"/>
          <w:bookmarkStart w:id="32238" w:name="_Toc499755936"/>
          <w:bookmarkStart w:id="32239" w:name="_Toc499756094"/>
          <w:bookmarkStart w:id="32240" w:name="_Toc499756252"/>
          <w:bookmarkStart w:id="32241" w:name="_Toc499756410"/>
          <w:bookmarkStart w:id="32242" w:name="_Toc499756568"/>
          <w:bookmarkStart w:id="32243" w:name="_Toc499755298"/>
          <w:bookmarkStart w:id="32244" w:name="_Toc499755537"/>
          <w:bookmarkStart w:id="32245" w:name="_Toc499755714"/>
          <w:bookmarkStart w:id="32246" w:name="_Toc499756823"/>
          <w:bookmarkStart w:id="32247" w:name="_Toc499756008"/>
          <w:bookmarkStart w:id="32248" w:name="_Toc499756305"/>
          <w:bookmarkStart w:id="32249" w:name="_Toc499756605"/>
          <w:bookmarkStart w:id="32250" w:name="_Toc499756844"/>
          <w:bookmarkStart w:id="32251" w:name="_Toc499757099"/>
          <w:bookmarkStart w:id="32252" w:name="_Toc499757257"/>
          <w:bookmarkStart w:id="32253" w:name="_Toc499757415"/>
          <w:bookmarkStart w:id="32254" w:name="_Toc499757573"/>
          <w:bookmarkStart w:id="32255" w:name="_Toc499757731"/>
          <w:bookmarkStart w:id="32256" w:name="_Toc499757889"/>
          <w:bookmarkStart w:id="32257" w:name="_Toc499757960"/>
          <w:bookmarkStart w:id="32258" w:name="_Toc499758118"/>
          <w:bookmarkStart w:id="32259" w:name="_Toc499756648"/>
          <w:bookmarkStart w:id="32260" w:name="_Toc499758276"/>
          <w:bookmarkStart w:id="32261" w:name="_Toc499758434"/>
          <w:bookmarkStart w:id="32262" w:name="_Toc499758592"/>
          <w:bookmarkStart w:id="32263" w:name="_Toc499758750"/>
          <w:bookmarkStart w:id="32264" w:name="_Toc499758908"/>
          <w:bookmarkStart w:id="32265" w:name="_Toc499759066"/>
          <w:bookmarkStart w:id="32266" w:name="_Toc499759224"/>
          <w:bookmarkStart w:id="32267" w:name="_Toc499759382"/>
          <w:bookmarkStart w:id="32268" w:name="_Toc499759540"/>
          <w:bookmarkStart w:id="32269" w:name="_Toc499759698"/>
          <w:bookmarkStart w:id="32270" w:name="_Toc499759856"/>
          <w:bookmarkStart w:id="32271" w:name="_Toc499760014"/>
          <w:bookmarkStart w:id="32272" w:name="_Toc499760172"/>
          <w:bookmarkStart w:id="32273" w:name="_Toc499756977"/>
          <w:bookmarkStart w:id="32274" w:name="_Toc499757277"/>
          <w:bookmarkStart w:id="32275" w:name="_Toc499760330"/>
          <w:bookmarkStart w:id="32276" w:name="_Toc499757518"/>
          <w:bookmarkStart w:id="32277" w:name="_Toc499760488"/>
          <w:bookmarkStart w:id="32278" w:name="_Toc499760646"/>
          <w:bookmarkStart w:id="32279" w:name="_Toc499760901"/>
          <w:bookmarkStart w:id="32280" w:name="_Toc499761059"/>
          <w:bookmarkStart w:id="32281" w:name="_Toc499761217"/>
          <w:bookmarkStart w:id="32282" w:name="_Toc499761375"/>
          <w:bookmarkStart w:id="32283" w:name="_Toc499801924"/>
          <w:bookmarkStart w:id="32284" w:name="_Toc499802083"/>
          <w:bookmarkStart w:id="32285" w:name="_Toc499802242"/>
          <w:bookmarkStart w:id="32286" w:name="_Toc499802401"/>
          <w:bookmarkStart w:id="32287" w:name="_Toc499802279"/>
          <w:bookmarkStart w:id="32288" w:name="_Toc499802597"/>
          <w:bookmarkStart w:id="32289" w:name="_Toc499802756"/>
          <w:bookmarkStart w:id="32290" w:name="_Toc499802915"/>
          <w:bookmarkStart w:id="32291" w:name="_Toc499802678"/>
          <w:bookmarkStart w:id="32292" w:name="_Toc499803074"/>
          <w:bookmarkStart w:id="32293" w:name="_Toc499803233"/>
          <w:bookmarkStart w:id="32294" w:name="_Toc499803392"/>
          <w:bookmarkStart w:id="32295" w:name="_Toc499803551"/>
          <w:bookmarkStart w:id="32296" w:name="_Toc499803711"/>
          <w:bookmarkStart w:id="32297" w:name="_Toc499803871"/>
          <w:bookmarkStart w:id="32298" w:name="_Toc499804031"/>
          <w:bookmarkStart w:id="32299" w:name="_Toc499804191"/>
          <w:bookmarkStart w:id="32300" w:name="_Toc499804351"/>
          <w:bookmarkStart w:id="32301" w:name="_Toc499804511"/>
          <w:bookmarkStart w:id="32302" w:name="_Toc499803146"/>
          <w:bookmarkStart w:id="32303" w:name="_Toc499804672"/>
          <w:bookmarkStart w:id="32304" w:name="_Toc499803450"/>
          <w:bookmarkStart w:id="32305" w:name="_Toc499803753"/>
          <w:bookmarkStart w:id="32306" w:name="_Toc499804058"/>
          <w:bookmarkStart w:id="32307" w:name="_Toc499804833"/>
          <w:bookmarkStart w:id="32308" w:name="_Toc499804304"/>
          <w:bookmarkStart w:id="32309" w:name="_Toc499804993"/>
          <w:bookmarkStart w:id="32310" w:name="_Toc499805153"/>
          <w:bookmarkStart w:id="32311" w:name="_Toc499804603"/>
          <w:bookmarkStart w:id="32312" w:name="_Toc499805313"/>
          <w:bookmarkStart w:id="32313" w:name="_Toc499804122"/>
          <w:bookmarkStart w:id="32314" w:name="_Toc499805035"/>
          <w:bookmarkStart w:id="32315" w:name="_Toc499805427"/>
          <w:bookmarkStart w:id="32316" w:name="_Toc499805587"/>
          <w:bookmarkStart w:id="32317" w:name="_Toc499805696"/>
          <w:bookmarkStart w:id="32318" w:name="_Toc499805856"/>
          <w:bookmarkStart w:id="32319" w:name="_Toc499806016"/>
          <w:bookmarkStart w:id="32320" w:name="_Toc499806176"/>
          <w:bookmarkStart w:id="32321" w:name="_Toc499806722"/>
          <w:bookmarkStart w:id="32322" w:name="_Toc499822192"/>
          <w:bookmarkStart w:id="32323" w:name="_Toc499822353"/>
          <w:bookmarkStart w:id="32324" w:name="_Toc499804900"/>
          <w:bookmarkStart w:id="32325" w:name="_Toc499805202"/>
          <w:bookmarkStart w:id="32326" w:name="_Toc499806322"/>
          <w:bookmarkStart w:id="32327" w:name="_Toc499806482"/>
          <w:bookmarkStart w:id="32328" w:name="_Toc499806802"/>
          <w:bookmarkStart w:id="32329" w:name="_Toc499806962"/>
          <w:bookmarkStart w:id="32330" w:name="_Toc499807122"/>
          <w:bookmarkStart w:id="32331" w:name="_Toc499807282"/>
          <w:bookmarkStart w:id="32332" w:name="_Toc499807442"/>
          <w:bookmarkStart w:id="32333" w:name="_Toc499807602"/>
          <w:bookmarkStart w:id="32334" w:name="_Toc499807762"/>
          <w:bookmarkStart w:id="32335" w:name="_Toc499807922"/>
          <w:bookmarkStart w:id="32336" w:name="_Toc499808082"/>
          <w:bookmarkStart w:id="32337" w:name="_Toc499808242"/>
          <w:bookmarkStart w:id="32338" w:name="_Toc499808402"/>
          <w:bookmarkStart w:id="32339" w:name="_Toc499808562"/>
          <w:bookmarkStart w:id="32340" w:name="_Toc499808722"/>
          <w:bookmarkStart w:id="32341" w:name="_Toc499808882"/>
          <w:bookmarkStart w:id="32342" w:name="_Toc499809042"/>
          <w:bookmarkStart w:id="32343" w:name="_Toc499809202"/>
          <w:bookmarkStart w:id="32344" w:name="_Toc499809362"/>
          <w:bookmarkStart w:id="32345" w:name="_Toc499809522"/>
          <w:bookmarkStart w:id="32346" w:name="_Toc499809682"/>
          <w:bookmarkStart w:id="32347" w:name="_Toc499809842"/>
          <w:bookmarkStart w:id="32348" w:name="_Toc499810002"/>
          <w:bookmarkStart w:id="32349" w:name="_Toc499810162"/>
          <w:bookmarkStart w:id="32350" w:name="_Toc499810322"/>
          <w:bookmarkStart w:id="32351" w:name="_Toc499810482"/>
          <w:bookmarkStart w:id="32352" w:name="_Toc499810642"/>
          <w:bookmarkStart w:id="32353" w:name="_Toc499810802"/>
          <w:bookmarkStart w:id="32354" w:name="_Toc499810962"/>
          <w:bookmarkStart w:id="32355" w:name="_Toc499811122"/>
          <w:bookmarkStart w:id="32356" w:name="_Toc499811282"/>
          <w:bookmarkStart w:id="32357" w:name="_Toc499811442"/>
          <w:bookmarkStart w:id="32358" w:name="_Toc499811602"/>
          <w:bookmarkStart w:id="32359" w:name="_Toc499811860"/>
          <w:bookmarkStart w:id="32360" w:name="_Toc499812020"/>
          <w:bookmarkStart w:id="32361" w:name="_Toc499812670"/>
          <w:bookmarkStart w:id="32362" w:name="_Toc499812830"/>
          <w:bookmarkStart w:id="32363" w:name="_Toc499812990"/>
          <w:bookmarkStart w:id="32364" w:name="_Toc499813150"/>
          <w:bookmarkStart w:id="32365" w:name="_Toc499813310"/>
          <w:bookmarkStart w:id="32366" w:name="_Toc499813470"/>
          <w:bookmarkStart w:id="32367" w:name="_Toc499813630"/>
          <w:bookmarkStart w:id="32368" w:name="_Toc499813790"/>
          <w:bookmarkStart w:id="32369" w:name="_Toc499813950"/>
          <w:bookmarkStart w:id="32370" w:name="_Toc499814110"/>
          <w:bookmarkStart w:id="32371" w:name="_Toc499814270"/>
          <w:bookmarkStart w:id="32372" w:name="_Toc499814430"/>
          <w:bookmarkStart w:id="32373" w:name="_Toc499814590"/>
          <w:bookmarkStart w:id="32374" w:name="_Toc499814750"/>
          <w:bookmarkStart w:id="32375" w:name="_Toc499814910"/>
          <w:bookmarkStart w:id="32376" w:name="_Toc499815070"/>
          <w:bookmarkStart w:id="32377" w:name="_Toc499815230"/>
          <w:bookmarkStart w:id="32378" w:name="_Toc499815390"/>
          <w:bookmarkStart w:id="32379" w:name="_Toc499815550"/>
          <w:bookmarkStart w:id="32380" w:name="_Toc499815808"/>
          <w:bookmarkStart w:id="32381" w:name="_Toc499816262"/>
          <w:bookmarkStart w:id="32382" w:name="_Toc499816716"/>
          <w:bookmarkStart w:id="32383" w:name="_Toc499817954"/>
          <w:bookmarkStart w:id="32384" w:name="_Toc499818212"/>
          <w:bookmarkStart w:id="32385" w:name="_Toc499818372"/>
          <w:bookmarkStart w:id="32386" w:name="_Toc499818532"/>
          <w:bookmarkStart w:id="32387" w:name="_Toc499818692"/>
          <w:bookmarkStart w:id="32388" w:name="_Toc499818852"/>
          <w:bookmarkStart w:id="32389" w:name="_Toc499819012"/>
          <w:bookmarkStart w:id="32390" w:name="_Toc499819172"/>
          <w:bookmarkStart w:id="32391" w:name="_Toc499819332"/>
          <w:bookmarkStart w:id="32392" w:name="_Toc499819492"/>
          <w:bookmarkStart w:id="32393" w:name="_Toc499819652"/>
          <w:bookmarkStart w:id="32394" w:name="_Toc499819812"/>
          <w:bookmarkStart w:id="32395" w:name="_Toc499819972"/>
          <w:bookmarkStart w:id="32396" w:name="_Toc499820132"/>
          <w:bookmarkStart w:id="32397" w:name="_Toc499820292"/>
          <w:bookmarkStart w:id="32398" w:name="_Toc499820452"/>
          <w:bookmarkStart w:id="32399" w:name="_Toc499820612"/>
          <w:bookmarkStart w:id="32400" w:name="_Toc499820772"/>
          <w:bookmarkStart w:id="32401" w:name="_Toc499820932"/>
          <w:bookmarkStart w:id="32402" w:name="_Toc499821190"/>
          <w:bookmarkStart w:id="32403" w:name="_Toc499821350"/>
          <w:bookmarkStart w:id="32404" w:name="_Toc499821510"/>
          <w:bookmarkStart w:id="32405" w:name="_Toc499821670"/>
          <w:bookmarkStart w:id="32406" w:name="_Toc499821830"/>
          <w:bookmarkStart w:id="32407" w:name="_Toc499821990"/>
          <w:bookmarkStart w:id="32408" w:name="_Toc499822470"/>
          <w:bookmarkStart w:id="32409" w:name="_Toc499822630"/>
          <w:bookmarkStart w:id="32410" w:name="_Toc499822790"/>
          <w:bookmarkStart w:id="32411" w:name="_Toc499822950"/>
          <w:bookmarkStart w:id="32412" w:name="_Toc499823110"/>
          <w:bookmarkStart w:id="32413" w:name="_Toc499823270"/>
          <w:bookmarkStart w:id="32414" w:name="_Toc499823430"/>
          <w:bookmarkStart w:id="32415" w:name="_Toc499823590"/>
          <w:bookmarkStart w:id="32416" w:name="_Toc499823750"/>
          <w:bookmarkStart w:id="32417" w:name="_Toc499823910"/>
          <w:bookmarkStart w:id="32418" w:name="_Toc499824070"/>
          <w:bookmarkStart w:id="32419" w:name="_Toc499824230"/>
          <w:bookmarkStart w:id="32420" w:name="_Toc499824390"/>
          <w:bookmarkStart w:id="32421" w:name="_Toc499824550"/>
          <w:bookmarkStart w:id="32422" w:name="_Toc499824710"/>
          <w:bookmarkStart w:id="32423" w:name="_Toc499824870"/>
          <w:bookmarkStart w:id="32424" w:name="_Toc499825030"/>
          <w:bookmarkStart w:id="32425" w:name="_Toc499825190"/>
          <w:bookmarkStart w:id="32426" w:name="_Toc499825448"/>
          <w:bookmarkStart w:id="32427" w:name="_Toc499825608"/>
          <w:bookmarkStart w:id="32428" w:name="_Toc499825866"/>
          <w:bookmarkStart w:id="32429" w:name="_Toc499826026"/>
          <w:bookmarkStart w:id="32430" w:name="_Toc499826186"/>
          <w:bookmarkStart w:id="32431" w:name="_Toc499826444"/>
          <w:bookmarkStart w:id="32432" w:name="_Toc499826604"/>
          <w:bookmarkStart w:id="32433" w:name="_Toc499827646"/>
          <w:bookmarkStart w:id="32434" w:name="_Toc499828002"/>
          <w:bookmarkStart w:id="32435" w:name="_Toc499828162"/>
          <w:bookmarkStart w:id="32436" w:name="_Toc499828518"/>
          <w:bookmarkStart w:id="32437" w:name="_Toc499828678"/>
          <w:bookmarkStart w:id="32438" w:name="_Toc499828838"/>
          <w:bookmarkStart w:id="32439" w:name="_Toc499828998"/>
          <w:bookmarkStart w:id="32440" w:name="_Toc499829158"/>
          <w:bookmarkStart w:id="32441" w:name="_Toc499829318"/>
          <w:bookmarkStart w:id="32442" w:name="_Toc499829478"/>
          <w:bookmarkStart w:id="32443" w:name="_Toc499829638"/>
          <w:bookmarkStart w:id="32444" w:name="_Toc499829798"/>
          <w:bookmarkStart w:id="32445" w:name="_Toc499829958"/>
          <w:bookmarkStart w:id="32446" w:name="_Toc499830118"/>
          <w:bookmarkStart w:id="32447" w:name="_Toc499830278"/>
          <w:bookmarkStart w:id="32448" w:name="_Toc499830438"/>
          <w:bookmarkStart w:id="32449" w:name="_Toc499830598"/>
          <w:bookmarkStart w:id="32450" w:name="_Toc499830758"/>
          <w:bookmarkStart w:id="32451" w:name="_Toc499830918"/>
          <w:bookmarkStart w:id="32452" w:name="_Toc499831078"/>
          <w:bookmarkStart w:id="32453" w:name="_Toc499831238"/>
          <w:bookmarkStart w:id="32454" w:name="_Toc499831398"/>
          <w:bookmarkStart w:id="32455" w:name="_Toc499831558"/>
          <w:bookmarkStart w:id="32456" w:name="_Toc499831718"/>
          <w:bookmarkStart w:id="32457" w:name="_Toc499831878"/>
          <w:bookmarkStart w:id="32458" w:name="_Toc499832038"/>
          <w:bookmarkStart w:id="32459" w:name="_Toc499832198"/>
          <w:bookmarkStart w:id="32460" w:name="_Toc499832358"/>
          <w:bookmarkStart w:id="32461" w:name="_Toc499832518"/>
          <w:bookmarkStart w:id="32462" w:name="_Toc499832678"/>
          <w:bookmarkStart w:id="32463" w:name="_Toc499832838"/>
          <w:bookmarkStart w:id="32464" w:name="_Toc499832998"/>
          <w:bookmarkStart w:id="32465" w:name="_Toc499833158"/>
          <w:bookmarkStart w:id="32466" w:name="_Toc499833318"/>
          <w:bookmarkStart w:id="32467" w:name="_Toc499833478"/>
          <w:bookmarkStart w:id="32468" w:name="_Toc499833638"/>
          <w:bookmarkStart w:id="32469" w:name="_Toc499833798"/>
          <w:bookmarkStart w:id="32470" w:name="_Toc499833958"/>
          <w:bookmarkStart w:id="32471" w:name="_Toc499834118"/>
          <w:bookmarkStart w:id="32472" w:name="_Toc499834278"/>
          <w:bookmarkStart w:id="32473" w:name="_Toc499834438"/>
          <w:bookmarkStart w:id="32474" w:name="_Toc499834598"/>
          <w:bookmarkStart w:id="32475" w:name="_Toc499834758"/>
          <w:bookmarkStart w:id="32476" w:name="_Toc499834918"/>
          <w:bookmarkStart w:id="32477" w:name="_Toc499835078"/>
          <w:bookmarkStart w:id="32478" w:name="_Toc499835238"/>
          <w:bookmarkStart w:id="32479" w:name="_Toc499835398"/>
          <w:bookmarkStart w:id="32480" w:name="_Toc499835558"/>
          <w:bookmarkStart w:id="32481" w:name="_Toc499835718"/>
          <w:bookmarkStart w:id="32482" w:name="_Toc499835878"/>
          <w:bookmarkStart w:id="32483" w:name="_Toc499836038"/>
          <w:bookmarkStart w:id="32484" w:name="_Toc499836198"/>
          <w:bookmarkStart w:id="32485" w:name="_Toc499836358"/>
          <w:bookmarkStart w:id="32486" w:name="_Toc499836519"/>
          <w:bookmarkStart w:id="32487" w:name="_Toc499836680"/>
          <w:bookmarkStart w:id="32488" w:name="_Toc499836841"/>
          <w:bookmarkStart w:id="32489" w:name="_Toc499837002"/>
          <w:bookmarkStart w:id="32490" w:name="_Toc499837163"/>
          <w:bookmarkStart w:id="32491" w:name="_Toc499837324"/>
          <w:bookmarkStart w:id="32492" w:name="_Toc499822649"/>
          <w:bookmarkStart w:id="32493" w:name="_Toc499822895"/>
          <w:bookmarkStart w:id="32494" w:name="_Toc499823307"/>
          <w:bookmarkStart w:id="32495" w:name="_Toc499837485"/>
          <w:bookmarkStart w:id="32496" w:name="_Toc499837646"/>
          <w:bookmarkStart w:id="32497" w:name="_Toc499837807"/>
          <w:bookmarkStart w:id="32498" w:name="_Toc499837968"/>
          <w:bookmarkStart w:id="32499" w:name="_Toc499838129"/>
          <w:bookmarkStart w:id="32500" w:name="_Toc499838290"/>
          <w:bookmarkStart w:id="32501" w:name="_Toc499838451"/>
          <w:bookmarkStart w:id="32502" w:name="_Toc499838612"/>
          <w:bookmarkStart w:id="32503" w:name="_Toc499838773"/>
          <w:bookmarkStart w:id="32504" w:name="_Toc499838934"/>
          <w:bookmarkStart w:id="32505" w:name="_Toc499839095"/>
          <w:bookmarkStart w:id="32506" w:name="_Toc499839256"/>
          <w:bookmarkStart w:id="32507" w:name="_Toc499839417"/>
          <w:bookmarkStart w:id="32508" w:name="_Toc499839677"/>
          <w:bookmarkStart w:id="32509" w:name="_Toc499823612"/>
          <w:bookmarkStart w:id="32510" w:name="_Toc499823862"/>
          <w:bookmarkStart w:id="32511" w:name="_Toc499839838"/>
          <w:bookmarkStart w:id="32512" w:name="_Toc499824162"/>
          <w:bookmarkStart w:id="32513" w:name="_Toc499824763"/>
          <w:bookmarkStart w:id="32514" w:name="_Toc499825068"/>
          <w:bookmarkStart w:id="32515" w:name="_Toc499839999"/>
          <w:bookmarkStart w:id="32516" w:name="_Toc499840160"/>
          <w:bookmarkStart w:id="32517" w:name="_Toc499825311"/>
          <w:bookmarkStart w:id="32518" w:name="_Toc499840321"/>
          <w:bookmarkStart w:id="32519" w:name="_Toc499825557"/>
          <w:bookmarkStart w:id="32520" w:name="_Toc499840482"/>
          <w:bookmarkStart w:id="32521" w:name="_Toc499840643"/>
          <w:bookmarkStart w:id="32522" w:name="_Toc499840804"/>
          <w:bookmarkStart w:id="32523" w:name="_Toc499840965"/>
          <w:bookmarkStart w:id="32524" w:name="_Toc499825796"/>
          <w:bookmarkStart w:id="32525" w:name="_Toc499826095"/>
          <w:bookmarkStart w:id="32526" w:name="_Toc499826335"/>
          <w:bookmarkStart w:id="32527" w:name="_Toc499826640"/>
          <w:bookmarkStart w:id="32528" w:name="_Toc499826821"/>
          <w:bookmarkStart w:id="32529" w:name="_Toc499841126"/>
          <w:bookmarkStart w:id="32530" w:name="_Toc499827000"/>
          <w:bookmarkStart w:id="32531" w:name="_Toc499825351"/>
          <w:bookmarkStart w:id="32532" w:name="_Toc499827180"/>
          <w:bookmarkStart w:id="32533" w:name="_Toc499825822"/>
          <w:bookmarkStart w:id="32534" w:name="_Toc499826277"/>
          <w:bookmarkStart w:id="32535" w:name="_Toc499826735"/>
          <w:bookmarkStart w:id="32536" w:name="_Toc499827354"/>
          <w:bookmarkStart w:id="32537" w:name="_Toc499827535"/>
          <w:bookmarkStart w:id="32538" w:name="_Toc499827064"/>
          <w:bookmarkStart w:id="32539" w:name="_Toc499827406"/>
          <w:bookmarkStart w:id="32540" w:name="_Toc499827827"/>
          <w:bookmarkStart w:id="32541" w:name="_Toc499828065"/>
          <w:bookmarkStart w:id="32542" w:name="_Toc499828307"/>
          <w:bookmarkStart w:id="32543" w:name="_Toc499828550"/>
          <w:bookmarkStart w:id="32544" w:name="_Toc499828855"/>
          <w:bookmarkStart w:id="32545" w:name="_Toc499829097"/>
          <w:bookmarkStart w:id="32546" w:name="_Toc499828216"/>
          <w:bookmarkStart w:id="32547" w:name="_Toc499826667"/>
          <w:bookmarkStart w:id="32548" w:name="_Toc499827245"/>
          <w:bookmarkStart w:id="32549" w:name="_Toc499827716"/>
          <w:bookmarkStart w:id="32550" w:name="_Toc499826949"/>
          <w:bookmarkStart w:id="32551" w:name="_Toc499828614"/>
          <w:bookmarkStart w:id="32552" w:name="_Toc499829360"/>
          <w:bookmarkStart w:id="32553" w:name="_Toc499828340"/>
          <w:bookmarkStart w:id="32554" w:name="_Toc499829389"/>
          <w:bookmarkStart w:id="32555" w:name="_Toc499829691"/>
          <w:bookmarkStart w:id="32556" w:name="_Toc499829996"/>
          <w:bookmarkStart w:id="32557" w:name="_Toc499828729"/>
          <w:bookmarkStart w:id="32558" w:name="_Toc499830067"/>
          <w:bookmarkStart w:id="32559" w:name="_Toc499830368"/>
          <w:bookmarkStart w:id="32560" w:name="_Toc499830667"/>
          <w:bookmarkStart w:id="32561" w:name="_Toc499830876"/>
          <w:bookmarkStart w:id="32562" w:name="_Toc499831176"/>
          <w:bookmarkStart w:id="32563" w:name="_Toc499831652"/>
          <w:bookmarkStart w:id="32564" w:name="_Toc499832128"/>
          <w:bookmarkStart w:id="32565" w:name="_Toc499833051"/>
          <w:bookmarkStart w:id="32566" w:name="_Toc499833499"/>
          <w:bookmarkStart w:id="32567" w:name="_Toc499833752"/>
          <w:bookmarkStart w:id="32568" w:name="_Toc499834061"/>
          <w:bookmarkStart w:id="32569" w:name="_Toc499834395"/>
          <w:bookmarkStart w:id="32570" w:name="_Toc499834785"/>
          <w:bookmarkStart w:id="32571" w:name="_Toc499835117"/>
          <w:bookmarkStart w:id="32572" w:name="_Toc499834303"/>
          <w:bookmarkStart w:id="32573" w:name="_Toc499835449"/>
          <w:bookmarkStart w:id="32574" w:name="_Toc499835783"/>
          <w:bookmarkStart w:id="32575" w:name="_Toc499834979"/>
          <w:bookmarkStart w:id="32576" w:name="_Toc499835987"/>
          <w:bookmarkStart w:id="32577" w:name="_Toc499837110"/>
          <w:bookmarkStart w:id="32578" w:name="_Toc499837502"/>
          <w:bookmarkStart w:id="32579" w:name="_Toc499837836"/>
          <w:bookmarkStart w:id="32580" w:name="_Toc499838170"/>
          <w:bookmarkStart w:id="32581" w:name="_Toc499842747"/>
          <w:bookmarkStart w:id="32582" w:name="_Toc499843412"/>
          <w:bookmarkEnd w:id="32187"/>
          <w:bookmarkEnd w:id="32188"/>
          <w:bookmarkEnd w:id="32189"/>
          <w:bookmarkEnd w:id="32190"/>
          <w:bookmarkEnd w:id="32191"/>
          <w:bookmarkEnd w:id="32192"/>
          <w:bookmarkEnd w:id="32193"/>
          <w:bookmarkEnd w:id="32194"/>
          <w:bookmarkEnd w:id="32195"/>
          <w:bookmarkEnd w:id="32196"/>
          <w:bookmarkEnd w:id="32197"/>
          <w:bookmarkEnd w:id="32198"/>
          <w:bookmarkEnd w:id="32199"/>
          <w:bookmarkEnd w:id="32200"/>
          <w:bookmarkEnd w:id="32201"/>
          <w:bookmarkEnd w:id="32202"/>
          <w:bookmarkEnd w:id="32203"/>
          <w:bookmarkEnd w:id="32204"/>
          <w:bookmarkEnd w:id="32205"/>
          <w:bookmarkEnd w:id="32206"/>
          <w:bookmarkEnd w:id="32207"/>
          <w:bookmarkEnd w:id="32208"/>
          <w:bookmarkEnd w:id="32209"/>
          <w:bookmarkEnd w:id="32210"/>
          <w:bookmarkEnd w:id="32211"/>
          <w:bookmarkEnd w:id="32212"/>
          <w:bookmarkEnd w:id="32213"/>
          <w:bookmarkEnd w:id="32214"/>
          <w:bookmarkEnd w:id="32215"/>
          <w:bookmarkEnd w:id="32216"/>
          <w:bookmarkEnd w:id="32217"/>
          <w:bookmarkEnd w:id="32218"/>
          <w:bookmarkEnd w:id="32219"/>
          <w:bookmarkEnd w:id="32220"/>
          <w:bookmarkEnd w:id="32221"/>
          <w:bookmarkEnd w:id="32222"/>
          <w:bookmarkEnd w:id="32223"/>
          <w:bookmarkEnd w:id="32224"/>
          <w:bookmarkEnd w:id="32225"/>
          <w:bookmarkEnd w:id="32226"/>
          <w:bookmarkEnd w:id="32227"/>
          <w:bookmarkEnd w:id="32228"/>
          <w:bookmarkEnd w:id="32229"/>
          <w:bookmarkEnd w:id="32230"/>
          <w:bookmarkEnd w:id="32231"/>
          <w:bookmarkEnd w:id="32232"/>
          <w:bookmarkEnd w:id="32233"/>
          <w:bookmarkEnd w:id="32234"/>
          <w:bookmarkEnd w:id="32235"/>
          <w:bookmarkEnd w:id="32236"/>
          <w:bookmarkEnd w:id="32237"/>
          <w:bookmarkEnd w:id="32238"/>
          <w:bookmarkEnd w:id="32239"/>
          <w:bookmarkEnd w:id="32240"/>
          <w:bookmarkEnd w:id="32241"/>
          <w:bookmarkEnd w:id="32242"/>
          <w:bookmarkEnd w:id="32243"/>
          <w:bookmarkEnd w:id="32244"/>
          <w:bookmarkEnd w:id="32245"/>
          <w:bookmarkEnd w:id="32246"/>
          <w:bookmarkEnd w:id="32247"/>
          <w:bookmarkEnd w:id="32248"/>
          <w:bookmarkEnd w:id="32249"/>
          <w:bookmarkEnd w:id="32250"/>
          <w:bookmarkEnd w:id="32251"/>
          <w:bookmarkEnd w:id="32252"/>
          <w:bookmarkEnd w:id="32253"/>
          <w:bookmarkEnd w:id="32254"/>
          <w:bookmarkEnd w:id="32255"/>
          <w:bookmarkEnd w:id="32256"/>
          <w:bookmarkEnd w:id="32257"/>
          <w:bookmarkEnd w:id="32258"/>
          <w:bookmarkEnd w:id="32259"/>
          <w:bookmarkEnd w:id="32260"/>
          <w:bookmarkEnd w:id="32261"/>
          <w:bookmarkEnd w:id="32262"/>
          <w:bookmarkEnd w:id="32263"/>
          <w:bookmarkEnd w:id="32264"/>
          <w:bookmarkEnd w:id="32265"/>
          <w:bookmarkEnd w:id="32266"/>
          <w:bookmarkEnd w:id="32267"/>
          <w:bookmarkEnd w:id="32268"/>
          <w:bookmarkEnd w:id="32269"/>
          <w:bookmarkEnd w:id="32270"/>
          <w:bookmarkEnd w:id="32271"/>
          <w:bookmarkEnd w:id="32272"/>
          <w:bookmarkEnd w:id="32273"/>
          <w:bookmarkEnd w:id="32274"/>
          <w:bookmarkEnd w:id="32275"/>
          <w:bookmarkEnd w:id="32276"/>
          <w:bookmarkEnd w:id="32277"/>
          <w:bookmarkEnd w:id="32278"/>
          <w:bookmarkEnd w:id="32279"/>
          <w:bookmarkEnd w:id="32280"/>
          <w:bookmarkEnd w:id="32281"/>
          <w:bookmarkEnd w:id="32282"/>
          <w:bookmarkEnd w:id="32283"/>
          <w:bookmarkEnd w:id="32284"/>
          <w:bookmarkEnd w:id="32285"/>
          <w:bookmarkEnd w:id="32286"/>
          <w:bookmarkEnd w:id="32287"/>
          <w:bookmarkEnd w:id="32288"/>
          <w:bookmarkEnd w:id="32289"/>
          <w:bookmarkEnd w:id="32290"/>
          <w:bookmarkEnd w:id="32291"/>
          <w:bookmarkEnd w:id="32292"/>
          <w:bookmarkEnd w:id="32293"/>
          <w:bookmarkEnd w:id="32294"/>
          <w:bookmarkEnd w:id="32295"/>
          <w:bookmarkEnd w:id="32296"/>
          <w:bookmarkEnd w:id="32297"/>
          <w:bookmarkEnd w:id="32298"/>
          <w:bookmarkEnd w:id="32299"/>
          <w:bookmarkEnd w:id="32300"/>
          <w:bookmarkEnd w:id="32301"/>
          <w:bookmarkEnd w:id="32302"/>
          <w:bookmarkEnd w:id="32303"/>
          <w:bookmarkEnd w:id="32304"/>
          <w:bookmarkEnd w:id="32305"/>
          <w:bookmarkEnd w:id="32306"/>
          <w:bookmarkEnd w:id="32307"/>
          <w:bookmarkEnd w:id="32308"/>
          <w:bookmarkEnd w:id="32309"/>
          <w:bookmarkEnd w:id="32310"/>
          <w:bookmarkEnd w:id="32311"/>
          <w:bookmarkEnd w:id="32312"/>
          <w:bookmarkEnd w:id="32313"/>
          <w:bookmarkEnd w:id="32314"/>
          <w:bookmarkEnd w:id="32315"/>
          <w:bookmarkEnd w:id="32316"/>
          <w:bookmarkEnd w:id="32317"/>
          <w:bookmarkEnd w:id="32318"/>
          <w:bookmarkEnd w:id="32319"/>
          <w:bookmarkEnd w:id="32320"/>
          <w:bookmarkEnd w:id="32321"/>
          <w:bookmarkEnd w:id="32322"/>
          <w:bookmarkEnd w:id="32323"/>
          <w:bookmarkEnd w:id="32324"/>
          <w:bookmarkEnd w:id="32325"/>
          <w:bookmarkEnd w:id="32326"/>
          <w:bookmarkEnd w:id="32327"/>
          <w:bookmarkEnd w:id="32328"/>
          <w:bookmarkEnd w:id="32329"/>
          <w:bookmarkEnd w:id="32330"/>
          <w:bookmarkEnd w:id="32331"/>
          <w:bookmarkEnd w:id="32332"/>
          <w:bookmarkEnd w:id="32333"/>
          <w:bookmarkEnd w:id="32334"/>
          <w:bookmarkEnd w:id="32335"/>
          <w:bookmarkEnd w:id="32336"/>
          <w:bookmarkEnd w:id="32337"/>
          <w:bookmarkEnd w:id="32338"/>
          <w:bookmarkEnd w:id="32339"/>
          <w:bookmarkEnd w:id="32340"/>
          <w:bookmarkEnd w:id="32341"/>
          <w:bookmarkEnd w:id="32342"/>
          <w:bookmarkEnd w:id="32343"/>
          <w:bookmarkEnd w:id="32344"/>
          <w:bookmarkEnd w:id="32345"/>
          <w:bookmarkEnd w:id="32346"/>
          <w:bookmarkEnd w:id="32347"/>
          <w:bookmarkEnd w:id="32348"/>
          <w:bookmarkEnd w:id="32349"/>
          <w:bookmarkEnd w:id="32350"/>
          <w:bookmarkEnd w:id="32351"/>
          <w:bookmarkEnd w:id="32352"/>
          <w:bookmarkEnd w:id="32353"/>
          <w:bookmarkEnd w:id="32354"/>
          <w:bookmarkEnd w:id="32355"/>
          <w:bookmarkEnd w:id="32356"/>
          <w:bookmarkEnd w:id="32357"/>
          <w:bookmarkEnd w:id="32358"/>
          <w:bookmarkEnd w:id="32359"/>
          <w:bookmarkEnd w:id="32360"/>
          <w:bookmarkEnd w:id="32361"/>
          <w:bookmarkEnd w:id="32362"/>
          <w:bookmarkEnd w:id="32363"/>
          <w:bookmarkEnd w:id="32364"/>
          <w:bookmarkEnd w:id="32365"/>
          <w:bookmarkEnd w:id="32366"/>
          <w:bookmarkEnd w:id="32367"/>
          <w:bookmarkEnd w:id="32368"/>
          <w:bookmarkEnd w:id="32369"/>
          <w:bookmarkEnd w:id="32370"/>
          <w:bookmarkEnd w:id="32371"/>
          <w:bookmarkEnd w:id="32372"/>
          <w:bookmarkEnd w:id="32373"/>
          <w:bookmarkEnd w:id="32374"/>
          <w:bookmarkEnd w:id="32375"/>
          <w:bookmarkEnd w:id="32376"/>
          <w:bookmarkEnd w:id="32377"/>
          <w:bookmarkEnd w:id="32378"/>
          <w:bookmarkEnd w:id="32379"/>
          <w:bookmarkEnd w:id="32380"/>
          <w:bookmarkEnd w:id="32381"/>
          <w:bookmarkEnd w:id="32382"/>
          <w:bookmarkEnd w:id="32383"/>
          <w:bookmarkEnd w:id="32384"/>
          <w:bookmarkEnd w:id="32385"/>
          <w:bookmarkEnd w:id="32386"/>
          <w:bookmarkEnd w:id="32387"/>
          <w:bookmarkEnd w:id="32388"/>
          <w:bookmarkEnd w:id="32389"/>
          <w:bookmarkEnd w:id="32390"/>
          <w:bookmarkEnd w:id="32391"/>
          <w:bookmarkEnd w:id="32392"/>
          <w:bookmarkEnd w:id="32393"/>
          <w:bookmarkEnd w:id="32394"/>
          <w:bookmarkEnd w:id="32395"/>
          <w:bookmarkEnd w:id="32396"/>
          <w:bookmarkEnd w:id="32397"/>
          <w:bookmarkEnd w:id="32398"/>
          <w:bookmarkEnd w:id="32399"/>
          <w:bookmarkEnd w:id="32400"/>
          <w:bookmarkEnd w:id="32401"/>
          <w:bookmarkEnd w:id="32402"/>
          <w:bookmarkEnd w:id="32403"/>
          <w:bookmarkEnd w:id="32404"/>
          <w:bookmarkEnd w:id="32405"/>
          <w:bookmarkEnd w:id="32406"/>
          <w:bookmarkEnd w:id="32407"/>
          <w:bookmarkEnd w:id="32408"/>
          <w:bookmarkEnd w:id="32409"/>
          <w:bookmarkEnd w:id="32410"/>
          <w:bookmarkEnd w:id="32411"/>
          <w:bookmarkEnd w:id="32412"/>
          <w:bookmarkEnd w:id="32413"/>
          <w:bookmarkEnd w:id="32414"/>
          <w:bookmarkEnd w:id="32415"/>
          <w:bookmarkEnd w:id="32416"/>
          <w:bookmarkEnd w:id="32417"/>
          <w:bookmarkEnd w:id="32418"/>
          <w:bookmarkEnd w:id="32419"/>
          <w:bookmarkEnd w:id="32420"/>
          <w:bookmarkEnd w:id="32421"/>
          <w:bookmarkEnd w:id="32422"/>
          <w:bookmarkEnd w:id="32423"/>
          <w:bookmarkEnd w:id="32424"/>
          <w:bookmarkEnd w:id="32425"/>
          <w:bookmarkEnd w:id="32426"/>
          <w:bookmarkEnd w:id="32427"/>
          <w:bookmarkEnd w:id="32428"/>
          <w:bookmarkEnd w:id="32429"/>
          <w:bookmarkEnd w:id="32430"/>
          <w:bookmarkEnd w:id="32431"/>
          <w:bookmarkEnd w:id="32432"/>
          <w:bookmarkEnd w:id="32433"/>
          <w:bookmarkEnd w:id="32434"/>
          <w:bookmarkEnd w:id="32435"/>
          <w:bookmarkEnd w:id="32436"/>
          <w:bookmarkEnd w:id="32437"/>
          <w:bookmarkEnd w:id="32438"/>
          <w:bookmarkEnd w:id="32439"/>
          <w:bookmarkEnd w:id="32440"/>
          <w:bookmarkEnd w:id="32441"/>
          <w:bookmarkEnd w:id="32442"/>
          <w:bookmarkEnd w:id="32443"/>
          <w:bookmarkEnd w:id="32444"/>
          <w:bookmarkEnd w:id="32445"/>
          <w:bookmarkEnd w:id="32446"/>
          <w:bookmarkEnd w:id="32447"/>
          <w:bookmarkEnd w:id="32448"/>
          <w:bookmarkEnd w:id="32449"/>
          <w:bookmarkEnd w:id="32450"/>
          <w:bookmarkEnd w:id="32451"/>
          <w:bookmarkEnd w:id="32452"/>
          <w:bookmarkEnd w:id="32453"/>
          <w:bookmarkEnd w:id="32454"/>
          <w:bookmarkEnd w:id="32455"/>
          <w:bookmarkEnd w:id="32456"/>
          <w:bookmarkEnd w:id="32457"/>
          <w:bookmarkEnd w:id="32458"/>
          <w:bookmarkEnd w:id="32459"/>
          <w:bookmarkEnd w:id="32460"/>
          <w:bookmarkEnd w:id="32461"/>
          <w:bookmarkEnd w:id="32462"/>
          <w:bookmarkEnd w:id="32463"/>
          <w:bookmarkEnd w:id="32464"/>
          <w:bookmarkEnd w:id="32465"/>
          <w:bookmarkEnd w:id="32466"/>
          <w:bookmarkEnd w:id="32467"/>
          <w:bookmarkEnd w:id="32468"/>
          <w:bookmarkEnd w:id="32469"/>
          <w:bookmarkEnd w:id="32470"/>
          <w:bookmarkEnd w:id="32471"/>
          <w:bookmarkEnd w:id="32472"/>
          <w:bookmarkEnd w:id="32473"/>
          <w:bookmarkEnd w:id="32474"/>
          <w:bookmarkEnd w:id="32475"/>
          <w:bookmarkEnd w:id="32476"/>
          <w:bookmarkEnd w:id="32477"/>
          <w:bookmarkEnd w:id="32478"/>
          <w:bookmarkEnd w:id="32479"/>
          <w:bookmarkEnd w:id="32480"/>
          <w:bookmarkEnd w:id="32481"/>
          <w:bookmarkEnd w:id="32482"/>
          <w:bookmarkEnd w:id="32483"/>
          <w:bookmarkEnd w:id="32484"/>
          <w:bookmarkEnd w:id="32485"/>
          <w:bookmarkEnd w:id="32486"/>
          <w:bookmarkEnd w:id="32487"/>
          <w:bookmarkEnd w:id="32488"/>
          <w:bookmarkEnd w:id="32489"/>
          <w:bookmarkEnd w:id="32490"/>
          <w:bookmarkEnd w:id="32491"/>
          <w:bookmarkEnd w:id="32492"/>
          <w:bookmarkEnd w:id="32493"/>
          <w:bookmarkEnd w:id="32494"/>
          <w:bookmarkEnd w:id="32495"/>
          <w:bookmarkEnd w:id="32496"/>
          <w:bookmarkEnd w:id="32497"/>
          <w:bookmarkEnd w:id="32498"/>
          <w:bookmarkEnd w:id="32499"/>
          <w:bookmarkEnd w:id="32500"/>
          <w:bookmarkEnd w:id="32501"/>
          <w:bookmarkEnd w:id="32502"/>
          <w:bookmarkEnd w:id="32503"/>
          <w:bookmarkEnd w:id="32504"/>
          <w:bookmarkEnd w:id="32505"/>
          <w:bookmarkEnd w:id="32506"/>
          <w:bookmarkEnd w:id="32507"/>
          <w:bookmarkEnd w:id="32508"/>
          <w:bookmarkEnd w:id="32509"/>
          <w:bookmarkEnd w:id="32510"/>
          <w:bookmarkEnd w:id="32511"/>
          <w:bookmarkEnd w:id="32512"/>
          <w:bookmarkEnd w:id="32513"/>
          <w:bookmarkEnd w:id="32514"/>
          <w:bookmarkEnd w:id="32515"/>
          <w:bookmarkEnd w:id="32516"/>
          <w:bookmarkEnd w:id="32517"/>
          <w:bookmarkEnd w:id="32518"/>
          <w:bookmarkEnd w:id="32519"/>
          <w:bookmarkEnd w:id="32520"/>
          <w:bookmarkEnd w:id="32521"/>
          <w:bookmarkEnd w:id="32522"/>
          <w:bookmarkEnd w:id="32523"/>
          <w:bookmarkEnd w:id="32524"/>
          <w:bookmarkEnd w:id="32525"/>
          <w:bookmarkEnd w:id="32526"/>
          <w:bookmarkEnd w:id="32527"/>
          <w:bookmarkEnd w:id="32528"/>
          <w:bookmarkEnd w:id="32529"/>
          <w:bookmarkEnd w:id="32530"/>
          <w:bookmarkEnd w:id="32531"/>
          <w:bookmarkEnd w:id="32532"/>
          <w:bookmarkEnd w:id="32533"/>
          <w:bookmarkEnd w:id="32534"/>
          <w:bookmarkEnd w:id="32535"/>
          <w:bookmarkEnd w:id="32536"/>
          <w:bookmarkEnd w:id="32537"/>
          <w:bookmarkEnd w:id="32538"/>
          <w:bookmarkEnd w:id="32539"/>
          <w:bookmarkEnd w:id="32540"/>
          <w:bookmarkEnd w:id="32541"/>
          <w:bookmarkEnd w:id="32542"/>
          <w:bookmarkEnd w:id="32543"/>
          <w:bookmarkEnd w:id="32544"/>
          <w:bookmarkEnd w:id="32545"/>
          <w:bookmarkEnd w:id="32546"/>
          <w:bookmarkEnd w:id="32547"/>
          <w:bookmarkEnd w:id="32548"/>
          <w:bookmarkEnd w:id="32549"/>
          <w:bookmarkEnd w:id="32550"/>
          <w:bookmarkEnd w:id="32551"/>
          <w:bookmarkEnd w:id="32552"/>
          <w:bookmarkEnd w:id="32553"/>
          <w:bookmarkEnd w:id="32554"/>
          <w:bookmarkEnd w:id="32555"/>
          <w:bookmarkEnd w:id="32556"/>
          <w:bookmarkEnd w:id="32557"/>
          <w:bookmarkEnd w:id="32558"/>
          <w:bookmarkEnd w:id="32559"/>
          <w:bookmarkEnd w:id="32560"/>
          <w:bookmarkEnd w:id="32561"/>
          <w:bookmarkEnd w:id="32562"/>
          <w:bookmarkEnd w:id="32563"/>
          <w:bookmarkEnd w:id="32564"/>
          <w:bookmarkEnd w:id="32565"/>
          <w:bookmarkEnd w:id="32566"/>
          <w:bookmarkEnd w:id="32567"/>
          <w:bookmarkEnd w:id="32568"/>
          <w:bookmarkEnd w:id="32569"/>
          <w:bookmarkEnd w:id="32570"/>
          <w:bookmarkEnd w:id="32571"/>
          <w:bookmarkEnd w:id="32572"/>
          <w:bookmarkEnd w:id="32573"/>
          <w:bookmarkEnd w:id="32574"/>
          <w:bookmarkEnd w:id="32575"/>
          <w:bookmarkEnd w:id="32576"/>
          <w:bookmarkEnd w:id="32577"/>
          <w:bookmarkEnd w:id="32578"/>
          <w:bookmarkEnd w:id="32579"/>
          <w:bookmarkEnd w:id="32580"/>
          <w:bookmarkEnd w:id="32581"/>
          <w:bookmarkEnd w:id="32582"/>
        </w:del>
      </w:ins>
    </w:p>
    <w:p w14:paraId="3E061108" w14:textId="61CEEF12" w:rsidR="00C87E9F" w:rsidRPr="00B7686C" w:rsidRDefault="0008356C">
      <w:pPr>
        <w:jc w:val="both"/>
        <w:rPr>
          <w:ins w:id="32583" w:author="Ole-Martin Hanstveit" w:date="2017-11-26T20:00:00Z"/>
          <w:del w:id="32584" w:author="Morten Lerstad Solli" w:date="2017-11-29T15:13:00Z"/>
          <w:lang w:val="en-US"/>
        </w:rPr>
        <w:pPrChange w:id="32585" w:author="Oscar Herman Kise" w:date="2017-11-30T20:05:00Z">
          <w:pPr/>
        </w:pPrChange>
      </w:pPr>
      <w:ins w:id="32586" w:author="Ole-Martin Hanstveit" w:date="2017-11-26T20:09:00Z">
        <w:del w:id="32587" w:author="Morten Lerstad Solli" w:date="2017-11-29T15:13:00Z">
          <w:r w:rsidRPr="00B7686C" w:rsidDel="00C212CA">
            <w:rPr>
              <w:lang w:val="en-US"/>
            </w:rPr>
            <w:delText xml:space="preserve">Below is an image that demonstrates the effect </w:delText>
          </w:r>
        </w:del>
      </w:ins>
      <w:commentRangeEnd w:id="31372"/>
      <w:ins w:id="32588" w:author="Ole-Martin Hanstveit" w:date="2017-11-26T20:12:00Z">
        <w:del w:id="32589" w:author="Morten Lerstad Solli" w:date="2017-11-29T15:13:00Z">
          <w:r w:rsidR="0040397C" w:rsidRPr="00B7686C" w:rsidDel="00C212CA">
            <w:rPr>
              <w:rStyle w:val="Merknadsreferanse"/>
              <w:lang w:val="en-US"/>
              <w:rPrChange w:id="32590" w:author="Morten Lerstad Solli" w:date="2017-11-29T12:21:00Z">
                <w:rPr>
                  <w:rStyle w:val="Merknadsreferanse"/>
                </w:rPr>
              </w:rPrChange>
            </w:rPr>
            <w:commentReference w:id="31372"/>
          </w:r>
        </w:del>
      </w:ins>
      <w:bookmarkStart w:id="32591" w:name="_Toc499732718"/>
      <w:bookmarkEnd w:id="32591"/>
      <w:ins w:id="32592" w:author="Ole-Martin Hanstveit" w:date="2017-11-26T20:09:00Z">
        <w:del w:id="32593" w:author="Oscar Herman Kise" w:date="2017-11-29T13:48:00Z">
          <w:r>
            <w:rPr>
              <w:lang w:val="en-US"/>
            </w:rPr>
            <w:delText>of erosion</w:delText>
          </w:r>
        </w:del>
      </w:ins>
      <w:ins w:id="32594" w:author="Ole-Martin Hanstveit" w:date="2017-11-26T20:10:00Z">
        <w:del w:id="32595" w:author="Oscar Herman Kise" w:date="2017-11-29T13:48:00Z">
          <w:r>
            <w:rPr>
              <w:lang w:val="en-US"/>
            </w:rPr>
            <w:delText>;</w:delText>
          </w:r>
        </w:del>
      </w:ins>
      <w:bookmarkStart w:id="32596" w:name="_Toc499732011"/>
      <w:bookmarkStart w:id="32597" w:name="_Toc499732876"/>
      <w:bookmarkStart w:id="32598" w:name="_Toc499732193"/>
      <w:bookmarkStart w:id="32599" w:name="_Toc499732375"/>
      <w:bookmarkStart w:id="32600" w:name="_Toc499732553"/>
      <w:bookmarkStart w:id="32601" w:name="_Toc499732785"/>
      <w:bookmarkStart w:id="32602" w:name="_Toc499733009"/>
      <w:bookmarkStart w:id="32603" w:name="_Toc499733166"/>
      <w:bookmarkStart w:id="32604" w:name="_Toc499733323"/>
      <w:bookmarkStart w:id="32605" w:name="_Toc499733480"/>
      <w:bookmarkStart w:id="32606" w:name="_Toc499733201"/>
      <w:bookmarkStart w:id="32607" w:name="_Toc499733672"/>
      <w:bookmarkStart w:id="32608" w:name="_Toc499733829"/>
      <w:bookmarkStart w:id="32609" w:name="_Toc499733986"/>
      <w:bookmarkStart w:id="32610" w:name="_Toc499737832"/>
      <w:bookmarkStart w:id="32611" w:name="_Toc499738130"/>
      <w:bookmarkStart w:id="32612" w:name="_Toc499739518"/>
      <w:bookmarkStart w:id="32613" w:name="_Toc499743846"/>
      <w:bookmarkStart w:id="32614" w:name="_Toc499748432"/>
      <w:bookmarkStart w:id="32615" w:name="_Toc499749146"/>
      <w:bookmarkStart w:id="32616" w:name="_Toc499749304"/>
      <w:bookmarkStart w:id="32617" w:name="_Toc499749462"/>
      <w:bookmarkStart w:id="32618" w:name="_Toc499749620"/>
      <w:bookmarkStart w:id="32619" w:name="_Toc499750181"/>
      <w:bookmarkStart w:id="32620" w:name="_Toc499750605"/>
      <w:bookmarkStart w:id="32621" w:name="_Toc499748592"/>
      <w:bookmarkStart w:id="32622" w:name="_Toc499750062"/>
      <w:bookmarkStart w:id="32623" w:name="_Toc499750749"/>
      <w:bookmarkStart w:id="32624" w:name="_Toc499751067"/>
      <w:bookmarkStart w:id="32625" w:name="_Toc499751226"/>
      <w:bookmarkStart w:id="32626" w:name="_Toc499751385"/>
      <w:bookmarkStart w:id="32627" w:name="_Toc499751544"/>
      <w:bookmarkStart w:id="32628" w:name="_Toc499751703"/>
      <w:bookmarkStart w:id="32629" w:name="_Toc499751862"/>
      <w:bookmarkStart w:id="32630" w:name="_Toc499752021"/>
      <w:bookmarkStart w:id="32631" w:name="_Toc499752278"/>
      <w:bookmarkStart w:id="32632" w:name="_Toc499752437"/>
      <w:bookmarkStart w:id="32633" w:name="_Toc499752596"/>
      <w:bookmarkStart w:id="32634" w:name="_Toc499752755"/>
      <w:bookmarkStart w:id="32635" w:name="_Toc499753012"/>
      <w:bookmarkStart w:id="32636" w:name="_Toc499753171"/>
      <w:bookmarkStart w:id="32637" w:name="_Toc499753330"/>
      <w:bookmarkStart w:id="32638" w:name="_Toc499753489"/>
      <w:bookmarkStart w:id="32639" w:name="_Toc499753942"/>
      <w:bookmarkStart w:id="32640" w:name="_Toc499754101"/>
      <w:bookmarkStart w:id="32641" w:name="_Toc499754946"/>
      <w:bookmarkStart w:id="32642" w:name="_Toc499755105"/>
      <w:bookmarkStart w:id="32643" w:name="_Toc499755264"/>
      <w:bookmarkStart w:id="32644" w:name="_Toc499755423"/>
      <w:bookmarkStart w:id="32645" w:name="_Toc499755778"/>
      <w:bookmarkStart w:id="32646" w:name="_Toc499755937"/>
      <w:bookmarkStart w:id="32647" w:name="_Toc499756095"/>
      <w:bookmarkStart w:id="32648" w:name="_Toc499756253"/>
      <w:bookmarkStart w:id="32649" w:name="_Toc499756411"/>
      <w:bookmarkStart w:id="32650" w:name="_Toc499756569"/>
      <w:bookmarkStart w:id="32651" w:name="_Toc499755299"/>
      <w:bookmarkStart w:id="32652" w:name="_Toc499755538"/>
      <w:bookmarkStart w:id="32653" w:name="_Toc499755715"/>
      <w:bookmarkStart w:id="32654" w:name="_Toc499756824"/>
      <w:bookmarkStart w:id="32655" w:name="_Toc499756015"/>
      <w:bookmarkStart w:id="32656" w:name="_Toc499756306"/>
      <w:bookmarkStart w:id="32657" w:name="_Toc499756606"/>
      <w:bookmarkStart w:id="32658" w:name="_Toc499756845"/>
      <w:bookmarkStart w:id="32659" w:name="_Toc499757100"/>
      <w:bookmarkStart w:id="32660" w:name="_Toc499757258"/>
      <w:bookmarkStart w:id="32661" w:name="_Toc499757416"/>
      <w:bookmarkStart w:id="32662" w:name="_Toc499757574"/>
      <w:bookmarkStart w:id="32663" w:name="_Toc499757732"/>
      <w:bookmarkStart w:id="32664" w:name="_Toc499757890"/>
      <w:bookmarkStart w:id="32665" w:name="_Toc499757961"/>
      <w:bookmarkStart w:id="32666" w:name="_Toc499758119"/>
      <w:bookmarkStart w:id="32667" w:name="_Toc499756649"/>
      <w:bookmarkStart w:id="32668" w:name="_Toc499758277"/>
      <w:bookmarkStart w:id="32669" w:name="_Toc499758435"/>
      <w:bookmarkStart w:id="32670" w:name="_Toc499758593"/>
      <w:bookmarkStart w:id="32671" w:name="_Toc499758751"/>
      <w:bookmarkStart w:id="32672" w:name="_Toc499758909"/>
      <w:bookmarkStart w:id="32673" w:name="_Toc499759067"/>
      <w:bookmarkStart w:id="32674" w:name="_Toc499759225"/>
      <w:bookmarkStart w:id="32675" w:name="_Toc499759383"/>
      <w:bookmarkStart w:id="32676" w:name="_Toc499759541"/>
      <w:bookmarkStart w:id="32677" w:name="_Toc499759699"/>
      <w:bookmarkStart w:id="32678" w:name="_Toc499759857"/>
      <w:bookmarkStart w:id="32679" w:name="_Toc499760015"/>
      <w:bookmarkStart w:id="32680" w:name="_Toc499760173"/>
      <w:bookmarkStart w:id="32681" w:name="_Toc499756978"/>
      <w:bookmarkStart w:id="32682" w:name="_Toc499757278"/>
      <w:bookmarkStart w:id="32683" w:name="_Toc499760331"/>
      <w:bookmarkStart w:id="32684" w:name="_Toc499757519"/>
      <w:bookmarkStart w:id="32685" w:name="_Toc499760489"/>
      <w:bookmarkStart w:id="32686" w:name="_Toc499760647"/>
      <w:bookmarkStart w:id="32687" w:name="_Toc499760902"/>
      <w:bookmarkStart w:id="32688" w:name="_Toc499761060"/>
      <w:bookmarkStart w:id="32689" w:name="_Toc499761218"/>
      <w:bookmarkStart w:id="32690" w:name="_Toc499761376"/>
      <w:bookmarkStart w:id="32691" w:name="_Toc499801925"/>
      <w:bookmarkStart w:id="32692" w:name="_Toc499802084"/>
      <w:bookmarkStart w:id="32693" w:name="_Toc499802243"/>
      <w:bookmarkStart w:id="32694" w:name="_Toc499802402"/>
      <w:bookmarkStart w:id="32695" w:name="_Toc499802280"/>
      <w:bookmarkStart w:id="32696" w:name="_Toc499802598"/>
      <w:bookmarkStart w:id="32697" w:name="_Toc499802757"/>
      <w:bookmarkStart w:id="32698" w:name="_Toc499802916"/>
      <w:bookmarkStart w:id="32699" w:name="_Toc499802679"/>
      <w:bookmarkStart w:id="32700" w:name="_Toc499803075"/>
      <w:bookmarkStart w:id="32701" w:name="_Toc499803234"/>
      <w:bookmarkStart w:id="32702" w:name="_Toc499803393"/>
      <w:bookmarkStart w:id="32703" w:name="_Toc499803552"/>
      <w:bookmarkStart w:id="32704" w:name="_Toc499803712"/>
      <w:bookmarkStart w:id="32705" w:name="_Toc499803872"/>
      <w:bookmarkStart w:id="32706" w:name="_Toc499804032"/>
      <w:bookmarkStart w:id="32707" w:name="_Toc499804192"/>
      <w:bookmarkStart w:id="32708" w:name="_Toc499804352"/>
      <w:bookmarkStart w:id="32709" w:name="_Toc499804512"/>
      <w:bookmarkStart w:id="32710" w:name="_Toc499803153"/>
      <w:bookmarkStart w:id="32711" w:name="_Toc499804673"/>
      <w:bookmarkStart w:id="32712" w:name="_Toc499803451"/>
      <w:bookmarkStart w:id="32713" w:name="_Toc499803754"/>
      <w:bookmarkStart w:id="32714" w:name="_Toc499804059"/>
      <w:bookmarkStart w:id="32715" w:name="_Toc499804834"/>
      <w:bookmarkStart w:id="32716" w:name="_Toc499804305"/>
      <w:bookmarkStart w:id="32717" w:name="_Toc499804994"/>
      <w:bookmarkStart w:id="32718" w:name="_Toc499805154"/>
      <w:bookmarkStart w:id="32719" w:name="_Toc499804604"/>
      <w:bookmarkStart w:id="32720" w:name="_Toc499805314"/>
      <w:bookmarkStart w:id="32721" w:name="_Toc499804123"/>
      <w:bookmarkStart w:id="32722" w:name="_Toc499805036"/>
      <w:bookmarkStart w:id="32723" w:name="_Toc499805428"/>
      <w:bookmarkStart w:id="32724" w:name="_Toc499805588"/>
      <w:bookmarkStart w:id="32725" w:name="_Toc499805697"/>
      <w:bookmarkStart w:id="32726" w:name="_Toc499805857"/>
      <w:bookmarkStart w:id="32727" w:name="_Toc499806017"/>
      <w:bookmarkStart w:id="32728" w:name="_Toc499806177"/>
      <w:bookmarkStart w:id="32729" w:name="_Toc499806723"/>
      <w:bookmarkStart w:id="32730" w:name="_Toc499822193"/>
      <w:bookmarkStart w:id="32731" w:name="_Toc499822354"/>
      <w:bookmarkStart w:id="32732" w:name="_Toc499804902"/>
      <w:bookmarkStart w:id="32733" w:name="_Toc499805203"/>
      <w:bookmarkStart w:id="32734" w:name="_Toc499806323"/>
      <w:bookmarkStart w:id="32735" w:name="_Toc499806483"/>
      <w:bookmarkStart w:id="32736" w:name="_Toc499806803"/>
      <w:bookmarkStart w:id="32737" w:name="_Toc499806963"/>
      <w:bookmarkStart w:id="32738" w:name="_Toc499807123"/>
      <w:bookmarkStart w:id="32739" w:name="_Toc499807283"/>
      <w:bookmarkStart w:id="32740" w:name="_Toc499807443"/>
      <w:bookmarkStart w:id="32741" w:name="_Toc499807603"/>
      <w:bookmarkStart w:id="32742" w:name="_Toc499807763"/>
      <w:bookmarkStart w:id="32743" w:name="_Toc499807923"/>
      <w:bookmarkStart w:id="32744" w:name="_Toc499808083"/>
      <w:bookmarkStart w:id="32745" w:name="_Toc499808243"/>
      <w:bookmarkStart w:id="32746" w:name="_Toc499808403"/>
      <w:bookmarkStart w:id="32747" w:name="_Toc499808563"/>
      <w:bookmarkStart w:id="32748" w:name="_Toc499808723"/>
      <w:bookmarkStart w:id="32749" w:name="_Toc499808883"/>
      <w:bookmarkStart w:id="32750" w:name="_Toc499809043"/>
      <w:bookmarkStart w:id="32751" w:name="_Toc499809203"/>
      <w:bookmarkStart w:id="32752" w:name="_Toc499809363"/>
      <w:bookmarkStart w:id="32753" w:name="_Toc499809523"/>
      <w:bookmarkStart w:id="32754" w:name="_Toc499809683"/>
      <w:bookmarkStart w:id="32755" w:name="_Toc499809843"/>
      <w:bookmarkStart w:id="32756" w:name="_Toc499810003"/>
      <w:bookmarkStart w:id="32757" w:name="_Toc499810163"/>
      <w:bookmarkStart w:id="32758" w:name="_Toc499810323"/>
      <w:bookmarkStart w:id="32759" w:name="_Toc499810483"/>
      <w:bookmarkStart w:id="32760" w:name="_Toc499810643"/>
      <w:bookmarkStart w:id="32761" w:name="_Toc499810803"/>
      <w:bookmarkStart w:id="32762" w:name="_Toc499810963"/>
      <w:bookmarkStart w:id="32763" w:name="_Toc499811123"/>
      <w:bookmarkStart w:id="32764" w:name="_Toc499811283"/>
      <w:bookmarkStart w:id="32765" w:name="_Toc499811443"/>
      <w:bookmarkStart w:id="32766" w:name="_Toc499811603"/>
      <w:bookmarkStart w:id="32767" w:name="_Toc499811861"/>
      <w:bookmarkStart w:id="32768" w:name="_Toc499812021"/>
      <w:bookmarkStart w:id="32769" w:name="_Toc499812671"/>
      <w:bookmarkStart w:id="32770" w:name="_Toc499812831"/>
      <w:bookmarkStart w:id="32771" w:name="_Toc499812991"/>
      <w:bookmarkStart w:id="32772" w:name="_Toc499813151"/>
      <w:bookmarkStart w:id="32773" w:name="_Toc499813311"/>
      <w:bookmarkStart w:id="32774" w:name="_Toc499813471"/>
      <w:bookmarkStart w:id="32775" w:name="_Toc499813631"/>
      <w:bookmarkStart w:id="32776" w:name="_Toc499813791"/>
      <w:bookmarkStart w:id="32777" w:name="_Toc499813951"/>
      <w:bookmarkStart w:id="32778" w:name="_Toc499814111"/>
      <w:bookmarkStart w:id="32779" w:name="_Toc499814271"/>
      <w:bookmarkStart w:id="32780" w:name="_Toc499814431"/>
      <w:bookmarkStart w:id="32781" w:name="_Toc499814591"/>
      <w:bookmarkStart w:id="32782" w:name="_Toc499814751"/>
      <w:bookmarkStart w:id="32783" w:name="_Toc499814911"/>
      <w:bookmarkStart w:id="32784" w:name="_Toc499815071"/>
      <w:bookmarkStart w:id="32785" w:name="_Toc499815231"/>
      <w:bookmarkStart w:id="32786" w:name="_Toc499815391"/>
      <w:bookmarkStart w:id="32787" w:name="_Toc499815551"/>
      <w:bookmarkStart w:id="32788" w:name="_Toc499815809"/>
      <w:bookmarkStart w:id="32789" w:name="_Toc499816263"/>
      <w:bookmarkStart w:id="32790" w:name="_Toc499816717"/>
      <w:bookmarkStart w:id="32791" w:name="_Toc499817955"/>
      <w:bookmarkStart w:id="32792" w:name="_Toc499818213"/>
      <w:bookmarkStart w:id="32793" w:name="_Toc499818373"/>
      <w:bookmarkStart w:id="32794" w:name="_Toc499818533"/>
      <w:bookmarkStart w:id="32795" w:name="_Toc499818693"/>
      <w:bookmarkStart w:id="32796" w:name="_Toc499818853"/>
      <w:bookmarkStart w:id="32797" w:name="_Toc499819013"/>
      <w:bookmarkStart w:id="32798" w:name="_Toc499819173"/>
      <w:bookmarkStart w:id="32799" w:name="_Toc499819333"/>
      <w:bookmarkStart w:id="32800" w:name="_Toc499819493"/>
      <w:bookmarkStart w:id="32801" w:name="_Toc499819653"/>
      <w:bookmarkStart w:id="32802" w:name="_Toc499819813"/>
      <w:bookmarkStart w:id="32803" w:name="_Toc499819973"/>
      <w:bookmarkStart w:id="32804" w:name="_Toc499820133"/>
      <w:bookmarkStart w:id="32805" w:name="_Toc499820293"/>
      <w:bookmarkStart w:id="32806" w:name="_Toc499820453"/>
      <w:bookmarkStart w:id="32807" w:name="_Toc499820613"/>
      <w:bookmarkStart w:id="32808" w:name="_Toc499820773"/>
      <w:bookmarkStart w:id="32809" w:name="_Toc499820933"/>
      <w:bookmarkStart w:id="32810" w:name="_Toc499821191"/>
      <w:bookmarkStart w:id="32811" w:name="_Toc499821351"/>
      <w:bookmarkStart w:id="32812" w:name="_Toc499821511"/>
      <w:bookmarkStart w:id="32813" w:name="_Toc499821671"/>
      <w:bookmarkStart w:id="32814" w:name="_Toc499821831"/>
      <w:bookmarkStart w:id="32815" w:name="_Toc499821991"/>
      <w:bookmarkStart w:id="32816" w:name="_Toc499822471"/>
      <w:bookmarkStart w:id="32817" w:name="_Toc499822631"/>
      <w:bookmarkStart w:id="32818" w:name="_Toc499822791"/>
      <w:bookmarkStart w:id="32819" w:name="_Toc499822951"/>
      <w:bookmarkStart w:id="32820" w:name="_Toc499823111"/>
      <w:bookmarkStart w:id="32821" w:name="_Toc499823271"/>
      <w:bookmarkStart w:id="32822" w:name="_Toc499823431"/>
      <w:bookmarkStart w:id="32823" w:name="_Toc499823591"/>
      <w:bookmarkStart w:id="32824" w:name="_Toc499823751"/>
      <w:bookmarkStart w:id="32825" w:name="_Toc499823911"/>
      <w:bookmarkStart w:id="32826" w:name="_Toc499824071"/>
      <w:bookmarkStart w:id="32827" w:name="_Toc499824231"/>
      <w:bookmarkStart w:id="32828" w:name="_Toc499824391"/>
      <w:bookmarkStart w:id="32829" w:name="_Toc499824551"/>
      <w:bookmarkStart w:id="32830" w:name="_Toc499824711"/>
      <w:bookmarkStart w:id="32831" w:name="_Toc499824871"/>
      <w:bookmarkStart w:id="32832" w:name="_Toc499825031"/>
      <w:bookmarkStart w:id="32833" w:name="_Toc499825191"/>
      <w:bookmarkStart w:id="32834" w:name="_Toc499825449"/>
      <w:bookmarkStart w:id="32835" w:name="_Toc499825609"/>
      <w:bookmarkStart w:id="32836" w:name="_Toc499825867"/>
      <w:bookmarkStart w:id="32837" w:name="_Toc499826027"/>
      <w:bookmarkStart w:id="32838" w:name="_Toc499826187"/>
      <w:bookmarkStart w:id="32839" w:name="_Toc499826445"/>
      <w:bookmarkStart w:id="32840" w:name="_Toc499826605"/>
      <w:bookmarkStart w:id="32841" w:name="_Toc499827647"/>
      <w:bookmarkStart w:id="32842" w:name="_Toc499828003"/>
      <w:bookmarkStart w:id="32843" w:name="_Toc499828163"/>
      <w:bookmarkStart w:id="32844" w:name="_Toc499828519"/>
      <w:bookmarkStart w:id="32845" w:name="_Toc499828679"/>
      <w:bookmarkStart w:id="32846" w:name="_Toc499828839"/>
      <w:bookmarkStart w:id="32847" w:name="_Toc499828999"/>
      <w:bookmarkStart w:id="32848" w:name="_Toc499829159"/>
      <w:bookmarkStart w:id="32849" w:name="_Toc499829319"/>
      <w:bookmarkStart w:id="32850" w:name="_Toc499829479"/>
      <w:bookmarkStart w:id="32851" w:name="_Toc499829639"/>
      <w:bookmarkStart w:id="32852" w:name="_Toc499829799"/>
      <w:bookmarkStart w:id="32853" w:name="_Toc499829959"/>
      <w:bookmarkStart w:id="32854" w:name="_Toc499830119"/>
      <w:bookmarkStart w:id="32855" w:name="_Toc499830279"/>
      <w:bookmarkStart w:id="32856" w:name="_Toc499830439"/>
      <w:bookmarkStart w:id="32857" w:name="_Toc499830599"/>
      <w:bookmarkStart w:id="32858" w:name="_Toc499830759"/>
      <w:bookmarkStart w:id="32859" w:name="_Toc499830919"/>
      <w:bookmarkStart w:id="32860" w:name="_Toc499831079"/>
      <w:bookmarkStart w:id="32861" w:name="_Toc499831239"/>
      <w:bookmarkStart w:id="32862" w:name="_Toc499831399"/>
      <w:bookmarkStart w:id="32863" w:name="_Toc499831559"/>
      <w:bookmarkStart w:id="32864" w:name="_Toc499831719"/>
      <w:bookmarkStart w:id="32865" w:name="_Toc499831879"/>
      <w:bookmarkStart w:id="32866" w:name="_Toc499832039"/>
      <w:bookmarkStart w:id="32867" w:name="_Toc499832199"/>
      <w:bookmarkStart w:id="32868" w:name="_Toc499832359"/>
      <w:bookmarkStart w:id="32869" w:name="_Toc499832519"/>
      <w:bookmarkStart w:id="32870" w:name="_Toc499832679"/>
      <w:bookmarkStart w:id="32871" w:name="_Toc499832839"/>
      <w:bookmarkStart w:id="32872" w:name="_Toc499832999"/>
      <w:bookmarkStart w:id="32873" w:name="_Toc499833159"/>
      <w:bookmarkStart w:id="32874" w:name="_Toc499833319"/>
      <w:bookmarkStart w:id="32875" w:name="_Toc499833479"/>
      <w:bookmarkStart w:id="32876" w:name="_Toc499833639"/>
      <w:bookmarkStart w:id="32877" w:name="_Toc499833799"/>
      <w:bookmarkStart w:id="32878" w:name="_Toc499833959"/>
      <w:bookmarkStart w:id="32879" w:name="_Toc499834119"/>
      <w:bookmarkStart w:id="32880" w:name="_Toc499834279"/>
      <w:bookmarkStart w:id="32881" w:name="_Toc499834439"/>
      <w:bookmarkStart w:id="32882" w:name="_Toc499834599"/>
      <w:bookmarkStart w:id="32883" w:name="_Toc499834759"/>
      <w:bookmarkStart w:id="32884" w:name="_Toc499834919"/>
      <w:bookmarkStart w:id="32885" w:name="_Toc499835079"/>
      <w:bookmarkStart w:id="32886" w:name="_Toc499835239"/>
      <w:bookmarkStart w:id="32887" w:name="_Toc499835399"/>
      <w:bookmarkStart w:id="32888" w:name="_Toc499835559"/>
      <w:bookmarkStart w:id="32889" w:name="_Toc499835719"/>
      <w:bookmarkStart w:id="32890" w:name="_Toc499835879"/>
      <w:bookmarkStart w:id="32891" w:name="_Toc499836039"/>
      <w:bookmarkStart w:id="32892" w:name="_Toc499836199"/>
      <w:bookmarkStart w:id="32893" w:name="_Toc499836359"/>
      <w:bookmarkStart w:id="32894" w:name="_Toc499836520"/>
      <w:bookmarkStart w:id="32895" w:name="_Toc499836681"/>
      <w:bookmarkStart w:id="32896" w:name="_Toc499836842"/>
      <w:bookmarkStart w:id="32897" w:name="_Toc499837003"/>
      <w:bookmarkStart w:id="32898" w:name="_Toc499837164"/>
      <w:bookmarkStart w:id="32899" w:name="_Toc499837325"/>
      <w:bookmarkStart w:id="32900" w:name="_Toc499822650"/>
      <w:bookmarkStart w:id="32901" w:name="_Toc499822896"/>
      <w:bookmarkStart w:id="32902" w:name="_Toc499823308"/>
      <w:bookmarkStart w:id="32903" w:name="_Toc499837486"/>
      <w:bookmarkStart w:id="32904" w:name="_Toc499837647"/>
      <w:bookmarkStart w:id="32905" w:name="_Toc499837808"/>
      <w:bookmarkStart w:id="32906" w:name="_Toc499837969"/>
      <w:bookmarkStart w:id="32907" w:name="_Toc499838130"/>
      <w:bookmarkStart w:id="32908" w:name="_Toc499838291"/>
      <w:bookmarkStart w:id="32909" w:name="_Toc499838452"/>
      <w:bookmarkStart w:id="32910" w:name="_Toc499838613"/>
      <w:bookmarkStart w:id="32911" w:name="_Toc499838774"/>
      <w:bookmarkStart w:id="32912" w:name="_Toc499838935"/>
      <w:bookmarkStart w:id="32913" w:name="_Toc499839096"/>
      <w:bookmarkStart w:id="32914" w:name="_Toc499839257"/>
      <w:bookmarkStart w:id="32915" w:name="_Toc499839418"/>
      <w:bookmarkStart w:id="32916" w:name="_Toc499839678"/>
      <w:bookmarkStart w:id="32917" w:name="_Toc499823613"/>
      <w:bookmarkStart w:id="32918" w:name="_Toc499823863"/>
      <w:bookmarkStart w:id="32919" w:name="_Toc499839839"/>
      <w:bookmarkStart w:id="32920" w:name="_Toc499824163"/>
      <w:bookmarkStart w:id="32921" w:name="_Toc499824462"/>
      <w:bookmarkStart w:id="32922" w:name="_Toc499824764"/>
      <w:bookmarkStart w:id="32923" w:name="_Toc499825069"/>
      <w:bookmarkStart w:id="32924" w:name="_Toc499840000"/>
      <w:bookmarkStart w:id="32925" w:name="_Toc499840161"/>
      <w:bookmarkStart w:id="32926" w:name="_Toc499825312"/>
      <w:bookmarkStart w:id="32927" w:name="_Toc499840322"/>
      <w:bookmarkStart w:id="32928" w:name="_Toc499825559"/>
      <w:bookmarkStart w:id="32929" w:name="_Toc499840483"/>
      <w:bookmarkStart w:id="32930" w:name="_Toc499840644"/>
      <w:bookmarkStart w:id="32931" w:name="_Toc499840805"/>
      <w:bookmarkStart w:id="32932" w:name="_Toc499840966"/>
      <w:bookmarkStart w:id="32933" w:name="_Toc499825797"/>
      <w:bookmarkStart w:id="32934" w:name="_Toc499826096"/>
      <w:bookmarkStart w:id="32935" w:name="_Toc499826336"/>
      <w:bookmarkStart w:id="32936" w:name="_Toc499826641"/>
      <w:bookmarkStart w:id="32937" w:name="_Toc499826822"/>
      <w:bookmarkStart w:id="32938" w:name="_Toc499841127"/>
      <w:bookmarkStart w:id="32939" w:name="_Toc499827001"/>
      <w:bookmarkStart w:id="32940" w:name="_Toc499825352"/>
      <w:bookmarkStart w:id="32941" w:name="_Toc499827181"/>
      <w:bookmarkStart w:id="32942" w:name="_Toc499825823"/>
      <w:bookmarkStart w:id="32943" w:name="_Toc499826278"/>
      <w:bookmarkStart w:id="32944" w:name="_Toc499826736"/>
      <w:bookmarkStart w:id="32945" w:name="_Toc499827355"/>
      <w:bookmarkStart w:id="32946" w:name="_Toc499827536"/>
      <w:bookmarkStart w:id="32947" w:name="_Toc499827065"/>
      <w:bookmarkStart w:id="32948" w:name="_Toc499827407"/>
      <w:bookmarkStart w:id="32949" w:name="_Toc499827828"/>
      <w:bookmarkStart w:id="32950" w:name="_Toc499828066"/>
      <w:bookmarkStart w:id="32951" w:name="_Toc499828308"/>
      <w:bookmarkStart w:id="32952" w:name="_Toc499828551"/>
      <w:bookmarkStart w:id="32953" w:name="_Toc499828856"/>
      <w:bookmarkStart w:id="32954" w:name="_Toc499829101"/>
      <w:bookmarkStart w:id="32955" w:name="_Toc499828217"/>
      <w:bookmarkStart w:id="32956" w:name="_Toc499826668"/>
      <w:bookmarkStart w:id="32957" w:name="_Toc499827246"/>
      <w:bookmarkStart w:id="32958" w:name="_Toc499827717"/>
      <w:bookmarkStart w:id="32959" w:name="_Toc499826950"/>
      <w:bookmarkStart w:id="32960" w:name="_Toc499828615"/>
      <w:bookmarkStart w:id="32961" w:name="_Toc499829361"/>
      <w:bookmarkStart w:id="32962" w:name="_Toc499828341"/>
      <w:bookmarkStart w:id="32963" w:name="_Toc499829390"/>
      <w:bookmarkStart w:id="32964" w:name="_Toc499829692"/>
      <w:bookmarkStart w:id="32965" w:name="_Toc499829997"/>
      <w:bookmarkStart w:id="32966" w:name="_Toc499828730"/>
      <w:bookmarkStart w:id="32967" w:name="_Toc499830069"/>
      <w:bookmarkStart w:id="32968" w:name="_Toc499830369"/>
      <w:bookmarkStart w:id="32969" w:name="_Toc499830668"/>
      <w:bookmarkStart w:id="32970" w:name="_Toc499830935"/>
      <w:bookmarkStart w:id="32971" w:name="_Toc499831177"/>
      <w:bookmarkStart w:id="32972" w:name="_Toc499831653"/>
      <w:bookmarkStart w:id="32973" w:name="_Toc499832129"/>
      <w:bookmarkStart w:id="32974" w:name="_Toc499833052"/>
      <w:bookmarkStart w:id="32975" w:name="_Toc499833500"/>
      <w:bookmarkStart w:id="32976" w:name="_Toc499833753"/>
      <w:bookmarkStart w:id="32977" w:name="_Toc499834063"/>
      <w:bookmarkStart w:id="32978" w:name="_Toc499834396"/>
      <w:bookmarkStart w:id="32979" w:name="_Toc499834786"/>
      <w:bookmarkStart w:id="32980" w:name="_Toc499835118"/>
      <w:bookmarkStart w:id="32981" w:name="_Toc499834304"/>
      <w:bookmarkStart w:id="32982" w:name="_Toc499835450"/>
      <w:bookmarkStart w:id="32983" w:name="_Toc499835784"/>
      <w:bookmarkStart w:id="32984" w:name="_Toc499834980"/>
      <w:bookmarkStart w:id="32985" w:name="_Toc499835989"/>
      <w:bookmarkStart w:id="32986" w:name="_Toc499837111"/>
      <w:bookmarkStart w:id="32987" w:name="_Toc499837503"/>
      <w:bookmarkStart w:id="32988" w:name="_Toc499837837"/>
      <w:bookmarkStart w:id="32989" w:name="_Toc499838171"/>
      <w:bookmarkStart w:id="32990" w:name="_Toc499842748"/>
      <w:bookmarkStart w:id="32991" w:name="_Toc499843413"/>
      <w:bookmarkEnd w:id="32596"/>
      <w:bookmarkEnd w:id="32597"/>
      <w:bookmarkEnd w:id="32598"/>
      <w:bookmarkEnd w:id="32599"/>
      <w:bookmarkEnd w:id="32600"/>
      <w:bookmarkEnd w:id="32601"/>
      <w:bookmarkEnd w:id="32602"/>
      <w:bookmarkEnd w:id="32603"/>
      <w:bookmarkEnd w:id="32604"/>
      <w:bookmarkEnd w:id="32605"/>
      <w:bookmarkEnd w:id="32606"/>
      <w:bookmarkEnd w:id="32607"/>
      <w:bookmarkEnd w:id="32608"/>
      <w:bookmarkEnd w:id="32609"/>
      <w:bookmarkEnd w:id="32610"/>
      <w:bookmarkEnd w:id="32611"/>
      <w:bookmarkEnd w:id="32612"/>
      <w:bookmarkEnd w:id="32613"/>
      <w:bookmarkEnd w:id="32614"/>
      <w:bookmarkEnd w:id="32615"/>
      <w:bookmarkEnd w:id="32616"/>
      <w:bookmarkEnd w:id="32617"/>
      <w:bookmarkEnd w:id="32618"/>
      <w:bookmarkEnd w:id="32619"/>
      <w:bookmarkEnd w:id="32620"/>
      <w:bookmarkEnd w:id="32621"/>
      <w:bookmarkEnd w:id="32622"/>
      <w:bookmarkEnd w:id="32623"/>
      <w:bookmarkEnd w:id="32624"/>
      <w:bookmarkEnd w:id="32625"/>
      <w:bookmarkEnd w:id="32626"/>
      <w:bookmarkEnd w:id="32627"/>
      <w:bookmarkEnd w:id="32628"/>
      <w:bookmarkEnd w:id="32629"/>
      <w:bookmarkEnd w:id="32630"/>
      <w:bookmarkEnd w:id="32631"/>
      <w:bookmarkEnd w:id="32632"/>
      <w:bookmarkEnd w:id="32633"/>
      <w:bookmarkEnd w:id="32634"/>
      <w:bookmarkEnd w:id="32635"/>
      <w:bookmarkEnd w:id="32636"/>
      <w:bookmarkEnd w:id="32637"/>
      <w:bookmarkEnd w:id="32638"/>
      <w:bookmarkEnd w:id="32639"/>
      <w:bookmarkEnd w:id="32640"/>
      <w:bookmarkEnd w:id="32641"/>
      <w:bookmarkEnd w:id="32642"/>
      <w:bookmarkEnd w:id="32643"/>
      <w:bookmarkEnd w:id="32644"/>
      <w:bookmarkEnd w:id="32645"/>
      <w:bookmarkEnd w:id="32646"/>
      <w:bookmarkEnd w:id="32647"/>
      <w:bookmarkEnd w:id="32648"/>
      <w:bookmarkEnd w:id="32649"/>
      <w:bookmarkEnd w:id="32650"/>
      <w:bookmarkEnd w:id="32651"/>
      <w:bookmarkEnd w:id="32652"/>
      <w:bookmarkEnd w:id="32653"/>
      <w:bookmarkEnd w:id="32654"/>
      <w:bookmarkEnd w:id="32655"/>
      <w:bookmarkEnd w:id="32656"/>
      <w:bookmarkEnd w:id="32657"/>
      <w:bookmarkEnd w:id="32658"/>
      <w:bookmarkEnd w:id="32659"/>
      <w:bookmarkEnd w:id="32660"/>
      <w:bookmarkEnd w:id="32661"/>
      <w:bookmarkEnd w:id="32662"/>
      <w:bookmarkEnd w:id="32663"/>
      <w:bookmarkEnd w:id="32664"/>
      <w:bookmarkEnd w:id="32665"/>
      <w:bookmarkEnd w:id="32666"/>
      <w:bookmarkEnd w:id="32667"/>
      <w:bookmarkEnd w:id="32668"/>
      <w:bookmarkEnd w:id="32669"/>
      <w:bookmarkEnd w:id="32670"/>
      <w:bookmarkEnd w:id="32671"/>
      <w:bookmarkEnd w:id="32672"/>
      <w:bookmarkEnd w:id="32673"/>
      <w:bookmarkEnd w:id="32674"/>
      <w:bookmarkEnd w:id="32675"/>
      <w:bookmarkEnd w:id="32676"/>
      <w:bookmarkEnd w:id="32677"/>
      <w:bookmarkEnd w:id="32678"/>
      <w:bookmarkEnd w:id="32679"/>
      <w:bookmarkEnd w:id="32680"/>
      <w:bookmarkEnd w:id="32681"/>
      <w:bookmarkEnd w:id="32682"/>
      <w:bookmarkEnd w:id="32683"/>
      <w:bookmarkEnd w:id="32684"/>
      <w:bookmarkEnd w:id="32685"/>
      <w:bookmarkEnd w:id="32686"/>
      <w:bookmarkEnd w:id="32687"/>
      <w:bookmarkEnd w:id="32688"/>
      <w:bookmarkEnd w:id="32689"/>
      <w:bookmarkEnd w:id="32690"/>
      <w:bookmarkEnd w:id="32691"/>
      <w:bookmarkEnd w:id="32692"/>
      <w:bookmarkEnd w:id="32693"/>
      <w:bookmarkEnd w:id="32694"/>
      <w:bookmarkEnd w:id="32695"/>
      <w:bookmarkEnd w:id="32696"/>
      <w:bookmarkEnd w:id="32697"/>
      <w:bookmarkEnd w:id="32698"/>
      <w:bookmarkEnd w:id="32699"/>
      <w:bookmarkEnd w:id="32700"/>
      <w:bookmarkEnd w:id="32701"/>
      <w:bookmarkEnd w:id="32702"/>
      <w:bookmarkEnd w:id="32703"/>
      <w:bookmarkEnd w:id="32704"/>
      <w:bookmarkEnd w:id="32705"/>
      <w:bookmarkEnd w:id="32706"/>
      <w:bookmarkEnd w:id="32707"/>
      <w:bookmarkEnd w:id="32708"/>
      <w:bookmarkEnd w:id="32709"/>
      <w:bookmarkEnd w:id="32710"/>
      <w:bookmarkEnd w:id="32711"/>
      <w:bookmarkEnd w:id="32712"/>
      <w:bookmarkEnd w:id="32713"/>
      <w:bookmarkEnd w:id="32714"/>
      <w:bookmarkEnd w:id="32715"/>
      <w:bookmarkEnd w:id="32716"/>
      <w:bookmarkEnd w:id="32717"/>
      <w:bookmarkEnd w:id="32718"/>
      <w:bookmarkEnd w:id="32719"/>
      <w:bookmarkEnd w:id="32720"/>
      <w:bookmarkEnd w:id="32721"/>
      <w:bookmarkEnd w:id="32722"/>
      <w:bookmarkEnd w:id="32723"/>
      <w:bookmarkEnd w:id="32724"/>
      <w:bookmarkEnd w:id="32725"/>
      <w:bookmarkEnd w:id="32726"/>
      <w:bookmarkEnd w:id="32727"/>
      <w:bookmarkEnd w:id="32728"/>
      <w:bookmarkEnd w:id="32729"/>
      <w:bookmarkEnd w:id="32730"/>
      <w:bookmarkEnd w:id="32731"/>
      <w:bookmarkEnd w:id="32732"/>
      <w:bookmarkEnd w:id="32733"/>
      <w:bookmarkEnd w:id="32734"/>
      <w:bookmarkEnd w:id="32735"/>
      <w:bookmarkEnd w:id="32736"/>
      <w:bookmarkEnd w:id="32737"/>
      <w:bookmarkEnd w:id="32738"/>
      <w:bookmarkEnd w:id="32739"/>
      <w:bookmarkEnd w:id="32740"/>
      <w:bookmarkEnd w:id="32741"/>
      <w:bookmarkEnd w:id="32742"/>
      <w:bookmarkEnd w:id="32743"/>
      <w:bookmarkEnd w:id="32744"/>
      <w:bookmarkEnd w:id="32745"/>
      <w:bookmarkEnd w:id="32746"/>
      <w:bookmarkEnd w:id="32747"/>
      <w:bookmarkEnd w:id="32748"/>
      <w:bookmarkEnd w:id="32749"/>
      <w:bookmarkEnd w:id="32750"/>
      <w:bookmarkEnd w:id="32751"/>
      <w:bookmarkEnd w:id="32752"/>
      <w:bookmarkEnd w:id="32753"/>
      <w:bookmarkEnd w:id="32754"/>
      <w:bookmarkEnd w:id="32755"/>
      <w:bookmarkEnd w:id="32756"/>
      <w:bookmarkEnd w:id="32757"/>
      <w:bookmarkEnd w:id="32758"/>
      <w:bookmarkEnd w:id="32759"/>
      <w:bookmarkEnd w:id="32760"/>
      <w:bookmarkEnd w:id="32761"/>
      <w:bookmarkEnd w:id="32762"/>
      <w:bookmarkEnd w:id="32763"/>
      <w:bookmarkEnd w:id="32764"/>
      <w:bookmarkEnd w:id="32765"/>
      <w:bookmarkEnd w:id="32766"/>
      <w:bookmarkEnd w:id="32767"/>
      <w:bookmarkEnd w:id="32768"/>
      <w:bookmarkEnd w:id="32769"/>
      <w:bookmarkEnd w:id="32770"/>
      <w:bookmarkEnd w:id="32771"/>
      <w:bookmarkEnd w:id="32772"/>
      <w:bookmarkEnd w:id="32773"/>
      <w:bookmarkEnd w:id="32774"/>
      <w:bookmarkEnd w:id="32775"/>
      <w:bookmarkEnd w:id="32776"/>
      <w:bookmarkEnd w:id="32777"/>
      <w:bookmarkEnd w:id="32778"/>
      <w:bookmarkEnd w:id="32779"/>
      <w:bookmarkEnd w:id="32780"/>
      <w:bookmarkEnd w:id="32781"/>
      <w:bookmarkEnd w:id="32782"/>
      <w:bookmarkEnd w:id="32783"/>
      <w:bookmarkEnd w:id="32784"/>
      <w:bookmarkEnd w:id="32785"/>
      <w:bookmarkEnd w:id="32786"/>
      <w:bookmarkEnd w:id="32787"/>
      <w:bookmarkEnd w:id="32788"/>
      <w:bookmarkEnd w:id="32789"/>
      <w:bookmarkEnd w:id="32790"/>
      <w:bookmarkEnd w:id="32791"/>
      <w:bookmarkEnd w:id="32792"/>
      <w:bookmarkEnd w:id="32793"/>
      <w:bookmarkEnd w:id="32794"/>
      <w:bookmarkEnd w:id="32795"/>
      <w:bookmarkEnd w:id="32796"/>
      <w:bookmarkEnd w:id="32797"/>
      <w:bookmarkEnd w:id="32798"/>
      <w:bookmarkEnd w:id="32799"/>
      <w:bookmarkEnd w:id="32800"/>
      <w:bookmarkEnd w:id="32801"/>
      <w:bookmarkEnd w:id="32802"/>
      <w:bookmarkEnd w:id="32803"/>
      <w:bookmarkEnd w:id="32804"/>
      <w:bookmarkEnd w:id="32805"/>
      <w:bookmarkEnd w:id="32806"/>
      <w:bookmarkEnd w:id="32807"/>
      <w:bookmarkEnd w:id="32808"/>
      <w:bookmarkEnd w:id="32809"/>
      <w:bookmarkEnd w:id="32810"/>
      <w:bookmarkEnd w:id="32811"/>
      <w:bookmarkEnd w:id="32812"/>
      <w:bookmarkEnd w:id="32813"/>
      <w:bookmarkEnd w:id="32814"/>
      <w:bookmarkEnd w:id="32815"/>
      <w:bookmarkEnd w:id="32816"/>
      <w:bookmarkEnd w:id="32817"/>
      <w:bookmarkEnd w:id="32818"/>
      <w:bookmarkEnd w:id="32819"/>
      <w:bookmarkEnd w:id="32820"/>
      <w:bookmarkEnd w:id="32821"/>
      <w:bookmarkEnd w:id="32822"/>
      <w:bookmarkEnd w:id="32823"/>
      <w:bookmarkEnd w:id="32824"/>
      <w:bookmarkEnd w:id="32825"/>
      <w:bookmarkEnd w:id="32826"/>
      <w:bookmarkEnd w:id="32827"/>
      <w:bookmarkEnd w:id="32828"/>
      <w:bookmarkEnd w:id="32829"/>
      <w:bookmarkEnd w:id="32830"/>
      <w:bookmarkEnd w:id="32831"/>
      <w:bookmarkEnd w:id="32832"/>
      <w:bookmarkEnd w:id="32833"/>
      <w:bookmarkEnd w:id="32834"/>
      <w:bookmarkEnd w:id="32835"/>
      <w:bookmarkEnd w:id="32836"/>
      <w:bookmarkEnd w:id="32837"/>
      <w:bookmarkEnd w:id="32838"/>
      <w:bookmarkEnd w:id="32839"/>
      <w:bookmarkEnd w:id="32840"/>
      <w:bookmarkEnd w:id="32841"/>
      <w:bookmarkEnd w:id="32842"/>
      <w:bookmarkEnd w:id="32843"/>
      <w:bookmarkEnd w:id="32844"/>
      <w:bookmarkEnd w:id="32845"/>
      <w:bookmarkEnd w:id="32846"/>
      <w:bookmarkEnd w:id="32847"/>
      <w:bookmarkEnd w:id="32848"/>
      <w:bookmarkEnd w:id="32849"/>
      <w:bookmarkEnd w:id="32850"/>
      <w:bookmarkEnd w:id="32851"/>
      <w:bookmarkEnd w:id="32852"/>
      <w:bookmarkEnd w:id="32853"/>
      <w:bookmarkEnd w:id="32854"/>
      <w:bookmarkEnd w:id="32855"/>
      <w:bookmarkEnd w:id="32856"/>
      <w:bookmarkEnd w:id="32857"/>
      <w:bookmarkEnd w:id="32858"/>
      <w:bookmarkEnd w:id="32859"/>
      <w:bookmarkEnd w:id="32860"/>
      <w:bookmarkEnd w:id="32861"/>
      <w:bookmarkEnd w:id="32862"/>
      <w:bookmarkEnd w:id="32863"/>
      <w:bookmarkEnd w:id="32864"/>
      <w:bookmarkEnd w:id="32865"/>
      <w:bookmarkEnd w:id="32866"/>
      <w:bookmarkEnd w:id="32867"/>
      <w:bookmarkEnd w:id="32868"/>
      <w:bookmarkEnd w:id="32869"/>
      <w:bookmarkEnd w:id="32870"/>
      <w:bookmarkEnd w:id="32871"/>
      <w:bookmarkEnd w:id="32872"/>
      <w:bookmarkEnd w:id="32873"/>
      <w:bookmarkEnd w:id="32874"/>
      <w:bookmarkEnd w:id="32875"/>
      <w:bookmarkEnd w:id="32876"/>
      <w:bookmarkEnd w:id="32877"/>
      <w:bookmarkEnd w:id="32878"/>
      <w:bookmarkEnd w:id="32879"/>
      <w:bookmarkEnd w:id="32880"/>
      <w:bookmarkEnd w:id="32881"/>
      <w:bookmarkEnd w:id="32882"/>
      <w:bookmarkEnd w:id="32883"/>
      <w:bookmarkEnd w:id="32884"/>
      <w:bookmarkEnd w:id="32885"/>
      <w:bookmarkEnd w:id="32886"/>
      <w:bookmarkEnd w:id="32887"/>
      <w:bookmarkEnd w:id="32888"/>
      <w:bookmarkEnd w:id="32889"/>
      <w:bookmarkEnd w:id="32890"/>
      <w:bookmarkEnd w:id="32891"/>
      <w:bookmarkEnd w:id="32892"/>
      <w:bookmarkEnd w:id="32893"/>
      <w:bookmarkEnd w:id="32894"/>
      <w:bookmarkEnd w:id="32895"/>
      <w:bookmarkEnd w:id="32896"/>
      <w:bookmarkEnd w:id="32897"/>
      <w:bookmarkEnd w:id="32898"/>
      <w:bookmarkEnd w:id="32899"/>
      <w:bookmarkEnd w:id="32900"/>
      <w:bookmarkEnd w:id="32901"/>
      <w:bookmarkEnd w:id="32902"/>
      <w:bookmarkEnd w:id="32903"/>
      <w:bookmarkEnd w:id="32904"/>
      <w:bookmarkEnd w:id="32905"/>
      <w:bookmarkEnd w:id="32906"/>
      <w:bookmarkEnd w:id="32907"/>
      <w:bookmarkEnd w:id="32908"/>
      <w:bookmarkEnd w:id="32909"/>
      <w:bookmarkEnd w:id="32910"/>
      <w:bookmarkEnd w:id="32911"/>
      <w:bookmarkEnd w:id="32912"/>
      <w:bookmarkEnd w:id="32913"/>
      <w:bookmarkEnd w:id="32914"/>
      <w:bookmarkEnd w:id="32915"/>
      <w:bookmarkEnd w:id="32916"/>
      <w:bookmarkEnd w:id="32917"/>
      <w:bookmarkEnd w:id="32918"/>
      <w:bookmarkEnd w:id="32919"/>
      <w:bookmarkEnd w:id="32920"/>
      <w:bookmarkEnd w:id="32921"/>
      <w:bookmarkEnd w:id="32922"/>
      <w:bookmarkEnd w:id="32923"/>
      <w:bookmarkEnd w:id="32924"/>
      <w:bookmarkEnd w:id="32925"/>
      <w:bookmarkEnd w:id="32926"/>
      <w:bookmarkEnd w:id="32927"/>
      <w:bookmarkEnd w:id="32928"/>
      <w:bookmarkEnd w:id="32929"/>
      <w:bookmarkEnd w:id="32930"/>
      <w:bookmarkEnd w:id="32931"/>
      <w:bookmarkEnd w:id="32932"/>
      <w:bookmarkEnd w:id="32933"/>
      <w:bookmarkEnd w:id="32934"/>
      <w:bookmarkEnd w:id="32935"/>
      <w:bookmarkEnd w:id="32936"/>
      <w:bookmarkEnd w:id="32937"/>
      <w:bookmarkEnd w:id="32938"/>
      <w:bookmarkEnd w:id="32939"/>
      <w:bookmarkEnd w:id="32940"/>
      <w:bookmarkEnd w:id="32941"/>
      <w:bookmarkEnd w:id="32942"/>
      <w:bookmarkEnd w:id="32943"/>
      <w:bookmarkEnd w:id="32944"/>
      <w:bookmarkEnd w:id="32945"/>
      <w:bookmarkEnd w:id="32946"/>
      <w:bookmarkEnd w:id="32947"/>
      <w:bookmarkEnd w:id="32948"/>
      <w:bookmarkEnd w:id="32949"/>
      <w:bookmarkEnd w:id="32950"/>
      <w:bookmarkEnd w:id="32951"/>
      <w:bookmarkEnd w:id="32952"/>
      <w:bookmarkEnd w:id="32953"/>
      <w:bookmarkEnd w:id="32954"/>
      <w:bookmarkEnd w:id="32955"/>
      <w:bookmarkEnd w:id="32956"/>
      <w:bookmarkEnd w:id="32957"/>
      <w:bookmarkEnd w:id="32958"/>
      <w:bookmarkEnd w:id="32959"/>
      <w:bookmarkEnd w:id="32960"/>
      <w:bookmarkEnd w:id="32961"/>
      <w:bookmarkEnd w:id="32962"/>
      <w:bookmarkEnd w:id="32963"/>
      <w:bookmarkEnd w:id="32964"/>
      <w:bookmarkEnd w:id="32965"/>
      <w:bookmarkEnd w:id="32966"/>
      <w:bookmarkEnd w:id="32967"/>
      <w:bookmarkEnd w:id="32968"/>
      <w:bookmarkEnd w:id="32969"/>
      <w:bookmarkEnd w:id="32970"/>
      <w:bookmarkEnd w:id="32971"/>
      <w:bookmarkEnd w:id="32972"/>
      <w:bookmarkEnd w:id="32973"/>
      <w:bookmarkEnd w:id="32974"/>
      <w:bookmarkEnd w:id="32975"/>
      <w:bookmarkEnd w:id="32976"/>
      <w:bookmarkEnd w:id="32977"/>
      <w:bookmarkEnd w:id="32978"/>
      <w:bookmarkEnd w:id="32979"/>
      <w:bookmarkEnd w:id="32980"/>
      <w:bookmarkEnd w:id="32981"/>
      <w:bookmarkEnd w:id="32982"/>
      <w:bookmarkEnd w:id="32983"/>
      <w:bookmarkEnd w:id="32984"/>
      <w:bookmarkEnd w:id="32985"/>
      <w:bookmarkEnd w:id="32986"/>
      <w:bookmarkEnd w:id="32987"/>
      <w:bookmarkEnd w:id="32988"/>
      <w:bookmarkEnd w:id="32989"/>
      <w:bookmarkEnd w:id="32990"/>
      <w:bookmarkEnd w:id="32991"/>
    </w:p>
    <w:p w14:paraId="4FC7CF9A" w14:textId="21528BCC" w:rsidR="00C87E9F" w:rsidRPr="00B7686C" w:rsidRDefault="000D70B0">
      <w:pPr>
        <w:keepNext/>
        <w:jc w:val="both"/>
        <w:rPr>
          <w:ins w:id="32992" w:author="Oscar Herman Kise" w:date="2017-11-27T20:31:00Z"/>
          <w:del w:id="32993" w:author="Morten Lerstad Solli" w:date="2017-11-29T15:13:00Z"/>
          <w:lang w:val="en-US"/>
          <w:rPrChange w:id="32994" w:author="Morten Lerstad Solli" w:date="2017-11-29T12:21:00Z">
            <w:rPr>
              <w:ins w:id="32995" w:author="Oscar Herman Kise" w:date="2017-11-27T20:31:00Z"/>
              <w:del w:id="32996" w:author="Morten Lerstad Solli" w:date="2017-11-29T15:13:00Z"/>
            </w:rPr>
          </w:rPrChange>
        </w:rPr>
        <w:pPrChange w:id="32997" w:author="Oscar Herman Kise" w:date="2017-11-30T20:05:00Z">
          <w:pPr/>
        </w:pPrChange>
      </w:pPr>
      <w:ins w:id="32998" w:author="Ole-Martin Hanstveit" w:date="2017-11-26T20:00:00Z">
        <w:del w:id="32999" w:author="Morten Lerstad Solli" w:date="2017-11-29T15:13:00Z">
          <w:r w:rsidRPr="005A3108">
            <w:rPr>
              <w:noProof/>
              <w:color w:val="FF0000"/>
              <w:lang w:val="en-US"/>
            </w:rPr>
            <w:drawing>
              <wp:inline distT="0" distB="0" distL="0" distR="0" wp14:anchorId="07EECF34" wp14:editId="1B4954AC">
                <wp:extent cx="5724525" cy="2114550"/>
                <wp:effectExtent l="0" t="0" r="9525" b="0"/>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del>
      </w:ins>
      <w:bookmarkStart w:id="33000" w:name="_Toc499732719"/>
      <w:bookmarkStart w:id="33001" w:name="_Toc499732012"/>
      <w:bookmarkStart w:id="33002" w:name="_Toc499732877"/>
      <w:bookmarkStart w:id="33003" w:name="_Toc499732194"/>
      <w:bookmarkStart w:id="33004" w:name="_Toc499732376"/>
      <w:bookmarkStart w:id="33005" w:name="_Toc499732554"/>
      <w:bookmarkStart w:id="33006" w:name="_Toc499732786"/>
      <w:bookmarkStart w:id="33007" w:name="_Toc499733010"/>
      <w:bookmarkStart w:id="33008" w:name="_Toc499733167"/>
      <w:bookmarkStart w:id="33009" w:name="_Toc499733324"/>
      <w:bookmarkStart w:id="33010" w:name="_Toc499733481"/>
      <w:bookmarkStart w:id="33011" w:name="_Toc499733202"/>
      <w:bookmarkStart w:id="33012" w:name="_Toc499733673"/>
      <w:bookmarkStart w:id="33013" w:name="_Toc499733830"/>
      <w:bookmarkStart w:id="33014" w:name="_Toc499733987"/>
      <w:bookmarkStart w:id="33015" w:name="_Toc499737833"/>
      <w:bookmarkStart w:id="33016" w:name="_Toc499738131"/>
      <w:bookmarkStart w:id="33017" w:name="_Toc499739519"/>
      <w:bookmarkStart w:id="33018" w:name="_Toc499743847"/>
      <w:bookmarkStart w:id="33019" w:name="_Toc499748433"/>
      <w:bookmarkStart w:id="33020" w:name="_Toc499749147"/>
      <w:bookmarkStart w:id="33021" w:name="_Toc499749305"/>
      <w:bookmarkStart w:id="33022" w:name="_Toc499749463"/>
      <w:bookmarkStart w:id="33023" w:name="_Toc499749621"/>
      <w:bookmarkStart w:id="33024" w:name="_Toc499750182"/>
      <w:bookmarkStart w:id="33025" w:name="_Toc499748593"/>
      <w:bookmarkStart w:id="33026" w:name="_Toc499750063"/>
      <w:bookmarkStart w:id="33027" w:name="_Toc499750750"/>
      <w:bookmarkStart w:id="33028" w:name="_Toc499751068"/>
      <w:bookmarkStart w:id="33029" w:name="_Toc499751227"/>
      <w:bookmarkStart w:id="33030" w:name="_Toc499751386"/>
      <w:bookmarkStart w:id="33031" w:name="_Toc499751545"/>
      <w:bookmarkStart w:id="33032" w:name="_Toc499751704"/>
      <w:bookmarkStart w:id="33033" w:name="_Toc499751863"/>
      <w:bookmarkStart w:id="33034" w:name="_Toc499752022"/>
      <w:bookmarkStart w:id="33035" w:name="_Toc499752279"/>
      <w:bookmarkStart w:id="33036" w:name="_Toc499752438"/>
      <w:bookmarkStart w:id="33037" w:name="_Toc499752597"/>
      <w:bookmarkStart w:id="33038" w:name="_Toc499752756"/>
      <w:bookmarkStart w:id="33039" w:name="_Toc499753013"/>
      <w:bookmarkStart w:id="33040" w:name="_Toc499753172"/>
      <w:bookmarkStart w:id="33041" w:name="_Toc499753331"/>
      <w:bookmarkStart w:id="33042" w:name="_Toc499753490"/>
      <w:bookmarkStart w:id="33043" w:name="_Toc499753943"/>
      <w:bookmarkStart w:id="33044" w:name="_Toc499754102"/>
      <w:bookmarkStart w:id="33045" w:name="_Toc499754947"/>
      <w:bookmarkStart w:id="33046" w:name="_Toc499755106"/>
      <w:bookmarkStart w:id="33047" w:name="_Toc499755265"/>
      <w:bookmarkStart w:id="33048" w:name="_Toc499755424"/>
      <w:bookmarkStart w:id="33049" w:name="_Toc499755779"/>
      <w:bookmarkStart w:id="33050" w:name="_Toc499755938"/>
      <w:bookmarkStart w:id="33051" w:name="_Toc499756096"/>
      <w:bookmarkStart w:id="33052" w:name="_Toc499756254"/>
      <w:bookmarkStart w:id="33053" w:name="_Toc499756412"/>
      <w:bookmarkStart w:id="33054" w:name="_Toc499756570"/>
      <w:bookmarkStart w:id="33055" w:name="_Toc499755300"/>
      <w:bookmarkStart w:id="33056" w:name="_Toc499755539"/>
      <w:bookmarkStart w:id="33057" w:name="_Toc499755716"/>
      <w:bookmarkStart w:id="33058" w:name="_Toc499756825"/>
      <w:bookmarkStart w:id="33059" w:name="_Toc499756016"/>
      <w:bookmarkStart w:id="33060" w:name="_Toc499756307"/>
      <w:bookmarkStart w:id="33061" w:name="_Toc499756607"/>
      <w:bookmarkStart w:id="33062" w:name="_Toc499756846"/>
      <w:bookmarkStart w:id="33063" w:name="_Toc499757101"/>
      <w:bookmarkStart w:id="33064" w:name="_Toc499757259"/>
      <w:bookmarkStart w:id="33065" w:name="_Toc499757417"/>
      <w:bookmarkStart w:id="33066" w:name="_Toc499757575"/>
      <w:bookmarkStart w:id="33067" w:name="_Toc499757733"/>
      <w:bookmarkStart w:id="33068" w:name="_Toc499757891"/>
      <w:bookmarkStart w:id="33069" w:name="_Toc499757962"/>
      <w:bookmarkStart w:id="33070" w:name="_Toc499758120"/>
      <w:bookmarkStart w:id="33071" w:name="_Toc499756650"/>
      <w:bookmarkStart w:id="33072" w:name="_Toc499758278"/>
      <w:bookmarkStart w:id="33073" w:name="_Toc499758436"/>
      <w:bookmarkStart w:id="33074" w:name="_Toc499758594"/>
      <w:bookmarkStart w:id="33075" w:name="_Toc499758752"/>
      <w:bookmarkStart w:id="33076" w:name="_Toc499758910"/>
      <w:bookmarkStart w:id="33077" w:name="_Toc499759068"/>
      <w:bookmarkStart w:id="33078" w:name="_Toc499759226"/>
      <w:bookmarkStart w:id="33079" w:name="_Toc499759384"/>
      <w:bookmarkStart w:id="33080" w:name="_Toc499759542"/>
      <w:bookmarkStart w:id="33081" w:name="_Toc499759700"/>
      <w:bookmarkStart w:id="33082" w:name="_Toc499759858"/>
      <w:bookmarkStart w:id="33083" w:name="_Toc499760016"/>
      <w:bookmarkStart w:id="33084" w:name="_Toc499760174"/>
      <w:bookmarkStart w:id="33085" w:name="_Toc499756979"/>
      <w:bookmarkStart w:id="33086" w:name="_Toc499757279"/>
      <w:bookmarkStart w:id="33087" w:name="_Toc499760332"/>
      <w:bookmarkStart w:id="33088" w:name="_Toc499757520"/>
      <w:bookmarkStart w:id="33089" w:name="_Toc499760490"/>
      <w:bookmarkStart w:id="33090" w:name="_Toc499760648"/>
      <w:bookmarkStart w:id="33091" w:name="_Toc499760903"/>
      <w:bookmarkStart w:id="33092" w:name="_Toc499761061"/>
      <w:bookmarkStart w:id="33093" w:name="_Toc499761219"/>
      <w:bookmarkStart w:id="33094" w:name="_Toc499761377"/>
      <w:bookmarkStart w:id="33095" w:name="_Toc499801926"/>
      <w:bookmarkStart w:id="33096" w:name="_Toc499802085"/>
      <w:bookmarkStart w:id="33097" w:name="_Toc499802244"/>
      <w:bookmarkStart w:id="33098" w:name="_Toc499802403"/>
      <w:bookmarkStart w:id="33099" w:name="_Toc499802281"/>
      <w:bookmarkStart w:id="33100" w:name="_Toc499802599"/>
      <w:bookmarkStart w:id="33101" w:name="_Toc499802758"/>
      <w:bookmarkStart w:id="33102" w:name="_Toc499802917"/>
      <w:bookmarkStart w:id="33103" w:name="_Toc499802680"/>
      <w:bookmarkStart w:id="33104" w:name="_Toc499803076"/>
      <w:bookmarkStart w:id="33105" w:name="_Toc499803235"/>
      <w:bookmarkStart w:id="33106" w:name="_Toc499803394"/>
      <w:bookmarkStart w:id="33107" w:name="_Toc499803553"/>
      <w:bookmarkStart w:id="33108" w:name="_Toc499803713"/>
      <w:bookmarkStart w:id="33109" w:name="_Toc499803873"/>
      <w:bookmarkStart w:id="33110" w:name="_Toc499804033"/>
      <w:bookmarkStart w:id="33111" w:name="_Toc499804193"/>
      <w:bookmarkStart w:id="33112" w:name="_Toc499804353"/>
      <w:bookmarkStart w:id="33113" w:name="_Toc499804513"/>
      <w:bookmarkStart w:id="33114" w:name="_Toc499803154"/>
      <w:bookmarkStart w:id="33115" w:name="_Toc499804674"/>
      <w:bookmarkStart w:id="33116" w:name="_Toc499803452"/>
      <w:bookmarkStart w:id="33117" w:name="_Toc499803755"/>
      <w:bookmarkStart w:id="33118" w:name="_Toc499804060"/>
      <w:bookmarkStart w:id="33119" w:name="_Toc499804835"/>
      <w:bookmarkStart w:id="33120" w:name="_Toc499804306"/>
      <w:bookmarkStart w:id="33121" w:name="_Toc499804995"/>
      <w:bookmarkStart w:id="33122" w:name="_Toc499805155"/>
      <w:bookmarkStart w:id="33123" w:name="_Toc499804605"/>
      <w:bookmarkStart w:id="33124" w:name="_Toc499805315"/>
      <w:bookmarkStart w:id="33125" w:name="_Toc499804126"/>
      <w:bookmarkStart w:id="33126" w:name="_Toc499805037"/>
      <w:bookmarkStart w:id="33127" w:name="_Toc499805429"/>
      <w:bookmarkStart w:id="33128" w:name="_Toc499805589"/>
      <w:bookmarkStart w:id="33129" w:name="_Toc499805698"/>
      <w:bookmarkStart w:id="33130" w:name="_Toc499805858"/>
      <w:bookmarkStart w:id="33131" w:name="_Toc499806018"/>
      <w:bookmarkStart w:id="33132" w:name="_Toc499806178"/>
      <w:bookmarkStart w:id="33133" w:name="_Toc499806724"/>
      <w:bookmarkStart w:id="33134" w:name="_Toc499822194"/>
      <w:bookmarkStart w:id="33135" w:name="_Toc499822355"/>
      <w:bookmarkStart w:id="33136" w:name="_Toc499804903"/>
      <w:bookmarkStart w:id="33137" w:name="_Toc499805204"/>
      <w:bookmarkStart w:id="33138" w:name="_Toc499806324"/>
      <w:bookmarkStart w:id="33139" w:name="_Toc499806484"/>
      <w:bookmarkStart w:id="33140" w:name="_Toc499806804"/>
      <w:bookmarkStart w:id="33141" w:name="_Toc499806964"/>
      <w:bookmarkStart w:id="33142" w:name="_Toc499807124"/>
      <w:bookmarkStart w:id="33143" w:name="_Toc499807284"/>
      <w:bookmarkStart w:id="33144" w:name="_Toc499807444"/>
      <w:bookmarkStart w:id="33145" w:name="_Toc499807604"/>
      <w:bookmarkStart w:id="33146" w:name="_Toc499807764"/>
      <w:bookmarkStart w:id="33147" w:name="_Toc499807924"/>
      <w:bookmarkStart w:id="33148" w:name="_Toc499808084"/>
      <w:bookmarkStart w:id="33149" w:name="_Toc499808244"/>
      <w:bookmarkStart w:id="33150" w:name="_Toc499808404"/>
      <w:bookmarkStart w:id="33151" w:name="_Toc499808564"/>
      <w:bookmarkStart w:id="33152" w:name="_Toc499808724"/>
      <w:bookmarkStart w:id="33153" w:name="_Toc499808884"/>
      <w:bookmarkStart w:id="33154" w:name="_Toc499809044"/>
      <w:bookmarkStart w:id="33155" w:name="_Toc499809204"/>
      <w:bookmarkStart w:id="33156" w:name="_Toc499809364"/>
      <w:bookmarkStart w:id="33157" w:name="_Toc499809524"/>
      <w:bookmarkStart w:id="33158" w:name="_Toc499809684"/>
      <w:bookmarkStart w:id="33159" w:name="_Toc499809844"/>
      <w:bookmarkStart w:id="33160" w:name="_Toc499810004"/>
      <w:bookmarkStart w:id="33161" w:name="_Toc499810164"/>
      <w:bookmarkStart w:id="33162" w:name="_Toc499810324"/>
      <w:bookmarkStart w:id="33163" w:name="_Toc499810484"/>
      <w:bookmarkStart w:id="33164" w:name="_Toc499810644"/>
      <w:bookmarkStart w:id="33165" w:name="_Toc499810804"/>
      <w:bookmarkStart w:id="33166" w:name="_Toc499810964"/>
      <w:bookmarkStart w:id="33167" w:name="_Toc499811124"/>
      <w:bookmarkStart w:id="33168" w:name="_Toc499811284"/>
      <w:bookmarkStart w:id="33169" w:name="_Toc499811444"/>
      <w:bookmarkStart w:id="33170" w:name="_Toc499811604"/>
      <w:bookmarkStart w:id="33171" w:name="_Toc499811862"/>
      <w:bookmarkStart w:id="33172" w:name="_Toc499812022"/>
      <w:bookmarkStart w:id="33173" w:name="_Toc499812672"/>
      <w:bookmarkStart w:id="33174" w:name="_Toc499812832"/>
      <w:bookmarkStart w:id="33175" w:name="_Toc499812992"/>
      <w:bookmarkStart w:id="33176" w:name="_Toc499813152"/>
      <w:bookmarkStart w:id="33177" w:name="_Toc499813312"/>
      <w:bookmarkStart w:id="33178" w:name="_Toc499813472"/>
      <w:bookmarkStart w:id="33179" w:name="_Toc499813632"/>
      <w:bookmarkStart w:id="33180" w:name="_Toc499813792"/>
      <w:bookmarkStart w:id="33181" w:name="_Toc499813952"/>
      <w:bookmarkStart w:id="33182" w:name="_Toc499814112"/>
      <w:bookmarkStart w:id="33183" w:name="_Toc499814272"/>
      <w:bookmarkStart w:id="33184" w:name="_Toc499814432"/>
      <w:bookmarkStart w:id="33185" w:name="_Toc499814592"/>
      <w:bookmarkStart w:id="33186" w:name="_Toc499814752"/>
      <w:bookmarkStart w:id="33187" w:name="_Toc499814912"/>
      <w:bookmarkStart w:id="33188" w:name="_Toc499815072"/>
      <w:bookmarkStart w:id="33189" w:name="_Toc499815232"/>
      <w:bookmarkStart w:id="33190" w:name="_Toc499815392"/>
      <w:bookmarkStart w:id="33191" w:name="_Toc499815552"/>
      <w:bookmarkStart w:id="33192" w:name="_Toc499815810"/>
      <w:bookmarkStart w:id="33193" w:name="_Toc499816264"/>
      <w:bookmarkStart w:id="33194" w:name="_Toc499816718"/>
      <w:bookmarkStart w:id="33195" w:name="_Toc499817956"/>
      <w:bookmarkStart w:id="33196" w:name="_Toc499818214"/>
      <w:bookmarkStart w:id="33197" w:name="_Toc499818374"/>
      <w:bookmarkStart w:id="33198" w:name="_Toc499818534"/>
      <w:bookmarkStart w:id="33199" w:name="_Toc499818694"/>
      <w:bookmarkStart w:id="33200" w:name="_Toc499818854"/>
      <w:bookmarkStart w:id="33201" w:name="_Toc499819014"/>
      <w:bookmarkStart w:id="33202" w:name="_Toc499819174"/>
      <w:bookmarkStart w:id="33203" w:name="_Toc499819334"/>
      <w:bookmarkStart w:id="33204" w:name="_Toc499819494"/>
      <w:bookmarkStart w:id="33205" w:name="_Toc499819654"/>
      <w:bookmarkStart w:id="33206" w:name="_Toc499819814"/>
      <w:bookmarkStart w:id="33207" w:name="_Toc499819974"/>
      <w:bookmarkStart w:id="33208" w:name="_Toc499820134"/>
      <w:bookmarkStart w:id="33209" w:name="_Toc499820294"/>
      <w:bookmarkStart w:id="33210" w:name="_Toc499820454"/>
      <w:bookmarkStart w:id="33211" w:name="_Toc499820614"/>
      <w:bookmarkStart w:id="33212" w:name="_Toc499820774"/>
      <w:bookmarkStart w:id="33213" w:name="_Toc499820934"/>
      <w:bookmarkStart w:id="33214" w:name="_Toc499821192"/>
      <w:bookmarkStart w:id="33215" w:name="_Toc499821352"/>
      <w:bookmarkStart w:id="33216" w:name="_Toc499821512"/>
      <w:bookmarkStart w:id="33217" w:name="_Toc499821672"/>
      <w:bookmarkStart w:id="33218" w:name="_Toc499821832"/>
      <w:bookmarkStart w:id="33219" w:name="_Toc499821992"/>
      <w:bookmarkStart w:id="33220" w:name="_Toc499822472"/>
      <w:bookmarkStart w:id="33221" w:name="_Toc499822632"/>
      <w:bookmarkStart w:id="33222" w:name="_Toc499822792"/>
      <w:bookmarkStart w:id="33223" w:name="_Toc499822952"/>
      <w:bookmarkStart w:id="33224" w:name="_Toc499823112"/>
      <w:bookmarkStart w:id="33225" w:name="_Toc499823272"/>
      <w:bookmarkStart w:id="33226" w:name="_Toc499823432"/>
      <w:bookmarkStart w:id="33227" w:name="_Toc499823592"/>
      <w:bookmarkStart w:id="33228" w:name="_Toc499823752"/>
      <w:bookmarkStart w:id="33229" w:name="_Toc499823912"/>
      <w:bookmarkStart w:id="33230" w:name="_Toc499824072"/>
      <w:bookmarkStart w:id="33231" w:name="_Toc499824232"/>
      <w:bookmarkStart w:id="33232" w:name="_Toc499824392"/>
      <w:bookmarkStart w:id="33233" w:name="_Toc499824552"/>
      <w:bookmarkStart w:id="33234" w:name="_Toc499824712"/>
      <w:bookmarkStart w:id="33235" w:name="_Toc499824872"/>
      <w:bookmarkStart w:id="33236" w:name="_Toc499825032"/>
      <w:bookmarkStart w:id="33237" w:name="_Toc499825192"/>
      <w:bookmarkStart w:id="33238" w:name="_Toc499825450"/>
      <w:bookmarkStart w:id="33239" w:name="_Toc499825610"/>
      <w:bookmarkStart w:id="33240" w:name="_Toc499825868"/>
      <w:bookmarkStart w:id="33241" w:name="_Toc499826028"/>
      <w:bookmarkStart w:id="33242" w:name="_Toc499826188"/>
      <w:bookmarkStart w:id="33243" w:name="_Toc499826446"/>
      <w:bookmarkStart w:id="33244" w:name="_Toc499826606"/>
      <w:bookmarkStart w:id="33245" w:name="_Toc499827648"/>
      <w:bookmarkStart w:id="33246" w:name="_Toc499828004"/>
      <w:bookmarkStart w:id="33247" w:name="_Toc499828164"/>
      <w:bookmarkStart w:id="33248" w:name="_Toc499828520"/>
      <w:bookmarkStart w:id="33249" w:name="_Toc499828680"/>
      <w:bookmarkStart w:id="33250" w:name="_Toc499828840"/>
      <w:bookmarkStart w:id="33251" w:name="_Toc499829000"/>
      <w:bookmarkStart w:id="33252" w:name="_Toc499829160"/>
      <w:bookmarkStart w:id="33253" w:name="_Toc499829320"/>
      <w:bookmarkStart w:id="33254" w:name="_Toc499829480"/>
      <w:bookmarkStart w:id="33255" w:name="_Toc499829640"/>
      <w:bookmarkStart w:id="33256" w:name="_Toc499829800"/>
      <w:bookmarkStart w:id="33257" w:name="_Toc499829960"/>
      <w:bookmarkStart w:id="33258" w:name="_Toc499830120"/>
      <w:bookmarkStart w:id="33259" w:name="_Toc499830280"/>
      <w:bookmarkStart w:id="33260" w:name="_Toc499830440"/>
      <w:bookmarkStart w:id="33261" w:name="_Toc499830600"/>
      <w:bookmarkStart w:id="33262" w:name="_Toc499830760"/>
      <w:bookmarkStart w:id="33263" w:name="_Toc499830920"/>
      <w:bookmarkStart w:id="33264" w:name="_Toc499831080"/>
      <w:bookmarkStart w:id="33265" w:name="_Toc499831240"/>
      <w:bookmarkStart w:id="33266" w:name="_Toc499831400"/>
      <w:bookmarkStart w:id="33267" w:name="_Toc499831560"/>
      <w:bookmarkStart w:id="33268" w:name="_Toc499831720"/>
      <w:bookmarkStart w:id="33269" w:name="_Toc499831880"/>
      <w:bookmarkStart w:id="33270" w:name="_Toc499832040"/>
      <w:bookmarkStart w:id="33271" w:name="_Toc499832200"/>
      <w:bookmarkStart w:id="33272" w:name="_Toc499832360"/>
      <w:bookmarkStart w:id="33273" w:name="_Toc499832520"/>
      <w:bookmarkStart w:id="33274" w:name="_Toc499832680"/>
      <w:bookmarkStart w:id="33275" w:name="_Toc499832840"/>
      <w:bookmarkStart w:id="33276" w:name="_Toc499833000"/>
      <w:bookmarkStart w:id="33277" w:name="_Toc499833160"/>
      <w:bookmarkStart w:id="33278" w:name="_Toc499833320"/>
      <w:bookmarkStart w:id="33279" w:name="_Toc499833480"/>
      <w:bookmarkStart w:id="33280" w:name="_Toc499833640"/>
      <w:bookmarkStart w:id="33281" w:name="_Toc499833800"/>
      <w:bookmarkStart w:id="33282" w:name="_Toc499833960"/>
      <w:bookmarkStart w:id="33283" w:name="_Toc499834120"/>
      <w:bookmarkStart w:id="33284" w:name="_Toc499834280"/>
      <w:bookmarkStart w:id="33285" w:name="_Toc499834440"/>
      <w:bookmarkStart w:id="33286" w:name="_Toc499834600"/>
      <w:bookmarkStart w:id="33287" w:name="_Toc499834760"/>
      <w:bookmarkStart w:id="33288" w:name="_Toc499834920"/>
      <w:bookmarkStart w:id="33289" w:name="_Toc499835080"/>
      <w:bookmarkStart w:id="33290" w:name="_Toc499835240"/>
      <w:bookmarkStart w:id="33291" w:name="_Toc499835400"/>
      <w:bookmarkStart w:id="33292" w:name="_Toc499835560"/>
      <w:bookmarkStart w:id="33293" w:name="_Toc499835720"/>
      <w:bookmarkStart w:id="33294" w:name="_Toc499835880"/>
      <w:bookmarkStart w:id="33295" w:name="_Toc499836040"/>
      <w:bookmarkStart w:id="33296" w:name="_Toc499836200"/>
      <w:bookmarkStart w:id="33297" w:name="_Toc499836360"/>
      <w:bookmarkStart w:id="33298" w:name="_Toc499836521"/>
      <w:bookmarkStart w:id="33299" w:name="_Toc499836682"/>
      <w:bookmarkStart w:id="33300" w:name="_Toc499836843"/>
      <w:bookmarkStart w:id="33301" w:name="_Toc499837004"/>
      <w:bookmarkStart w:id="33302" w:name="_Toc499837165"/>
      <w:bookmarkStart w:id="33303" w:name="_Toc499837326"/>
      <w:bookmarkStart w:id="33304" w:name="_Toc499822651"/>
      <w:bookmarkStart w:id="33305" w:name="_Toc499822897"/>
      <w:bookmarkStart w:id="33306" w:name="_Toc499823309"/>
      <w:bookmarkStart w:id="33307" w:name="_Toc499837487"/>
      <w:bookmarkStart w:id="33308" w:name="_Toc499837648"/>
      <w:bookmarkStart w:id="33309" w:name="_Toc499837809"/>
      <w:bookmarkStart w:id="33310" w:name="_Toc499837970"/>
      <w:bookmarkStart w:id="33311" w:name="_Toc499838131"/>
      <w:bookmarkStart w:id="33312" w:name="_Toc499838292"/>
      <w:bookmarkStart w:id="33313" w:name="_Toc499838453"/>
      <w:bookmarkStart w:id="33314" w:name="_Toc499838614"/>
      <w:bookmarkStart w:id="33315" w:name="_Toc499838775"/>
      <w:bookmarkStart w:id="33316" w:name="_Toc499838936"/>
      <w:bookmarkStart w:id="33317" w:name="_Toc499839097"/>
      <w:bookmarkStart w:id="33318" w:name="_Toc499839258"/>
      <w:bookmarkStart w:id="33319" w:name="_Toc499839419"/>
      <w:bookmarkStart w:id="33320" w:name="_Toc499839679"/>
      <w:bookmarkStart w:id="33321" w:name="_Toc499823614"/>
      <w:bookmarkStart w:id="33322" w:name="_Toc499823864"/>
      <w:bookmarkStart w:id="33323" w:name="_Toc499839840"/>
      <w:bookmarkStart w:id="33324" w:name="_Toc499824164"/>
      <w:bookmarkStart w:id="33325" w:name="_Toc499824765"/>
      <w:bookmarkStart w:id="33326" w:name="_Toc499825070"/>
      <w:bookmarkStart w:id="33327" w:name="_Toc499840001"/>
      <w:bookmarkStart w:id="33328" w:name="_Toc499840162"/>
      <w:bookmarkStart w:id="33329" w:name="_Toc499825313"/>
      <w:bookmarkStart w:id="33330" w:name="_Toc499840323"/>
      <w:bookmarkStart w:id="33331" w:name="_Toc499825560"/>
      <w:bookmarkStart w:id="33332" w:name="_Toc499840484"/>
      <w:bookmarkStart w:id="33333" w:name="_Toc499840645"/>
      <w:bookmarkStart w:id="33334" w:name="_Toc499840806"/>
      <w:bookmarkStart w:id="33335" w:name="_Toc499840967"/>
      <w:bookmarkStart w:id="33336" w:name="_Toc499825798"/>
      <w:bookmarkStart w:id="33337" w:name="_Toc499826097"/>
      <w:bookmarkStart w:id="33338" w:name="_Toc499826337"/>
      <w:bookmarkStart w:id="33339" w:name="_Toc499826642"/>
      <w:bookmarkStart w:id="33340" w:name="_Toc499826823"/>
      <w:bookmarkStart w:id="33341" w:name="_Toc499841128"/>
      <w:bookmarkStart w:id="33342" w:name="_Toc499827002"/>
      <w:bookmarkStart w:id="33343" w:name="_Toc499825353"/>
      <w:bookmarkStart w:id="33344" w:name="_Toc499827182"/>
      <w:bookmarkStart w:id="33345" w:name="_Toc499825824"/>
      <w:bookmarkStart w:id="33346" w:name="_Toc499826279"/>
      <w:bookmarkStart w:id="33347" w:name="_Toc499826737"/>
      <w:bookmarkStart w:id="33348" w:name="_Toc499827357"/>
      <w:bookmarkStart w:id="33349" w:name="_Toc499827537"/>
      <w:bookmarkStart w:id="33350" w:name="_Toc499827066"/>
      <w:bookmarkStart w:id="33351" w:name="_Toc499827408"/>
      <w:bookmarkStart w:id="33352" w:name="_Toc499827829"/>
      <w:bookmarkStart w:id="33353" w:name="_Toc499828067"/>
      <w:bookmarkStart w:id="33354" w:name="_Toc499828309"/>
      <w:bookmarkStart w:id="33355" w:name="_Toc499828552"/>
      <w:bookmarkStart w:id="33356" w:name="_Toc499828857"/>
      <w:bookmarkStart w:id="33357" w:name="_Toc499829103"/>
      <w:bookmarkStart w:id="33358" w:name="_Toc499828218"/>
      <w:bookmarkStart w:id="33359" w:name="_Toc499826669"/>
      <w:bookmarkStart w:id="33360" w:name="_Toc499827247"/>
      <w:bookmarkStart w:id="33361" w:name="_Toc499827725"/>
      <w:bookmarkStart w:id="33362" w:name="_Toc499827019"/>
      <w:bookmarkStart w:id="33363" w:name="_Toc499828621"/>
      <w:bookmarkStart w:id="33364" w:name="_Toc499829362"/>
      <w:bookmarkStart w:id="33365" w:name="_Toc499828342"/>
      <w:bookmarkStart w:id="33366" w:name="_Toc499829391"/>
      <w:bookmarkStart w:id="33367" w:name="_Toc499829693"/>
      <w:bookmarkStart w:id="33368" w:name="_Toc499829998"/>
      <w:bookmarkStart w:id="33369" w:name="_Toc499828731"/>
      <w:bookmarkStart w:id="33370" w:name="_Toc499830070"/>
      <w:bookmarkStart w:id="33371" w:name="_Toc499830370"/>
      <w:bookmarkStart w:id="33372" w:name="_Toc499830669"/>
      <w:bookmarkStart w:id="33373" w:name="_Toc499830936"/>
      <w:bookmarkStart w:id="33374" w:name="_Toc499831181"/>
      <w:bookmarkStart w:id="33375" w:name="_Toc499831654"/>
      <w:bookmarkStart w:id="33376" w:name="_Toc499832130"/>
      <w:bookmarkStart w:id="33377" w:name="_Toc499833053"/>
      <w:bookmarkStart w:id="33378" w:name="_Toc499833501"/>
      <w:bookmarkStart w:id="33379" w:name="_Toc499833754"/>
      <w:bookmarkStart w:id="33380" w:name="_Toc499834064"/>
      <w:bookmarkStart w:id="33381" w:name="_Toc499834455"/>
      <w:bookmarkStart w:id="33382" w:name="_Toc499834787"/>
      <w:bookmarkStart w:id="33383" w:name="_Toc499835119"/>
      <w:bookmarkStart w:id="33384" w:name="_Toc499834305"/>
      <w:bookmarkStart w:id="33385" w:name="_Toc499835451"/>
      <w:bookmarkStart w:id="33386" w:name="_Toc499835785"/>
      <w:bookmarkStart w:id="33387" w:name="_Toc499834981"/>
      <w:bookmarkStart w:id="33388" w:name="_Toc499835990"/>
      <w:bookmarkStart w:id="33389" w:name="_Toc499837112"/>
      <w:bookmarkStart w:id="33390" w:name="_Toc499837504"/>
      <w:bookmarkStart w:id="33391" w:name="_Toc499837838"/>
      <w:bookmarkStart w:id="33392" w:name="_Toc499838172"/>
      <w:bookmarkStart w:id="33393" w:name="_Toc499842749"/>
      <w:bookmarkStart w:id="33394" w:name="_Toc499843414"/>
      <w:bookmarkEnd w:id="33000"/>
      <w:bookmarkEnd w:id="33001"/>
      <w:bookmarkEnd w:id="33002"/>
      <w:bookmarkEnd w:id="33003"/>
      <w:bookmarkEnd w:id="33004"/>
      <w:bookmarkEnd w:id="33005"/>
      <w:bookmarkEnd w:id="33006"/>
      <w:bookmarkEnd w:id="33007"/>
      <w:bookmarkEnd w:id="33008"/>
      <w:bookmarkEnd w:id="33009"/>
      <w:bookmarkEnd w:id="33010"/>
      <w:bookmarkEnd w:id="33011"/>
      <w:bookmarkEnd w:id="33012"/>
      <w:bookmarkEnd w:id="33013"/>
      <w:bookmarkEnd w:id="33014"/>
      <w:bookmarkEnd w:id="33015"/>
      <w:bookmarkEnd w:id="33016"/>
      <w:bookmarkEnd w:id="33017"/>
      <w:bookmarkEnd w:id="33018"/>
      <w:bookmarkEnd w:id="33019"/>
      <w:bookmarkEnd w:id="33020"/>
      <w:bookmarkEnd w:id="33021"/>
      <w:bookmarkEnd w:id="33022"/>
      <w:bookmarkEnd w:id="33023"/>
      <w:bookmarkEnd w:id="33024"/>
      <w:bookmarkEnd w:id="33025"/>
      <w:bookmarkEnd w:id="33026"/>
      <w:bookmarkEnd w:id="33027"/>
      <w:bookmarkEnd w:id="33028"/>
      <w:bookmarkEnd w:id="33029"/>
      <w:bookmarkEnd w:id="33030"/>
      <w:bookmarkEnd w:id="33031"/>
      <w:bookmarkEnd w:id="33032"/>
      <w:bookmarkEnd w:id="33033"/>
      <w:bookmarkEnd w:id="33034"/>
      <w:bookmarkEnd w:id="33035"/>
      <w:bookmarkEnd w:id="33036"/>
      <w:bookmarkEnd w:id="33037"/>
      <w:bookmarkEnd w:id="33038"/>
      <w:bookmarkEnd w:id="33039"/>
      <w:bookmarkEnd w:id="33040"/>
      <w:bookmarkEnd w:id="33041"/>
      <w:bookmarkEnd w:id="33042"/>
      <w:bookmarkEnd w:id="33043"/>
      <w:bookmarkEnd w:id="33044"/>
      <w:bookmarkEnd w:id="33045"/>
      <w:bookmarkEnd w:id="33046"/>
      <w:bookmarkEnd w:id="33047"/>
      <w:bookmarkEnd w:id="33048"/>
      <w:bookmarkEnd w:id="33049"/>
      <w:bookmarkEnd w:id="33050"/>
      <w:bookmarkEnd w:id="33051"/>
      <w:bookmarkEnd w:id="33052"/>
      <w:bookmarkEnd w:id="33053"/>
      <w:bookmarkEnd w:id="33054"/>
      <w:bookmarkEnd w:id="33055"/>
      <w:bookmarkEnd w:id="33056"/>
      <w:bookmarkEnd w:id="33057"/>
      <w:bookmarkEnd w:id="33058"/>
      <w:bookmarkEnd w:id="33059"/>
      <w:bookmarkEnd w:id="33060"/>
      <w:bookmarkEnd w:id="33061"/>
      <w:bookmarkEnd w:id="33062"/>
      <w:bookmarkEnd w:id="33063"/>
      <w:bookmarkEnd w:id="33064"/>
      <w:bookmarkEnd w:id="33065"/>
      <w:bookmarkEnd w:id="33066"/>
      <w:bookmarkEnd w:id="33067"/>
      <w:bookmarkEnd w:id="33068"/>
      <w:bookmarkEnd w:id="33069"/>
      <w:bookmarkEnd w:id="33070"/>
      <w:bookmarkEnd w:id="33071"/>
      <w:bookmarkEnd w:id="33072"/>
      <w:bookmarkEnd w:id="33073"/>
      <w:bookmarkEnd w:id="33074"/>
      <w:bookmarkEnd w:id="33075"/>
      <w:bookmarkEnd w:id="33076"/>
      <w:bookmarkEnd w:id="33077"/>
      <w:bookmarkEnd w:id="33078"/>
      <w:bookmarkEnd w:id="33079"/>
      <w:bookmarkEnd w:id="33080"/>
      <w:bookmarkEnd w:id="33081"/>
      <w:bookmarkEnd w:id="33082"/>
      <w:bookmarkEnd w:id="33083"/>
      <w:bookmarkEnd w:id="33084"/>
      <w:bookmarkEnd w:id="33085"/>
      <w:bookmarkEnd w:id="33086"/>
      <w:bookmarkEnd w:id="33087"/>
      <w:bookmarkEnd w:id="33088"/>
      <w:bookmarkEnd w:id="33089"/>
      <w:bookmarkEnd w:id="33090"/>
      <w:bookmarkEnd w:id="33091"/>
      <w:bookmarkEnd w:id="33092"/>
      <w:bookmarkEnd w:id="33093"/>
      <w:bookmarkEnd w:id="33094"/>
      <w:bookmarkEnd w:id="33095"/>
      <w:bookmarkEnd w:id="33096"/>
      <w:bookmarkEnd w:id="33097"/>
      <w:bookmarkEnd w:id="33098"/>
      <w:bookmarkEnd w:id="33099"/>
      <w:bookmarkEnd w:id="33100"/>
      <w:bookmarkEnd w:id="33101"/>
      <w:bookmarkEnd w:id="33102"/>
      <w:bookmarkEnd w:id="33103"/>
      <w:bookmarkEnd w:id="33104"/>
      <w:bookmarkEnd w:id="33105"/>
      <w:bookmarkEnd w:id="33106"/>
      <w:bookmarkEnd w:id="33107"/>
      <w:bookmarkEnd w:id="33108"/>
      <w:bookmarkEnd w:id="33109"/>
      <w:bookmarkEnd w:id="33110"/>
      <w:bookmarkEnd w:id="33111"/>
      <w:bookmarkEnd w:id="33112"/>
      <w:bookmarkEnd w:id="33113"/>
      <w:bookmarkEnd w:id="33114"/>
      <w:bookmarkEnd w:id="33115"/>
      <w:bookmarkEnd w:id="33116"/>
      <w:bookmarkEnd w:id="33117"/>
      <w:bookmarkEnd w:id="33118"/>
      <w:bookmarkEnd w:id="33119"/>
      <w:bookmarkEnd w:id="33120"/>
      <w:bookmarkEnd w:id="33121"/>
      <w:bookmarkEnd w:id="33122"/>
      <w:bookmarkEnd w:id="33123"/>
      <w:bookmarkEnd w:id="33124"/>
      <w:bookmarkEnd w:id="33125"/>
      <w:bookmarkEnd w:id="33126"/>
      <w:bookmarkEnd w:id="33127"/>
      <w:bookmarkEnd w:id="33128"/>
      <w:bookmarkEnd w:id="33129"/>
      <w:bookmarkEnd w:id="33130"/>
      <w:bookmarkEnd w:id="33131"/>
      <w:bookmarkEnd w:id="33132"/>
      <w:bookmarkEnd w:id="33133"/>
      <w:bookmarkEnd w:id="33134"/>
      <w:bookmarkEnd w:id="33135"/>
      <w:bookmarkEnd w:id="33136"/>
      <w:bookmarkEnd w:id="33137"/>
      <w:bookmarkEnd w:id="33138"/>
      <w:bookmarkEnd w:id="33139"/>
      <w:bookmarkEnd w:id="33140"/>
      <w:bookmarkEnd w:id="33141"/>
      <w:bookmarkEnd w:id="33142"/>
      <w:bookmarkEnd w:id="33143"/>
      <w:bookmarkEnd w:id="33144"/>
      <w:bookmarkEnd w:id="33145"/>
      <w:bookmarkEnd w:id="33146"/>
      <w:bookmarkEnd w:id="33147"/>
      <w:bookmarkEnd w:id="33148"/>
      <w:bookmarkEnd w:id="33149"/>
      <w:bookmarkEnd w:id="33150"/>
      <w:bookmarkEnd w:id="33151"/>
      <w:bookmarkEnd w:id="33152"/>
      <w:bookmarkEnd w:id="33153"/>
      <w:bookmarkEnd w:id="33154"/>
      <w:bookmarkEnd w:id="33155"/>
      <w:bookmarkEnd w:id="33156"/>
      <w:bookmarkEnd w:id="33157"/>
      <w:bookmarkEnd w:id="33158"/>
      <w:bookmarkEnd w:id="33159"/>
      <w:bookmarkEnd w:id="33160"/>
      <w:bookmarkEnd w:id="33161"/>
      <w:bookmarkEnd w:id="33162"/>
      <w:bookmarkEnd w:id="33163"/>
      <w:bookmarkEnd w:id="33164"/>
      <w:bookmarkEnd w:id="33165"/>
      <w:bookmarkEnd w:id="33166"/>
      <w:bookmarkEnd w:id="33167"/>
      <w:bookmarkEnd w:id="33168"/>
      <w:bookmarkEnd w:id="33169"/>
      <w:bookmarkEnd w:id="33170"/>
      <w:bookmarkEnd w:id="33171"/>
      <w:bookmarkEnd w:id="33172"/>
      <w:bookmarkEnd w:id="33173"/>
      <w:bookmarkEnd w:id="33174"/>
      <w:bookmarkEnd w:id="33175"/>
      <w:bookmarkEnd w:id="33176"/>
      <w:bookmarkEnd w:id="33177"/>
      <w:bookmarkEnd w:id="33178"/>
      <w:bookmarkEnd w:id="33179"/>
      <w:bookmarkEnd w:id="33180"/>
      <w:bookmarkEnd w:id="33181"/>
      <w:bookmarkEnd w:id="33182"/>
      <w:bookmarkEnd w:id="33183"/>
      <w:bookmarkEnd w:id="33184"/>
      <w:bookmarkEnd w:id="33185"/>
      <w:bookmarkEnd w:id="33186"/>
      <w:bookmarkEnd w:id="33187"/>
      <w:bookmarkEnd w:id="33188"/>
      <w:bookmarkEnd w:id="33189"/>
      <w:bookmarkEnd w:id="33190"/>
      <w:bookmarkEnd w:id="33191"/>
      <w:bookmarkEnd w:id="33192"/>
      <w:bookmarkEnd w:id="33193"/>
      <w:bookmarkEnd w:id="33194"/>
      <w:bookmarkEnd w:id="33195"/>
      <w:bookmarkEnd w:id="33196"/>
      <w:bookmarkEnd w:id="33197"/>
      <w:bookmarkEnd w:id="33198"/>
      <w:bookmarkEnd w:id="33199"/>
      <w:bookmarkEnd w:id="33200"/>
      <w:bookmarkEnd w:id="33201"/>
      <w:bookmarkEnd w:id="33202"/>
      <w:bookmarkEnd w:id="33203"/>
      <w:bookmarkEnd w:id="33204"/>
      <w:bookmarkEnd w:id="33205"/>
      <w:bookmarkEnd w:id="33206"/>
      <w:bookmarkEnd w:id="33207"/>
      <w:bookmarkEnd w:id="33208"/>
      <w:bookmarkEnd w:id="33209"/>
      <w:bookmarkEnd w:id="33210"/>
      <w:bookmarkEnd w:id="33211"/>
      <w:bookmarkEnd w:id="33212"/>
      <w:bookmarkEnd w:id="33213"/>
      <w:bookmarkEnd w:id="33214"/>
      <w:bookmarkEnd w:id="33215"/>
      <w:bookmarkEnd w:id="33216"/>
      <w:bookmarkEnd w:id="33217"/>
      <w:bookmarkEnd w:id="33218"/>
      <w:bookmarkEnd w:id="33219"/>
      <w:bookmarkEnd w:id="33220"/>
      <w:bookmarkEnd w:id="33221"/>
      <w:bookmarkEnd w:id="33222"/>
      <w:bookmarkEnd w:id="33223"/>
      <w:bookmarkEnd w:id="33224"/>
      <w:bookmarkEnd w:id="33225"/>
      <w:bookmarkEnd w:id="33226"/>
      <w:bookmarkEnd w:id="33227"/>
      <w:bookmarkEnd w:id="33228"/>
      <w:bookmarkEnd w:id="33229"/>
      <w:bookmarkEnd w:id="33230"/>
      <w:bookmarkEnd w:id="33231"/>
      <w:bookmarkEnd w:id="33232"/>
      <w:bookmarkEnd w:id="33233"/>
      <w:bookmarkEnd w:id="33234"/>
      <w:bookmarkEnd w:id="33235"/>
      <w:bookmarkEnd w:id="33236"/>
      <w:bookmarkEnd w:id="33237"/>
      <w:bookmarkEnd w:id="33238"/>
      <w:bookmarkEnd w:id="33239"/>
      <w:bookmarkEnd w:id="33240"/>
      <w:bookmarkEnd w:id="33241"/>
      <w:bookmarkEnd w:id="33242"/>
      <w:bookmarkEnd w:id="33243"/>
      <w:bookmarkEnd w:id="33244"/>
      <w:bookmarkEnd w:id="33245"/>
      <w:bookmarkEnd w:id="33246"/>
      <w:bookmarkEnd w:id="33247"/>
      <w:bookmarkEnd w:id="33248"/>
      <w:bookmarkEnd w:id="33249"/>
      <w:bookmarkEnd w:id="33250"/>
      <w:bookmarkEnd w:id="33251"/>
      <w:bookmarkEnd w:id="33252"/>
      <w:bookmarkEnd w:id="33253"/>
      <w:bookmarkEnd w:id="33254"/>
      <w:bookmarkEnd w:id="33255"/>
      <w:bookmarkEnd w:id="33256"/>
      <w:bookmarkEnd w:id="33257"/>
      <w:bookmarkEnd w:id="33258"/>
      <w:bookmarkEnd w:id="33259"/>
      <w:bookmarkEnd w:id="33260"/>
      <w:bookmarkEnd w:id="33261"/>
      <w:bookmarkEnd w:id="33262"/>
      <w:bookmarkEnd w:id="33263"/>
      <w:bookmarkEnd w:id="33264"/>
      <w:bookmarkEnd w:id="33265"/>
      <w:bookmarkEnd w:id="33266"/>
      <w:bookmarkEnd w:id="33267"/>
      <w:bookmarkEnd w:id="33268"/>
      <w:bookmarkEnd w:id="33269"/>
      <w:bookmarkEnd w:id="33270"/>
      <w:bookmarkEnd w:id="33271"/>
      <w:bookmarkEnd w:id="33272"/>
      <w:bookmarkEnd w:id="33273"/>
      <w:bookmarkEnd w:id="33274"/>
      <w:bookmarkEnd w:id="33275"/>
      <w:bookmarkEnd w:id="33276"/>
      <w:bookmarkEnd w:id="33277"/>
      <w:bookmarkEnd w:id="33278"/>
      <w:bookmarkEnd w:id="33279"/>
      <w:bookmarkEnd w:id="33280"/>
      <w:bookmarkEnd w:id="33281"/>
      <w:bookmarkEnd w:id="33282"/>
      <w:bookmarkEnd w:id="33283"/>
      <w:bookmarkEnd w:id="33284"/>
      <w:bookmarkEnd w:id="33285"/>
      <w:bookmarkEnd w:id="33286"/>
      <w:bookmarkEnd w:id="33287"/>
      <w:bookmarkEnd w:id="33288"/>
      <w:bookmarkEnd w:id="33289"/>
      <w:bookmarkEnd w:id="33290"/>
      <w:bookmarkEnd w:id="33291"/>
      <w:bookmarkEnd w:id="33292"/>
      <w:bookmarkEnd w:id="33293"/>
      <w:bookmarkEnd w:id="33294"/>
      <w:bookmarkEnd w:id="33295"/>
      <w:bookmarkEnd w:id="33296"/>
      <w:bookmarkEnd w:id="33297"/>
      <w:bookmarkEnd w:id="33298"/>
      <w:bookmarkEnd w:id="33299"/>
      <w:bookmarkEnd w:id="33300"/>
      <w:bookmarkEnd w:id="33301"/>
      <w:bookmarkEnd w:id="33302"/>
      <w:bookmarkEnd w:id="33303"/>
      <w:bookmarkEnd w:id="33304"/>
      <w:bookmarkEnd w:id="33305"/>
      <w:bookmarkEnd w:id="33306"/>
      <w:bookmarkEnd w:id="33307"/>
      <w:bookmarkEnd w:id="33308"/>
      <w:bookmarkEnd w:id="33309"/>
      <w:bookmarkEnd w:id="33310"/>
      <w:bookmarkEnd w:id="33311"/>
      <w:bookmarkEnd w:id="33312"/>
      <w:bookmarkEnd w:id="33313"/>
      <w:bookmarkEnd w:id="33314"/>
      <w:bookmarkEnd w:id="33315"/>
      <w:bookmarkEnd w:id="33316"/>
      <w:bookmarkEnd w:id="33317"/>
      <w:bookmarkEnd w:id="33318"/>
      <w:bookmarkEnd w:id="33319"/>
      <w:bookmarkEnd w:id="33320"/>
      <w:bookmarkEnd w:id="33321"/>
      <w:bookmarkEnd w:id="33322"/>
      <w:bookmarkEnd w:id="33323"/>
      <w:bookmarkEnd w:id="33324"/>
      <w:bookmarkEnd w:id="33325"/>
      <w:bookmarkEnd w:id="33326"/>
      <w:bookmarkEnd w:id="33327"/>
      <w:bookmarkEnd w:id="33328"/>
      <w:bookmarkEnd w:id="33329"/>
      <w:bookmarkEnd w:id="33330"/>
      <w:bookmarkEnd w:id="33331"/>
      <w:bookmarkEnd w:id="33332"/>
      <w:bookmarkEnd w:id="33333"/>
      <w:bookmarkEnd w:id="33334"/>
      <w:bookmarkEnd w:id="33335"/>
      <w:bookmarkEnd w:id="33336"/>
      <w:bookmarkEnd w:id="33337"/>
      <w:bookmarkEnd w:id="33338"/>
      <w:bookmarkEnd w:id="33339"/>
      <w:bookmarkEnd w:id="33340"/>
      <w:bookmarkEnd w:id="33341"/>
      <w:bookmarkEnd w:id="33342"/>
      <w:bookmarkEnd w:id="33343"/>
      <w:bookmarkEnd w:id="33344"/>
      <w:bookmarkEnd w:id="33345"/>
      <w:bookmarkEnd w:id="33346"/>
      <w:bookmarkEnd w:id="33347"/>
      <w:bookmarkEnd w:id="33348"/>
      <w:bookmarkEnd w:id="33349"/>
      <w:bookmarkEnd w:id="33350"/>
      <w:bookmarkEnd w:id="33351"/>
      <w:bookmarkEnd w:id="33352"/>
      <w:bookmarkEnd w:id="33353"/>
      <w:bookmarkEnd w:id="33354"/>
      <w:bookmarkEnd w:id="33355"/>
      <w:bookmarkEnd w:id="33356"/>
      <w:bookmarkEnd w:id="33357"/>
      <w:bookmarkEnd w:id="33358"/>
      <w:bookmarkEnd w:id="33359"/>
      <w:bookmarkEnd w:id="33360"/>
      <w:bookmarkEnd w:id="33361"/>
      <w:bookmarkEnd w:id="33362"/>
      <w:bookmarkEnd w:id="33363"/>
      <w:bookmarkEnd w:id="33364"/>
      <w:bookmarkEnd w:id="33365"/>
      <w:bookmarkEnd w:id="33366"/>
      <w:bookmarkEnd w:id="33367"/>
      <w:bookmarkEnd w:id="33368"/>
      <w:bookmarkEnd w:id="33369"/>
      <w:bookmarkEnd w:id="33370"/>
      <w:bookmarkEnd w:id="33371"/>
      <w:bookmarkEnd w:id="33372"/>
      <w:bookmarkEnd w:id="33373"/>
      <w:bookmarkEnd w:id="33374"/>
      <w:bookmarkEnd w:id="33375"/>
      <w:bookmarkEnd w:id="33376"/>
      <w:bookmarkEnd w:id="33377"/>
      <w:bookmarkEnd w:id="33378"/>
      <w:bookmarkEnd w:id="33379"/>
      <w:bookmarkEnd w:id="33380"/>
      <w:bookmarkEnd w:id="33381"/>
      <w:bookmarkEnd w:id="33382"/>
      <w:bookmarkEnd w:id="33383"/>
      <w:bookmarkEnd w:id="33384"/>
      <w:bookmarkEnd w:id="33385"/>
      <w:bookmarkEnd w:id="33386"/>
      <w:bookmarkEnd w:id="33387"/>
      <w:bookmarkEnd w:id="33388"/>
      <w:bookmarkEnd w:id="33389"/>
      <w:bookmarkEnd w:id="33390"/>
      <w:bookmarkEnd w:id="33391"/>
      <w:bookmarkEnd w:id="33392"/>
      <w:bookmarkEnd w:id="33393"/>
      <w:bookmarkEnd w:id="33394"/>
    </w:p>
    <w:p w14:paraId="5430D974" w14:textId="6E8ACF64" w:rsidR="0008356C" w:rsidRPr="00B7686C" w:rsidDel="00C87E9F" w:rsidRDefault="00C87E9F">
      <w:pPr>
        <w:pStyle w:val="Bildetekst"/>
        <w:jc w:val="both"/>
        <w:rPr>
          <w:ins w:id="33395" w:author="Ole-Martin Hanstveit" w:date="2017-11-26T20:10:00Z"/>
          <w:del w:id="33396" w:author="Morten Lerstad Solli" w:date="2017-11-29T15:13:00Z"/>
          <w:lang w:val="en-US"/>
          <w:rPrChange w:id="33397" w:author="Morten Lerstad Solli" w:date="2017-11-29T12:21:00Z">
            <w:rPr>
              <w:ins w:id="33398" w:author="Ole-Martin Hanstveit" w:date="2017-11-26T20:10:00Z"/>
              <w:del w:id="33399" w:author="Morten Lerstad Solli" w:date="2017-11-29T15:13:00Z"/>
              <w:color w:val="FF0000"/>
            </w:rPr>
          </w:rPrChange>
        </w:rPr>
        <w:pPrChange w:id="33400" w:author="Oscar Herman Kise" w:date="2017-11-30T20:05:00Z">
          <w:pPr/>
        </w:pPrChange>
      </w:pPr>
      <w:ins w:id="33401" w:author="Oscar Herman Kise" w:date="2017-11-27T20:31:00Z">
        <w:del w:id="33402" w:author="Morten Lerstad Solli" w:date="2017-11-29T15:13:00Z">
          <w:r w:rsidRPr="00B7686C">
            <w:rPr>
              <w:lang w:val="en-US"/>
              <w:rPrChange w:id="33403" w:author="Morten Lerstad Solli" w:date="2017-11-29T12:21:00Z">
                <w:rPr/>
              </w:rPrChange>
            </w:rPr>
            <w:delText xml:space="preserve">Figure </w:delText>
          </w:r>
          <w:r w:rsidRPr="00B7686C">
            <w:rPr>
              <w:lang w:val="en-US"/>
              <w:rPrChange w:id="33404" w:author="Morten Lerstad Solli" w:date="2017-11-29T12:21:00Z">
                <w:rPr/>
              </w:rPrChange>
            </w:rPr>
            <w:fldChar w:fldCharType="begin"/>
          </w:r>
          <w:r w:rsidRPr="00B7686C">
            <w:rPr>
              <w:lang w:val="en-US"/>
              <w:rPrChange w:id="33405" w:author="Morten Lerstad Solli" w:date="2017-11-29T12:21:00Z">
                <w:rPr/>
              </w:rPrChange>
            </w:rPr>
            <w:delInstrText xml:space="preserve"> SEQ Figure \* ARABIC </w:delInstrText>
          </w:r>
        </w:del>
      </w:ins>
      <w:del w:id="33406" w:author="Morten Lerstad Solli" w:date="2017-11-29T15:13:00Z">
        <w:r w:rsidRPr="00B7686C">
          <w:rPr>
            <w:lang w:val="en-US"/>
            <w:rPrChange w:id="33407" w:author="Morten Lerstad Solli" w:date="2017-11-29T12:21:00Z">
              <w:rPr/>
            </w:rPrChange>
          </w:rPr>
          <w:fldChar w:fldCharType="separate"/>
        </w:r>
        <w:r w:rsidR="004C6BE8">
          <w:rPr>
            <w:lang w:val="en-US"/>
          </w:rPr>
          <w:delText>30</w:delText>
        </w:r>
      </w:del>
      <w:ins w:id="33408" w:author="Oscar Herman Kise" w:date="2017-11-27T20:31:00Z">
        <w:del w:id="33409" w:author="Morten Lerstad Solli" w:date="2017-11-29T15:13:00Z">
          <w:r w:rsidRPr="00B7686C">
            <w:rPr>
              <w:lang w:val="en-US"/>
              <w:rPrChange w:id="33410" w:author="Morten Lerstad Solli" w:date="2017-11-29T12:21:00Z">
                <w:rPr/>
              </w:rPrChange>
            </w:rPr>
            <w:fldChar w:fldCharType="end"/>
          </w:r>
          <w:r w:rsidRPr="00B7686C">
            <w:rPr>
              <w:lang w:val="en-US"/>
              <w:rPrChange w:id="33411" w:author="Morten Lerstad Solli" w:date="2017-11-29T12:21:00Z">
                <w:rPr/>
              </w:rPrChange>
            </w:rPr>
            <w:delText>: Original image (left), after one pass of erosion (rig</w:delText>
          </w:r>
          <w:r w:rsidRPr="005A3108">
            <w:rPr>
              <w:lang w:val="en-US"/>
            </w:rPr>
            <w:delText xml:space="preserve">ht). </w:delText>
          </w:r>
        </w:del>
      </w:ins>
      <w:ins w:id="33412" w:author="Oscar Herman Kise" w:date="2017-11-27T20:33:00Z">
        <w:del w:id="33413" w:author="Morten Lerstad Solli" w:date="2017-11-29T15:13:00Z">
          <w:r w:rsidRPr="00CD6AE6">
            <w:rPr>
              <w:lang w:val="en-US"/>
            </w:rPr>
            <w:fldChar w:fldCharType="begin"/>
          </w:r>
          <w:r w:rsidRPr="00CD6AE6">
            <w:rPr>
              <w:lang w:val="en-US"/>
            </w:rPr>
            <w:delInstrText xml:space="preserve"> HYPERLINK  \l "_picture_references" </w:delInstrText>
          </w:r>
          <w:r w:rsidRPr="00CD6AE6">
            <w:rPr>
              <w:lang w:val="en-US"/>
            </w:rPr>
            <w:fldChar w:fldCharType="separate"/>
          </w:r>
          <w:r w:rsidRPr="00CD6AE6">
            <w:rPr>
              <w:rStyle w:val="Hyperkobling"/>
              <w:lang w:val="en-US"/>
            </w:rPr>
            <w:delText>[16]</w:delText>
          </w:r>
          <w:r w:rsidRPr="00CD6AE6">
            <w:rPr>
              <w:lang w:val="en-US"/>
            </w:rPr>
            <w:fldChar w:fldCharType="end"/>
          </w:r>
        </w:del>
      </w:ins>
      <w:ins w:id="33414" w:author="Ole-Martin Hanstveit" w:date="2017-11-26T20:01:00Z">
        <w:del w:id="33415" w:author="Morten Lerstad Solli" w:date="2017-11-29T15:13:00Z">
          <w:r w:rsidR="000D70B0" w:rsidRPr="00CD6AE6" w:rsidDel="00C87E9F">
            <w:rPr>
              <w:color w:val="FF0000"/>
              <w:lang w:val="en-US"/>
            </w:rPr>
            <w:br/>
          </w:r>
        </w:del>
      </w:ins>
      <w:ins w:id="33416" w:author="Ole-Martin Hanstveit" w:date="2017-11-26T20:10:00Z">
        <w:del w:id="33417" w:author="Morten Lerstad Solli" w:date="2017-11-29T15:13:00Z">
          <w:r w:rsidR="0008356C" w:rsidRPr="00B7686C" w:rsidDel="00C87E9F">
            <w:rPr>
              <w:color w:val="FF0000"/>
              <w:lang w:val="en-US"/>
              <w:rPrChange w:id="33418" w:author="Morten Lerstad Solli" w:date="2017-11-29T12:21:00Z">
                <w:rPr>
                  <w:color w:val="FF0000"/>
                </w:rPr>
              </w:rPrChange>
            </w:rPr>
            <w:delText>Bildetekst: «Original image (left), after one pass of erosion (right)”</w:delText>
          </w:r>
          <w:bookmarkStart w:id="33419" w:name="_Toc499732720"/>
          <w:bookmarkStart w:id="33420" w:name="_Toc499732013"/>
          <w:bookmarkStart w:id="33421" w:name="_Toc499732878"/>
          <w:bookmarkStart w:id="33422" w:name="_Toc499732195"/>
          <w:bookmarkStart w:id="33423" w:name="_Toc499732377"/>
          <w:bookmarkStart w:id="33424" w:name="_Toc499732555"/>
          <w:bookmarkStart w:id="33425" w:name="_Toc499732787"/>
          <w:bookmarkStart w:id="33426" w:name="_Toc499733011"/>
          <w:bookmarkStart w:id="33427" w:name="_Toc499733168"/>
          <w:bookmarkStart w:id="33428" w:name="_Toc499733325"/>
          <w:bookmarkStart w:id="33429" w:name="_Toc499733482"/>
          <w:bookmarkStart w:id="33430" w:name="_Toc499733203"/>
          <w:bookmarkStart w:id="33431" w:name="_Toc499733674"/>
          <w:bookmarkStart w:id="33432" w:name="_Toc499733831"/>
          <w:bookmarkStart w:id="33433" w:name="_Toc499733988"/>
          <w:bookmarkStart w:id="33434" w:name="_Toc499737834"/>
          <w:bookmarkStart w:id="33435" w:name="_Toc499738132"/>
          <w:bookmarkStart w:id="33436" w:name="_Toc499739520"/>
          <w:bookmarkStart w:id="33437" w:name="_Toc499743848"/>
          <w:bookmarkStart w:id="33438" w:name="_Toc499748434"/>
          <w:bookmarkStart w:id="33439" w:name="_Toc499749148"/>
          <w:bookmarkStart w:id="33440" w:name="_Toc499749306"/>
          <w:bookmarkStart w:id="33441" w:name="_Toc499749464"/>
          <w:bookmarkStart w:id="33442" w:name="_Toc499749622"/>
          <w:bookmarkStart w:id="33443" w:name="_Toc499750183"/>
          <w:bookmarkStart w:id="33444" w:name="_Toc499750607"/>
          <w:bookmarkStart w:id="33445" w:name="_Toc499748594"/>
          <w:bookmarkStart w:id="33446" w:name="_Toc499750064"/>
          <w:bookmarkStart w:id="33447" w:name="_Toc499750751"/>
          <w:bookmarkStart w:id="33448" w:name="_Toc499750910"/>
          <w:bookmarkStart w:id="33449" w:name="_Toc499751069"/>
          <w:bookmarkStart w:id="33450" w:name="_Toc499751228"/>
          <w:bookmarkStart w:id="33451" w:name="_Toc499751387"/>
          <w:bookmarkStart w:id="33452" w:name="_Toc499751546"/>
          <w:bookmarkStart w:id="33453" w:name="_Toc499751705"/>
          <w:bookmarkStart w:id="33454" w:name="_Toc499751864"/>
          <w:bookmarkStart w:id="33455" w:name="_Toc499752023"/>
          <w:bookmarkStart w:id="33456" w:name="_Toc499752280"/>
          <w:bookmarkStart w:id="33457" w:name="_Toc499752439"/>
          <w:bookmarkStart w:id="33458" w:name="_Toc499752598"/>
          <w:bookmarkStart w:id="33459" w:name="_Toc499752757"/>
          <w:bookmarkStart w:id="33460" w:name="_Toc499753014"/>
          <w:bookmarkStart w:id="33461" w:name="_Toc499753173"/>
          <w:bookmarkStart w:id="33462" w:name="_Toc499753332"/>
          <w:bookmarkStart w:id="33463" w:name="_Toc499753491"/>
          <w:bookmarkStart w:id="33464" w:name="_Toc499753944"/>
          <w:bookmarkStart w:id="33465" w:name="_Toc499754103"/>
          <w:bookmarkStart w:id="33466" w:name="_Toc499754948"/>
          <w:bookmarkStart w:id="33467" w:name="_Toc499755107"/>
          <w:bookmarkStart w:id="33468" w:name="_Toc499755266"/>
          <w:bookmarkStart w:id="33469" w:name="_Toc499755425"/>
          <w:bookmarkStart w:id="33470" w:name="_Toc499755780"/>
          <w:bookmarkStart w:id="33471" w:name="_Toc499755939"/>
          <w:bookmarkStart w:id="33472" w:name="_Toc499756097"/>
          <w:bookmarkStart w:id="33473" w:name="_Toc499756255"/>
          <w:bookmarkStart w:id="33474" w:name="_Toc499756413"/>
          <w:bookmarkStart w:id="33475" w:name="_Toc499756571"/>
          <w:bookmarkStart w:id="33476" w:name="_Toc499755301"/>
          <w:bookmarkStart w:id="33477" w:name="_Toc499755540"/>
          <w:bookmarkStart w:id="33478" w:name="_Toc499755717"/>
          <w:bookmarkStart w:id="33479" w:name="_Toc499756826"/>
          <w:bookmarkStart w:id="33480" w:name="_Toc499756017"/>
          <w:bookmarkStart w:id="33481" w:name="_Toc499756310"/>
          <w:bookmarkStart w:id="33482" w:name="_Toc499756608"/>
          <w:bookmarkStart w:id="33483" w:name="_Toc499756847"/>
          <w:bookmarkStart w:id="33484" w:name="_Toc499757102"/>
          <w:bookmarkStart w:id="33485" w:name="_Toc499757260"/>
          <w:bookmarkStart w:id="33486" w:name="_Toc499757418"/>
          <w:bookmarkStart w:id="33487" w:name="_Toc499757576"/>
          <w:bookmarkStart w:id="33488" w:name="_Toc499757734"/>
          <w:bookmarkStart w:id="33489" w:name="_Toc499757892"/>
          <w:bookmarkStart w:id="33490" w:name="_Toc499757963"/>
          <w:bookmarkStart w:id="33491" w:name="_Toc499758121"/>
          <w:bookmarkStart w:id="33492" w:name="_Toc499756651"/>
          <w:bookmarkStart w:id="33493" w:name="_Toc499758279"/>
          <w:bookmarkStart w:id="33494" w:name="_Toc499758437"/>
          <w:bookmarkStart w:id="33495" w:name="_Toc499758595"/>
          <w:bookmarkStart w:id="33496" w:name="_Toc499758753"/>
          <w:bookmarkStart w:id="33497" w:name="_Toc499758911"/>
          <w:bookmarkStart w:id="33498" w:name="_Toc499759069"/>
          <w:bookmarkStart w:id="33499" w:name="_Toc499759227"/>
          <w:bookmarkStart w:id="33500" w:name="_Toc499759385"/>
          <w:bookmarkStart w:id="33501" w:name="_Toc499759543"/>
          <w:bookmarkStart w:id="33502" w:name="_Toc499759701"/>
          <w:bookmarkStart w:id="33503" w:name="_Toc499759859"/>
          <w:bookmarkStart w:id="33504" w:name="_Toc499760017"/>
          <w:bookmarkStart w:id="33505" w:name="_Toc499760175"/>
          <w:bookmarkStart w:id="33506" w:name="_Toc499756980"/>
          <w:bookmarkStart w:id="33507" w:name="_Toc499757280"/>
          <w:bookmarkStart w:id="33508" w:name="_Toc499760333"/>
          <w:bookmarkStart w:id="33509" w:name="_Toc499757521"/>
          <w:bookmarkStart w:id="33510" w:name="_Toc499760491"/>
          <w:bookmarkStart w:id="33511" w:name="_Toc499760649"/>
          <w:bookmarkStart w:id="33512" w:name="_Toc499760904"/>
          <w:bookmarkStart w:id="33513" w:name="_Toc499761062"/>
          <w:bookmarkStart w:id="33514" w:name="_Toc499761220"/>
          <w:bookmarkStart w:id="33515" w:name="_Toc499761378"/>
          <w:bookmarkStart w:id="33516" w:name="_Toc499801927"/>
          <w:bookmarkStart w:id="33517" w:name="_Toc499802086"/>
          <w:bookmarkStart w:id="33518" w:name="_Toc499802245"/>
          <w:bookmarkStart w:id="33519" w:name="_Toc499802404"/>
          <w:bookmarkStart w:id="33520" w:name="_Toc499802282"/>
          <w:bookmarkStart w:id="33521" w:name="_Toc499802600"/>
          <w:bookmarkStart w:id="33522" w:name="_Toc499802759"/>
          <w:bookmarkStart w:id="33523" w:name="_Toc499802918"/>
          <w:bookmarkStart w:id="33524" w:name="_Toc499802681"/>
          <w:bookmarkStart w:id="33525" w:name="_Toc499803077"/>
          <w:bookmarkStart w:id="33526" w:name="_Toc499803236"/>
          <w:bookmarkStart w:id="33527" w:name="_Toc499803395"/>
          <w:bookmarkStart w:id="33528" w:name="_Toc499803554"/>
          <w:bookmarkStart w:id="33529" w:name="_Toc499803714"/>
          <w:bookmarkStart w:id="33530" w:name="_Toc499803874"/>
          <w:bookmarkStart w:id="33531" w:name="_Toc499804034"/>
          <w:bookmarkStart w:id="33532" w:name="_Toc499804194"/>
          <w:bookmarkStart w:id="33533" w:name="_Toc499804354"/>
          <w:bookmarkStart w:id="33534" w:name="_Toc499804514"/>
          <w:bookmarkStart w:id="33535" w:name="_Toc499803155"/>
          <w:bookmarkStart w:id="33536" w:name="_Toc499804675"/>
          <w:bookmarkStart w:id="33537" w:name="_Toc499803453"/>
          <w:bookmarkStart w:id="33538" w:name="_Toc499803756"/>
          <w:bookmarkStart w:id="33539" w:name="_Toc499804061"/>
          <w:bookmarkStart w:id="33540" w:name="_Toc499804836"/>
          <w:bookmarkStart w:id="33541" w:name="_Toc499804307"/>
          <w:bookmarkStart w:id="33542" w:name="_Toc499804996"/>
          <w:bookmarkStart w:id="33543" w:name="_Toc499805156"/>
          <w:bookmarkStart w:id="33544" w:name="_Toc499804606"/>
          <w:bookmarkStart w:id="33545" w:name="_Toc499805316"/>
          <w:bookmarkStart w:id="33546" w:name="_Toc499804127"/>
          <w:bookmarkStart w:id="33547" w:name="_Toc499805038"/>
          <w:bookmarkStart w:id="33548" w:name="_Toc499805430"/>
          <w:bookmarkStart w:id="33549" w:name="_Toc499805590"/>
          <w:bookmarkStart w:id="33550" w:name="_Toc499805699"/>
          <w:bookmarkStart w:id="33551" w:name="_Toc499805859"/>
          <w:bookmarkStart w:id="33552" w:name="_Toc499806019"/>
          <w:bookmarkStart w:id="33553" w:name="_Toc499806179"/>
          <w:bookmarkStart w:id="33554" w:name="_Toc499806725"/>
          <w:bookmarkStart w:id="33555" w:name="_Toc499822195"/>
          <w:bookmarkStart w:id="33556" w:name="_Toc499822356"/>
          <w:bookmarkStart w:id="33557" w:name="_Toc499804904"/>
          <w:bookmarkStart w:id="33558" w:name="_Toc499805205"/>
          <w:bookmarkStart w:id="33559" w:name="_Toc499806325"/>
          <w:bookmarkStart w:id="33560" w:name="_Toc499806485"/>
          <w:bookmarkStart w:id="33561" w:name="_Toc499806805"/>
          <w:bookmarkStart w:id="33562" w:name="_Toc499806965"/>
          <w:bookmarkStart w:id="33563" w:name="_Toc499807125"/>
          <w:bookmarkStart w:id="33564" w:name="_Toc499807285"/>
          <w:bookmarkStart w:id="33565" w:name="_Toc499807445"/>
          <w:bookmarkStart w:id="33566" w:name="_Toc499807605"/>
          <w:bookmarkStart w:id="33567" w:name="_Toc499807765"/>
          <w:bookmarkStart w:id="33568" w:name="_Toc499807925"/>
          <w:bookmarkStart w:id="33569" w:name="_Toc499808085"/>
          <w:bookmarkStart w:id="33570" w:name="_Toc499808245"/>
          <w:bookmarkStart w:id="33571" w:name="_Toc499808405"/>
          <w:bookmarkStart w:id="33572" w:name="_Toc499808565"/>
          <w:bookmarkStart w:id="33573" w:name="_Toc499808725"/>
          <w:bookmarkStart w:id="33574" w:name="_Toc499808885"/>
          <w:bookmarkStart w:id="33575" w:name="_Toc499809045"/>
          <w:bookmarkStart w:id="33576" w:name="_Toc499809205"/>
          <w:bookmarkStart w:id="33577" w:name="_Toc499809365"/>
          <w:bookmarkStart w:id="33578" w:name="_Toc499809525"/>
          <w:bookmarkStart w:id="33579" w:name="_Toc499809685"/>
          <w:bookmarkStart w:id="33580" w:name="_Toc499809845"/>
          <w:bookmarkStart w:id="33581" w:name="_Toc499810005"/>
          <w:bookmarkStart w:id="33582" w:name="_Toc499810165"/>
          <w:bookmarkStart w:id="33583" w:name="_Toc499810325"/>
          <w:bookmarkStart w:id="33584" w:name="_Toc499810485"/>
          <w:bookmarkStart w:id="33585" w:name="_Toc499810645"/>
          <w:bookmarkStart w:id="33586" w:name="_Toc499810805"/>
          <w:bookmarkStart w:id="33587" w:name="_Toc499810965"/>
          <w:bookmarkStart w:id="33588" w:name="_Toc499811125"/>
          <w:bookmarkStart w:id="33589" w:name="_Toc499811285"/>
          <w:bookmarkStart w:id="33590" w:name="_Toc499811445"/>
          <w:bookmarkStart w:id="33591" w:name="_Toc499811605"/>
          <w:bookmarkStart w:id="33592" w:name="_Toc499811863"/>
          <w:bookmarkStart w:id="33593" w:name="_Toc499812023"/>
          <w:bookmarkStart w:id="33594" w:name="_Toc499812673"/>
          <w:bookmarkStart w:id="33595" w:name="_Toc499812833"/>
          <w:bookmarkStart w:id="33596" w:name="_Toc499812993"/>
          <w:bookmarkStart w:id="33597" w:name="_Toc499813153"/>
          <w:bookmarkStart w:id="33598" w:name="_Toc499813313"/>
          <w:bookmarkStart w:id="33599" w:name="_Toc499813473"/>
          <w:bookmarkStart w:id="33600" w:name="_Toc499813633"/>
          <w:bookmarkStart w:id="33601" w:name="_Toc499813793"/>
          <w:bookmarkStart w:id="33602" w:name="_Toc499813953"/>
          <w:bookmarkStart w:id="33603" w:name="_Toc499814113"/>
          <w:bookmarkStart w:id="33604" w:name="_Toc499814273"/>
          <w:bookmarkStart w:id="33605" w:name="_Toc499814433"/>
          <w:bookmarkStart w:id="33606" w:name="_Toc499814593"/>
          <w:bookmarkStart w:id="33607" w:name="_Toc499814753"/>
          <w:bookmarkStart w:id="33608" w:name="_Toc499814913"/>
          <w:bookmarkStart w:id="33609" w:name="_Toc499815073"/>
          <w:bookmarkStart w:id="33610" w:name="_Toc499815233"/>
          <w:bookmarkStart w:id="33611" w:name="_Toc499815393"/>
          <w:bookmarkStart w:id="33612" w:name="_Toc499815553"/>
          <w:bookmarkStart w:id="33613" w:name="_Toc499815811"/>
          <w:bookmarkStart w:id="33614" w:name="_Toc499816265"/>
          <w:bookmarkStart w:id="33615" w:name="_Toc499816719"/>
          <w:bookmarkStart w:id="33616" w:name="_Toc499817957"/>
          <w:bookmarkStart w:id="33617" w:name="_Toc499818215"/>
          <w:bookmarkStart w:id="33618" w:name="_Toc499818375"/>
          <w:bookmarkStart w:id="33619" w:name="_Toc499818535"/>
          <w:bookmarkStart w:id="33620" w:name="_Toc499818695"/>
          <w:bookmarkStart w:id="33621" w:name="_Toc499818855"/>
          <w:bookmarkStart w:id="33622" w:name="_Toc499819015"/>
          <w:bookmarkStart w:id="33623" w:name="_Toc499819175"/>
          <w:bookmarkStart w:id="33624" w:name="_Toc499819335"/>
          <w:bookmarkStart w:id="33625" w:name="_Toc499819495"/>
          <w:bookmarkStart w:id="33626" w:name="_Toc499819655"/>
          <w:bookmarkStart w:id="33627" w:name="_Toc499819815"/>
          <w:bookmarkStart w:id="33628" w:name="_Toc499819975"/>
          <w:bookmarkStart w:id="33629" w:name="_Toc499820135"/>
          <w:bookmarkStart w:id="33630" w:name="_Toc499820295"/>
          <w:bookmarkStart w:id="33631" w:name="_Toc499820455"/>
          <w:bookmarkStart w:id="33632" w:name="_Toc499820615"/>
          <w:bookmarkStart w:id="33633" w:name="_Toc499820775"/>
          <w:bookmarkStart w:id="33634" w:name="_Toc499820935"/>
          <w:bookmarkStart w:id="33635" w:name="_Toc499821193"/>
          <w:bookmarkStart w:id="33636" w:name="_Toc499821353"/>
          <w:bookmarkStart w:id="33637" w:name="_Toc499821513"/>
          <w:bookmarkStart w:id="33638" w:name="_Toc499821673"/>
          <w:bookmarkStart w:id="33639" w:name="_Toc499821833"/>
          <w:bookmarkStart w:id="33640" w:name="_Toc499821993"/>
          <w:bookmarkStart w:id="33641" w:name="_Toc499822473"/>
          <w:bookmarkStart w:id="33642" w:name="_Toc499822633"/>
          <w:bookmarkStart w:id="33643" w:name="_Toc499822793"/>
          <w:bookmarkStart w:id="33644" w:name="_Toc499822953"/>
          <w:bookmarkStart w:id="33645" w:name="_Toc499823113"/>
          <w:bookmarkStart w:id="33646" w:name="_Toc499823273"/>
          <w:bookmarkStart w:id="33647" w:name="_Toc499823433"/>
          <w:bookmarkStart w:id="33648" w:name="_Toc499823593"/>
          <w:bookmarkStart w:id="33649" w:name="_Toc499823753"/>
          <w:bookmarkStart w:id="33650" w:name="_Toc499823913"/>
          <w:bookmarkStart w:id="33651" w:name="_Toc499824073"/>
          <w:bookmarkStart w:id="33652" w:name="_Toc499824233"/>
          <w:bookmarkStart w:id="33653" w:name="_Toc499824393"/>
          <w:bookmarkStart w:id="33654" w:name="_Toc499824553"/>
          <w:bookmarkStart w:id="33655" w:name="_Toc499824713"/>
          <w:bookmarkStart w:id="33656" w:name="_Toc499824873"/>
          <w:bookmarkStart w:id="33657" w:name="_Toc499825033"/>
          <w:bookmarkStart w:id="33658" w:name="_Toc499825193"/>
          <w:bookmarkStart w:id="33659" w:name="_Toc499825451"/>
          <w:bookmarkStart w:id="33660" w:name="_Toc499825611"/>
          <w:bookmarkStart w:id="33661" w:name="_Toc499825869"/>
          <w:bookmarkStart w:id="33662" w:name="_Toc499826029"/>
          <w:bookmarkStart w:id="33663" w:name="_Toc499826189"/>
          <w:bookmarkStart w:id="33664" w:name="_Toc499826447"/>
          <w:bookmarkStart w:id="33665" w:name="_Toc499826607"/>
          <w:bookmarkStart w:id="33666" w:name="_Toc499827649"/>
          <w:bookmarkStart w:id="33667" w:name="_Toc499828005"/>
          <w:bookmarkStart w:id="33668" w:name="_Toc499828165"/>
          <w:bookmarkStart w:id="33669" w:name="_Toc499828521"/>
          <w:bookmarkStart w:id="33670" w:name="_Toc499828681"/>
          <w:bookmarkStart w:id="33671" w:name="_Toc499828841"/>
          <w:bookmarkStart w:id="33672" w:name="_Toc499829001"/>
          <w:bookmarkStart w:id="33673" w:name="_Toc499829161"/>
          <w:bookmarkStart w:id="33674" w:name="_Toc499829321"/>
          <w:bookmarkStart w:id="33675" w:name="_Toc499829481"/>
          <w:bookmarkStart w:id="33676" w:name="_Toc499829641"/>
          <w:bookmarkStart w:id="33677" w:name="_Toc499829801"/>
          <w:bookmarkStart w:id="33678" w:name="_Toc499829961"/>
          <w:bookmarkStart w:id="33679" w:name="_Toc499830121"/>
          <w:bookmarkStart w:id="33680" w:name="_Toc499830281"/>
          <w:bookmarkStart w:id="33681" w:name="_Toc499830441"/>
          <w:bookmarkStart w:id="33682" w:name="_Toc499830601"/>
          <w:bookmarkStart w:id="33683" w:name="_Toc499830761"/>
          <w:bookmarkStart w:id="33684" w:name="_Toc499830921"/>
          <w:bookmarkStart w:id="33685" w:name="_Toc499831081"/>
          <w:bookmarkStart w:id="33686" w:name="_Toc499831241"/>
          <w:bookmarkStart w:id="33687" w:name="_Toc499831401"/>
          <w:bookmarkStart w:id="33688" w:name="_Toc499831561"/>
          <w:bookmarkStart w:id="33689" w:name="_Toc499831721"/>
          <w:bookmarkStart w:id="33690" w:name="_Toc499831881"/>
          <w:bookmarkStart w:id="33691" w:name="_Toc499832041"/>
          <w:bookmarkStart w:id="33692" w:name="_Toc499832201"/>
          <w:bookmarkStart w:id="33693" w:name="_Toc499832361"/>
          <w:bookmarkStart w:id="33694" w:name="_Toc499832521"/>
          <w:bookmarkStart w:id="33695" w:name="_Toc499832681"/>
          <w:bookmarkStart w:id="33696" w:name="_Toc499832841"/>
          <w:bookmarkStart w:id="33697" w:name="_Toc499833001"/>
          <w:bookmarkStart w:id="33698" w:name="_Toc499833161"/>
          <w:bookmarkStart w:id="33699" w:name="_Toc499833321"/>
          <w:bookmarkStart w:id="33700" w:name="_Toc499833481"/>
          <w:bookmarkStart w:id="33701" w:name="_Toc499833641"/>
          <w:bookmarkStart w:id="33702" w:name="_Toc499833801"/>
          <w:bookmarkStart w:id="33703" w:name="_Toc499833961"/>
          <w:bookmarkStart w:id="33704" w:name="_Toc499834121"/>
          <w:bookmarkStart w:id="33705" w:name="_Toc499834281"/>
          <w:bookmarkStart w:id="33706" w:name="_Toc499834441"/>
          <w:bookmarkStart w:id="33707" w:name="_Toc499834601"/>
          <w:bookmarkStart w:id="33708" w:name="_Toc499834761"/>
          <w:bookmarkStart w:id="33709" w:name="_Toc499834921"/>
          <w:bookmarkStart w:id="33710" w:name="_Toc499835081"/>
          <w:bookmarkStart w:id="33711" w:name="_Toc499835241"/>
          <w:bookmarkStart w:id="33712" w:name="_Toc499835401"/>
          <w:bookmarkStart w:id="33713" w:name="_Toc499835561"/>
          <w:bookmarkStart w:id="33714" w:name="_Toc499835721"/>
          <w:bookmarkStart w:id="33715" w:name="_Toc499835881"/>
          <w:bookmarkStart w:id="33716" w:name="_Toc499836041"/>
          <w:bookmarkStart w:id="33717" w:name="_Toc499836201"/>
          <w:bookmarkStart w:id="33718" w:name="_Toc499836361"/>
          <w:bookmarkStart w:id="33719" w:name="_Toc499836522"/>
          <w:bookmarkStart w:id="33720" w:name="_Toc499836683"/>
          <w:bookmarkStart w:id="33721" w:name="_Toc499836844"/>
          <w:bookmarkStart w:id="33722" w:name="_Toc499837005"/>
          <w:bookmarkStart w:id="33723" w:name="_Toc499837166"/>
          <w:bookmarkStart w:id="33724" w:name="_Toc499837327"/>
          <w:bookmarkStart w:id="33725" w:name="_Toc499822652"/>
          <w:bookmarkStart w:id="33726" w:name="_Toc499822898"/>
          <w:bookmarkStart w:id="33727" w:name="_Toc499823310"/>
          <w:bookmarkStart w:id="33728" w:name="_Toc499837488"/>
          <w:bookmarkStart w:id="33729" w:name="_Toc499837649"/>
          <w:bookmarkStart w:id="33730" w:name="_Toc499837810"/>
          <w:bookmarkStart w:id="33731" w:name="_Toc499837971"/>
          <w:bookmarkStart w:id="33732" w:name="_Toc499838132"/>
          <w:bookmarkStart w:id="33733" w:name="_Toc499838293"/>
          <w:bookmarkStart w:id="33734" w:name="_Toc499838454"/>
          <w:bookmarkStart w:id="33735" w:name="_Toc499838615"/>
          <w:bookmarkStart w:id="33736" w:name="_Toc499838776"/>
          <w:bookmarkStart w:id="33737" w:name="_Toc499838937"/>
          <w:bookmarkStart w:id="33738" w:name="_Toc499839098"/>
          <w:bookmarkStart w:id="33739" w:name="_Toc499839259"/>
          <w:bookmarkStart w:id="33740" w:name="_Toc499839420"/>
          <w:bookmarkStart w:id="33741" w:name="_Toc499839680"/>
          <w:bookmarkStart w:id="33742" w:name="_Toc499823615"/>
          <w:bookmarkStart w:id="33743" w:name="_Toc499823865"/>
          <w:bookmarkStart w:id="33744" w:name="_Toc499839841"/>
          <w:bookmarkStart w:id="33745" w:name="_Toc499824165"/>
          <w:bookmarkStart w:id="33746" w:name="_Toc499824766"/>
          <w:bookmarkStart w:id="33747" w:name="_Toc499825071"/>
          <w:bookmarkStart w:id="33748" w:name="_Toc499840002"/>
          <w:bookmarkStart w:id="33749" w:name="_Toc499840163"/>
          <w:bookmarkStart w:id="33750" w:name="_Toc499825314"/>
          <w:bookmarkStart w:id="33751" w:name="_Toc499840324"/>
          <w:bookmarkStart w:id="33752" w:name="_Toc499825561"/>
          <w:bookmarkStart w:id="33753" w:name="_Toc499840485"/>
          <w:bookmarkStart w:id="33754" w:name="_Toc499840646"/>
          <w:bookmarkStart w:id="33755" w:name="_Toc499840807"/>
          <w:bookmarkStart w:id="33756" w:name="_Toc499840968"/>
          <w:bookmarkStart w:id="33757" w:name="_Toc499825799"/>
          <w:bookmarkStart w:id="33758" w:name="_Toc499826098"/>
          <w:bookmarkStart w:id="33759" w:name="_Toc499826338"/>
          <w:bookmarkStart w:id="33760" w:name="_Toc499826643"/>
          <w:bookmarkStart w:id="33761" w:name="_Toc499826824"/>
          <w:bookmarkStart w:id="33762" w:name="_Toc499841129"/>
          <w:bookmarkStart w:id="33763" w:name="_Toc499827003"/>
          <w:bookmarkStart w:id="33764" w:name="_Toc499825354"/>
          <w:bookmarkStart w:id="33765" w:name="_Toc499827183"/>
          <w:bookmarkStart w:id="33766" w:name="_Toc499825883"/>
          <w:bookmarkStart w:id="33767" w:name="_Toc499826280"/>
          <w:bookmarkStart w:id="33768" w:name="_Toc499826738"/>
          <w:bookmarkStart w:id="33769" w:name="_Toc499827358"/>
          <w:bookmarkStart w:id="33770" w:name="_Toc499827538"/>
          <w:bookmarkStart w:id="33771" w:name="_Toc499827067"/>
          <w:bookmarkStart w:id="33772" w:name="_Toc499827409"/>
          <w:bookmarkStart w:id="33773" w:name="_Toc499827830"/>
          <w:bookmarkStart w:id="33774" w:name="_Toc499828068"/>
          <w:bookmarkStart w:id="33775" w:name="_Toc499828310"/>
          <w:bookmarkStart w:id="33776" w:name="_Toc499828553"/>
          <w:bookmarkStart w:id="33777" w:name="_Toc499828858"/>
          <w:bookmarkStart w:id="33778" w:name="_Toc499829104"/>
          <w:bookmarkStart w:id="33779" w:name="_Toc499828219"/>
          <w:bookmarkStart w:id="33780" w:name="_Toc499826671"/>
          <w:bookmarkStart w:id="33781" w:name="_Toc499827248"/>
          <w:bookmarkStart w:id="33782" w:name="_Toc499827726"/>
          <w:bookmarkStart w:id="33783" w:name="_Toc499827095"/>
          <w:bookmarkStart w:id="33784" w:name="_Toc499828623"/>
          <w:bookmarkStart w:id="33785" w:name="_Toc499829363"/>
          <w:bookmarkStart w:id="33786" w:name="_Toc499828343"/>
          <w:bookmarkStart w:id="33787" w:name="_Toc499829398"/>
          <w:bookmarkStart w:id="33788" w:name="_Toc499829694"/>
          <w:bookmarkStart w:id="33789" w:name="_Toc499829999"/>
          <w:bookmarkStart w:id="33790" w:name="_Toc499828732"/>
          <w:bookmarkStart w:id="33791" w:name="_Toc499830071"/>
          <w:bookmarkStart w:id="33792" w:name="_Toc499830371"/>
          <w:bookmarkStart w:id="33793" w:name="_Toc499830670"/>
          <w:bookmarkStart w:id="33794" w:name="_Toc499830937"/>
          <w:bookmarkStart w:id="33795" w:name="_Toc499831183"/>
          <w:bookmarkStart w:id="33796" w:name="_Toc499831655"/>
          <w:bookmarkStart w:id="33797" w:name="_Toc499832131"/>
          <w:bookmarkStart w:id="33798" w:name="_Toc499833054"/>
          <w:bookmarkStart w:id="33799" w:name="_Toc499833502"/>
          <w:bookmarkStart w:id="33800" w:name="_Toc499833755"/>
          <w:bookmarkStart w:id="33801" w:name="_Toc499834065"/>
          <w:bookmarkStart w:id="33802" w:name="_Toc499834456"/>
          <w:bookmarkStart w:id="33803" w:name="_Toc499834788"/>
          <w:bookmarkStart w:id="33804" w:name="_Toc499835120"/>
          <w:bookmarkStart w:id="33805" w:name="_Toc499834306"/>
          <w:bookmarkStart w:id="33806" w:name="_Toc499835452"/>
          <w:bookmarkStart w:id="33807" w:name="_Toc499835787"/>
          <w:bookmarkStart w:id="33808" w:name="_Toc499834991"/>
          <w:bookmarkStart w:id="33809" w:name="_Toc499835991"/>
          <w:bookmarkStart w:id="33810" w:name="_Toc499837114"/>
          <w:bookmarkStart w:id="33811" w:name="_Toc499837505"/>
          <w:bookmarkStart w:id="33812" w:name="_Toc499837839"/>
          <w:bookmarkStart w:id="33813" w:name="_Toc499838173"/>
          <w:bookmarkStart w:id="33814" w:name="_Toc499842750"/>
          <w:bookmarkStart w:id="33815" w:name="_Toc499843415"/>
          <w:bookmarkEnd w:id="33419"/>
          <w:bookmarkEnd w:id="33420"/>
          <w:bookmarkEnd w:id="33421"/>
          <w:bookmarkEnd w:id="33422"/>
          <w:bookmarkEnd w:id="33423"/>
          <w:bookmarkEnd w:id="33424"/>
          <w:bookmarkEnd w:id="33425"/>
          <w:bookmarkEnd w:id="33426"/>
          <w:bookmarkEnd w:id="33427"/>
          <w:bookmarkEnd w:id="33428"/>
          <w:bookmarkEnd w:id="33429"/>
          <w:bookmarkEnd w:id="33430"/>
          <w:bookmarkEnd w:id="33431"/>
          <w:bookmarkEnd w:id="33432"/>
          <w:bookmarkEnd w:id="33433"/>
          <w:bookmarkEnd w:id="33434"/>
          <w:bookmarkEnd w:id="33435"/>
          <w:bookmarkEnd w:id="33436"/>
          <w:bookmarkEnd w:id="33437"/>
          <w:bookmarkEnd w:id="33438"/>
          <w:bookmarkEnd w:id="33439"/>
          <w:bookmarkEnd w:id="33440"/>
          <w:bookmarkEnd w:id="33441"/>
          <w:bookmarkEnd w:id="33442"/>
          <w:bookmarkEnd w:id="33443"/>
          <w:bookmarkEnd w:id="33444"/>
          <w:bookmarkEnd w:id="33445"/>
          <w:bookmarkEnd w:id="33446"/>
          <w:bookmarkEnd w:id="33447"/>
          <w:bookmarkEnd w:id="33448"/>
          <w:bookmarkEnd w:id="33449"/>
          <w:bookmarkEnd w:id="33450"/>
          <w:bookmarkEnd w:id="33451"/>
          <w:bookmarkEnd w:id="33452"/>
          <w:bookmarkEnd w:id="33453"/>
          <w:bookmarkEnd w:id="33454"/>
          <w:bookmarkEnd w:id="33455"/>
          <w:bookmarkEnd w:id="33456"/>
          <w:bookmarkEnd w:id="33457"/>
          <w:bookmarkEnd w:id="33458"/>
          <w:bookmarkEnd w:id="33459"/>
          <w:bookmarkEnd w:id="33460"/>
          <w:bookmarkEnd w:id="33461"/>
          <w:bookmarkEnd w:id="33462"/>
          <w:bookmarkEnd w:id="33463"/>
          <w:bookmarkEnd w:id="33464"/>
          <w:bookmarkEnd w:id="33465"/>
          <w:bookmarkEnd w:id="33466"/>
          <w:bookmarkEnd w:id="33467"/>
          <w:bookmarkEnd w:id="33468"/>
          <w:bookmarkEnd w:id="33469"/>
          <w:bookmarkEnd w:id="33470"/>
          <w:bookmarkEnd w:id="33471"/>
          <w:bookmarkEnd w:id="33472"/>
          <w:bookmarkEnd w:id="33473"/>
          <w:bookmarkEnd w:id="33474"/>
          <w:bookmarkEnd w:id="33475"/>
          <w:bookmarkEnd w:id="33476"/>
          <w:bookmarkEnd w:id="33477"/>
          <w:bookmarkEnd w:id="33478"/>
          <w:bookmarkEnd w:id="33479"/>
          <w:bookmarkEnd w:id="33480"/>
          <w:bookmarkEnd w:id="33481"/>
          <w:bookmarkEnd w:id="33482"/>
          <w:bookmarkEnd w:id="33483"/>
          <w:bookmarkEnd w:id="33484"/>
          <w:bookmarkEnd w:id="33485"/>
          <w:bookmarkEnd w:id="33486"/>
          <w:bookmarkEnd w:id="33487"/>
          <w:bookmarkEnd w:id="33488"/>
          <w:bookmarkEnd w:id="33489"/>
          <w:bookmarkEnd w:id="33490"/>
          <w:bookmarkEnd w:id="33491"/>
          <w:bookmarkEnd w:id="33492"/>
          <w:bookmarkEnd w:id="33493"/>
          <w:bookmarkEnd w:id="33494"/>
          <w:bookmarkEnd w:id="33495"/>
          <w:bookmarkEnd w:id="33496"/>
          <w:bookmarkEnd w:id="33497"/>
          <w:bookmarkEnd w:id="33498"/>
          <w:bookmarkEnd w:id="33499"/>
          <w:bookmarkEnd w:id="33500"/>
          <w:bookmarkEnd w:id="33501"/>
          <w:bookmarkEnd w:id="33502"/>
          <w:bookmarkEnd w:id="33503"/>
          <w:bookmarkEnd w:id="33504"/>
          <w:bookmarkEnd w:id="33505"/>
          <w:bookmarkEnd w:id="33506"/>
          <w:bookmarkEnd w:id="33507"/>
          <w:bookmarkEnd w:id="33508"/>
          <w:bookmarkEnd w:id="33509"/>
          <w:bookmarkEnd w:id="33510"/>
          <w:bookmarkEnd w:id="33511"/>
          <w:bookmarkEnd w:id="33512"/>
          <w:bookmarkEnd w:id="33513"/>
          <w:bookmarkEnd w:id="33514"/>
          <w:bookmarkEnd w:id="33515"/>
          <w:bookmarkEnd w:id="33516"/>
          <w:bookmarkEnd w:id="33517"/>
          <w:bookmarkEnd w:id="33518"/>
          <w:bookmarkEnd w:id="33519"/>
          <w:bookmarkEnd w:id="33520"/>
          <w:bookmarkEnd w:id="33521"/>
          <w:bookmarkEnd w:id="33522"/>
          <w:bookmarkEnd w:id="33523"/>
          <w:bookmarkEnd w:id="33524"/>
          <w:bookmarkEnd w:id="33525"/>
          <w:bookmarkEnd w:id="33526"/>
          <w:bookmarkEnd w:id="33527"/>
          <w:bookmarkEnd w:id="33528"/>
          <w:bookmarkEnd w:id="33529"/>
          <w:bookmarkEnd w:id="33530"/>
          <w:bookmarkEnd w:id="33531"/>
          <w:bookmarkEnd w:id="33532"/>
          <w:bookmarkEnd w:id="33533"/>
          <w:bookmarkEnd w:id="33534"/>
          <w:bookmarkEnd w:id="33535"/>
          <w:bookmarkEnd w:id="33536"/>
          <w:bookmarkEnd w:id="33537"/>
          <w:bookmarkEnd w:id="33538"/>
          <w:bookmarkEnd w:id="33539"/>
          <w:bookmarkEnd w:id="33540"/>
          <w:bookmarkEnd w:id="33541"/>
          <w:bookmarkEnd w:id="33542"/>
          <w:bookmarkEnd w:id="33543"/>
          <w:bookmarkEnd w:id="33544"/>
          <w:bookmarkEnd w:id="33545"/>
          <w:bookmarkEnd w:id="33546"/>
          <w:bookmarkEnd w:id="33547"/>
          <w:bookmarkEnd w:id="33548"/>
          <w:bookmarkEnd w:id="33549"/>
          <w:bookmarkEnd w:id="33550"/>
          <w:bookmarkEnd w:id="33551"/>
          <w:bookmarkEnd w:id="33552"/>
          <w:bookmarkEnd w:id="33553"/>
          <w:bookmarkEnd w:id="33554"/>
          <w:bookmarkEnd w:id="33555"/>
          <w:bookmarkEnd w:id="33556"/>
          <w:bookmarkEnd w:id="33557"/>
          <w:bookmarkEnd w:id="33558"/>
          <w:bookmarkEnd w:id="33559"/>
          <w:bookmarkEnd w:id="33560"/>
          <w:bookmarkEnd w:id="33561"/>
          <w:bookmarkEnd w:id="33562"/>
          <w:bookmarkEnd w:id="33563"/>
          <w:bookmarkEnd w:id="33564"/>
          <w:bookmarkEnd w:id="33565"/>
          <w:bookmarkEnd w:id="33566"/>
          <w:bookmarkEnd w:id="33567"/>
          <w:bookmarkEnd w:id="33568"/>
          <w:bookmarkEnd w:id="33569"/>
          <w:bookmarkEnd w:id="33570"/>
          <w:bookmarkEnd w:id="33571"/>
          <w:bookmarkEnd w:id="33572"/>
          <w:bookmarkEnd w:id="33573"/>
          <w:bookmarkEnd w:id="33574"/>
          <w:bookmarkEnd w:id="33575"/>
          <w:bookmarkEnd w:id="33576"/>
          <w:bookmarkEnd w:id="33577"/>
          <w:bookmarkEnd w:id="33578"/>
          <w:bookmarkEnd w:id="33579"/>
          <w:bookmarkEnd w:id="33580"/>
          <w:bookmarkEnd w:id="33581"/>
          <w:bookmarkEnd w:id="33582"/>
          <w:bookmarkEnd w:id="33583"/>
          <w:bookmarkEnd w:id="33584"/>
          <w:bookmarkEnd w:id="33585"/>
          <w:bookmarkEnd w:id="33586"/>
          <w:bookmarkEnd w:id="33587"/>
          <w:bookmarkEnd w:id="33588"/>
          <w:bookmarkEnd w:id="33589"/>
          <w:bookmarkEnd w:id="33590"/>
          <w:bookmarkEnd w:id="33591"/>
          <w:bookmarkEnd w:id="33592"/>
          <w:bookmarkEnd w:id="33593"/>
          <w:bookmarkEnd w:id="33594"/>
          <w:bookmarkEnd w:id="33595"/>
          <w:bookmarkEnd w:id="33596"/>
          <w:bookmarkEnd w:id="33597"/>
          <w:bookmarkEnd w:id="33598"/>
          <w:bookmarkEnd w:id="33599"/>
          <w:bookmarkEnd w:id="33600"/>
          <w:bookmarkEnd w:id="33601"/>
          <w:bookmarkEnd w:id="33602"/>
          <w:bookmarkEnd w:id="33603"/>
          <w:bookmarkEnd w:id="33604"/>
          <w:bookmarkEnd w:id="33605"/>
          <w:bookmarkEnd w:id="33606"/>
          <w:bookmarkEnd w:id="33607"/>
          <w:bookmarkEnd w:id="33608"/>
          <w:bookmarkEnd w:id="33609"/>
          <w:bookmarkEnd w:id="33610"/>
          <w:bookmarkEnd w:id="33611"/>
          <w:bookmarkEnd w:id="33612"/>
          <w:bookmarkEnd w:id="33613"/>
          <w:bookmarkEnd w:id="33614"/>
          <w:bookmarkEnd w:id="33615"/>
          <w:bookmarkEnd w:id="33616"/>
          <w:bookmarkEnd w:id="33617"/>
          <w:bookmarkEnd w:id="33618"/>
          <w:bookmarkEnd w:id="33619"/>
          <w:bookmarkEnd w:id="33620"/>
          <w:bookmarkEnd w:id="33621"/>
          <w:bookmarkEnd w:id="33622"/>
          <w:bookmarkEnd w:id="33623"/>
          <w:bookmarkEnd w:id="33624"/>
          <w:bookmarkEnd w:id="33625"/>
          <w:bookmarkEnd w:id="33626"/>
          <w:bookmarkEnd w:id="33627"/>
          <w:bookmarkEnd w:id="33628"/>
          <w:bookmarkEnd w:id="33629"/>
          <w:bookmarkEnd w:id="33630"/>
          <w:bookmarkEnd w:id="33631"/>
          <w:bookmarkEnd w:id="33632"/>
          <w:bookmarkEnd w:id="33633"/>
          <w:bookmarkEnd w:id="33634"/>
          <w:bookmarkEnd w:id="33635"/>
          <w:bookmarkEnd w:id="33636"/>
          <w:bookmarkEnd w:id="33637"/>
          <w:bookmarkEnd w:id="33638"/>
          <w:bookmarkEnd w:id="33639"/>
          <w:bookmarkEnd w:id="33640"/>
          <w:bookmarkEnd w:id="33641"/>
          <w:bookmarkEnd w:id="33642"/>
          <w:bookmarkEnd w:id="33643"/>
          <w:bookmarkEnd w:id="33644"/>
          <w:bookmarkEnd w:id="33645"/>
          <w:bookmarkEnd w:id="33646"/>
          <w:bookmarkEnd w:id="33647"/>
          <w:bookmarkEnd w:id="33648"/>
          <w:bookmarkEnd w:id="33649"/>
          <w:bookmarkEnd w:id="33650"/>
          <w:bookmarkEnd w:id="33651"/>
          <w:bookmarkEnd w:id="33652"/>
          <w:bookmarkEnd w:id="33653"/>
          <w:bookmarkEnd w:id="33654"/>
          <w:bookmarkEnd w:id="33655"/>
          <w:bookmarkEnd w:id="33656"/>
          <w:bookmarkEnd w:id="33657"/>
          <w:bookmarkEnd w:id="33658"/>
          <w:bookmarkEnd w:id="33659"/>
          <w:bookmarkEnd w:id="33660"/>
          <w:bookmarkEnd w:id="33661"/>
          <w:bookmarkEnd w:id="33662"/>
          <w:bookmarkEnd w:id="33663"/>
          <w:bookmarkEnd w:id="33664"/>
          <w:bookmarkEnd w:id="33665"/>
          <w:bookmarkEnd w:id="33666"/>
          <w:bookmarkEnd w:id="33667"/>
          <w:bookmarkEnd w:id="33668"/>
          <w:bookmarkEnd w:id="33669"/>
          <w:bookmarkEnd w:id="33670"/>
          <w:bookmarkEnd w:id="33671"/>
          <w:bookmarkEnd w:id="33672"/>
          <w:bookmarkEnd w:id="33673"/>
          <w:bookmarkEnd w:id="33674"/>
          <w:bookmarkEnd w:id="33675"/>
          <w:bookmarkEnd w:id="33676"/>
          <w:bookmarkEnd w:id="33677"/>
          <w:bookmarkEnd w:id="33678"/>
          <w:bookmarkEnd w:id="33679"/>
          <w:bookmarkEnd w:id="33680"/>
          <w:bookmarkEnd w:id="33681"/>
          <w:bookmarkEnd w:id="33682"/>
          <w:bookmarkEnd w:id="33683"/>
          <w:bookmarkEnd w:id="33684"/>
          <w:bookmarkEnd w:id="33685"/>
          <w:bookmarkEnd w:id="33686"/>
          <w:bookmarkEnd w:id="33687"/>
          <w:bookmarkEnd w:id="33688"/>
          <w:bookmarkEnd w:id="33689"/>
          <w:bookmarkEnd w:id="33690"/>
          <w:bookmarkEnd w:id="33691"/>
          <w:bookmarkEnd w:id="33692"/>
          <w:bookmarkEnd w:id="33693"/>
          <w:bookmarkEnd w:id="33694"/>
          <w:bookmarkEnd w:id="33695"/>
          <w:bookmarkEnd w:id="33696"/>
          <w:bookmarkEnd w:id="33697"/>
          <w:bookmarkEnd w:id="33698"/>
          <w:bookmarkEnd w:id="33699"/>
          <w:bookmarkEnd w:id="33700"/>
          <w:bookmarkEnd w:id="33701"/>
          <w:bookmarkEnd w:id="33702"/>
          <w:bookmarkEnd w:id="33703"/>
          <w:bookmarkEnd w:id="33704"/>
          <w:bookmarkEnd w:id="33705"/>
          <w:bookmarkEnd w:id="33706"/>
          <w:bookmarkEnd w:id="33707"/>
          <w:bookmarkEnd w:id="33708"/>
          <w:bookmarkEnd w:id="33709"/>
          <w:bookmarkEnd w:id="33710"/>
          <w:bookmarkEnd w:id="33711"/>
          <w:bookmarkEnd w:id="33712"/>
          <w:bookmarkEnd w:id="33713"/>
          <w:bookmarkEnd w:id="33714"/>
          <w:bookmarkEnd w:id="33715"/>
          <w:bookmarkEnd w:id="33716"/>
          <w:bookmarkEnd w:id="33717"/>
          <w:bookmarkEnd w:id="33718"/>
          <w:bookmarkEnd w:id="33719"/>
          <w:bookmarkEnd w:id="33720"/>
          <w:bookmarkEnd w:id="33721"/>
          <w:bookmarkEnd w:id="33722"/>
          <w:bookmarkEnd w:id="33723"/>
          <w:bookmarkEnd w:id="33724"/>
          <w:bookmarkEnd w:id="33725"/>
          <w:bookmarkEnd w:id="33726"/>
          <w:bookmarkEnd w:id="33727"/>
          <w:bookmarkEnd w:id="33728"/>
          <w:bookmarkEnd w:id="33729"/>
          <w:bookmarkEnd w:id="33730"/>
          <w:bookmarkEnd w:id="33731"/>
          <w:bookmarkEnd w:id="33732"/>
          <w:bookmarkEnd w:id="33733"/>
          <w:bookmarkEnd w:id="33734"/>
          <w:bookmarkEnd w:id="33735"/>
          <w:bookmarkEnd w:id="33736"/>
          <w:bookmarkEnd w:id="33737"/>
          <w:bookmarkEnd w:id="33738"/>
          <w:bookmarkEnd w:id="33739"/>
          <w:bookmarkEnd w:id="33740"/>
          <w:bookmarkEnd w:id="33741"/>
          <w:bookmarkEnd w:id="33742"/>
          <w:bookmarkEnd w:id="33743"/>
          <w:bookmarkEnd w:id="33744"/>
          <w:bookmarkEnd w:id="33745"/>
          <w:bookmarkEnd w:id="33746"/>
          <w:bookmarkEnd w:id="33747"/>
          <w:bookmarkEnd w:id="33748"/>
          <w:bookmarkEnd w:id="33749"/>
          <w:bookmarkEnd w:id="33750"/>
          <w:bookmarkEnd w:id="33751"/>
          <w:bookmarkEnd w:id="33752"/>
          <w:bookmarkEnd w:id="33753"/>
          <w:bookmarkEnd w:id="33754"/>
          <w:bookmarkEnd w:id="33755"/>
          <w:bookmarkEnd w:id="33756"/>
          <w:bookmarkEnd w:id="33757"/>
          <w:bookmarkEnd w:id="33758"/>
          <w:bookmarkEnd w:id="33759"/>
          <w:bookmarkEnd w:id="33760"/>
          <w:bookmarkEnd w:id="33761"/>
          <w:bookmarkEnd w:id="33762"/>
          <w:bookmarkEnd w:id="33763"/>
          <w:bookmarkEnd w:id="33764"/>
          <w:bookmarkEnd w:id="33765"/>
          <w:bookmarkEnd w:id="33766"/>
          <w:bookmarkEnd w:id="33767"/>
          <w:bookmarkEnd w:id="33768"/>
          <w:bookmarkEnd w:id="33769"/>
          <w:bookmarkEnd w:id="33770"/>
          <w:bookmarkEnd w:id="33771"/>
          <w:bookmarkEnd w:id="33772"/>
          <w:bookmarkEnd w:id="33773"/>
          <w:bookmarkEnd w:id="33774"/>
          <w:bookmarkEnd w:id="33775"/>
          <w:bookmarkEnd w:id="33776"/>
          <w:bookmarkEnd w:id="33777"/>
          <w:bookmarkEnd w:id="33778"/>
          <w:bookmarkEnd w:id="33779"/>
          <w:bookmarkEnd w:id="33780"/>
          <w:bookmarkEnd w:id="33781"/>
          <w:bookmarkEnd w:id="33782"/>
          <w:bookmarkEnd w:id="33783"/>
          <w:bookmarkEnd w:id="33784"/>
          <w:bookmarkEnd w:id="33785"/>
          <w:bookmarkEnd w:id="33786"/>
          <w:bookmarkEnd w:id="33787"/>
          <w:bookmarkEnd w:id="33788"/>
          <w:bookmarkEnd w:id="33789"/>
          <w:bookmarkEnd w:id="33790"/>
          <w:bookmarkEnd w:id="33791"/>
          <w:bookmarkEnd w:id="33792"/>
          <w:bookmarkEnd w:id="33793"/>
          <w:bookmarkEnd w:id="33794"/>
          <w:bookmarkEnd w:id="33795"/>
          <w:bookmarkEnd w:id="33796"/>
          <w:bookmarkEnd w:id="33797"/>
          <w:bookmarkEnd w:id="33798"/>
          <w:bookmarkEnd w:id="33799"/>
          <w:bookmarkEnd w:id="33800"/>
          <w:bookmarkEnd w:id="33801"/>
          <w:bookmarkEnd w:id="33802"/>
          <w:bookmarkEnd w:id="33803"/>
          <w:bookmarkEnd w:id="33804"/>
          <w:bookmarkEnd w:id="33805"/>
          <w:bookmarkEnd w:id="33806"/>
          <w:bookmarkEnd w:id="33807"/>
          <w:bookmarkEnd w:id="33808"/>
          <w:bookmarkEnd w:id="33809"/>
          <w:bookmarkEnd w:id="33810"/>
          <w:bookmarkEnd w:id="33811"/>
          <w:bookmarkEnd w:id="33812"/>
          <w:bookmarkEnd w:id="33813"/>
          <w:bookmarkEnd w:id="33814"/>
          <w:bookmarkEnd w:id="33815"/>
        </w:del>
      </w:ins>
    </w:p>
    <w:p w14:paraId="36D9750E" w14:textId="5418DB74" w:rsidR="00B75906" w:rsidRPr="00B7686C" w:rsidRDefault="000D70B0">
      <w:pPr>
        <w:jc w:val="both"/>
        <w:rPr>
          <w:ins w:id="33816" w:author="Oscar Herman Kise" w:date="2017-11-29T13:47:00Z"/>
          <w:del w:id="33817" w:author="Morten Lerstad Solli" w:date="2017-11-29T15:13:00Z"/>
          <w:lang w:val="en-US"/>
        </w:rPr>
      </w:pPr>
      <w:ins w:id="33818" w:author="Ole-Martin Hanstveit" w:date="2017-11-26T20:01:00Z">
        <w:del w:id="33819" w:author="Morten Lerstad Solli" w:date="2017-11-29T15:13:00Z">
          <w:r w:rsidRPr="005A3108" w:rsidDel="00C87E9F">
            <w:rPr>
              <w:i/>
              <w:color w:val="FF0000"/>
              <w:lang w:val="en-US"/>
            </w:rPr>
            <w:delText xml:space="preserve">Kilde: </w:delText>
          </w:r>
          <w:r w:rsidRPr="00F11BCB" w:rsidDel="00C87E9F">
            <w:rPr>
              <w:i/>
              <w:lang w:val="en-US"/>
              <w:rPrChange w:id="33820" w:author="Morten Lerstad Solli" w:date="2017-11-29T12:21:00Z">
                <w:rPr>
                  <w:color w:val="FF0000"/>
                  <w:lang w:val="en-US"/>
                </w:rPr>
              </w:rPrChange>
            </w:rPr>
            <w:delText xml:space="preserve">http://openframeworks.cc/ofBook/images/image_processing_computer_vision/images/erosion_in_use.png </w:delText>
          </w:r>
        </w:del>
      </w:ins>
      <w:ins w:id="33821" w:author="Oscar Herman Kise" w:date="2017-11-29T13:47:00Z">
        <w:del w:id="33822" w:author="Morten Lerstad Solli" w:date="2017-11-29T15:13:00Z">
          <w:r w:rsidR="00B75906" w:rsidRPr="00B7686C">
            <w:rPr>
              <w:lang w:val="en-US"/>
            </w:rPr>
            <w:delText>Old images can end up hogging all the computer memory if they are not handled correctly. Therefore, all images are released once they are no longer needed.</w:delText>
          </w:r>
          <w:bookmarkStart w:id="33823" w:name="_Toc499732721"/>
          <w:bookmarkStart w:id="33824" w:name="_Toc499732014"/>
          <w:bookmarkStart w:id="33825" w:name="_Toc499732879"/>
          <w:bookmarkStart w:id="33826" w:name="_Toc499732196"/>
          <w:bookmarkStart w:id="33827" w:name="_Toc499732378"/>
          <w:bookmarkStart w:id="33828" w:name="_Toc499732556"/>
          <w:bookmarkStart w:id="33829" w:name="_Toc499732788"/>
          <w:bookmarkStart w:id="33830" w:name="_Toc499733012"/>
          <w:bookmarkStart w:id="33831" w:name="_Toc499733169"/>
          <w:bookmarkStart w:id="33832" w:name="_Toc499733326"/>
          <w:bookmarkStart w:id="33833" w:name="_Toc499733483"/>
          <w:bookmarkStart w:id="33834" w:name="_Toc499733204"/>
          <w:bookmarkStart w:id="33835" w:name="_Toc499733675"/>
          <w:bookmarkStart w:id="33836" w:name="_Toc499733832"/>
          <w:bookmarkStart w:id="33837" w:name="_Toc499733989"/>
          <w:bookmarkStart w:id="33838" w:name="_Toc499737835"/>
          <w:bookmarkStart w:id="33839" w:name="_Toc499738133"/>
          <w:bookmarkStart w:id="33840" w:name="_Toc499739521"/>
          <w:bookmarkStart w:id="33841" w:name="_Toc499743849"/>
          <w:bookmarkStart w:id="33842" w:name="_Toc499748435"/>
          <w:bookmarkStart w:id="33843" w:name="_Toc499749149"/>
          <w:bookmarkStart w:id="33844" w:name="_Toc499749307"/>
          <w:bookmarkStart w:id="33845" w:name="_Toc499749465"/>
          <w:bookmarkStart w:id="33846" w:name="_Toc499749623"/>
          <w:bookmarkStart w:id="33847" w:name="_Toc499750184"/>
          <w:bookmarkStart w:id="33848" w:name="_Toc499748595"/>
          <w:bookmarkStart w:id="33849" w:name="_Toc499750065"/>
          <w:bookmarkStart w:id="33850" w:name="_Toc499750752"/>
          <w:bookmarkStart w:id="33851" w:name="_Toc499750911"/>
          <w:bookmarkStart w:id="33852" w:name="_Toc499751070"/>
          <w:bookmarkStart w:id="33853" w:name="_Toc499751229"/>
          <w:bookmarkStart w:id="33854" w:name="_Toc499751388"/>
          <w:bookmarkStart w:id="33855" w:name="_Toc499751547"/>
          <w:bookmarkStart w:id="33856" w:name="_Toc499751706"/>
          <w:bookmarkStart w:id="33857" w:name="_Toc499751865"/>
          <w:bookmarkStart w:id="33858" w:name="_Toc499752024"/>
          <w:bookmarkStart w:id="33859" w:name="_Toc499752281"/>
          <w:bookmarkStart w:id="33860" w:name="_Toc499752440"/>
          <w:bookmarkStart w:id="33861" w:name="_Toc499752599"/>
          <w:bookmarkStart w:id="33862" w:name="_Toc499752758"/>
          <w:bookmarkStart w:id="33863" w:name="_Toc499753015"/>
          <w:bookmarkStart w:id="33864" w:name="_Toc499753174"/>
          <w:bookmarkStart w:id="33865" w:name="_Toc499753333"/>
          <w:bookmarkStart w:id="33866" w:name="_Toc499753492"/>
          <w:bookmarkStart w:id="33867" w:name="_Toc499753945"/>
          <w:bookmarkStart w:id="33868" w:name="_Toc499754104"/>
          <w:bookmarkStart w:id="33869" w:name="_Toc499754949"/>
          <w:bookmarkStart w:id="33870" w:name="_Toc499755108"/>
          <w:bookmarkStart w:id="33871" w:name="_Toc499755267"/>
          <w:bookmarkStart w:id="33872" w:name="_Toc499755426"/>
          <w:bookmarkStart w:id="33873" w:name="_Toc499755781"/>
          <w:bookmarkStart w:id="33874" w:name="_Toc499755940"/>
          <w:bookmarkStart w:id="33875" w:name="_Toc499756098"/>
          <w:bookmarkStart w:id="33876" w:name="_Toc499756256"/>
          <w:bookmarkStart w:id="33877" w:name="_Toc499756414"/>
          <w:bookmarkStart w:id="33878" w:name="_Toc499756572"/>
          <w:bookmarkStart w:id="33879" w:name="_Toc499755302"/>
          <w:bookmarkStart w:id="33880" w:name="_Toc499755541"/>
          <w:bookmarkStart w:id="33881" w:name="_Toc499755721"/>
          <w:bookmarkStart w:id="33882" w:name="_Toc499756827"/>
          <w:bookmarkStart w:id="33883" w:name="_Toc499756018"/>
          <w:bookmarkStart w:id="33884" w:name="_Toc499756311"/>
          <w:bookmarkStart w:id="33885" w:name="_Toc499756609"/>
          <w:bookmarkStart w:id="33886" w:name="_Toc499756848"/>
          <w:bookmarkStart w:id="33887" w:name="_Toc499757103"/>
          <w:bookmarkStart w:id="33888" w:name="_Toc499757261"/>
          <w:bookmarkStart w:id="33889" w:name="_Toc499757419"/>
          <w:bookmarkStart w:id="33890" w:name="_Toc499757577"/>
          <w:bookmarkStart w:id="33891" w:name="_Toc499757735"/>
          <w:bookmarkStart w:id="33892" w:name="_Toc499757893"/>
          <w:bookmarkStart w:id="33893" w:name="_Toc499757964"/>
          <w:bookmarkStart w:id="33894" w:name="_Toc499758122"/>
          <w:bookmarkStart w:id="33895" w:name="_Toc499756652"/>
          <w:bookmarkStart w:id="33896" w:name="_Toc499758280"/>
          <w:bookmarkStart w:id="33897" w:name="_Toc499758438"/>
          <w:bookmarkStart w:id="33898" w:name="_Toc499758596"/>
          <w:bookmarkStart w:id="33899" w:name="_Toc499758754"/>
          <w:bookmarkStart w:id="33900" w:name="_Toc499758912"/>
          <w:bookmarkStart w:id="33901" w:name="_Toc499759070"/>
          <w:bookmarkStart w:id="33902" w:name="_Toc499759228"/>
          <w:bookmarkStart w:id="33903" w:name="_Toc499759386"/>
          <w:bookmarkStart w:id="33904" w:name="_Toc499759544"/>
          <w:bookmarkStart w:id="33905" w:name="_Toc499759702"/>
          <w:bookmarkStart w:id="33906" w:name="_Toc499759860"/>
          <w:bookmarkStart w:id="33907" w:name="_Toc499760018"/>
          <w:bookmarkStart w:id="33908" w:name="_Toc499760176"/>
          <w:bookmarkStart w:id="33909" w:name="_Toc499756981"/>
          <w:bookmarkStart w:id="33910" w:name="_Toc499757281"/>
          <w:bookmarkStart w:id="33911" w:name="_Toc499760334"/>
          <w:bookmarkStart w:id="33912" w:name="_Toc499757522"/>
          <w:bookmarkStart w:id="33913" w:name="_Toc499760492"/>
          <w:bookmarkStart w:id="33914" w:name="_Toc499760650"/>
          <w:bookmarkStart w:id="33915" w:name="_Toc499760905"/>
          <w:bookmarkStart w:id="33916" w:name="_Toc499761063"/>
          <w:bookmarkStart w:id="33917" w:name="_Toc499761221"/>
          <w:bookmarkStart w:id="33918" w:name="_Toc499761379"/>
          <w:bookmarkStart w:id="33919" w:name="_Toc499801928"/>
          <w:bookmarkStart w:id="33920" w:name="_Toc499802087"/>
          <w:bookmarkStart w:id="33921" w:name="_Toc499802246"/>
          <w:bookmarkStart w:id="33922" w:name="_Toc499802405"/>
          <w:bookmarkStart w:id="33923" w:name="_Toc499802283"/>
          <w:bookmarkStart w:id="33924" w:name="_Toc499802601"/>
          <w:bookmarkStart w:id="33925" w:name="_Toc499802760"/>
          <w:bookmarkStart w:id="33926" w:name="_Toc499802919"/>
          <w:bookmarkStart w:id="33927" w:name="_Toc499802682"/>
          <w:bookmarkStart w:id="33928" w:name="_Toc499803078"/>
          <w:bookmarkStart w:id="33929" w:name="_Toc499803237"/>
          <w:bookmarkStart w:id="33930" w:name="_Toc499803396"/>
          <w:bookmarkStart w:id="33931" w:name="_Toc499803555"/>
          <w:bookmarkStart w:id="33932" w:name="_Toc499803715"/>
          <w:bookmarkStart w:id="33933" w:name="_Toc499803875"/>
          <w:bookmarkStart w:id="33934" w:name="_Toc499804035"/>
          <w:bookmarkStart w:id="33935" w:name="_Toc499804195"/>
          <w:bookmarkStart w:id="33936" w:name="_Toc499804355"/>
          <w:bookmarkStart w:id="33937" w:name="_Toc499804515"/>
          <w:bookmarkStart w:id="33938" w:name="_Toc499803156"/>
          <w:bookmarkStart w:id="33939" w:name="_Toc499804676"/>
          <w:bookmarkStart w:id="33940" w:name="_Toc499803454"/>
          <w:bookmarkStart w:id="33941" w:name="_Toc499803757"/>
          <w:bookmarkStart w:id="33942" w:name="_Toc499804062"/>
          <w:bookmarkStart w:id="33943" w:name="_Toc499804837"/>
          <w:bookmarkStart w:id="33944" w:name="_Toc499804308"/>
          <w:bookmarkStart w:id="33945" w:name="_Toc499804997"/>
          <w:bookmarkStart w:id="33946" w:name="_Toc499805157"/>
          <w:bookmarkStart w:id="33947" w:name="_Toc499804607"/>
          <w:bookmarkStart w:id="33948" w:name="_Toc499805317"/>
          <w:bookmarkStart w:id="33949" w:name="_Toc499804128"/>
          <w:bookmarkStart w:id="33950" w:name="_Toc499805039"/>
          <w:bookmarkStart w:id="33951" w:name="_Toc499805431"/>
          <w:bookmarkStart w:id="33952" w:name="_Toc499805591"/>
          <w:bookmarkStart w:id="33953" w:name="_Toc499805700"/>
          <w:bookmarkStart w:id="33954" w:name="_Toc499805860"/>
          <w:bookmarkStart w:id="33955" w:name="_Toc499806020"/>
          <w:bookmarkStart w:id="33956" w:name="_Toc499806180"/>
          <w:bookmarkStart w:id="33957" w:name="_Toc499806726"/>
          <w:bookmarkStart w:id="33958" w:name="_Toc499822196"/>
          <w:bookmarkStart w:id="33959" w:name="_Toc499822357"/>
          <w:bookmarkStart w:id="33960" w:name="_Toc499804905"/>
          <w:bookmarkStart w:id="33961" w:name="_Toc499806326"/>
          <w:bookmarkStart w:id="33962" w:name="_Toc499806486"/>
          <w:bookmarkStart w:id="33963" w:name="_Toc499806806"/>
          <w:bookmarkStart w:id="33964" w:name="_Toc499806966"/>
          <w:bookmarkStart w:id="33965" w:name="_Toc499807126"/>
          <w:bookmarkStart w:id="33966" w:name="_Toc499807286"/>
          <w:bookmarkStart w:id="33967" w:name="_Toc499807446"/>
          <w:bookmarkStart w:id="33968" w:name="_Toc499807606"/>
          <w:bookmarkStart w:id="33969" w:name="_Toc499807766"/>
          <w:bookmarkStart w:id="33970" w:name="_Toc499807926"/>
          <w:bookmarkStart w:id="33971" w:name="_Toc499808086"/>
          <w:bookmarkStart w:id="33972" w:name="_Toc499808246"/>
          <w:bookmarkStart w:id="33973" w:name="_Toc499808406"/>
          <w:bookmarkStart w:id="33974" w:name="_Toc499808566"/>
          <w:bookmarkStart w:id="33975" w:name="_Toc499808726"/>
          <w:bookmarkStart w:id="33976" w:name="_Toc499808886"/>
          <w:bookmarkStart w:id="33977" w:name="_Toc499809046"/>
          <w:bookmarkStart w:id="33978" w:name="_Toc499809206"/>
          <w:bookmarkStart w:id="33979" w:name="_Toc499809366"/>
          <w:bookmarkStart w:id="33980" w:name="_Toc499809526"/>
          <w:bookmarkStart w:id="33981" w:name="_Toc499809686"/>
          <w:bookmarkStart w:id="33982" w:name="_Toc499809846"/>
          <w:bookmarkStart w:id="33983" w:name="_Toc499810006"/>
          <w:bookmarkStart w:id="33984" w:name="_Toc499810166"/>
          <w:bookmarkStart w:id="33985" w:name="_Toc499810326"/>
          <w:bookmarkStart w:id="33986" w:name="_Toc499810486"/>
          <w:bookmarkStart w:id="33987" w:name="_Toc499810646"/>
          <w:bookmarkStart w:id="33988" w:name="_Toc499810806"/>
          <w:bookmarkStart w:id="33989" w:name="_Toc499810966"/>
          <w:bookmarkStart w:id="33990" w:name="_Toc499811126"/>
          <w:bookmarkStart w:id="33991" w:name="_Toc499811286"/>
          <w:bookmarkStart w:id="33992" w:name="_Toc499811446"/>
          <w:bookmarkStart w:id="33993" w:name="_Toc499811606"/>
          <w:bookmarkStart w:id="33994" w:name="_Toc499811864"/>
          <w:bookmarkStart w:id="33995" w:name="_Toc499812024"/>
          <w:bookmarkStart w:id="33996" w:name="_Toc499812674"/>
          <w:bookmarkStart w:id="33997" w:name="_Toc499812834"/>
          <w:bookmarkStart w:id="33998" w:name="_Toc499812994"/>
          <w:bookmarkStart w:id="33999" w:name="_Toc499813154"/>
          <w:bookmarkStart w:id="34000" w:name="_Toc499813314"/>
          <w:bookmarkStart w:id="34001" w:name="_Toc499813474"/>
          <w:bookmarkStart w:id="34002" w:name="_Toc499813634"/>
          <w:bookmarkStart w:id="34003" w:name="_Toc499813794"/>
          <w:bookmarkStart w:id="34004" w:name="_Toc499813954"/>
          <w:bookmarkStart w:id="34005" w:name="_Toc499814114"/>
          <w:bookmarkStart w:id="34006" w:name="_Toc499814274"/>
          <w:bookmarkStart w:id="34007" w:name="_Toc499814434"/>
          <w:bookmarkStart w:id="34008" w:name="_Toc499814594"/>
          <w:bookmarkStart w:id="34009" w:name="_Toc499814754"/>
          <w:bookmarkStart w:id="34010" w:name="_Toc499814914"/>
          <w:bookmarkStart w:id="34011" w:name="_Toc499815074"/>
          <w:bookmarkStart w:id="34012" w:name="_Toc499815234"/>
          <w:bookmarkStart w:id="34013" w:name="_Toc499815394"/>
          <w:bookmarkStart w:id="34014" w:name="_Toc499815554"/>
          <w:bookmarkStart w:id="34015" w:name="_Toc499815812"/>
          <w:bookmarkStart w:id="34016" w:name="_Toc499816266"/>
          <w:bookmarkStart w:id="34017" w:name="_Toc499816720"/>
          <w:bookmarkStart w:id="34018" w:name="_Toc499817958"/>
          <w:bookmarkStart w:id="34019" w:name="_Toc499818216"/>
          <w:bookmarkStart w:id="34020" w:name="_Toc499818376"/>
          <w:bookmarkStart w:id="34021" w:name="_Toc499818536"/>
          <w:bookmarkStart w:id="34022" w:name="_Toc499818696"/>
          <w:bookmarkStart w:id="34023" w:name="_Toc499818856"/>
          <w:bookmarkStart w:id="34024" w:name="_Toc499819016"/>
          <w:bookmarkStart w:id="34025" w:name="_Toc499819176"/>
          <w:bookmarkStart w:id="34026" w:name="_Toc499819336"/>
          <w:bookmarkStart w:id="34027" w:name="_Toc499819496"/>
          <w:bookmarkStart w:id="34028" w:name="_Toc499819656"/>
          <w:bookmarkStart w:id="34029" w:name="_Toc499819816"/>
          <w:bookmarkStart w:id="34030" w:name="_Toc499819976"/>
          <w:bookmarkStart w:id="34031" w:name="_Toc499820136"/>
          <w:bookmarkStart w:id="34032" w:name="_Toc499820296"/>
          <w:bookmarkStart w:id="34033" w:name="_Toc499820456"/>
          <w:bookmarkStart w:id="34034" w:name="_Toc499820616"/>
          <w:bookmarkStart w:id="34035" w:name="_Toc499820776"/>
          <w:bookmarkStart w:id="34036" w:name="_Toc499820936"/>
          <w:bookmarkStart w:id="34037" w:name="_Toc499821194"/>
          <w:bookmarkStart w:id="34038" w:name="_Toc499821354"/>
          <w:bookmarkStart w:id="34039" w:name="_Toc499821514"/>
          <w:bookmarkStart w:id="34040" w:name="_Toc499821674"/>
          <w:bookmarkStart w:id="34041" w:name="_Toc499821834"/>
          <w:bookmarkStart w:id="34042" w:name="_Toc499821994"/>
          <w:bookmarkStart w:id="34043" w:name="_Toc499822474"/>
          <w:bookmarkStart w:id="34044" w:name="_Toc499822634"/>
          <w:bookmarkStart w:id="34045" w:name="_Toc499822794"/>
          <w:bookmarkStart w:id="34046" w:name="_Toc499822954"/>
          <w:bookmarkStart w:id="34047" w:name="_Toc499823114"/>
          <w:bookmarkStart w:id="34048" w:name="_Toc499823274"/>
          <w:bookmarkStart w:id="34049" w:name="_Toc499823434"/>
          <w:bookmarkStart w:id="34050" w:name="_Toc499823594"/>
          <w:bookmarkStart w:id="34051" w:name="_Toc499823754"/>
          <w:bookmarkStart w:id="34052" w:name="_Toc499823914"/>
          <w:bookmarkStart w:id="34053" w:name="_Toc499824074"/>
          <w:bookmarkStart w:id="34054" w:name="_Toc499824234"/>
          <w:bookmarkStart w:id="34055" w:name="_Toc499824394"/>
          <w:bookmarkStart w:id="34056" w:name="_Toc499824554"/>
          <w:bookmarkStart w:id="34057" w:name="_Toc499824714"/>
          <w:bookmarkStart w:id="34058" w:name="_Toc499824874"/>
          <w:bookmarkStart w:id="34059" w:name="_Toc499825034"/>
          <w:bookmarkStart w:id="34060" w:name="_Toc499825194"/>
          <w:bookmarkStart w:id="34061" w:name="_Toc499825452"/>
          <w:bookmarkStart w:id="34062" w:name="_Toc499825612"/>
          <w:bookmarkStart w:id="34063" w:name="_Toc499825870"/>
          <w:bookmarkStart w:id="34064" w:name="_Toc499826030"/>
          <w:bookmarkStart w:id="34065" w:name="_Toc499826190"/>
          <w:bookmarkStart w:id="34066" w:name="_Toc499826448"/>
          <w:bookmarkStart w:id="34067" w:name="_Toc499826608"/>
          <w:bookmarkStart w:id="34068" w:name="_Toc499827650"/>
          <w:bookmarkStart w:id="34069" w:name="_Toc499828006"/>
          <w:bookmarkStart w:id="34070" w:name="_Toc499828166"/>
          <w:bookmarkStart w:id="34071" w:name="_Toc499828522"/>
          <w:bookmarkStart w:id="34072" w:name="_Toc499828682"/>
          <w:bookmarkStart w:id="34073" w:name="_Toc499828842"/>
          <w:bookmarkStart w:id="34074" w:name="_Toc499829002"/>
          <w:bookmarkStart w:id="34075" w:name="_Toc499829162"/>
          <w:bookmarkStart w:id="34076" w:name="_Toc499829322"/>
          <w:bookmarkStart w:id="34077" w:name="_Toc499829482"/>
          <w:bookmarkStart w:id="34078" w:name="_Toc499829642"/>
          <w:bookmarkStart w:id="34079" w:name="_Toc499829802"/>
          <w:bookmarkStart w:id="34080" w:name="_Toc499829962"/>
          <w:bookmarkStart w:id="34081" w:name="_Toc499830122"/>
          <w:bookmarkStart w:id="34082" w:name="_Toc499830282"/>
          <w:bookmarkStart w:id="34083" w:name="_Toc499830442"/>
          <w:bookmarkStart w:id="34084" w:name="_Toc499830602"/>
          <w:bookmarkStart w:id="34085" w:name="_Toc499830762"/>
          <w:bookmarkStart w:id="34086" w:name="_Toc499830922"/>
          <w:bookmarkStart w:id="34087" w:name="_Toc499831082"/>
          <w:bookmarkStart w:id="34088" w:name="_Toc499831242"/>
          <w:bookmarkStart w:id="34089" w:name="_Toc499831402"/>
          <w:bookmarkStart w:id="34090" w:name="_Toc499831562"/>
          <w:bookmarkStart w:id="34091" w:name="_Toc499831722"/>
          <w:bookmarkStart w:id="34092" w:name="_Toc499831882"/>
          <w:bookmarkStart w:id="34093" w:name="_Toc499832042"/>
          <w:bookmarkStart w:id="34094" w:name="_Toc499832202"/>
          <w:bookmarkStart w:id="34095" w:name="_Toc499832362"/>
          <w:bookmarkStart w:id="34096" w:name="_Toc499832522"/>
          <w:bookmarkStart w:id="34097" w:name="_Toc499832682"/>
          <w:bookmarkStart w:id="34098" w:name="_Toc499832842"/>
          <w:bookmarkStart w:id="34099" w:name="_Toc499833002"/>
          <w:bookmarkStart w:id="34100" w:name="_Toc499833162"/>
          <w:bookmarkStart w:id="34101" w:name="_Toc499833322"/>
          <w:bookmarkStart w:id="34102" w:name="_Toc499833482"/>
          <w:bookmarkStart w:id="34103" w:name="_Toc499833642"/>
          <w:bookmarkStart w:id="34104" w:name="_Toc499833802"/>
          <w:bookmarkStart w:id="34105" w:name="_Toc499833962"/>
          <w:bookmarkStart w:id="34106" w:name="_Toc499834122"/>
          <w:bookmarkStart w:id="34107" w:name="_Toc499834282"/>
          <w:bookmarkStart w:id="34108" w:name="_Toc499834442"/>
          <w:bookmarkStart w:id="34109" w:name="_Toc499834602"/>
          <w:bookmarkStart w:id="34110" w:name="_Toc499834762"/>
          <w:bookmarkStart w:id="34111" w:name="_Toc499834922"/>
          <w:bookmarkStart w:id="34112" w:name="_Toc499835082"/>
          <w:bookmarkStart w:id="34113" w:name="_Toc499835242"/>
          <w:bookmarkStart w:id="34114" w:name="_Toc499835402"/>
          <w:bookmarkStart w:id="34115" w:name="_Toc499835562"/>
          <w:bookmarkStart w:id="34116" w:name="_Toc499835722"/>
          <w:bookmarkStart w:id="34117" w:name="_Toc499835882"/>
          <w:bookmarkStart w:id="34118" w:name="_Toc499836042"/>
          <w:bookmarkStart w:id="34119" w:name="_Toc499836202"/>
          <w:bookmarkStart w:id="34120" w:name="_Toc499836362"/>
          <w:bookmarkStart w:id="34121" w:name="_Toc499836523"/>
          <w:bookmarkStart w:id="34122" w:name="_Toc499836684"/>
          <w:bookmarkStart w:id="34123" w:name="_Toc499836845"/>
          <w:bookmarkStart w:id="34124" w:name="_Toc499837006"/>
          <w:bookmarkStart w:id="34125" w:name="_Toc499837167"/>
          <w:bookmarkStart w:id="34126" w:name="_Toc499837328"/>
          <w:bookmarkStart w:id="34127" w:name="_Toc499822653"/>
          <w:bookmarkStart w:id="34128" w:name="_Toc499822899"/>
          <w:bookmarkStart w:id="34129" w:name="_Toc499823311"/>
          <w:bookmarkStart w:id="34130" w:name="_Toc499837489"/>
          <w:bookmarkStart w:id="34131" w:name="_Toc499837650"/>
          <w:bookmarkStart w:id="34132" w:name="_Toc499837811"/>
          <w:bookmarkStart w:id="34133" w:name="_Toc499837972"/>
          <w:bookmarkStart w:id="34134" w:name="_Toc499838133"/>
          <w:bookmarkStart w:id="34135" w:name="_Toc499838294"/>
          <w:bookmarkStart w:id="34136" w:name="_Toc499838455"/>
          <w:bookmarkStart w:id="34137" w:name="_Toc499838616"/>
          <w:bookmarkStart w:id="34138" w:name="_Toc499838777"/>
          <w:bookmarkStart w:id="34139" w:name="_Toc499838938"/>
          <w:bookmarkStart w:id="34140" w:name="_Toc499839099"/>
          <w:bookmarkStart w:id="34141" w:name="_Toc499839260"/>
          <w:bookmarkStart w:id="34142" w:name="_Toc499839421"/>
          <w:bookmarkStart w:id="34143" w:name="_Toc499839681"/>
          <w:bookmarkStart w:id="34144" w:name="_Toc499823616"/>
          <w:bookmarkStart w:id="34145" w:name="_Toc499823866"/>
          <w:bookmarkStart w:id="34146" w:name="_Toc499839842"/>
          <w:bookmarkStart w:id="34147" w:name="_Toc499824166"/>
          <w:bookmarkStart w:id="34148" w:name="_Toc499824769"/>
          <w:bookmarkStart w:id="34149" w:name="_Toc499825072"/>
          <w:bookmarkStart w:id="34150" w:name="_Toc499840003"/>
          <w:bookmarkStart w:id="34151" w:name="_Toc499840164"/>
          <w:bookmarkStart w:id="34152" w:name="_Toc499825315"/>
          <w:bookmarkStart w:id="34153" w:name="_Toc499840325"/>
          <w:bookmarkStart w:id="34154" w:name="_Toc499825562"/>
          <w:bookmarkStart w:id="34155" w:name="_Toc499840486"/>
          <w:bookmarkStart w:id="34156" w:name="_Toc499840647"/>
          <w:bookmarkStart w:id="34157" w:name="_Toc499840808"/>
          <w:bookmarkStart w:id="34158" w:name="_Toc499840969"/>
          <w:bookmarkStart w:id="34159" w:name="_Toc499825800"/>
          <w:bookmarkStart w:id="34160" w:name="_Toc499826099"/>
          <w:bookmarkStart w:id="34161" w:name="_Toc499826339"/>
          <w:bookmarkStart w:id="34162" w:name="_Toc499826644"/>
          <w:bookmarkStart w:id="34163" w:name="_Toc499826825"/>
          <w:bookmarkStart w:id="34164" w:name="_Toc499841130"/>
          <w:bookmarkStart w:id="34165" w:name="_Toc499827004"/>
          <w:bookmarkStart w:id="34166" w:name="_Toc499825355"/>
          <w:bookmarkStart w:id="34167" w:name="_Toc499827184"/>
          <w:bookmarkStart w:id="34168" w:name="_Toc499825884"/>
          <w:bookmarkStart w:id="34169" w:name="_Toc499826281"/>
          <w:bookmarkStart w:id="34170" w:name="_Toc499826739"/>
          <w:bookmarkStart w:id="34171" w:name="_Toc499827359"/>
          <w:bookmarkStart w:id="34172" w:name="_Toc499827539"/>
          <w:bookmarkStart w:id="34173" w:name="_Toc499827074"/>
          <w:bookmarkStart w:id="34174" w:name="_Toc499827410"/>
          <w:bookmarkStart w:id="34175" w:name="_Toc499827831"/>
          <w:bookmarkStart w:id="34176" w:name="_Toc499828069"/>
          <w:bookmarkStart w:id="34177" w:name="_Toc499828311"/>
          <w:bookmarkStart w:id="34178" w:name="_Toc499828554"/>
          <w:bookmarkStart w:id="34179" w:name="_Toc499828859"/>
          <w:bookmarkStart w:id="34180" w:name="_Toc499829105"/>
          <w:bookmarkStart w:id="34181" w:name="_Toc499828220"/>
          <w:bookmarkStart w:id="34182" w:name="_Toc499826672"/>
          <w:bookmarkStart w:id="34183" w:name="_Toc499827249"/>
          <w:bookmarkStart w:id="34184" w:name="_Toc499827727"/>
          <w:bookmarkStart w:id="34185" w:name="_Toc499827096"/>
          <w:bookmarkStart w:id="34186" w:name="_Toc499828624"/>
          <w:bookmarkStart w:id="34187" w:name="_Toc499829364"/>
          <w:bookmarkStart w:id="34188" w:name="_Toc499828344"/>
          <w:bookmarkStart w:id="34189" w:name="_Toc499829399"/>
          <w:bookmarkStart w:id="34190" w:name="_Toc499829697"/>
          <w:bookmarkStart w:id="34191" w:name="_Toc499830000"/>
          <w:bookmarkStart w:id="34192" w:name="_Toc499828734"/>
          <w:bookmarkStart w:id="34193" w:name="_Toc499830072"/>
          <w:bookmarkStart w:id="34194" w:name="_Toc499830372"/>
          <w:bookmarkStart w:id="34195" w:name="_Toc499830671"/>
          <w:bookmarkStart w:id="34196" w:name="_Toc499830938"/>
          <w:bookmarkStart w:id="34197" w:name="_Toc499831184"/>
          <w:bookmarkStart w:id="34198" w:name="_Toc499831656"/>
          <w:bookmarkStart w:id="34199" w:name="_Toc499832132"/>
          <w:bookmarkStart w:id="34200" w:name="_Toc499833057"/>
          <w:bookmarkStart w:id="34201" w:name="_Toc499833503"/>
          <w:bookmarkStart w:id="34202" w:name="_Toc499833756"/>
          <w:bookmarkStart w:id="34203" w:name="_Toc499834066"/>
          <w:bookmarkStart w:id="34204" w:name="_Toc499834457"/>
          <w:bookmarkStart w:id="34205" w:name="_Toc499834789"/>
          <w:bookmarkStart w:id="34206" w:name="_Toc499835121"/>
          <w:bookmarkStart w:id="34207" w:name="_Toc499834307"/>
          <w:bookmarkStart w:id="34208" w:name="_Toc499835453"/>
          <w:bookmarkStart w:id="34209" w:name="_Toc499835788"/>
          <w:bookmarkStart w:id="34210" w:name="_Toc499834999"/>
          <w:bookmarkStart w:id="34211" w:name="_Toc499835992"/>
          <w:bookmarkStart w:id="34212" w:name="_Toc499837115"/>
          <w:bookmarkStart w:id="34213" w:name="_Toc499837506"/>
          <w:bookmarkStart w:id="34214" w:name="_Toc499837840"/>
          <w:bookmarkStart w:id="34215" w:name="_Toc499838174"/>
          <w:bookmarkStart w:id="34216" w:name="_Toc499842751"/>
          <w:bookmarkStart w:id="34217" w:name="_Toc499843416"/>
          <w:bookmarkEnd w:id="33823"/>
          <w:bookmarkEnd w:id="33824"/>
          <w:bookmarkEnd w:id="33825"/>
          <w:bookmarkEnd w:id="33826"/>
          <w:bookmarkEnd w:id="33827"/>
          <w:bookmarkEnd w:id="33828"/>
          <w:bookmarkEnd w:id="33829"/>
          <w:bookmarkEnd w:id="33830"/>
          <w:bookmarkEnd w:id="33831"/>
          <w:bookmarkEnd w:id="33832"/>
          <w:bookmarkEnd w:id="33833"/>
          <w:bookmarkEnd w:id="33834"/>
          <w:bookmarkEnd w:id="33835"/>
          <w:bookmarkEnd w:id="33836"/>
          <w:bookmarkEnd w:id="33837"/>
          <w:bookmarkEnd w:id="33838"/>
          <w:bookmarkEnd w:id="33839"/>
          <w:bookmarkEnd w:id="33840"/>
          <w:bookmarkEnd w:id="33841"/>
          <w:bookmarkEnd w:id="33842"/>
          <w:bookmarkEnd w:id="33843"/>
          <w:bookmarkEnd w:id="33844"/>
          <w:bookmarkEnd w:id="33845"/>
          <w:bookmarkEnd w:id="33846"/>
          <w:bookmarkEnd w:id="33847"/>
          <w:bookmarkEnd w:id="33848"/>
          <w:bookmarkEnd w:id="33849"/>
          <w:bookmarkEnd w:id="33850"/>
          <w:bookmarkEnd w:id="33851"/>
          <w:bookmarkEnd w:id="33852"/>
          <w:bookmarkEnd w:id="33853"/>
          <w:bookmarkEnd w:id="33854"/>
          <w:bookmarkEnd w:id="33855"/>
          <w:bookmarkEnd w:id="33856"/>
          <w:bookmarkEnd w:id="33857"/>
          <w:bookmarkEnd w:id="33858"/>
          <w:bookmarkEnd w:id="33859"/>
          <w:bookmarkEnd w:id="33860"/>
          <w:bookmarkEnd w:id="33861"/>
          <w:bookmarkEnd w:id="33862"/>
          <w:bookmarkEnd w:id="33863"/>
          <w:bookmarkEnd w:id="33864"/>
          <w:bookmarkEnd w:id="33865"/>
          <w:bookmarkEnd w:id="33866"/>
          <w:bookmarkEnd w:id="33867"/>
          <w:bookmarkEnd w:id="33868"/>
          <w:bookmarkEnd w:id="33869"/>
          <w:bookmarkEnd w:id="33870"/>
          <w:bookmarkEnd w:id="33871"/>
          <w:bookmarkEnd w:id="33872"/>
          <w:bookmarkEnd w:id="33873"/>
          <w:bookmarkEnd w:id="33874"/>
          <w:bookmarkEnd w:id="33875"/>
          <w:bookmarkEnd w:id="33876"/>
          <w:bookmarkEnd w:id="33877"/>
          <w:bookmarkEnd w:id="33878"/>
          <w:bookmarkEnd w:id="33879"/>
          <w:bookmarkEnd w:id="33880"/>
          <w:bookmarkEnd w:id="33881"/>
          <w:bookmarkEnd w:id="33882"/>
          <w:bookmarkEnd w:id="33883"/>
          <w:bookmarkEnd w:id="33884"/>
          <w:bookmarkEnd w:id="33885"/>
          <w:bookmarkEnd w:id="33886"/>
          <w:bookmarkEnd w:id="33887"/>
          <w:bookmarkEnd w:id="33888"/>
          <w:bookmarkEnd w:id="33889"/>
          <w:bookmarkEnd w:id="33890"/>
          <w:bookmarkEnd w:id="33891"/>
          <w:bookmarkEnd w:id="33892"/>
          <w:bookmarkEnd w:id="33893"/>
          <w:bookmarkEnd w:id="33894"/>
          <w:bookmarkEnd w:id="33895"/>
          <w:bookmarkEnd w:id="33896"/>
          <w:bookmarkEnd w:id="33897"/>
          <w:bookmarkEnd w:id="33898"/>
          <w:bookmarkEnd w:id="33899"/>
          <w:bookmarkEnd w:id="33900"/>
          <w:bookmarkEnd w:id="33901"/>
          <w:bookmarkEnd w:id="33902"/>
          <w:bookmarkEnd w:id="33903"/>
          <w:bookmarkEnd w:id="33904"/>
          <w:bookmarkEnd w:id="33905"/>
          <w:bookmarkEnd w:id="33906"/>
          <w:bookmarkEnd w:id="33907"/>
          <w:bookmarkEnd w:id="33908"/>
          <w:bookmarkEnd w:id="33909"/>
          <w:bookmarkEnd w:id="33910"/>
          <w:bookmarkEnd w:id="33911"/>
          <w:bookmarkEnd w:id="33912"/>
          <w:bookmarkEnd w:id="33913"/>
          <w:bookmarkEnd w:id="33914"/>
          <w:bookmarkEnd w:id="33915"/>
          <w:bookmarkEnd w:id="33916"/>
          <w:bookmarkEnd w:id="33917"/>
          <w:bookmarkEnd w:id="33918"/>
          <w:bookmarkEnd w:id="33919"/>
          <w:bookmarkEnd w:id="33920"/>
          <w:bookmarkEnd w:id="33921"/>
          <w:bookmarkEnd w:id="33922"/>
          <w:bookmarkEnd w:id="33923"/>
          <w:bookmarkEnd w:id="33924"/>
          <w:bookmarkEnd w:id="33925"/>
          <w:bookmarkEnd w:id="33926"/>
          <w:bookmarkEnd w:id="33927"/>
          <w:bookmarkEnd w:id="33928"/>
          <w:bookmarkEnd w:id="33929"/>
          <w:bookmarkEnd w:id="33930"/>
          <w:bookmarkEnd w:id="33931"/>
          <w:bookmarkEnd w:id="33932"/>
          <w:bookmarkEnd w:id="33933"/>
          <w:bookmarkEnd w:id="33934"/>
          <w:bookmarkEnd w:id="33935"/>
          <w:bookmarkEnd w:id="33936"/>
          <w:bookmarkEnd w:id="33937"/>
          <w:bookmarkEnd w:id="33938"/>
          <w:bookmarkEnd w:id="33939"/>
          <w:bookmarkEnd w:id="33940"/>
          <w:bookmarkEnd w:id="33941"/>
          <w:bookmarkEnd w:id="33942"/>
          <w:bookmarkEnd w:id="33943"/>
          <w:bookmarkEnd w:id="33944"/>
          <w:bookmarkEnd w:id="33945"/>
          <w:bookmarkEnd w:id="33946"/>
          <w:bookmarkEnd w:id="33947"/>
          <w:bookmarkEnd w:id="33948"/>
          <w:bookmarkEnd w:id="33949"/>
          <w:bookmarkEnd w:id="33950"/>
          <w:bookmarkEnd w:id="33951"/>
          <w:bookmarkEnd w:id="33952"/>
          <w:bookmarkEnd w:id="33953"/>
          <w:bookmarkEnd w:id="33954"/>
          <w:bookmarkEnd w:id="33955"/>
          <w:bookmarkEnd w:id="33956"/>
          <w:bookmarkEnd w:id="33957"/>
          <w:bookmarkEnd w:id="33958"/>
          <w:bookmarkEnd w:id="33959"/>
          <w:bookmarkEnd w:id="33960"/>
          <w:bookmarkEnd w:id="33961"/>
          <w:bookmarkEnd w:id="33962"/>
          <w:bookmarkEnd w:id="33963"/>
          <w:bookmarkEnd w:id="33964"/>
          <w:bookmarkEnd w:id="33965"/>
          <w:bookmarkEnd w:id="33966"/>
          <w:bookmarkEnd w:id="33967"/>
          <w:bookmarkEnd w:id="33968"/>
          <w:bookmarkEnd w:id="33969"/>
          <w:bookmarkEnd w:id="33970"/>
          <w:bookmarkEnd w:id="33971"/>
          <w:bookmarkEnd w:id="33972"/>
          <w:bookmarkEnd w:id="33973"/>
          <w:bookmarkEnd w:id="33974"/>
          <w:bookmarkEnd w:id="33975"/>
          <w:bookmarkEnd w:id="33976"/>
          <w:bookmarkEnd w:id="33977"/>
          <w:bookmarkEnd w:id="33978"/>
          <w:bookmarkEnd w:id="33979"/>
          <w:bookmarkEnd w:id="33980"/>
          <w:bookmarkEnd w:id="33981"/>
          <w:bookmarkEnd w:id="33982"/>
          <w:bookmarkEnd w:id="33983"/>
          <w:bookmarkEnd w:id="33984"/>
          <w:bookmarkEnd w:id="33985"/>
          <w:bookmarkEnd w:id="33986"/>
          <w:bookmarkEnd w:id="33987"/>
          <w:bookmarkEnd w:id="33988"/>
          <w:bookmarkEnd w:id="33989"/>
          <w:bookmarkEnd w:id="33990"/>
          <w:bookmarkEnd w:id="33991"/>
          <w:bookmarkEnd w:id="33992"/>
          <w:bookmarkEnd w:id="33993"/>
          <w:bookmarkEnd w:id="33994"/>
          <w:bookmarkEnd w:id="33995"/>
          <w:bookmarkEnd w:id="33996"/>
          <w:bookmarkEnd w:id="33997"/>
          <w:bookmarkEnd w:id="33998"/>
          <w:bookmarkEnd w:id="33999"/>
          <w:bookmarkEnd w:id="34000"/>
          <w:bookmarkEnd w:id="34001"/>
          <w:bookmarkEnd w:id="34002"/>
          <w:bookmarkEnd w:id="34003"/>
          <w:bookmarkEnd w:id="34004"/>
          <w:bookmarkEnd w:id="34005"/>
          <w:bookmarkEnd w:id="34006"/>
          <w:bookmarkEnd w:id="34007"/>
          <w:bookmarkEnd w:id="34008"/>
          <w:bookmarkEnd w:id="34009"/>
          <w:bookmarkEnd w:id="34010"/>
          <w:bookmarkEnd w:id="34011"/>
          <w:bookmarkEnd w:id="34012"/>
          <w:bookmarkEnd w:id="34013"/>
          <w:bookmarkEnd w:id="34014"/>
          <w:bookmarkEnd w:id="34015"/>
          <w:bookmarkEnd w:id="34016"/>
          <w:bookmarkEnd w:id="34017"/>
          <w:bookmarkEnd w:id="34018"/>
          <w:bookmarkEnd w:id="34019"/>
          <w:bookmarkEnd w:id="34020"/>
          <w:bookmarkEnd w:id="34021"/>
          <w:bookmarkEnd w:id="34022"/>
          <w:bookmarkEnd w:id="34023"/>
          <w:bookmarkEnd w:id="34024"/>
          <w:bookmarkEnd w:id="34025"/>
          <w:bookmarkEnd w:id="34026"/>
          <w:bookmarkEnd w:id="34027"/>
          <w:bookmarkEnd w:id="34028"/>
          <w:bookmarkEnd w:id="34029"/>
          <w:bookmarkEnd w:id="34030"/>
          <w:bookmarkEnd w:id="34031"/>
          <w:bookmarkEnd w:id="34032"/>
          <w:bookmarkEnd w:id="34033"/>
          <w:bookmarkEnd w:id="34034"/>
          <w:bookmarkEnd w:id="34035"/>
          <w:bookmarkEnd w:id="34036"/>
          <w:bookmarkEnd w:id="34037"/>
          <w:bookmarkEnd w:id="34038"/>
          <w:bookmarkEnd w:id="34039"/>
          <w:bookmarkEnd w:id="34040"/>
          <w:bookmarkEnd w:id="34041"/>
          <w:bookmarkEnd w:id="34042"/>
          <w:bookmarkEnd w:id="34043"/>
          <w:bookmarkEnd w:id="34044"/>
          <w:bookmarkEnd w:id="34045"/>
          <w:bookmarkEnd w:id="34046"/>
          <w:bookmarkEnd w:id="34047"/>
          <w:bookmarkEnd w:id="34048"/>
          <w:bookmarkEnd w:id="34049"/>
          <w:bookmarkEnd w:id="34050"/>
          <w:bookmarkEnd w:id="34051"/>
          <w:bookmarkEnd w:id="34052"/>
          <w:bookmarkEnd w:id="34053"/>
          <w:bookmarkEnd w:id="34054"/>
          <w:bookmarkEnd w:id="34055"/>
          <w:bookmarkEnd w:id="34056"/>
          <w:bookmarkEnd w:id="34057"/>
          <w:bookmarkEnd w:id="34058"/>
          <w:bookmarkEnd w:id="34059"/>
          <w:bookmarkEnd w:id="34060"/>
          <w:bookmarkEnd w:id="34061"/>
          <w:bookmarkEnd w:id="34062"/>
          <w:bookmarkEnd w:id="34063"/>
          <w:bookmarkEnd w:id="34064"/>
          <w:bookmarkEnd w:id="34065"/>
          <w:bookmarkEnd w:id="34066"/>
          <w:bookmarkEnd w:id="34067"/>
          <w:bookmarkEnd w:id="34068"/>
          <w:bookmarkEnd w:id="34069"/>
          <w:bookmarkEnd w:id="34070"/>
          <w:bookmarkEnd w:id="34071"/>
          <w:bookmarkEnd w:id="34072"/>
          <w:bookmarkEnd w:id="34073"/>
          <w:bookmarkEnd w:id="34074"/>
          <w:bookmarkEnd w:id="34075"/>
          <w:bookmarkEnd w:id="34076"/>
          <w:bookmarkEnd w:id="34077"/>
          <w:bookmarkEnd w:id="34078"/>
          <w:bookmarkEnd w:id="34079"/>
          <w:bookmarkEnd w:id="34080"/>
          <w:bookmarkEnd w:id="34081"/>
          <w:bookmarkEnd w:id="34082"/>
          <w:bookmarkEnd w:id="34083"/>
          <w:bookmarkEnd w:id="34084"/>
          <w:bookmarkEnd w:id="34085"/>
          <w:bookmarkEnd w:id="34086"/>
          <w:bookmarkEnd w:id="34087"/>
          <w:bookmarkEnd w:id="34088"/>
          <w:bookmarkEnd w:id="34089"/>
          <w:bookmarkEnd w:id="34090"/>
          <w:bookmarkEnd w:id="34091"/>
          <w:bookmarkEnd w:id="34092"/>
          <w:bookmarkEnd w:id="34093"/>
          <w:bookmarkEnd w:id="34094"/>
          <w:bookmarkEnd w:id="34095"/>
          <w:bookmarkEnd w:id="34096"/>
          <w:bookmarkEnd w:id="34097"/>
          <w:bookmarkEnd w:id="34098"/>
          <w:bookmarkEnd w:id="34099"/>
          <w:bookmarkEnd w:id="34100"/>
          <w:bookmarkEnd w:id="34101"/>
          <w:bookmarkEnd w:id="34102"/>
          <w:bookmarkEnd w:id="34103"/>
          <w:bookmarkEnd w:id="34104"/>
          <w:bookmarkEnd w:id="34105"/>
          <w:bookmarkEnd w:id="34106"/>
          <w:bookmarkEnd w:id="34107"/>
          <w:bookmarkEnd w:id="34108"/>
          <w:bookmarkEnd w:id="34109"/>
          <w:bookmarkEnd w:id="34110"/>
          <w:bookmarkEnd w:id="34111"/>
          <w:bookmarkEnd w:id="34112"/>
          <w:bookmarkEnd w:id="34113"/>
          <w:bookmarkEnd w:id="34114"/>
          <w:bookmarkEnd w:id="34115"/>
          <w:bookmarkEnd w:id="34116"/>
          <w:bookmarkEnd w:id="34117"/>
          <w:bookmarkEnd w:id="34118"/>
          <w:bookmarkEnd w:id="34119"/>
          <w:bookmarkEnd w:id="34120"/>
          <w:bookmarkEnd w:id="34121"/>
          <w:bookmarkEnd w:id="34122"/>
          <w:bookmarkEnd w:id="34123"/>
          <w:bookmarkEnd w:id="34124"/>
          <w:bookmarkEnd w:id="34125"/>
          <w:bookmarkEnd w:id="34126"/>
          <w:bookmarkEnd w:id="34127"/>
          <w:bookmarkEnd w:id="34128"/>
          <w:bookmarkEnd w:id="34129"/>
          <w:bookmarkEnd w:id="34130"/>
          <w:bookmarkEnd w:id="34131"/>
          <w:bookmarkEnd w:id="34132"/>
          <w:bookmarkEnd w:id="34133"/>
          <w:bookmarkEnd w:id="34134"/>
          <w:bookmarkEnd w:id="34135"/>
          <w:bookmarkEnd w:id="34136"/>
          <w:bookmarkEnd w:id="34137"/>
          <w:bookmarkEnd w:id="34138"/>
          <w:bookmarkEnd w:id="34139"/>
          <w:bookmarkEnd w:id="34140"/>
          <w:bookmarkEnd w:id="34141"/>
          <w:bookmarkEnd w:id="34142"/>
          <w:bookmarkEnd w:id="34143"/>
          <w:bookmarkEnd w:id="34144"/>
          <w:bookmarkEnd w:id="34145"/>
          <w:bookmarkEnd w:id="34146"/>
          <w:bookmarkEnd w:id="34147"/>
          <w:bookmarkEnd w:id="34148"/>
          <w:bookmarkEnd w:id="34149"/>
          <w:bookmarkEnd w:id="34150"/>
          <w:bookmarkEnd w:id="34151"/>
          <w:bookmarkEnd w:id="34152"/>
          <w:bookmarkEnd w:id="34153"/>
          <w:bookmarkEnd w:id="34154"/>
          <w:bookmarkEnd w:id="34155"/>
          <w:bookmarkEnd w:id="34156"/>
          <w:bookmarkEnd w:id="34157"/>
          <w:bookmarkEnd w:id="34158"/>
          <w:bookmarkEnd w:id="34159"/>
          <w:bookmarkEnd w:id="34160"/>
          <w:bookmarkEnd w:id="34161"/>
          <w:bookmarkEnd w:id="34162"/>
          <w:bookmarkEnd w:id="34163"/>
          <w:bookmarkEnd w:id="34164"/>
          <w:bookmarkEnd w:id="34165"/>
          <w:bookmarkEnd w:id="34166"/>
          <w:bookmarkEnd w:id="34167"/>
          <w:bookmarkEnd w:id="34168"/>
          <w:bookmarkEnd w:id="34169"/>
          <w:bookmarkEnd w:id="34170"/>
          <w:bookmarkEnd w:id="34171"/>
          <w:bookmarkEnd w:id="34172"/>
          <w:bookmarkEnd w:id="34173"/>
          <w:bookmarkEnd w:id="34174"/>
          <w:bookmarkEnd w:id="34175"/>
          <w:bookmarkEnd w:id="34176"/>
          <w:bookmarkEnd w:id="34177"/>
          <w:bookmarkEnd w:id="34178"/>
          <w:bookmarkEnd w:id="34179"/>
          <w:bookmarkEnd w:id="34180"/>
          <w:bookmarkEnd w:id="34181"/>
          <w:bookmarkEnd w:id="34182"/>
          <w:bookmarkEnd w:id="34183"/>
          <w:bookmarkEnd w:id="34184"/>
          <w:bookmarkEnd w:id="34185"/>
          <w:bookmarkEnd w:id="34186"/>
          <w:bookmarkEnd w:id="34187"/>
          <w:bookmarkEnd w:id="34188"/>
          <w:bookmarkEnd w:id="34189"/>
          <w:bookmarkEnd w:id="34190"/>
          <w:bookmarkEnd w:id="34191"/>
          <w:bookmarkEnd w:id="34192"/>
          <w:bookmarkEnd w:id="34193"/>
          <w:bookmarkEnd w:id="34194"/>
          <w:bookmarkEnd w:id="34195"/>
          <w:bookmarkEnd w:id="34196"/>
          <w:bookmarkEnd w:id="34197"/>
          <w:bookmarkEnd w:id="34198"/>
          <w:bookmarkEnd w:id="34199"/>
          <w:bookmarkEnd w:id="34200"/>
          <w:bookmarkEnd w:id="34201"/>
          <w:bookmarkEnd w:id="34202"/>
          <w:bookmarkEnd w:id="34203"/>
          <w:bookmarkEnd w:id="34204"/>
          <w:bookmarkEnd w:id="34205"/>
          <w:bookmarkEnd w:id="34206"/>
          <w:bookmarkEnd w:id="34207"/>
          <w:bookmarkEnd w:id="34208"/>
          <w:bookmarkEnd w:id="34209"/>
          <w:bookmarkEnd w:id="34210"/>
          <w:bookmarkEnd w:id="34211"/>
          <w:bookmarkEnd w:id="34212"/>
          <w:bookmarkEnd w:id="34213"/>
          <w:bookmarkEnd w:id="34214"/>
          <w:bookmarkEnd w:id="34215"/>
          <w:bookmarkEnd w:id="34216"/>
          <w:bookmarkEnd w:id="34217"/>
        </w:del>
      </w:ins>
    </w:p>
    <w:p w14:paraId="1E46C9F7" w14:textId="58A7C595" w:rsidR="00BC4F74" w:rsidRPr="00B7686C" w:rsidRDefault="00BC4F74">
      <w:pPr>
        <w:jc w:val="both"/>
        <w:rPr>
          <w:ins w:id="34218" w:author="Ole-Martin Hanstveit" w:date="2017-11-23T10:45:00Z"/>
          <w:del w:id="34219" w:author="Morten Lerstad Solli" w:date="2017-11-29T15:13:00Z"/>
          <w:lang w:val="en-US"/>
          <w:rPrChange w:id="34220" w:author="Morten Lerstad Solli" w:date="2017-11-29T12:21:00Z">
            <w:rPr>
              <w:ins w:id="34221" w:author="Ole-Martin Hanstveit" w:date="2017-11-23T10:45:00Z"/>
              <w:del w:id="34222" w:author="Morten Lerstad Solli" w:date="2017-11-29T15:13:00Z"/>
            </w:rPr>
          </w:rPrChange>
        </w:rPr>
        <w:pPrChange w:id="34223" w:author="Oscar Herman Kise" w:date="2017-11-30T20:05:00Z">
          <w:pPr/>
        </w:pPrChange>
      </w:pPr>
      <w:bookmarkStart w:id="34224" w:name="_Toc499732722"/>
      <w:bookmarkStart w:id="34225" w:name="_Toc499732015"/>
      <w:bookmarkStart w:id="34226" w:name="_Toc499732880"/>
      <w:bookmarkStart w:id="34227" w:name="_Toc499732197"/>
      <w:bookmarkStart w:id="34228" w:name="_Toc499732379"/>
      <w:bookmarkStart w:id="34229" w:name="_Toc499732557"/>
      <w:bookmarkStart w:id="34230" w:name="_Toc499732789"/>
      <w:bookmarkStart w:id="34231" w:name="_Toc499733013"/>
      <w:bookmarkStart w:id="34232" w:name="_Toc499733170"/>
      <w:bookmarkStart w:id="34233" w:name="_Toc499733327"/>
      <w:bookmarkStart w:id="34234" w:name="_Toc499733484"/>
      <w:bookmarkStart w:id="34235" w:name="_Toc499733205"/>
      <w:bookmarkStart w:id="34236" w:name="_Toc499733676"/>
      <w:bookmarkStart w:id="34237" w:name="_Toc499733833"/>
      <w:bookmarkStart w:id="34238" w:name="_Toc499733990"/>
      <w:bookmarkStart w:id="34239" w:name="_Toc499737836"/>
      <w:bookmarkStart w:id="34240" w:name="_Toc499738134"/>
      <w:bookmarkStart w:id="34241" w:name="_Toc499739522"/>
      <w:bookmarkStart w:id="34242" w:name="_Toc499743850"/>
      <w:bookmarkStart w:id="34243" w:name="_Toc499748436"/>
      <w:bookmarkStart w:id="34244" w:name="_Toc499749150"/>
      <w:bookmarkStart w:id="34245" w:name="_Toc499749308"/>
      <w:bookmarkStart w:id="34246" w:name="_Toc499749466"/>
      <w:bookmarkStart w:id="34247" w:name="_Toc499749624"/>
      <w:bookmarkStart w:id="34248" w:name="_Toc499750185"/>
      <w:bookmarkStart w:id="34249" w:name="_Toc499748596"/>
      <w:bookmarkStart w:id="34250" w:name="_Toc499750066"/>
      <w:bookmarkStart w:id="34251" w:name="_Toc499750753"/>
      <w:bookmarkStart w:id="34252" w:name="_Toc499750912"/>
      <w:bookmarkStart w:id="34253" w:name="_Toc499751071"/>
      <w:bookmarkStart w:id="34254" w:name="_Toc499751230"/>
      <w:bookmarkStart w:id="34255" w:name="_Toc499751389"/>
      <w:bookmarkStart w:id="34256" w:name="_Toc499751548"/>
      <w:bookmarkStart w:id="34257" w:name="_Toc499751707"/>
      <w:bookmarkStart w:id="34258" w:name="_Toc499751866"/>
      <w:bookmarkStart w:id="34259" w:name="_Toc499752025"/>
      <w:bookmarkStart w:id="34260" w:name="_Toc499752282"/>
      <w:bookmarkStart w:id="34261" w:name="_Toc499752441"/>
      <w:bookmarkStart w:id="34262" w:name="_Toc499752600"/>
      <w:bookmarkStart w:id="34263" w:name="_Toc499752759"/>
      <w:bookmarkStart w:id="34264" w:name="_Toc499753016"/>
      <w:bookmarkStart w:id="34265" w:name="_Toc499753175"/>
      <w:bookmarkStart w:id="34266" w:name="_Toc499753334"/>
      <w:bookmarkStart w:id="34267" w:name="_Toc499753493"/>
      <w:bookmarkStart w:id="34268" w:name="_Toc499753946"/>
      <w:bookmarkStart w:id="34269" w:name="_Toc499754105"/>
      <w:bookmarkStart w:id="34270" w:name="_Toc499754950"/>
      <w:bookmarkStart w:id="34271" w:name="_Toc499755109"/>
      <w:bookmarkStart w:id="34272" w:name="_Toc499755268"/>
      <w:bookmarkStart w:id="34273" w:name="_Toc499755427"/>
      <w:bookmarkStart w:id="34274" w:name="_Toc499755782"/>
      <w:bookmarkStart w:id="34275" w:name="_Toc499755941"/>
      <w:bookmarkStart w:id="34276" w:name="_Toc499756099"/>
      <w:bookmarkStart w:id="34277" w:name="_Toc499756257"/>
      <w:bookmarkStart w:id="34278" w:name="_Toc499756415"/>
      <w:bookmarkStart w:id="34279" w:name="_Toc499756573"/>
      <w:bookmarkStart w:id="34280" w:name="_Toc499755303"/>
      <w:bookmarkStart w:id="34281" w:name="_Toc499755542"/>
      <w:bookmarkStart w:id="34282" w:name="_Toc499755722"/>
      <w:bookmarkStart w:id="34283" w:name="_Toc499756828"/>
      <w:bookmarkStart w:id="34284" w:name="_Toc499756019"/>
      <w:bookmarkStart w:id="34285" w:name="_Toc499756312"/>
      <w:bookmarkStart w:id="34286" w:name="_Toc499756610"/>
      <w:bookmarkStart w:id="34287" w:name="_Toc499756849"/>
      <w:bookmarkStart w:id="34288" w:name="_Toc499757104"/>
      <w:bookmarkStart w:id="34289" w:name="_Toc499757262"/>
      <w:bookmarkStart w:id="34290" w:name="_Toc499757420"/>
      <w:bookmarkStart w:id="34291" w:name="_Toc499757578"/>
      <w:bookmarkStart w:id="34292" w:name="_Toc499757736"/>
      <w:bookmarkStart w:id="34293" w:name="_Toc499757894"/>
      <w:bookmarkStart w:id="34294" w:name="_Toc499757965"/>
      <w:bookmarkStart w:id="34295" w:name="_Toc499758123"/>
      <w:bookmarkStart w:id="34296" w:name="_Toc499756653"/>
      <w:bookmarkStart w:id="34297" w:name="_Toc499758281"/>
      <w:bookmarkStart w:id="34298" w:name="_Toc499758439"/>
      <w:bookmarkStart w:id="34299" w:name="_Toc499758597"/>
      <w:bookmarkStart w:id="34300" w:name="_Toc499758755"/>
      <w:bookmarkStart w:id="34301" w:name="_Toc499758913"/>
      <w:bookmarkStart w:id="34302" w:name="_Toc499759071"/>
      <w:bookmarkStart w:id="34303" w:name="_Toc499759229"/>
      <w:bookmarkStart w:id="34304" w:name="_Toc499759387"/>
      <w:bookmarkStart w:id="34305" w:name="_Toc499759545"/>
      <w:bookmarkStart w:id="34306" w:name="_Toc499759703"/>
      <w:bookmarkStart w:id="34307" w:name="_Toc499759861"/>
      <w:bookmarkStart w:id="34308" w:name="_Toc499760019"/>
      <w:bookmarkStart w:id="34309" w:name="_Toc499760177"/>
      <w:bookmarkStart w:id="34310" w:name="_Toc499756982"/>
      <w:bookmarkStart w:id="34311" w:name="_Toc499757282"/>
      <w:bookmarkStart w:id="34312" w:name="_Toc499760335"/>
      <w:bookmarkStart w:id="34313" w:name="_Toc499757524"/>
      <w:bookmarkStart w:id="34314" w:name="_Toc499760493"/>
      <w:bookmarkStart w:id="34315" w:name="_Toc499760651"/>
      <w:bookmarkStart w:id="34316" w:name="_Toc499760906"/>
      <w:bookmarkStart w:id="34317" w:name="_Toc499761064"/>
      <w:bookmarkStart w:id="34318" w:name="_Toc499761222"/>
      <w:bookmarkStart w:id="34319" w:name="_Toc499761380"/>
      <w:bookmarkStart w:id="34320" w:name="_Toc499801929"/>
      <w:bookmarkStart w:id="34321" w:name="_Toc499802088"/>
      <w:bookmarkStart w:id="34322" w:name="_Toc499802247"/>
      <w:bookmarkStart w:id="34323" w:name="_Toc499802406"/>
      <w:bookmarkStart w:id="34324" w:name="_Toc499802284"/>
      <w:bookmarkStart w:id="34325" w:name="_Toc499802602"/>
      <w:bookmarkStart w:id="34326" w:name="_Toc499802761"/>
      <w:bookmarkStart w:id="34327" w:name="_Toc499802920"/>
      <w:bookmarkStart w:id="34328" w:name="_Toc499802683"/>
      <w:bookmarkStart w:id="34329" w:name="_Toc499803079"/>
      <w:bookmarkStart w:id="34330" w:name="_Toc499803238"/>
      <w:bookmarkStart w:id="34331" w:name="_Toc499803397"/>
      <w:bookmarkStart w:id="34332" w:name="_Toc499803556"/>
      <w:bookmarkStart w:id="34333" w:name="_Toc499803716"/>
      <w:bookmarkStart w:id="34334" w:name="_Toc499803876"/>
      <w:bookmarkStart w:id="34335" w:name="_Toc499804036"/>
      <w:bookmarkStart w:id="34336" w:name="_Toc499804196"/>
      <w:bookmarkStart w:id="34337" w:name="_Toc499804356"/>
      <w:bookmarkStart w:id="34338" w:name="_Toc499804516"/>
      <w:bookmarkStart w:id="34339" w:name="_Toc499803157"/>
      <w:bookmarkStart w:id="34340" w:name="_Toc499804677"/>
      <w:bookmarkStart w:id="34341" w:name="_Toc499803455"/>
      <w:bookmarkStart w:id="34342" w:name="_Toc499803758"/>
      <w:bookmarkStart w:id="34343" w:name="_Toc499804063"/>
      <w:bookmarkStart w:id="34344" w:name="_Toc499804838"/>
      <w:bookmarkStart w:id="34345" w:name="_Toc499804309"/>
      <w:bookmarkStart w:id="34346" w:name="_Toc499804998"/>
      <w:bookmarkStart w:id="34347" w:name="_Toc499805158"/>
      <w:bookmarkStart w:id="34348" w:name="_Toc499804608"/>
      <w:bookmarkStart w:id="34349" w:name="_Toc499805318"/>
      <w:bookmarkStart w:id="34350" w:name="_Toc499804129"/>
      <w:bookmarkStart w:id="34351" w:name="_Toc499805040"/>
      <w:bookmarkStart w:id="34352" w:name="_Toc499805432"/>
      <w:bookmarkStart w:id="34353" w:name="_Toc499805592"/>
      <w:bookmarkStart w:id="34354" w:name="_Toc499805701"/>
      <w:bookmarkStart w:id="34355" w:name="_Toc499805861"/>
      <w:bookmarkStart w:id="34356" w:name="_Toc499806021"/>
      <w:bookmarkStart w:id="34357" w:name="_Toc499806181"/>
      <w:bookmarkStart w:id="34358" w:name="_Toc499806727"/>
      <w:bookmarkStart w:id="34359" w:name="_Toc499822197"/>
      <w:bookmarkStart w:id="34360" w:name="_Toc499822358"/>
      <w:bookmarkStart w:id="34361" w:name="_Toc499806327"/>
      <w:bookmarkStart w:id="34362" w:name="_Toc499806487"/>
      <w:bookmarkStart w:id="34363" w:name="_Toc499806807"/>
      <w:bookmarkStart w:id="34364" w:name="_Toc499806967"/>
      <w:bookmarkStart w:id="34365" w:name="_Toc499807127"/>
      <w:bookmarkStart w:id="34366" w:name="_Toc499807287"/>
      <w:bookmarkStart w:id="34367" w:name="_Toc499807447"/>
      <w:bookmarkStart w:id="34368" w:name="_Toc499807607"/>
      <w:bookmarkStart w:id="34369" w:name="_Toc499807767"/>
      <w:bookmarkStart w:id="34370" w:name="_Toc499807927"/>
      <w:bookmarkStart w:id="34371" w:name="_Toc499808087"/>
      <w:bookmarkStart w:id="34372" w:name="_Toc499808247"/>
      <w:bookmarkStart w:id="34373" w:name="_Toc499808407"/>
      <w:bookmarkStart w:id="34374" w:name="_Toc499808567"/>
      <w:bookmarkStart w:id="34375" w:name="_Toc499808727"/>
      <w:bookmarkStart w:id="34376" w:name="_Toc499808887"/>
      <w:bookmarkStart w:id="34377" w:name="_Toc499809047"/>
      <w:bookmarkStart w:id="34378" w:name="_Toc499809207"/>
      <w:bookmarkStart w:id="34379" w:name="_Toc499809367"/>
      <w:bookmarkStart w:id="34380" w:name="_Toc499809527"/>
      <w:bookmarkStart w:id="34381" w:name="_Toc499809687"/>
      <w:bookmarkStart w:id="34382" w:name="_Toc499809847"/>
      <w:bookmarkStart w:id="34383" w:name="_Toc499810007"/>
      <w:bookmarkStart w:id="34384" w:name="_Toc499810167"/>
      <w:bookmarkStart w:id="34385" w:name="_Toc499810327"/>
      <w:bookmarkStart w:id="34386" w:name="_Toc499810487"/>
      <w:bookmarkStart w:id="34387" w:name="_Toc499810647"/>
      <w:bookmarkStart w:id="34388" w:name="_Toc499810807"/>
      <w:bookmarkStart w:id="34389" w:name="_Toc499810967"/>
      <w:bookmarkStart w:id="34390" w:name="_Toc499811127"/>
      <w:bookmarkStart w:id="34391" w:name="_Toc499811287"/>
      <w:bookmarkStart w:id="34392" w:name="_Toc499811447"/>
      <w:bookmarkStart w:id="34393" w:name="_Toc499811607"/>
      <w:bookmarkStart w:id="34394" w:name="_Toc499811865"/>
      <w:bookmarkStart w:id="34395" w:name="_Toc499812025"/>
      <w:bookmarkStart w:id="34396" w:name="_Toc499812675"/>
      <w:bookmarkStart w:id="34397" w:name="_Toc499812835"/>
      <w:bookmarkStart w:id="34398" w:name="_Toc499812995"/>
      <w:bookmarkStart w:id="34399" w:name="_Toc499813155"/>
      <w:bookmarkStart w:id="34400" w:name="_Toc499813315"/>
      <w:bookmarkStart w:id="34401" w:name="_Toc499813475"/>
      <w:bookmarkStart w:id="34402" w:name="_Toc499813635"/>
      <w:bookmarkStart w:id="34403" w:name="_Toc499813795"/>
      <w:bookmarkStart w:id="34404" w:name="_Toc499813955"/>
      <w:bookmarkStart w:id="34405" w:name="_Toc499814115"/>
      <w:bookmarkStart w:id="34406" w:name="_Toc499814275"/>
      <w:bookmarkStart w:id="34407" w:name="_Toc499814435"/>
      <w:bookmarkStart w:id="34408" w:name="_Toc499814595"/>
      <w:bookmarkStart w:id="34409" w:name="_Toc499814755"/>
      <w:bookmarkStart w:id="34410" w:name="_Toc499814915"/>
      <w:bookmarkStart w:id="34411" w:name="_Toc499815075"/>
      <w:bookmarkStart w:id="34412" w:name="_Toc499815235"/>
      <w:bookmarkStart w:id="34413" w:name="_Toc499815395"/>
      <w:bookmarkStart w:id="34414" w:name="_Toc499815555"/>
      <w:bookmarkStart w:id="34415" w:name="_Toc499815813"/>
      <w:bookmarkStart w:id="34416" w:name="_Toc499816267"/>
      <w:bookmarkStart w:id="34417" w:name="_Toc499816721"/>
      <w:bookmarkStart w:id="34418" w:name="_Toc499817959"/>
      <w:bookmarkStart w:id="34419" w:name="_Toc499818217"/>
      <w:bookmarkStart w:id="34420" w:name="_Toc499818377"/>
      <w:bookmarkStart w:id="34421" w:name="_Toc499818537"/>
      <w:bookmarkStart w:id="34422" w:name="_Toc499818697"/>
      <w:bookmarkStart w:id="34423" w:name="_Toc499818857"/>
      <w:bookmarkStart w:id="34424" w:name="_Toc499819017"/>
      <w:bookmarkStart w:id="34425" w:name="_Toc499819177"/>
      <w:bookmarkStart w:id="34426" w:name="_Toc499819337"/>
      <w:bookmarkStart w:id="34427" w:name="_Toc499819497"/>
      <w:bookmarkStart w:id="34428" w:name="_Toc499819657"/>
      <w:bookmarkStart w:id="34429" w:name="_Toc499819817"/>
      <w:bookmarkStart w:id="34430" w:name="_Toc499819977"/>
      <w:bookmarkStart w:id="34431" w:name="_Toc499820137"/>
      <w:bookmarkStart w:id="34432" w:name="_Toc499820297"/>
      <w:bookmarkStart w:id="34433" w:name="_Toc499820457"/>
      <w:bookmarkStart w:id="34434" w:name="_Toc499820617"/>
      <w:bookmarkStart w:id="34435" w:name="_Toc499820777"/>
      <w:bookmarkStart w:id="34436" w:name="_Toc499820937"/>
      <w:bookmarkStart w:id="34437" w:name="_Toc499821195"/>
      <w:bookmarkStart w:id="34438" w:name="_Toc499821355"/>
      <w:bookmarkStart w:id="34439" w:name="_Toc499821515"/>
      <w:bookmarkStart w:id="34440" w:name="_Toc499821675"/>
      <w:bookmarkStart w:id="34441" w:name="_Toc499821835"/>
      <w:bookmarkStart w:id="34442" w:name="_Toc499821995"/>
      <w:bookmarkStart w:id="34443" w:name="_Toc499822475"/>
      <w:bookmarkStart w:id="34444" w:name="_Toc499822635"/>
      <w:bookmarkStart w:id="34445" w:name="_Toc499822795"/>
      <w:bookmarkStart w:id="34446" w:name="_Toc499822955"/>
      <w:bookmarkStart w:id="34447" w:name="_Toc499823115"/>
      <w:bookmarkStart w:id="34448" w:name="_Toc499823275"/>
      <w:bookmarkStart w:id="34449" w:name="_Toc499823435"/>
      <w:bookmarkStart w:id="34450" w:name="_Toc499823595"/>
      <w:bookmarkStart w:id="34451" w:name="_Toc499823755"/>
      <w:bookmarkStart w:id="34452" w:name="_Toc499823915"/>
      <w:bookmarkStart w:id="34453" w:name="_Toc499824075"/>
      <w:bookmarkStart w:id="34454" w:name="_Toc499824235"/>
      <w:bookmarkStart w:id="34455" w:name="_Toc499824395"/>
      <w:bookmarkStart w:id="34456" w:name="_Toc499824555"/>
      <w:bookmarkStart w:id="34457" w:name="_Toc499824715"/>
      <w:bookmarkStart w:id="34458" w:name="_Toc499824875"/>
      <w:bookmarkStart w:id="34459" w:name="_Toc499825035"/>
      <w:bookmarkStart w:id="34460" w:name="_Toc499825195"/>
      <w:bookmarkStart w:id="34461" w:name="_Toc499825453"/>
      <w:bookmarkStart w:id="34462" w:name="_Toc499825613"/>
      <w:bookmarkStart w:id="34463" w:name="_Toc499825871"/>
      <w:bookmarkStart w:id="34464" w:name="_Toc499826031"/>
      <w:bookmarkStart w:id="34465" w:name="_Toc499826191"/>
      <w:bookmarkStart w:id="34466" w:name="_Toc499826449"/>
      <w:bookmarkStart w:id="34467" w:name="_Toc499826609"/>
      <w:bookmarkStart w:id="34468" w:name="_Toc499827651"/>
      <w:bookmarkStart w:id="34469" w:name="_Toc499828007"/>
      <w:bookmarkStart w:id="34470" w:name="_Toc499828167"/>
      <w:bookmarkStart w:id="34471" w:name="_Toc499828523"/>
      <w:bookmarkStart w:id="34472" w:name="_Toc499828683"/>
      <w:bookmarkStart w:id="34473" w:name="_Toc499828843"/>
      <w:bookmarkStart w:id="34474" w:name="_Toc499829003"/>
      <w:bookmarkStart w:id="34475" w:name="_Toc499829163"/>
      <w:bookmarkStart w:id="34476" w:name="_Toc499829323"/>
      <w:bookmarkStart w:id="34477" w:name="_Toc499829483"/>
      <w:bookmarkStart w:id="34478" w:name="_Toc499829643"/>
      <w:bookmarkStart w:id="34479" w:name="_Toc499829803"/>
      <w:bookmarkStart w:id="34480" w:name="_Toc499829963"/>
      <w:bookmarkStart w:id="34481" w:name="_Toc499830123"/>
      <w:bookmarkStart w:id="34482" w:name="_Toc499830283"/>
      <w:bookmarkStart w:id="34483" w:name="_Toc499830443"/>
      <w:bookmarkStart w:id="34484" w:name="_Toc499830603"/>
      <w:bookmarkStart w:id="34485" w:name="_Toc499830763"/>
      <w:bookmarkStart w:id="34486" w:name="_Toc499830923"/>
      <w:bookmarkStart w:id="34487" w:name="_Toc499831083"/>
      <w:bookmarkStart w:id="34488" w:name="_Toc499831243"/>
      <w:bookmarkStart w:id="34489" w:name="_Toc499831403"/>
      <w:bookmarkStart w:id="34490" w:name="_Toc499831563"/>
      <w:bookmarkStart w:id="34491" w:name="_Toc499831723"/>
      <w:bookmarkStart w:id="34492" w:name="_Toc499831883"/>
      <w:bookmarkStart w:id="34493" w:name="_Toc499832043"/>
      <w:bookmarkStart w:id="34494" w:name="_Toc499832203"/>
      <w:bookmarkStart w:id="34495" w:name="_Toc499832363"/>
      <w:bookmarkStart w:id="34496" w:name="_Toc499832523"/>
      <w:bookmarkStart w:id="34497" w:name="_Toc499832683"/>
      <w:bookmarkStart w:id="34498" w:name="_Toc499832843"/>
      <w:bookmarkStart w:id="34499" w:name="_Toc499833003"/>
      <w:bookmarkStart w:id="34500" w:name="_Toc499833163"/>
      <w:bookmarkStart w:id="34501" w:name="_Toc499833323"/>
      <w:bookmarkStart w:id="34502" w:name="_Toc499833483"/>
      <w:bookmarkStart w:id="34503" w:name="_Toc499833643"/>
      <w:bookmarkStart w:id="34504" w:name="_Toc499833803"/>
      <w:bookmarkStart w:id="34505" w:name="_Toc499833963"/>
      <w:bookmarkStart w:id="34506" w:name="_Toc499834123"/>
      <w:bookmarkStart w:id="34507" w:name="_Toc499834283"/>
      <w:bookmarkStart w:id="34508" w:name="_Toc499834443"/>
      <w:bookmarkStart w:id="34509" w:name="_Toc499834603"/>
      <w:bookmarkStart w:id="34510" w:name="_Toc499834763"/>
      <w:bookmarkStart w:id="34511" w:name="_Toc499834923"/>
      <w:bookmarkStart w:id="34512" w:name="_Toc499835083"/>
      <w:bookmarkStart w:id="34513" w:name="_Toc499835243"/>
      <w:bookmarkStart w:id="34514" w:name="_Toc499835403"/>
      <w:bookmarkStart w:id="34515" w:name="_Toc499835563"/>
      <w:bookmarkStart w:id="34516" w:name="_Toc499835723"/>
      <w:bookmarkStart w:id="34517" w:name="_Toc499835883"/>
      <w:bookmarkStart w:id="34518" w:name="_Toc499836043"/>
      <w:bookmarkStart w:id="34519" w:name="_Toc499836203"/>
      <w:bookmarkStart w:id="34520" w:name="_Toc499836363"/>
      <w:bookmarkStart w:id="34521" w:name="_Toc499836524"/>
      <w:bookmarkStart w:id="34522" w:name="_Toc499836685"/>
      <w:bookmarkStart w:id="34523" w:name="_Toc499836846"/>
      <w:bookmarkStart w:id="34524" w:name="_Toc499837007"/>
      <w:bookmarkStart w:id="34525" w:name="_Toc499837168"/>
      <w:bookmarkStart w:id="34526" w:name="_Toc499837329"/>
      <w:bookmarkStart w:id="34527" w:name="_Toc499822654"/>
      <w:bookmarkStart w:id="34528" w:name="_Toc499822901"/>
      <w:bookmarkStart w:id="34529" w:name="_Toc499823312"/>
      <w:bookmarkStart w:id="34530" w:name="_Toc499837490"/>
      <w:bookmarkStart w:id="34531" w:name="_Toc499837651"/>
      <w:bookmarkStart w:id="34532" w:name="_Toc499837812"/>
      <w:bookmarkStart w:id="34533" w:name="_Toc499837973"/>
      <w:bookmarkStart w:id="34534" w:name="_Toc499838134"/>
      <w:bookmarkStart w:id="34535" w:name="_Toc499838295"/>
      <w:bookmarkStart w:id="34536" w:name="_Toc499838456"/>
      <w:bookmarkStart w:id="34537" w:name="_Toc499838617"/>
      <w:bookmarkStart w:id="34538" w:name="_Toc499838778"/>
      <w:bookmarkStart w:id="34539" w:name="_Toc499838939"/>
      <w:bookmarkStart w:id="34540" w:name="_Toc499839100"/>
      <w:bookmarkStart w:id="34541" w:name="_Toc499839261"/>
      <w:bookmarkStart w:id="34542" w:name="_Toc499839422"/>
      <w:bookmarkStart w:id="34543" w:name="_Toc499839682"/>
      <w:bookmarkStart w:id="34544" w:name="_Toc499823617"/>
      <w:bookmarkStart w:id="34545" w:name="_Toc499823867"/>
      <w:bookmarkStart w:id="34546" w:name="_Toc499839843"/>
      <w:bookmarkStart w:id="34547" w:name="_Toc499824167"/>
      <w:bookmarkStart w:id="34548" w:name="_Toc499824770"/>
      <w:bookmarkStart w:id="34549" w:name="_Toc499825073"/>
      <w:bookmarkStart w:id="34550" w:name="_Toc499840004"/>
      <w:bookmarkStart w:id="34551" w:name="_Toc499840165"/>
      <w:bookmarkStart w:id="34552" w:name="_Toc499825316"/>
      <w:bookmarkStart w:id="34553" w:name="_Toc499840326"/>
      <w:bookmarkStart w:id="34554" w:name="_Toc499825563"/>
      <w:bookmarkStart w:id="34555" w:name="_Toc499840487"/>
      <w:bookmarkStart w:id="34556" w:name="_Toc499840648"/>
      <w:bookmarkStart w:id="34557" w:name="_Toc499840809"/>
      <w:bookmarkStart w:id="34558" w:name="_Toc499840970"/>
      <w:bookmarkStart w:id="34559" w:name="_Toc499825801"/>
      <w:bookmarkStart w:id="34560" w:name="_Toc499826106"/>
      <w:bookmarkStart w:id="34561" w:name="_Toc499826340"/>
      <w:bookmarkStart w:id="34562" w:name="_Toc499826645"/>
      <w:bookmarkStart w:id="34563" w:name="_Toc499826826"/>
      <w:bookmarkStart w:id="34564" w:name="_Toc499841131"/>
      <w:bookmarkStart w:id="34565" w:name="_Toc499827005"/>
      <w:bookmarkStart w:id="34566" w:name="_Toc499825357"/>
      <w:bookmarkStart w:id="34567" w:name="_Toc499827185"/>
      <w:bookmarkStart w:id="34568" w:name="_Toc499825885"/>
      <w:bookmarkStart w:id="34569" w:name="_Toc499826283"/>
      <w:bookmarkStart w:id="34570" w:name="_Toc499826740"/>
      <w:bookmarkStart w:id="34571" w:name="_Toc499827360"/>
      <w:bookmarkStart w:id="34572" w:name="_Toc499827540"/>
      <w:bookmarkStart w:id="34573" w:name="_Toc499827075"/>
      <w:bookmarkStart w:id="34574" w:name="_Toc499827411"/>
      <w:bookmarkStart w:id="34575" w:name="_Toc499827832"/>
      <w:bookmarkStart w:id="34576" w:name="_Toc499828071"/>
      <w:bookmarkStart w:id="34577" w:name="_Toc499828312"/>
      <w:bookmarkStart w:id="34578" w:name="_Toc499828555"/>
      <w:bookmarkStart w:id="34579" w:name="_Toc499828860"/>
      <w:bookmarkStart w:id="34580" w:name="_Toc499829106"/>
      <w:bookmarkStart w:id="34581" w:name="_Toc499828221"/>
      <w:bookmarkStart w:id="34582" w:name="_Toc499826673"/>
      <w:bookmarkStart w:id="34583" w:name="_Toc499827250"/>
      <w:bookmarkStart w:id="34584" w:name="_Toc499827728"/>
      <w:bookmarkStart w:id="34585" w:name="_Toc499827097"/>
      <w:bookmarkStart w:id="34586" w:name="_Toc499828625"/>
      <w:bookmarkStart w:id="34587" w:name="_Toc499829365"/>
      <w:bookmarkStart w:id="34588" w:name="_Toc499828345"/>
      <w:bookmarkStart w:id="34589" w:name="_Toc499829400"/>
      <w:bookmarkStart w:id="34590" w:name="_Toc499829698"/>
      <w:bookmarkStart w:id="34591" w:name="_Toc499830001"/>
      <w:bookmarkStart w:id="34592" w:name="_Toc499828737"/>
      <w:bookmarkStart w:id="34593" w:name="_Toc499830073"/>
      <w:bookmarkStart w:id="34594" w:name="_Toc499830373"/>
      <w:bookmarkStart w:id="34595" w:name="_Toc499830678"/>
      <w:bookmarkStart w:id="34596" w:name="_Toc499830939"/>
      <w:bookmarkStart w:id="34597" w:name="_Toc499831185"/>
      <w:bookmarkStart w:id="34598" w:name="_Toc499831657"/>
      <w:bookmarkStart w:id="34599" w:name="_Toc499832133"/>
      <w:bookmarkStart w:id="34600" w:name="_Toc499833058"/>
      <w:bookmarkStart w:id="34601" w:name="_Toc499833504"/>
      <w:bookmarkStart w:id="34602" w:name="_Toc499833815"/>
      <w:bookmarkStart w:id="34603" w:name="_Toc499834067"/>
      <w:bookmarkStart w:id="34604" w:name="_Toc499834458"/>
      <w:bookmarkStart w:id="34605" w:name="_Toc499834790"/>
      <w:bookmarkStart w:id="34606" w:name="_Toc499835122"/>
      <w:bookmarkStart w:id="34607" w:name="_Toc499834308"/>
      <w:bookmarkStart w:id="34608" w:name="_Toc499835454"/>
      <w:bookmarkStart w:id="34609" w:name="_Toc499835789"/>
      <w:bookmarkStart w:id="34610" w:name="_Toc499835000"/>
      <w:bookmarkStart w:id="34611" w:name="_Toc499835993"/>
      <w:bookmarkStart w:id="34612" w:name="_Toc499837116"/>
      <w:bookmarkStart w:id="34613" w:name="_Toc499837507"/>
      <w:bookmarkStart w:id="34614" w:name="_Toc499837841"/>
      <w:bookmarkStart w:id="34615" w:name="_Toc499838175"/>
      <w:bookmarkStart w:id="34616" w:name="_Toc499842752"/>
      <w:bookmarkStart w:id="34617" w:name="_Toc499843417"/>
      <w:bookmarkEnd w:id="34224"/>
      <w:bookmarkEnd w:id="34225"/>
      <w:bookmarkEnd w:id="34226"/>
      <w:bookmarkEnd w:id="34227"/>
      <w:bookmarkEnd w:id="34228"/>
      <w:bookmarkEnd w:id="34229"/>
      <w:bookmarkEnd w:id="34230"/>
      <w:bookmarkEnd w:id="34231"/>
      <w:bookmarkEnd w:id="34232"/>
      <w:bookmarkEnd w:id="34233"/>
      <w:bookmarkEnd w:id="34234"/>
      <w:bookmarkEnd w:id="34235"/>
      <w:bookmarkEnd w:id="34236"/>
      <w:bookmarkEnd w:id="34237"/>
      <w:bookmarkEnd w:id="34238"/>
      <w:bookmarkEnd w:id="34239"/>
      <w:bookmarkEnd w:id="34240"/>
      <w:bookmarkEnd w:id="34241"/>
      <w:bookmarkEnd w:id="34242"/>
      <w:bookmarkEnd w:id="34243"/>
      <w:bookmarkEnd w:id="34244"/>
      <w:bookmarkEnd w:id="34245"/>
      <w:bookmarkEnd w:id="34246"/>
      <w:bookmarkEnd w:id="34247"/>
      <w:bookmarkEnd w:id="34248"/>
      <w:bookmarkEnd w:id="34249"/>
      <w:bookmarkEnd w:id="34250"/>
      <w:bookmarkEnd w:id="34251"/>
      <w:bookmarkEnd w:id="34252"/>
      <w:bookmarkEnd w:id="34253"/>
      <w:bookmarkEnd w:id="34254"/>
      <w:bookmarkEnd w:id="34255"/>
      <w:bookmarkEnd w:id="34256"/>
      <w:bookmarkEnd w:id="34257"/>
      <w:bookmarkEnd w:id="34258"/>
      <w:bookmarkEnd w:id="34259"/>
      <w:bookmarkEnd w:id="34260"/>
      <w:bookmarkEnd w:id="34261"/>
      <w:bookmarkEnd w:id="34262"/>
      <w:bookmarkEnd w:id="34263"/>
      <w:bookmarkEnd w:id="34264"/>
      <w:bookmarkEnd w:id="34265"/>
      <w:bookmarkEnd w:id="34266"/>
      <w:bookmarkEnd w:id="34267"/>
      <w:bookmarkEnd w:id="34268"/>
      <w:bookmarkEnd w:id="34269"/>
      <w:bookmarkEnd w:id="34270"/>
      <w:bookmarkEnd w:id="34271"/>
      <w:bookmarkEnd w:id="34272"/>
      <w:bookmarkEnd w:id="34273"/>
      <w:bookmarkEnd w:id="34274"/>
      <w:bookmarkEnd w:id="34275"/>
      <w:bookmarkEnd w:id="34276"/>
      <w:bookmarkEnd w:id="34277"/>
      <w:bookmarkEnd w:id="34278"/>
      <w:bookmarkEnd w:id="34279"/>
      <w:bookmarkEnd w:id="34280"/>
      <w:bookmarkEnd w:id="34281"/>
      <w:bookmarkEnd w:id="34282"/>
      <w:bookmarkEnd w:id="34283"/>
      <w:bookmarkEnd w:id="34284"/>
      <w:bookmarkEnd w:id="34285"/>
      <w:bookmarkEnd w:id="34286"/>
      <w:bookmarkEnd w:id="34287"/>
      <w:bookmarkEnd w:id="34288"/>
      <w:bookmarkEnd w:id="34289"/>
      <w:bookmarkEnd w:id="34290"/>
      <w:bookmarkEnd w:id="34291"/>
      <w:bookmarkEnd w:id="34292"/>
      <w:bookmarkEnd w:id="34293"/>
      <w:bookmarkEnd w:id="34294"/>
      <w:bookmarkEnd w:id="34295"/>
      <w:bookmarkEnd w:id="34296"/>
      <w:bookmarkEnd w:id="34297"/>
      <w:bookmarkEnd w:id="34298"/>
      <w:bookmarkEnd w:id="34299"/>
      <w:bookmarkEnd w:id="34300"/>
      <w:bookmarkEnd w:id="34301"/>
      <w:bookmarkEnd w:id="34302"/>
      <w:bookmarkEnd w:id="34303"/>
      <w:bookmarkEnd w:id="34304"/>
      <w:bookmarkEnd w:id="34305"/>
      <w:bookmarkEnd w:id="34306"/>
      <w:bookmarkEnd w:id="34307"/>
      <w:bookmarkEnd w:id="34308"/>
      <w:bookmarkEnd w:id="34309"/>
      <w:bookmarkEnd w:id="34310"/>
      <w:bookmarkEnd w:id="34311"/>
      <w:bookmarkEnd w:id="34312"/>
      <w:bookmarkEnd w:id="34313"/>
      <w:bookmarkEnd w:id="34314"/>
      <w:bookmarkEnd w:id="34315"/>
      <w:bookmarkEnd w:id="34316"/>
      <w:bookmarkEnd w:id="34317"/>
      <w:bookmarkEnd w:id="34318"/>
      <w:bookmarkEnd w:id="34319"/>
      <w:bookmarkEnd w:id="34320"/>
      <w:bookmarkEnd w:id="34321"/>
      <w:bookmarkEnd w:id="34322"/>
      <w:bookmarkEnd w:id="34323"/>
      <w:bookmarkEnd w:id="34324"/>
      <w:bookmarkEnd w:id="34325"/>
      <w:bookmarkEnd w:id="34326"/>
      <w:bookmarkEnd w:id="34327"/>
      <w:bookmarkEnd w:id="34328"/>
      <w:bookmarkEnd w:id="34329"/>
      <w:bookmarkEnd w:id="34330"/>
      <w:bookmarkEnd w:id="34331"/>
      <w:bookmarkEnd w:id="34332"/>
      <w:bookmarkEnd w:id="34333"/>
      <w:bookmarkEnd w:id="34334"/>
      <w:bookmarkEnd w:id="34335"/>
      <w:bookmarkEnd w:id="34336"/>
      <w:bookmarkEnd w:id="34337"/>
      <w:bookmarkEnd w:id="34338"/>
      <w:bookmarkEnd w:id="34339"/>
      <w:bookmarkEnd w:id="34340"/>
      <w:bookmarkEnd w:id="34341"/>
      <w:bookmarkEnd w:id="34342"/>
      <w:bookmarkEnd w:id="34343"/>
      <w:bookmarkEnd w:id="34344"/>
      <w:bookmarkEnd w:id="34345"/>
      <w:bookmarkEnd w:id="34346"/>
      <w:bookmarkEnd w:id="34347"/>
      <w:bookmarkEnd w:id="34348"/>
      <w:bookmarkEnd w:id="34349"/>
      <w:bookmarkEnd w:id="34350"/>
      <w:bookmarkEnd w:id="34351"/>
      <w:bookmarkEnd w:id="34352"/>
      <w:bookmarkEnd w:id="34353"/>
      <w:bookmarkEnd w:id="34354"/>
      <w:bookmarkEnd w:id="34355"/>
      <w:bookmarkEnd w:id="34356"/>
      <w:bookmarkEnd w:id="34357"/>
      <w:bookmarkEnd w:id="34358"/>
      <w:bookmarkEnd w:id="34359"/>
      <w:bookmarkEnd w:id="34360"/>
      <w:bookmarkEnd w:id="34361"/>
      <w:bookmarkEnd w:id="34362"/>
      <w:bookmarkEnd w:id="34363"/>
      <w:bookmarkEnd w:id="34364"/>
      <w:bookmarkEnd w:id="34365"/>
      <w:bookmarkEnd w:id="34366"/>
      <w:bookmarkEnd w:id="34367"/>
      <w:bookmarkEnd w:id="34368"/>
      <w:bookmarkEnd w:id="34369"/>
      <w:bookmarkEnd w:id="34370"/>
      <w:bookmarkEnd w:id="34371"/>
      <w:bookmarkEnd w:id="34372"/>
      <w:bookmarkEnd w:id="34373"/>
      <w:bookmarkEnd w:id="34374"/>
      <w:bookmarkEnd w:id="34375"/>
      <w:bookmarkEnd w:id="34376"/>
      <w:bookmarkEnd w:id="34377"/>
      <w:bookmarkEnd w:id="34378"/>
      <w:bookmarkEnd w:id="34379"/>
      <w:bookmarkEnd w:id="34380"/>
      <w:bookmarkEnd w:id="34381"/>
      <w:bookmarkEnd w:id="34382"/>
      <w:bookmarkEnd w:id="34383"/>
      <w:bookmarkEnd w:id="34384"/>
      <w:bookmarkEnd w:id="34385"/>
      <w:bookmarkEnd w:id="34386"/>
      <w:bookmarkEnd w:id="34387"/>
      <w:bookmarkEnd w:id="34388"/>
      <w:bookmarkEnd w:id="34389"/>
      <w:bookmarkEnd w:id="34390"/>
      <w:bookmarkEnd w:id="34391"/>
      <w:bookmarkEnd w:id="34392"/>
      <w:bookmarkEnd w:id="34393"/>
      <w:bookmarkEnd w:id="34394"/>
      <w:bookmarkEnd w:id="34395"/>
      <w:bookmarkEnd w:id="34396"/>
      <w:bookmarkEnd w:id="34397"/>
      <w:bookmarkEnd w:id="34398"/>
      <w:bookmarkEnd w:id="34399"/>
      <w:bookmarkEnd w:id="34400"/>
      <w:bookmarkEnd w:id="34401"/>
      <w:bookmarkEnd w:id="34402"/>
      <w:bookmarkEnd w:id="34403"/>
      <w:bookmarkEnd w:id="34404"/>
      <w:bookmarkEnd w:id="34405"/>
      <w:bookmarkEnd w:id="34406"/>
      <w:bookmarkEnd w:id="34407"/>
      <w:bookmarkEnd w:id="34408"/>
      <w:bookmarkEnd w:id="34409"/>
      <w:bookmarkEnd w:id="34410"/>
      <w:bookmarkEnd w:id="34411"/>
      <w:bookmarkEnd w:id="34412"/>
      <w:bookmarkEnd w:id="34413"/>
      <w:bookmarkEnd w:id="34414"/>
      <w:bookmarkEnd w:id="34415"/>
      <w:bookmarkEnd w:id="34416"/>
      <w:bookmarkEnd w:id="34417"/>
      <w:bookmarkEnd w:id="34418"/>
      <w:bookmarkEnd w:id="34419"/>
      <w:bookmarkEnd w:id="34420"/>
      <w:bookmarkEnd w:id="34421"/>
      <w:bookmarkEnd w:id="34422"/>
      <w:bookmarkEnd w:id="34423"/>
      <w:bookmarkEnd w:id="34424"/>
      <w:bookmarkEnd w:id="34425"/>
      <w:bookmarkEnd w:id="34426"/>
      <w:bookmarkEnd w:id="34427"/>
      <w:bookmarkEnd w:id="34428"/>
      <w:bookmarkEnd w:id="34429"/>
      <w:bookmarkEnd w:id="34430"/>
      <w:bookmarkEnd w:id="34431"/>
      <w:bookmarkEnd w:id="34432"/>
      <w:bookmarkEnd w:id="34433"/>
      <w:bookmarkEnd w:id="34434"/>
      <w:bookmarkEnd w:id="34435"/>
      <w:bookmarkEnd w:id="34436"/>
      <w:bookmarkEnd w:id="34437"/>
      <w:bookmarkEnd w:id="34438"/>
      <w:bookmarkEnd w:id="34439"/>
      <w:bookmarkEnd w:id="34440"/>
      <w:bookmarkEnd w:id="34441"/>
      <w:bookmarkEnd w:id="34442"/>
      <w:bookmarkEnd w:id="34443"/>
      <w:bookmarkEnd w:id="34444"/>
      <w:bookmarkEnd w:id="34445"/>
      <w:bookmarkEnd w:id="34446"/>
      <w:bookmarkEnd w:id="34447"/>
      <w:bookmarkEnd w:id="34448"/>
      <w:bookmarkEnd w:id="34449"/>
      <w:bookmarkEnd w:id="34450"/>
      <w:bookmarkEnd w:id="34451"/>
      <w:bookmarkEnd w:id="34452"/>
      <w:bookmarkEnd w:id="34453"/>
      <w:bookmarkEnd w:id="34454"/>
      <w:bookmarkEnd w:id="34455"/>
      <w:bookmarkEnd w:id="34456"/>
      <w:bookmarkEnd w:id="34457"/>
      <w:bookmarkEnd w:id="34458"/>
      <w:bookmarkEnd w:id="34459"/>
      <w:bookmarkEnd w:id="34460"/>
      <w:bookmarkEnd w:id="34461"/>
      <w:bookmarkEnd w:id="34462"/>
      <w:bookmarkEnd w:id="34463"/>
      <w:bookmarkEnd w:id="34464"/>
      <w:bookmarkEnd w:id="34465"/>
      <w:bookmarkEnd w:id="34466"/>
      <w:bookmarkEnd w:id="34467"/>
      <w:bookmarkEnd w:id="34468"/>
      <w:bookmarkEnd w:id="34469"/>
      <w:bookmarkEnd w:id="34470"/>
      <w:bookmarkEnd w:id="34471"/>
      <w:bookmarkEnd w:id="34472"/>
      <w:bookmarkEnd w:id="34473"/>
      <w:bookmarkEnd w:id="34474"/>
      <w:bookmarkEnd w:id="34475"/>
      <w:bookmarkEnd w:id="34476"/>
      <w:bookmarkEnd w:id="34477"/>
      <w:bookmarkEnd w:id="34478"/>
      <w:bookmarkEnd w:id="34479"/>
      <w:bookmarkEnd w:id="34480"/>
      <w:bookmarkEnd w:id="34481"/>
      <w:bookmarkEnd w:id="34482"/>
      <w:bookmarkEnd w:id="34483"/>
      <w:bookmarkEnd w:id="34484"/>
      <w:bookmarkEnd w:id="34485"/>
      <w:bookmarkEnd w:id="34486"/>
      <w:bookmarkEnd w:id="34487"/>
      <w:bookmarkEnd w:id="34488"/>
      <w:bookmarkEnd w:id="34489"/>
      <w:bookmarkEnd w:id="34490"/>
      <w:bookmarkEnd w:id="34491"/>
      <w:bookmarkEnd w:id="34492"/>
      <w:bookmarkEnd w:id="34493"/>
      <w:bookmarkEnd w:id="34494"/>
      <w:bookmarkEnd w:id="34495"/>
      <w:bookmarkEnd w:id="34496"/>
      <w:bookmarkEnd w:id="34497"/>
      <w:bookmarkEnd w:id="34498"/>
      <w:bookmarkEnd w:id="34499"/>
      <w:bookmarkEnd w:id="34500"/>
      <w:bookmarkEnd w:id="34501"/>
      <w:bookmarkEnd w:id="34502"/>
      <w:bookmarkEnd w:id="34503"/>
      <w:bookmarkEnd w:id="34504"/>
      <w:bookmarkEnd w:id="34505"/>
      <w:bookmarkEnd w:id="34506"/>
      <w:bookmarkEnd w:id="34507"/>
      <w:bookmarkEnd w:id="34508"/>
      <w:bookmarkEnd w:id="34509"/>
      <w:bookmarkEnd w:id="34510"/>
      <w:bookmarkEnd w:id="34511"/>
      <w:bookmarkEnd w:id="34512"/>
      <w:bookmarkEnd w:id="34513"/>
      <w:bookmarkEnd w:id="34514"/>
      <w:bookmarkEnd w:id="34515"/>
      <w:bookmarkEnd w:id="34516"/>
      <w:bookmarkEnd w:id="34517"/>
      <w:bookmarkEnd w:id="34518"/>
      <w:bookmarkEnd w:id="34519"/>
      <w:bookmarkEnd w:id="34520"/>
      <w:bookmarkEnd w:id="34521"/>
      <w:bookmarkEnd w:id="34522"/>
      <w:bookmarkEnd w:id="34523"/>
      <w:bookmarkEnd w:id="34524"/>
      <w:bookmarkEnd w:id="34525"/>
      <w:bookmarkEnd w:id="34526"/>
      <w:bookmarkEnd w:id="34527"/>
      <w:bookmarkEnd w:id="34528"/>
      <w:bookmarkEnd w:id="34529"/>
      <w:bookmarkEnd w:id="34530"/>
      <w:bookmarkEnd w:id="34531"/>
      <w:bookmarkEnd w:id="34532"/>
      <w:bookmarkEnd w:id="34533"/>
      <w:bookmarkEnd w:id="34534"/>
      <w:bookmarkEnd w:id="34535"/>
      <w:bookmarkEnd w:id="34536"/>
      <w:bookmarkEnd w:id="34537"/>
      <w:bookmarkEnd w:id="34538"/>
      <w:bookmarkEnd w:id="34539"/>
      <w:bookmarkEnd w:id="34540"/>
      <w:bookmarkEnd w:id="34541"/>
      <w:bookmarkEnd w:id="34542"/>
      <w:bookmarkEnd w:id="34543"/>
      <w:bookmarkEnd w:id="34544"/>
      <w:bookmarkEnd w:id="34545"/>
      <w:bookmarkEnd w:id="34546"/>
      <w:bookmarkEnd w:id="34547"/>
      <w:bookmarkEnd w:id="34548"/>
      <w:bookmarkEnd w:id="34549"/>
      <w:bookmarkEnd w:id="34550"/>
      <w:bookmarkEnd w:id="34551"/>
      <w:bookmarkEnd w:id="34552"/>
      <w:bookmarkEnd w:id="34553"/>
      <w:bookmarkEnd w:id="34554"/>
      <w:bookmarkEnd w:id="34555"/>
      <w:bookmarkEnd w:id="34556"/>
      <w:bookmarkEnd w:id="34557"/>
      <w:bookmarkEnd w:id="34558"/>
      <w:bookmarkEnd w:id="34559"/>
      <w:bookmarkEnd w:id="34560"/>
      <w:bookmarkEnd w:id="34561"/>
      <w:bookmarkEnd w:id="34562"/>
      <w:bookmarkEnd w:id="34563"/>
      <w:bookmarkEnd w:id="34564"/>
      <w:bookmarkEnd w:id="34565"/>
      <w:bookmarkEnd w:id="34566"/>
      <w:bookmarkEnd w:id="34567"/>
      <w:bookmarkEnd w:id="34568"/>
      <w:bookmarkEnd w:id="34569"/>
      <w:bookmarkEnd w:id="34570"/>
      <w:bookmarkEnd w:id="34571"/>
      <w:bookmarkEnd w:id="34572"/>
      <w:bookmarkEnd w:id="34573"/>
      <w:bookmarkEnd w:id="34574"/>
      <w:bookmarkEnd w:id="34575"/>
      <w:bookmarkEnd w:id="34576"/>
      <w:bookmarkEnd w:id="34577"/>
      <w:bookmarkEnd w:id="34578"/>
      <w:bookmarkEnd w:id="34579"/>
      <w:bookmarkEnd w:id="34580"/>
      <w:bookmarkEnd w:id="34581"/>
      <w:bookmarkEnd w:id="34582"/>
      <w:bookmarkEnd w:id="34583"/>
      <w:bookmarkEnd w:id="34584"/>
      <w:bookmarkEnd w:id="34585"/>
      <w:bookmarkEnd w:id="34586"/>
      <w:bookmarkEnd w:id="34587"/>
      <w:bookmarkEnd w:id="34588"/>
      <w:bookmarkEnd w:id="34589"/>
      <w:bookmarkEnd w:id="34590"/>
      <w:bookmarkEnd w:id="34591"/>
      <w:bookmarkEnd w:id="34592"/>
      <w:bookmarkEnd w:id="34593"/>
      <w:bookmarkEnd w:id="34594"/>
      <w:bookmarkEnd w:id="34595"/>
      <w:bookmarkEnd w:id="34596"/>
      <w:bookmarkEnd w:id="34597"/>
      <w:bookmarkEnd w:id="34598"/>
      <w:bookmarkEnd w:id="34599"/>
      <w:bookmarkEnd w:id="34600"/>
      <w:bookmarkEnd w:id="34601"/>
      <w:bookmarkEnd w:id="34602"/>
      <w:bookmarkEnd w:id="34603"/>
      <w:bookmarkEnd w:id="34604"/>
      <w:bookmarkEnd w:id="34605"/>
      <w:bookmarkEnd w:id="34606"/>
      <w:bookmarkEnd w:id="34607"/>
      <w:bookmarkEnd w:id="34608"/>
      <w:bookmarkEnd w:id="34609"/>
      <w:bookmarkEnd w:id="34610"/>
      <w:bookmarkEnd w:id="34611"/>
      <w:bookmarkEnd w:id="34612"/>
      <w:bookmarkEnd w:id="34613"/>
      <w:bookmarkEnd w:id="34614"/>
      <w:bookmarkEnd w:id="34615"/>
      <w:bookmarkEnd w:id="34616"/>
      <w:bookmarkEnd w:id="34617"/>
    </w:p>
    <w:p w14:paraId="2AAE001C" w14:textId="3753DA2B" w:rsidR="00BC4F74" w:rsidRPr="00B7686C" w:rsidRDefault="00BC4F74">
      <w:pPr>
        <w:jc w:val="both"/>
        <w:rPr>
          <w:ins w:id="34618" w:author="Ole-Martin Hanstveit" w:date="2017-11-23T10:45:00Z"/>
          <w:del w:id="34619" w:author="Morten Lerstad Solli" w:date="2017-11-29T15:13:00Z"/>
          <w:lang w:val="en-US"/>
          <w:rPrChange w:id="34620" w:author="Morten Lerstad Solli" w:date="2017-11-29T12:21:00Z">
            <w:rPr>
              <w:ins w:id="34621" w:author="Ole-Martin Hanstveit" w:date="2017-11-23T10:45:00Z"/>
              <w:del w:id="34622" w:author="Morten Lerstad Solli" w:date="2017-11-29T15:13:00Z"/>
            </w:rPr>
          </w:rPrChange>
        </w:rPr>
        <w:pPrChange w:id="34623" w:author="Oscar Herman Kise" w:date="2017-11-30T20:05:00Z">
          <w:pPr/>
        </w:pPrChange>
      </w:pPr>
      <w:bookmarkStart w:id="34624" w:name="_Toc499732723"/>
      <w:bookmarkStart w:id="34625" w:name="_Toc499732016"/>
      <w:bookmarkStart w:id="34626" w:name="_Toc499732881"/>
      <w:bookmarkStart w:id="34627" w:name="_Toc499732198"/>
      <w:bookmarkStart w:id="34628" w:name="_Toc499732380"/>
      <w:bookmarkStart w:id="34629" w:name="_Toc499732558"/>
      <w:bookmarkStart w:id="34630" w:name="_Toc499732796"/>
      <w:bookmarkStart w:id="34631" w:name="_Toc499733014"/>
      <w:bookmarkStart w:id="34632" w:name="_Toc499733171"/>
      <w:bookmarkStart w:id="34633" w:name="_Toc499733328"/>
      <w:bookmarkStart w:id="34634" w:name="_Toc499733485"/>
      <w:bookmarkStart w:id="34635" w:name="_Toc499733206"/>
      <w:bookmarkStart w:id="34636" w:name="_Toc499733677"/>
      <w:bookmarkStart w:id="34637" w:name="_Toc499733834"/>
      <w:bookmarkStart w:id="34638" w:name="_Toc499733991"/>
      <w:bookmarkStart w:id="34639" w:name="_Toc499737837"/>
      <w:bookmarkStart w:id="34640" w:name="_Toc499738135"/>
      <w:bookmarkStart w:id="34641" w:name="_Toc499739523"/>
      <w:bookmarkStart w:id="34642" w:name="_Toc499743851"/>
      <w:bookmarkStart w:id="34643" w:name="_Toc499748437"/>
      <w:bookmarkStart w:id="34644" w:name="_Toc499749151"/>
      <w:bookmarkStart w:id="34645" w:name="_Toc499749309"/>
      <w:bookmarkStart w:id="34646" w:name="_Toc499749467"/>
      <w:bookmarkStart w:id="34647" w:name="_Toc499749625"/>
      <w:bookmarkStart w:id="34648" w:name="_Toc499750186"/>
      <w:bookmarkStart w:id="34649" w:name="_Toc499748597"/>
      <w:bookmarkStart w:id="34650" w:name="_Toc499750067"/>
      <w:bookmarkStart w:id="34651" w:name="_Toc499750754"/>
      <w:bookmarkStart w:id="34652" w:name="_Toc499750913"/>
      <w:bookmarkStart w:id="34653" w:name="_Toc499751072"/>
      <w:bookmarkStart w:id="34654" w:name="_Toc499751231"/>
      <w:bookmarkStart w:id="34655" w:name="_Toc499751390"/>
      <w:bookmarkStart w:id="34656" w:name="_Toc499751549"/>
      <w:bookmarkStart w:id="34657" w:name="_Toc499751708"/>
      <w:bookmarkStart w:id="34658" w:name="_Toc499751867"/>
      <w:bookmarkStart w:id="34659" w:name="_Toc499752026"/>
      <w:bookmarkStart w:id="34660" w:name="_Toc499752283"/>
      <w:bookmarkStart w:id="34661" w:name="_Toc499752442"/>
      <w:bookmarkStart w:id="34662" w:name="_Toc499752601"/>
      <w:bookmarkStart w:id="34663" w:name="_Toc499752760"/>
      <w:bookmarkStart w:id="34664" w:name="_Toc499753017"/>
      <w:bookmarkStart w:id="34665" w:name="_Toc499753176"/>
      <w:bookmarkStart w:id="34666" w:name="_Toc499753335"/>
      <w:bookmarkStart w:id="34667" w:name="_Toc499753494"/>
      <w:bookmarkStart w:id="34668" w:name="_Toc499753947"/>
      <w:bookmarkStart w:id="34669" w:name="_Toc499754106"/>
      <w:bookmarkStart w:id="34670" w:name="_Toc499754951"/>
      <w:bookmarkStart w:id="34671" w:name="_Toc499755110"/>
      <w:bookmarkStart w:id="34672" w:name="_Toc499755269"/>
      <w:bookmarkStart w:id="34673" w:name="_Toc499755428"/>
      <w:bookmarkStart w:id="34674" w:name="_Toc499755783"/>
      <w:bookmarkStart w:id="34675" w:name="_Toc499755942"/>
      <w:bookmarkStart w:id="34676" w:name="_Toc499756100"/>
      <w:bookmarkStart w:id="34677" w:name="_Toc499756258"/>
      <w:bookmarkStart w:id="34678" w:name="_Toc499756416"/>
      <w:bookmarkStart w:id="34679" w:name="_Toc499756574"/>
      <w:bookmarkStart w:id="34680" w:name="_Toc499755304"/>
      <w:bookmarkStart w:id="34681" w:name="_Toc499755543"/>
      <w:bookmarkStart w:id="34682" w:name="_Toc499755723"/>
      <w:bookmarkStart w:id="34683" w:name="_Toc499756829"/>
      <w:bookmarkStart w:id="34684" w:name="_Toc499756020"/>
      <w:bookmarkStart w:id="34685" w:name="_Toc499756313"/>
      <w:bookmarkStart w:id="34686" w:name="_Toc499756611"/>
      <w:bookmarkStart w:id="34687" w:name="_Toc499756850"/>
      <w:bookmarkStart w:id="34688" w:name="_Toc499757105"/>
      <w:bookmarkStart w:id="34689" w:name="_Toc499757263"/>
      <w:bookmarkStart w:id="34690" w:name="_Toc499757421"/>
      <w:bookmarkStart w:id="34691" w:name="_Toc499757579"/>
      <w:bookmarkStart w:id="34692" w:name="_Toc499757737"/>
      <w:bookmarkStart w:id="34693" w:name="_Toc499757895"/>
      <w:bookmarkStart w:id="34694" w:name="_Toc499757966"/>
      <w:bookmarkStart w:id="34695" w:name="_Toc499758124"/>
      <w:bookmarkStart w:id="34696" w:name="_Toc499756654"/>
      <w:bookmarkStart w:id="34697" w:name="_Toc499758282"/>
      <w:bookmarkStart w:id="34698" w:name="_Toc499758440"/>
      <w:bookmarkStart w:id="34699" w:name="_Toc499758598"/>
      <w:bookmarkStart w:id="34700" w:name="_Toc499758756"/>
      <w:bookmarkStart w:id="34701" w:name="_Toc499758914"/>
      <w:bookmarkStart w:id="34702" w:name="_Toc499759072"/>
      <w:bookmarkStart w:id="34703" w:name="_Toc499759230"/>
      <w:bookmarkStart w:id="34704" w:name="_Toc499759388"/>
      <w:bookmarkStart w:id="34705" w:name="_Toc499759546"/>
      <w:bookmarkStart w:id="34706" w:name="_Toc499759704"/>
      <w:bookmarkStart w:id="34707" w:name="_Toc499759862"/>
      <w:bookmarkStart w:id="34708" w:name="_Toc499760020"/>
      <w:bookmarkStart w:id="34709" w:name="_Toc499760178"/>
      <w:bookmarkStart w:id="34710" w:name="_Toc499756983"/>
      <w:bookmarkStart w:id="34711" w:name="_Toc499757283"/>
      <w:bookmarkStart w:id="34712" w:name="_Toc499760336"/>
      <w:bookmarkStart w:id="34713" w:name="_Toc499757525"/>
      <w:bookmarkStart w:id="34714" w:name="_Toc499760494"/>
      <w:bookmarkStart w:id="34715" w:name="_Toc499760652"/>
      <w:bookmarkStart w:id="34716" w:name="_Toc499760907"/>
      <w:bookmarkStart w:id="34717" w:name="_Toc499761065"/>
      <w:bookmarkStart w:id="34718" w:name="_Toc499761223"/>
      <w:bookmarkStart w:id="34719" w:name="_Toc499761381"/>
      <w:bookmarkStart w:id="34720" w:name="_Toc499801930"/>
      <w:bookmarkStart w:id="34721" w:name="_Toc499802089"/>
      <w:bookmarkStart w:id="34722" w:name="_Toc499802248"/>
      <w:bookmarkStart w:id="34723" w:name="_Toc499802407"/>
      <w:bookmarkStart w:id="34724" w:name="_Toc499802285"/>
      <w:bookmarkStart w:id="34725" w:name="_Toc499802603"/>
      <w:bookmarkStart w:id="34726" w:name="_Toc499802762"/>
      <w:bookmarkStart w:id="34727" w:name="_Toc499802921"/>
      <w:bookmarkStart w:id="34728" w:name="_Toc499802684"/>
      <w:bookmarkStart w:id="34729" w:name="_Toc499803080"/>
      <w:bookmarkStart w:id="34730" w:name="_Toc499803239"/>
      <w:bookmarkStart w:id="34731" w:name="_Toc499803398"/>
      <w:bookmarkStart w:id="34732" w:name="_Toc499803557"/>
      <w:bookmarkStart w:id="34733" w:name="_Toc499803717"/>
      <w:bookmarkStart w:id="34734" w:name="_Toc499803877"/>
      <w:bookmarkStart w:id="34735" w:name="_Toc499804037"/>
      <w:bookmarkStart w:id="34736" w:name="_Toc499804197"/>
      <w:bookmarkStart w:id="34737" w:name="_Toc499804357"/>
      <w:bookmarkStart w:id="34738" w:name="_Toc499804517"/>
      <w:bookmarkStart w:id="34739" w:name="_Toc499803158"/>
      <w:bookmarkStart w:id="34740" w:name="_Toc499804678"/>
      <w:bookmarkStart w:id="34741" w:name="_Toc499803456"/>
      <w:bookmarkStart w:id="34742" w:name="_Toc499803759"/>
      <w:bookmarkStart w:id="34743" w:name="_Toc499804064"/>
      <w:bookmarkStart w:id="34744" w:name="_Toc499804839"/>
      <w:bookmarkStart w:id="34745" w:name="_Toc499804368"/>
      <w:bookmarkStart w:id="34746" w:name="_Toc499804999"/>
      <w:bookmarkStart w:id="34747" w:name="_Toc499805159"/>
      <w:bookmarkStart w:id="34748" w:name="_Toc499804609"/>
      <w:bookmarkStart w:id="34749" w:name="_Toc499805319"/>
      <w:bookmarkStart w:id="34750" w:name="_Toc499804130"/>
      <w:bookmarkStart w:id="34751" w:name="_Toc499805041"/>
      <w:bookmarkStart w:id="34752" w:name="_Toc499805433"/>
      <w:bookmarkStart w:id="34753" w:name="_Toc499805593"/>
      <w:bookmarkStart w:id="34754" w:name="_Toc499805702"/>
      <w:bookmarkStart w:id="34755" w:name="_Toc499805862"/>
      <w:bookmarkStart w:id="34756" w:name="_Toc499806022"/>
      <w:bookmarkStart w:id="34757" w:name="_Toc499806182"/>
      <w:bookmarkStart w:id="34758" w:name="_Toc499806728"/>
      <w:bookmarkStart w:id="34759" w:name="_Toc499822198"/>
      <w:bookmarkStart w:id="34760" w:name="_Toc499822359"/>
      <w:bookmarkStart w:id="34761" w:name="_Toc499806328"/>
      <w:bookmarkStart w:id="34762" w:name="_Toc499806488"/>
      <w:bookmarkStart w:id="34763" w:name="_Toc499806808"/>
      <w:bookmarkStart w:id="34764" w:name="_Toc499806968"/>
      <w:bookmarkStart w:id="34765" w:name="_Toc499807128"/>
      <w:bookmarkStart w:id="34766" w:name="_Toc499807288"/>
      <w:bookmarkStart w:id="34767" w:name="_Toc499807448"/>
      <w:bookmarkStart w:id="34768" w:name="_Toc499807608"/>
      <w:bookmarkStart w:id="34769" w:name="_Toc499807768"/>
      <w:bookmarkStart w:id="34770" w:name="_Toc499807928"/>
      <w:bookmarkStart w:id="34771" w:name="_Toc499808088"/>
      <w:bookmarkStart w:id="34772" w:name="_Toc499808248"/>
      <w:bookmarkStart w:id="34773" w:name="_Toc499808408"/>
      <w:bookmarkStart w:id="34774" w:name="_Toc499808568"/>
      <w:bookmarkStart w:id="34775" w:name="_Toc499808728"/>
      <w:bookmarkStart w:id="34776" w:name="_Toc499808888"/>
      <w:bookmarkStart w:id="34777" w:name="_Toc499809048"/>
      <w:bookmarkStart w:id="34778" w:name="_Toc499809208"/>
      <w:bookmarkStart w:id="34779" w:name="_Toc499809368"/>
      <w:bookmarkStart w:id="34780" w:name="_Toc499809528"/>
      <w:bookmarkStart w:id="34781" w:name="_Toc499809688"/>
      <w:bookmarkStart w:id="34782" w:name="_Toc499809848"/>
      <w:bookmarkStart w:id="34783" w:name="_Toc499810008"/>
      <w:bookmarkStart w:id="34784" w:name="_Toc499810168"/>
      <w:bookmarkStart w:id="34785" w:name="_Toc499810328"/>
      <w:bookmarkStart w:id="34786" w:name="_Toc499810488"/>
      <w:bookmarkStart w:id="34787" w:name="_Toc499810648"/>
      <w:bookmarkStart w:id="34788" w:name="_Toc499810808"/>
      <w:bookmarkStart w:id="34789" w:name="_Toc499810968"/>
      <w:bookmarkStart w:id="34790" w:name="_Toc499811128"/>
      <w:bookmarkStart w:id="34791" w:name="_Toc499811288"/>
      <w:bookmarkStart w:id="34792" w:name="_Toc499811448"/>
      <w:bookmarkStart w:id="34793" w:name="_Toc499811608"/>
      <w:bookmarkStart w:id="34794" w:name="_Toc499811866"/>
      <w:bookmarkStart w:id="34795" w:name="_Toc499812026"/>
      <w:bookmarkStart w:id="34796" w:name="_Toc499812676"/>
      <w:bookmarkStart w:id="34797" w:name="_Toc499812836"/>
      <w:bookmarkStart w:id="34798" w:name="_Toc499812996"/>
      <w:bookmarkStart w:id="34799" w:name="_Toc499813156"/>
      <w:bookmarkStart w:id="34800" w:name="_Toc499813316"/>
      <w:bookmarkStart w:id="34801" w:name="_Toc499813476"/>
      <w:bookmarkStart w:id="34802" w:name="_Toc499813636"/>
      <w:bookmarkStart w:id="34803" w:name="_Toc499813796"/>
      <w:bookmarkStart w:id="34804" w:name="_Toc499813956"/>
      <w:bookmarkStart w:id="34805" w:name="_Toc499814116"/>
      <w:bookmarkStart w:id="34806" w:name="_Toc499814276"/>
      <w:bookmarkStart w:id="34807" w:name="_Toc499814436"/>
      <w:bookmarkStart w:id="34808" w:name="_Toc499814596"/>
      <w:bookmarkStart w:id="34809" w:name="_Toc499814756"/>
      <w:bookmarkStart w:id="34810" w:name="_Toc499814916"/>
      <w:bookmarkStart w:id="34811" w:name="_Toc499815076"/>
      <w:bookmarkStart w:id="34812" w:name="_Toc499815236"/>
      <w:bookmarkStart w:id="34813" w:name="_Toc499815396"/>
      <w:bookmarkStart w:id="34814" w:name="_Toc499815556"/>
      <w:bookmarkStart w:id="34815" w:name="_Toc499815814"/>
      <w:bookmarkStart w:id="34816" w:name="_Toc499816268"/>
      <w:bookmarkStart w:id="34817" w:name="_Toc499816722"/>
      <w:bookmarkStart w:id="34818" w:name="_Toc499817960"/>
      <w:bookmarkStart w:id="34819" w:name="_Toc499818218"/>
      <w:bookmarkStart w:id="34820" w:name="_Toc499818378"/>
      <w:bookmarkStart w:id="34821" w:name="_Toc499818538"/>
      <w:bookmarkStart w:id="34822" w:name="_Toc499818698"/>
      <w:bookmarkStart w:id="34823" w:name="_Toc499818858"/>
      <w:bookmarkStart w:id="34824" w:name="_Toc499819018"/>
      <w:bookmarkStart w:id="34825" w:name="_Toc499819178"/>
      <w:bookmarkStart w:id="34826" w:name="_Toc499819338"/>
      <w:bookmarkStart w:id="34827" w:name="_Toc499819498"/>
      <w:bookmarkStart w:id="34828" w:name="_Toc499819658"/>
      <w:bookmarkStart w:id="34829" w:name="_Toc499819818"/>
      <w:bookmarkStart w:id="34830" w:name="_Toc499819978"/>
      <w:bookmarkStart w:id="34831" w:name="_Toc499820138"/>
      <w:bookmarkStart w:id="34832" w:name="_Toc499820298"/>
      <w:bookmarkStart w:id="34833" w:name="_Toc499820458"/>
      <w:bookmarkStart w:id="34834" w:name="_Toc499820618"/>
      <w:bookmarkStart w:id="34835" w:name="_Toc499820778"/>
      <w:bookmarkStart w:id="34836" w:name="_Toc499820938"/>
      <w:bookmarkStart w:id="34837" w:name="_Toc499821196"/>
      <w:bookmarkStart w:id="34838" w:name="_Toc499821356"/>
      <w:bookmarkStart w:id="34839" w:name="_Toc499821516"/>
      <w:bookmarkStart w:id="34840" w:name="_Toc499821676"/>
      <w:bookmarkStart w:id="34841" w:name="_Toc499821836"/>
      <w:bookmarkStart w:id="34842" w:name="_Toc499821996"/>
      <w:bookmarkStart w:id="34843" w:name="_Toc499822476"/>
      <w:bookmarkStart w:id="34844" w:name="_Toc499822636"/>
      <w:bookmarkStart w:id="34845" w:name="_Toc499822796"/>
      <w:bookmarkStart w:id="34846" w:name="_Toc499822956"/>
      <w:bookmarkStart w:id="34847" w:name="_Toc499823116"/>
      <w:bookmarkStart w:id="34848" w:name="_Toc499823276"/>
      <w:bookmarkStart w:id="34849" w:name="_Toc499823436"/>
      <w:bookmarkStart w:id="34850" w:name="_Toc499823596"/>
      <w:bookmarkStart w:id="34851" w:name="_Toc499823756"/>
      <w:bookmarkStart w:id="34852" w:name="_Toc499823916"/>
      <w:bookmarkStart w:id="34853" w:name="_Toc499824076"/>
      <w:bookmarkStart w:id="34854" w:name="_Toc499824236"/>
      <w:bookmarkStart w:id="34855" w:name="_Toc499824396"/>
      <w:bookmarkStart w:id="34856" w:name="_Toc499824556"/>
      <w:bookmarkStart w:id="34857" w:name="_Toc499824716"/>
      <w:bookmarkStart w:id="34858" w:name="_Toc499824876"/>
      <w:bookmarkStart w:id="34859" w:name="_Toc499825036"/>
      <w:bookmarkStart w:id="34860" w:name="_Toc499825196"/>
      <w:bookmarkStart w:id="34861" w:name="_Toc499825454"/>
      <w:bookmarkStart w:id="34862" w:name="_Toc499825614"/>
      <w:bookmarkStart w:id="34863" w:name="_Toc499825872"/>
      <w:bookmarkStart w:id="34864" w:name="_Toc499826032"/>
      <w:bookmarkStart w:id="34865" w:name="_Toc499826192"/>
      <w:bookmarkStart w:id="34866" w:name="_Toc499826450"/>
      <w:bookmarkStart w:id="34867" w:name="_Toc499826610"/>
      <w:bookmarkStart w:id="34868" w:name="_Toc499827652"/>
      <w:bookmarkStart w:id="34869" w:name="_Toc499828008"/>
      <w:bookmarkStart w:id="34870" w:name="_Toc499828168"/>
      <w:bookmarkStart w:id="34871" w:name="_Toc499828524"/>
      <w:bookmarkStart w:id="34872" w:name="_Toc499828684"/>
      <w:bookmarkStart w:id="34873" w:name="_Toc499828844"/>
      <w:bookmarkStart w:id="34874" w:name="_Toc499829004"/>
      <w:bookmarkStart w:id="34875" w:name="_Toc499829164"/>
      <w:bookmarkStart w:id="34876" w:name="_Toc499829324"/>
      <w:bookmarkStart w:id="34877" w:name="_Toc499829484"/>
      <w:bookmarkStart w:id="34878" w:name="_Toc499829644"/>
      <w:bookmarkStart w:id="34879" w:name="_Toc499829804"/>
      <w:bookmarkStart w:id="34880" w:name="_Toc499829964"/>
      <w:bookmarkStart w:id="34881" w:name="_Toc499830124"/>
      <w:bookmarkStart w:id="34882" w:name="_Toc499830284"/>
      <w:bookmarkStart w:id="34883" w:name="_Toc499830444"/>
      <w:bookmarkStart w:id="34884" w:name="_Toc499830604"/>
      <w:bookmarkStart w:id="34885" w:name="_Toc499830764"/>
      <w:bookmarkStart w:id="34886" w:name="_Toc499830924"/>
      <w:bookmarkStart w:id="34887" w:name="_Toc499831084"/>
      <w:bookmarkStart w:id="34888" w:name="_Toc499831244"/>
      <w:bookmarkStart w:id="34889" w:name="_Toc499831404"/>
      <w:bookmarkStart w:id="34890" w:name="_Toc499831564"/>
      <w:bookmarkStart w:id="34891" w:name="_Toc499831724"/>
      <w:bookmarkStart w:id="34892" w:name="_Toc499831884"/>
      <w:bookmarkStart w:id="34893" w:name="_Toc499832044"/>
      <w:bookmarkStart w:id="34894" w:name="_Toc499832204"/>
      <w:bookmarkStart w:id="34895" w:name="_Toc499832364"/>
      <w:bookmarkStart w:id="34896" w:name="_Toc499832524"/>
      <w:bookmarkStart w:id="34897" w:name="_Toc499832684"/>
      <w:bookmarkStart w:id="34898" w:name="_Toc499832844"/>
      <w:bookmarkStart w:id="34899" w:name="_Toc499833004"/>
      <w:bookmarkStart w:id="34900" w:name="_Toc499833164"/>
      <w:bookmarkStart w:id="34901" w:name="_Toc499833324"/>
      <w:bookmarkStart w:id="34902" w:name="_Toc499833484"/>
      <w:bookmarkStart w:id="34903" w:name="_Toc499833644"/>
      <w:bookmarkStart w:id="34904" w:name="_Toc499833804"/>
      <w:bookmarkStart w:id="34905" w:name="_Toc499833964"/>
      <w:bookmarkStart w:id="34906" w:name="_Toc499834124"/>
      <w:bookmarkStart w:id="34907" w:name="_Toc499834284"/>
      <w:bookmarkStart w:id="34908" w:name="_Toc499834444"/>
      <w:bookmarkStart w:id="34909" w:name="_Toc499834604"/>
      <w:bookmarkStart w:id="34910" w:name="_Toc499834764"/>
      <w:bookmarkStart w:id="34911" w:name="_Toc499834924"/>
      <w:bookmarkStart w:id="34912" w:name="_Toc499835084"/>
      <w:bookmarkStart w:id="34913" w:name="_Toc499835244"/>
      <w:bookmarkStart w:id="34914" w:name="_Toc499835404"/>
      <w:bookmarkStart w:id="34915" w:name="_Toc499835564"/>
      <w:bookmarkStart w:id="34916" w:name="_Toc499835724"/>
      <w:bookmarkStart w:id="34917" w:name="_Toc499835884"/>
      <w:bookmarkStart w:id="34918" w:name="_Toc499836044"/>
      <w:bookmarkStart w:id="34919" w:name="_Toc499836204"/>
      <w:bookmarkStart w:id="34920" w:name="_Toc499836364"/>
      <w:bookmarkStart w:id="34921" w:name="_Toc499836525"/>
      <w:bookmarkStart w:id="34922" w:name="_Toc499836686"/>
      <w:bookmarkStart w:id="34923" w:name="_Toc499836847"/>
      <w:bookmarkStart w:id="34924" w:name="_Toc499837008"/>
      <w:bookmarkStart w:id="34925" w:name="_Toc499837169"/>
      <w:bookmarkStart w:id="34926" w:name="_Toc499837330"/>
      <w:bookmarkStart w:id="34927" w:name="_Toc499822655"/>
      <w:bookmarkStart w:id="34928" w:name="_Toc499822902"/>
      <w:bookmarkStart w:id="34929" w:name="_Toc499823313"/>
      <w:bookmarkStart w:id="34930" w:name="_Toc499837491"/>
      <w:bookmarkStart w:id="34931" w:name="_Toc499837652"/>
      <w:bookmarkStart w:id="34932" w:name="_Toc499837813"/>
      <w:bookmarkStart w:id="34933" w:name="_Toc499837974"/>
      <w:bookmarkStart w:id="34934" w:name="_Toc499838135"/>
      <w:bookmarkStart w:id="34935" w:name="_Toc499838296"/>
      <w:bookmarkStart w:id="34936" w:name="_Toc499838457"/>
      <w:bookmarkStart w:id="34937" w:name="_Toc499838618"/>
      <w:bookmarkStart w:id="34938" w:name="_Toc499838779"/>
      <w:bookmarkStart w:id="34939" w:name="_Toc499838940"/>
      <w:bookmarkStart w:id="34940" w:name="_Toc499839101"/>
      <w:bookmarkStart w:id="34941" w:name="_Toc499839262"/>
      <w:bookmarkStart w:id="34942" w:name="_Toc499839423"/>
      <w:bookmarkStart w:id="34943" w:name="_Toc499839683"/>
      <w:bookmarkStart w:id="34944" w:name="_Toc499823618"/>
      <w:bookmarkStart w:id="34945" w:name="_Toc499823868"/>
      <w:bookmarkStart w:id="34946" w:name="_Toc499839844"/>
      <w:bookmarkStart w:id="34947" w:name="_Toc499824168"/>
      <w:bookmarkStart w:id="34948" w:name="_Toc499824771"/>
      <w:bookmarkStart w:id="34949" w:name="_Toc499825074"/>
      <w:bookmarkStart w:id="34950" w:name="_Toc499840005"/>
      <w:bookmarkStart w:id="34951" w:name="_Toc499840166"/>
      <w:bookmarkStart w:id="34952" w:name="_Toc499825317"/>
      <w:bookmarkStart w:id="34953" w:name="_Toc499840327"/>
      <w:bookmarkStart w:id="34954" w:name="_Toc499825564"/>
      <w:bookmarkStart w:id="34955" w:name="_Toc499840488"/>
      <w:bookmarkStart w:id="34956" w:name="_Toc499840649"/>
      <w:bookmarkStart w:id="34957" w:name="_Toc499840810"/>
      <w:bookmarkStart w:id="34958" w:name="_Toc499840971"/>
      <w:bookmarkStart w:id="34959" w:name="_Toc499825802"/>
      <w:bookmarkStart w:id="34960" w:name="_Toc499826107"/>
      <w:bookmarkStart w:id="34961" w:name="_Toc499826343"/>
      <w:bookmarkStart w:id="34962" w:name="_Toc499826646"/>
      <w:bookmarkStart w:id="34963" w:name="_Toc499826827"/>
      <w:bookmarkStart w:id="34964" w:name="_Toc499841132"/>
      <w:bookmarkStart w:id="34965" w:name="_Toc499827006"/>
      <w:bookmarkStart w:id="34966" w:name="_Toc499825358"/>
      <w:bookmarkStart w:id="34967" w:name="_Toc499827186"/>
      <w:bookmarkStart w:id="34968" w:name="_Toc499825886"/>
      <w:bookmarkStart w:id="34969" w:name="_Toc499826285"/>
      <w:bookmarkStart w:id="34970" w:name="_Toc499826741"/>
      <w:bookmarkStart w:id="34971" w:name="_Toc499827361"/>
      <w:bookmarkStart w:id="34972" w:name="_Toc499827541"/>
      <w:bookmarkStart w:id="34973" w:name="_Toc499827076"/>
      <w:bookmarkStart w:id="34974" w:name="_Toc499827412"/>
      <w:bookmarkStart w:id="34975" w:name="_Toc499827833"/>
      <w:bookmarkStart w:id="34976" w:name="_Toc499828072"/>
      <w:bookmarkStart w:id="34977" w:name="_Toc499828313"/>
      <w:bookmarkStart w:id="34978" w:name="_Toc499828556"/>
      <w:bookmarkStart w:id="34979" w:name="_Toc499828861"/>
      <w:bookmarkStart w:id="34980" w:name="_Toc499829107"/>
      <w:bookmarkStart w:id="34981" w:name="_Toc499828222"/>
      <w:bookmarkStart w:id="34982" w:name="_Toc499826674"/>
      <w:bookmarkStart w:id="34983" w:name="_Toc499827252"/>
      <w:bookmarkStart w:id="34984" w:name="_Toc499827729"/>
      <w:bookmarkStart w:id="34985" w:name="_Toc499827098"/>
      <w:bookmarkStart w:id="34986" w:name="_Toc499828626"/>
      <w:bookmarkStart w:id="34987" w:name="_Toc499829366"/>
      <w:bookmarkStart w:id="34988" w:name="_Toc499828346"/>
      <w:bookmarkStart w:id="34989" w:name="_Toc499829401"/>
      <w:bookmarkStart w:id="34990" w:name="_Toc499829699"/>
      <w:bookmarkStart w:id="34991" w:name="_Toc499830002"/>
      <w:bookmarkStart w:id="34992" w:name="_Toc499828738"/>
      <w:bookmarkStart w:id="34993" w:name="_Toc499830074"/>
      <w:bookmarkStart w:id="34994" w:name="_Toc499830374"/>
      <w:bookmarkStart w:id="34995" w:name="_Toc499830679"/>
      <w:bookmarkStart w:id="34996" w:name="_Toc499830940"/>
      <w:bookmarkStart w:id="34997" w:name="_Toc499831186"/>
      <w:bookmarkStart w:id="34998" w:name="_Toc499831661"/>
      <w:bookmarkStart w:id="34999" w:name="_Toc499832134"/>
      <w:bookmarkStart w:id="35000" w:name="_Toc499833059"/>
      <w:bookmarkStart w:id="35001" w:name="_Toc499833505"/>
      <w:bookmarkStart w:id="35002" w:name="_Toc499833816"/>
      <w:bookmarkStart w:id="35003" w:name="_Toc499834069"/>
      <w:bookmarkStart w:id="35004" w:name="_Toc499834459"/>
      <w:bookmarkStart w:id="35005" w:name="_Toc499834791"/>
      <w:bookmarkStart w:id="35006" w:name="_Toc499835123"/>
      <w:bookmarkStart w:id="35007" w:name="_Toc499834309"/>
      <w:bookmarkStart w:id="35008" w:name="_Toc499835457"/>
      <w:bookmarkStart w:id="35009" w:name="_Toc499835790"/>
      <w:bookmarkStart w:id="35010" w:name="_Toc499835001"/>
      <w:bookmarkStart w:id="35011" w:name="_Toc499835994"/>
      <w:bookmarkStart w:id="35012" w:name="_Toc499837117"/>
      <w:bookmarkStart w:id="35013" w:name="_Toc499837508"/>
      <w:bookmarkStart w:id="35014" w:name="_Toc499837842"/>
      <w:bookmarkStart w:id="35015" w:name="_Toc499838176"/>
      <w:bookmarkStart w:id="35016" w:name="_Toc499842753"/>
      <w:bookmarkStart w:id="35017" w:name="_Toc499843418"/>
      <w:bookmarkEnd w:id="34624"/>
      <w:bookmarkEnd w:id="34625"/>
      <w:bookmarkEnd w:id="34626"/>
      <w:bookmarkEnd w:id="34627"/>
      <w:bookmarkEnd w:id="34628"/>
      <w:bookmarkEnd w:id="34629"/>
      <w:bookmarkEnd w:id="34630"/>
      <w:bookmarkEnd w:id="34631"/>
      <w:bookmarkEnd w:id="34632"/>
      <w:bookmarkEnd w:id="34633"/>
      <w:bookmarkEnd w:id="34634"/>
      <w:bookmarkEnd w:id="34635"/>
      <w:bookmarkEnd w:id="34636"/>
      <w:bookmarkEnd w:id="34637"/>
      <w:bookmarkEnd w:id="34638"/>
      <w:bookmarkEnd w:id="34639"/>
      <w:bookmarkEnd w:id="34640"/>
      <w:bookmarkEnd w:id="34641"/>
      <w:bookmarkEnd w:id="34642"/>
      <w:bookmarkEnd w:id="34643"/>
      <w:bookmarkEnd w:id="34644"/>
      <w:bookmarkEnd w:id="34645"/>
      <w:bookmarkEnd w:id="34646"/>
      <w:bookmarkEnd w:id="34647"/>
      <w:bookmarkEnd w:id="34648"/>
      <w:bookmarkEnd w:id="34649"/>
      <w:bookmarkEnd w:id="34650"/>
      <w:bookmarkEnd w:id="34651"/>
      <w:bookmarkEnd w:id="34652"/>
      <w:bookmarkEnd w:id="34653"/>
      <w:bookmarkEnd w:id="34654"/>
      <w:bookmarkEnd w:id="34655"/>
      <w:bookmarkEnd w:id="34656"/>
      <w:bookmarkEnd w:id="34657"/>
      <w:bookmarkEnd w:id="34658"/>
      <w:bookmarkEnd w:id="34659"/>
      <w:bookmarkEnd w:id="34660"/>
      <w:bookmarkEnd w:id="34661"/>
      <w:bookmarkEnd w:id="34662"/>
      <w:bookmarkEnd w:id="34663"/>
      <w:bookmarkEnd w:id="34664"/>
      <w:bookmarkEnd w:id="34665"/>
      <w:bookmarkEnd w:id="34666"/>
      <w:bookmarkEnd w:id="34667"/>
      <w:bookmarkEnd w:id="34668"/>
      <w:bookmarkEnd w:id="34669"/>
      <w:bookmarkEnd w:id="34670"/>
      <w:bookmarkEnd w:id="34671"/>
      <w:bookmarkEnd w:id="34672"/>
      <w:bookmarkEnd w:id="34673"/>
      <w:bookmarkEnd w:id="34674"/>
      <w:bookmarkEnd w:id="34675"/>
      <w:bookmarkEnd w:id="34676"/>
      <w:bookmarkEnd w:id="34677"/>
      <w:bookmarkEnd w:id="34678"/>
      <w:bookmarkEnd w:id="34679"/>
      <w:bookmarkEnd w:id="34680"/>
      <w:bookmarkEnd w:id="34681"/>
      <w:bookmarkEnd w:id="34682"/>
      <w:bookmarkEnd w:id="34683"/>
      <w:bookmarkEnd w:id="34684"/>
      <w:bookmarkEnd w:id="34685"/>
      <w:bookmarkEnd w:id="34686"/>
      <w:bookmarkEnd w:id="34687"/>
      <w:bookmarkEnd w:id="34688"/>
      <w:bookmarkEnd w:id="34689"/>
      <w:bookmarkEnd w:id="34690"/>
      <w:bookmarkEnd w:id="34691"/>
      <w:bookmarkEnd w:id="34692"/>
      <w:bookmarkEnd w:id="34693"/>
      <w:bookmarkEnd w:id="34694"/>
      <w:bookmarkEnd w:id="34695"/>
      <w:bookmarkEnd w:id="34696"/>
      <w:bookmarkEnd w:id="34697"/>
      <w:bookmarkEnd w:id="34698"/>
      <w:bookmarkEnd w:id="34699"/>
      <w:bookmarkEnd w:id="34700"/>
      <w:bookmarkEnd w:id="34701"/>
      <w:bookmarkEnd w:id="34702"/>
      <w:bookmarkEnd w:id="34703"/>
      <w:bookmarkEnd w:id="34704"/>
      <w:bookmarkEnd w:id="34705"/>
      <w:bookmarkEnd w:id="34706"/>
      <w:bookmarkEnd w:id="34707"/>
      <w:bookmarkEnd w:id="34708"/>
      <w:bookmarkEnd w:id="34709"/>
      <w:bookmarkEnd w:id="34710"/>
      <w:bookmarkEnd w:id="34711"/>
      <w:bookmarkEnd w:id="34712"/>
      <w:bookmarkEnd w:id="34713"/>
      <w:bookmarkEnd w:id="34714"/>
      <w:bookmarkEnd w:id="34715"/>
      <w:bookmarkEnd w:id="34716"/>
      <w:bookmarkEnd w:id="34717"/>
      <w:bookmarkEnd w:id="34718"/>
      <w:bookmarkEnd w:id="34719"/>
      <w:bookmarkEnd w:id="34720"/>
      <w:bookmarkEnd w:id="34721"/>
      <w:bookmarkEnd w:id="34722"/>
      <w:bookmarkEnd w:id="34723"/>
      <w:bookmarkEnd w:id="34724"/>
      <w:bookmarkEnd w:id="34725"/>
      <w:bookmarkEnd w:id="34726"/>
      <w:bookmarkEnd w:id="34727"/>
      <w:bookmarkEnd w:id="34728"/>
      <w:bookmarkEnd w:id="34729"/>
      <w:bookmarkEnd w:id="34730"/>
      <w:bookmarkEnd w:id="34731"/>
      <w:bookmarkEnd w:id="34732"/>
      <w:bookmarkEnd w:id="34733"/>
      <w:bookmarkEnd w:id="34734"/>
      <w:bookmarkEnd w:id="34735"/>
      <w:bookmarkEnd w:id="34736"/>
      <w:bookmarkEnd w:id="34737"/>
      <w:bookmarkEnd w:id="34738"/>
      <w:bookmarkEnd w:id="34739"/>
      <w:bookmarkEnd w:id="34740"/>
      <w:bookmarkEnd w:id="34741"/>
      <w:bookmarkEnd w:id="34742"/>
      <w:bookmarkEnd w:id="34743"/>
      <w:bookmarkEnd w:id="34744"/>
      <w:bookmarkEnd w:id="34745"/>
      <w:bookmarkEnd w:id="34746"/>
      <w:bookmarkEnd w:id="34747"/>
      <w:bookmarkEnd w:id="34748"/>
      <w:bookmarkEnd w:id="34749"/>
      <w:bookmarkEnd w:id="34750"/>
      <w:bookmarkEnd w:id="34751"/>
      <w:bookmarkEnd w:id="34752"/>
      <w:bookmarkEnd w:id="34753"/>
      <w:bookmarkEnd w:id="34754"/>
      <w:bookmarkEnd w:id="34755"/>
      <w:bookmarkEnd w:id="34756"/>
      <w:bookmarkEnd w:id="34757"/>
      <w:bookmarkEnd w:id="34758"/>
      <w:bookmarkEnd w:id="34759"/>
      <w:bookmarkEnd w:id="34760"/>
      <w:bookmarkEnd w:id="34761"/>
      <w:bookmarkEnd w:id="34762"/>
      <w:bookmarkEnd w:id="34763"/>
      <w:bookmarkEnd w:id="34764"/>
      <w:bookmarkEnd w:id="34765"/>
      <w:bookmarkEnd w:id="34766"/>
      <w:bookmarkEnd w:id="34767"/>
      <w:bookmarkEnd w:id="34768"/>
      <w:bookmarkEnd w:id="34769"/>
      <w:bookmarkEnd w:id="34770"/>
      <w:bookmarkEnd w:id="34771"/>
      <w:bookmarkEnd w:id="34772"/>
      <w:bookmarkEnd w:id="34773"/>
      <w:bookmarkEnd w:id="34774"/>
      <w:bookmarkEnd w:id="34775"/>
      <w:bookmarkEnd w:id="34776"/>
      <w:bookmarkEnd w:id="34777"/>
      <w:bookmarkEnd w:id="34778"/>
      <w:bookmarkEnd w:id="34779"/>
      <w:bookmarkEnd w:id="34780"/>
      <w:bookmarkEnd w:id="34781"/>
      <w:bookmarkEnd w:id="34782"/>
      <w:bookmarkEnd w:id="34783"/>
      <w:bookmarkEnd w:id="34784"/>
      <w:bookmarkEnd w:id="34785"/>
      <w:bookmarkEnd w:id="34786"/>
      <w:bookmarkEnd w:id="34787"/>
      <w:bookmarkEnd w:id="34788"/>
      <w:bookmarkEnd w:id="34789"/>
      <w:bookmarkEnd w:id="34790"/>
      <w:bookmarkEnd w:id="34791"/>
      <w:bookmarkEnd w:id="34792"/>
      <w:bookmarkEnd w:id="34793"/>
      <w:bookmarkEnd w:id="34794"/>
      <w:bookmarkEnd w:id="34795"/>
      <w:bookmarkEnd w:id="34796"/>
      <w:bookmarkEnd w:id="34797"/>
      <w:bookmarkEnd w:id="34798"/>
      <w:bookmarkEnd w:id="34799"/>
      <w:bookmarkEnd w:id="34800"/>
      <w:bookmarkEnd w:id="34801"/>
      <w:bookmarkEnd w:id="34802"/>
      <w:bookmarkEnd w:id="34803"/>
      <w:bookmarkEnd w:id="34804"/>
      <w:bookmarkEnd w:id="34805"/>
      <w:bookmarkEnd w:id="34806"/>
      <w:bookmarkEnd w:id="34807"/>
      <w:bookmarkEnd w:id="34808"/>
      <w:bookmarkEnd w:id="34809"/>
      <w:bookmarkEnd w:id="34810"/>
      <w:bookmarkEnd w:id="34811"/>
      <w:bookmarkEnd w:id="34812"/>
      <w:bookmarkEnd w:id="34813"/>
      <w:bookmarkEnd w:id="34814"/>
      <w:bookmarkEnd w:id="34815"/>
      <w:bookmarkEnd w:id="34816"/>
      <w:bookmarkEnd w:id="34817"/>
      <w:bookmarkEnd w:id="34818"/>
      <w:bookmarkEnd w:id="34819"/>
      <w:bookmarkEnd w:id="34820"/>
      <w:bookmarkEnd w:id="34821"/>
      <w:bookmarkEnd w:id="34822"/>
      <w:bookmarkEnd w:id="34823"/>
      <w:bookmarkEnd w:id="34824"/>
      <w:bookmarkEnd w:id="34825"/>
      <w:bookmarkEnd w:id="34826"/>
      <w:bookmarkEnd w:id="34827"/>
      <w:bookmarkEnd w:id="34828"/>
      <w:bookmarkEnd w:id="34829"/>
      <w:bookmarkEnd w:id="34830"/>
      <w:bookmarkEnd w:id="34831"/>
      <w:bookmarkEnd w:id="34832"/>
      <w:bookmarkEnd w:id="34833"/>
      <w:bookmarkEnd w:id="34834"/>
      <w:bookmarkEnd w:id="34835"/>
      <w:bookmarkEnd w:id="34836"/>
      <w:bookmarkEnd w:id="34837"/>
      <w:bookmarkEnd w:id="34838"/>
      <w:bookmarkEnd w:id="34839"/>
      <w:bookmarkEnd w:id="34840"/>
      <w:bookmarkEnd w:id="34841"/>
      <w:bookmarkEnd w:id="34842"/>
      <w:bookmarkEnd w:id="34843"/>
      <w:bookmarkEnd w:id="34844"/>
      <w:bookmarkEnd w:id="34845"/>
      <w:bookmarkEnd w:id="34846"/>
      <w:bookmarkEnd w:id="34847"/>
      <w:bookmarkEnd w:id="34848"/>
      <w:bookmarkEnd w:id="34849"/>
      <w:bookmarkEnd w:id="34850"/>
      <w:bookmarkEnd w:id="34851"/>
      <w:bookmarkEnd w:id="34852"/>
      <w:bookmarkEnd w:id="34853"/>
      <w:bookmarkEnd w:id="34854"/>
      <w:bookmarkEnd w:id="34855"/>
      <w:bookmarkEnd w:id="34856"/>
      <w:bookmarkEnd w:id="34857"/>
      <w:bookmarkEnd w:id="34858"/>
      <w:bookmarkEnd w:id="34859"/>
      <w:bookmarkEnd w:id="34860"/>
      <w:bookmarkEnd w:id="34861"/>
      <w:bookmarkEnd w:id="34862"/>
      <w:bookmarkEnd w:id="34863"/>
      <w:bookmarkEnd w:id="34864"/>
      <w:bookmarkEnd w:id="34865"/>
      <w:bookmarkEnd w:id="34866"/>
      <w:bookmarkEnd w:id="34867"/>
      <w:bookmarkEnd w:id="34868"/>
      <w:bookmarkEnd w:id="34869"/>
      <w:bookmarkEnd w:id="34870"/>
      <w:bookmarkEnd w:id="34871"/>
      <w:bookmarkEnd w:id="34872"/>
      <w:bookmarkEnd w:id="34873"/>
      <w:bookmarkEnd w:id="34874"/>
      <w:bookmarkEnd w:id="34875"/>
      <w:bookmarkEnd w:id="34876"/>
      <w:bookmarkEnd w:id="34877"/>
      <w:bookmarkEnd w:id="34878"/>
      <w:bookmarkEnd w:id="34879"/>
      <w:bookmarkEnd w:id="34880"/>
      <w:bookmarkEnd w:id="34881"/>
      <w:bookmarkEnd w:id="34882"/>
      <w:bookmarkEnd w:id="34883"/>
      <w:bookmarkEnd w:id="34884"/>
      <w:bookmarkEnd w:id="34885"/>
      <w:bookmarkEnd w:id="34886"/>
      <w:bookmarkEnd w:id="34887"/>
      <w:bookmarkEnd w:id="34888"/>
      <w:bookmarkEnd w:id="34889"/>
      <w:bookmarkEnd w:id="34890"/>
      <w:bookmarkEnd w:id="34891"/>
      <w:bookmarkEnd w:id="34892"/>
      <w:bookmarkEnd w:id="34893"/>
      <w:bookmarkEnd w:id="34894"/>
      <w:bookmarkEnd w:id="34895"/>
      <w:bookmarkEnd w:id="34896"/>
      <w:bookmarkEnd w:id="34897"/>
      <w:bookmarkEnd w:id="34898"/>
      <w:bookmarkEnd w:id="34899"/>
      <w:bookmarkEnd w:id="34900"/>
      <w:bookmarkEnd w:id="34901"/>
      <w:bookmarkEnd w:id="34902"/>
      <w:bookmarkEnd w:id="34903"/>
      <w:bookmarkEnd w:id="34904"/>
      <w:bookmarkEnd w:id="34905"/>
      <w:bookmarkEnd w:id="34906"/>
      <w:bookmarkEnd w:id="34907"/>
      <w:bookmarkEnd w:id="34908"/>
      <w:bookmarkEnd w:id="34909"/>
      <w:bookmarkEnd w:id="34910"/>
      <w:bookmarkEnd w:id="34911"/>
      <w:bookmarkEnd w:id="34912"/>
      <w:bookmarkEnd w:id="34913"/>
      <w:bookmarkEnd w:id="34914"/>
      <w:bookmarkEnd w:id="34915"/>
      <w:bookmarkEnd w:id="34916"/>
      <w:bookmarkEnd w:id="34917"/>
      <w:bookmarkEnd w:id="34918"/>
      <w:bookmarkEnd w:id="34919"/>
      <w:bookmarkEnd w:id="34920"/>
      <w:bookmarkEnd w:id="34921"/>
      <w:bookmarkEnd w:id="34922"/>
      <w:bookmarkEnd w:id="34923"/>
      <w:bookmarkEnd w:id="34924"/>
      <w:bookmarkEnd w:id="34925"/>
      <w:bookmarkEnd w:id="34926"/>
      <w:bookmarkEnd w:id="34927"/>
      <w:bookmarkEnd w:id="34928"/>
      <w:bookmarkEnd w:id="34929"/>
      <w:bookmarkEnd w:id="34930"/>
      <w:bookmarkEnd w:id="34931"/>
      <w:bookmarkEnd w:id="34932"/>
      <w:bookmarkEnd w:id="34933"/>
      <w:bookmarkEnd w:id="34934"/>
      <w:bookmarkEnd w:id="34935"/>
      <w:bookmarkEnd w:id="34936"/>
      <w:bookmarkEnd w:id="34937"/>
      <w:bookmarkEnd w:id="34938"/>
      <w:bookmarkEnd w:id="34939"/>
      <w:bookmarkEnd w:id="34940"/>
      <w:bookmarkEnd w:id="34941"/>
      <w:bookmarkEnd w:id="34942"/>
      <w:bookmarkEnd w:id="34943"/>
      <w:bookmarkEnd w:id="34944"/>
      <w:bookmarkEnd w:id="34945"/>
      <w:bookmarkEnd w:id="34946"/>
      <w:bookmarkEnd w:id="34947"/>
      <w:bookmarkEnd w:id="34948"/>
      <w:bookmarkEnd w:id="34949"/>
      <w:bookmarkEnd w:id="34950"/>
      <w:bookmarkEnd w:id="34951"/>
      <w:bookmarkEnd w:id="34952"/>
      <w:bookmarkEnd w:id="34953"/>
      <w:bookmarkEnd w:id="34954"/>
      <w:bookmarkEnd w:id="34955"/>
      <w:bookmarkEnd w:id="34956"/>
      <w:bookmarkEnd w:id="34957"/>
      <w:bookmarkEnd w:id="34958"/>
      <w:bookmarkEnd w:id="34959"/>
      <w:bookmarkEnd w:id="34960"/>
      <w:bookmarkEnd w:id="34961"/>
      <w:bookmarkEnd w:id="34962"/>
      <w:bookmarkEnd w:id="34963"/>
      <w:bookmarkEnd w:id="34964"/>
      <w:bookmarkEnd w:id="34965"/>
      <w:bookmarkEnd w:id="34966"/>
      <w:bookmarkEnd w:id="34967"/>
      <w:bookmarkEnd w:id="34968"/>
      <w:bookmarkEnd w:id="34969"/>
      <w:bookmarkEnd w:id="34970"/>
      <w:bookmarkEnd w:id="34971"/>
      <w:bookmarkEnd w:id="34972"/>
      <w:bookmarkEnd w:id="34973"/>
      <w:bookmarkEnd w:id="34974"/>
      <w:bookmarkEnd w:id="34975"/>
      <w:bookmarkEnd w:id="34976"/>
      <w:bookmarkEnd w:id="34977"/>
      <w:bookmarkEnd w:id="34978"/>
      <w:bookmarkEnd w:id="34979"/>
      <w:bookmarkEnd w:id="34980"/>
      <w:bookmarkEnd w:id="34981"/>
      <w:bookmarkEnd w:id="34982"/>
      <w:bookmarkEnd w:id="34983"/>
      <w:bookmarkEnd w:id="34984"/>
      <w:bookmarkEnd w:id="34985"/>
      <w:bookmarkEnd w:id="34986"/>
      <w:bookmarkEnd w:id="34987"/>
      <w:bookmarkEnd w:id="34988"/>
      <w:bookmarkEnd w:id="34989"/>
      <w:bookmarkEnd w:id="34990"/>
      <w:bookmarkEnd w:id="34991"/>
      <w:bookmarkEnd w:id="34992"/>
      <w:bookmarkEnd w:id="34993"/>
      <w:bookmarkEnd w:id="34994"/>
      <w:bookmarkEnd w:id="34995"/>
      <w:bookmarkEnd w:id="34996"/>
      <w:bookmarkEnd w:id="34997"/>
      <w:bookmarkEnd w:id="34998"/>
      <w:bookmarkEnd w:id="34999"/>
      <w:bookmarkEnd w:id="35000"/>
      <w:bookmarkEnd w:id="35001"/>
      <w:bookmarkEnd w:id="35002"/>
      <w:bookmarkEnd w:id="35003"/>
      <w:bookmarkEnd w:id="35004"/>
      <w:bookmarkEnd w:id="35005"/>
      <w:bookmarkEnd w:id="35006"/>
      <w:bookmarkEnd w:id="35007"/>
      <w:bookmarkEnd w:id="35008"/>
      <w:bookmarkEnd w:id="35009"/>
      <w:bookmarkEnd w:id="35010"/>
      <w:bookmarkEnd w:id="35011"/>
      <w:bookmarkEnd w:id="35012"/>
      <w:bookmarkEnd w:id="35013"/>
      <w:bookmarkEnd w:id="35014"/>
      <w:bookmarkEnd w:id="35015"/>
      <w:bookmarkEnd w:id="35016"/>
      <w:bookmarkEnd w:id="35017"/>
    </w:p>
    <w:p w14:paraId="56E05CC2" w14:textId="4B72BBE7" w:rsidR="00BC4F74" w:rsidRPr="00E501F4" w:rsidRDefault="00BC4F74">
      <w:pPr>
        <w:pStyle w:val="Overskrift4"/>
        <w:numPr>
          <w:ilvl w:val="0"/>
          <w:numId w:val="0"/>
        </w:numPr>
        <w:jc w:val="both"/>
        <w:rPr>
          <w:ins w:id="35018" w:author="Ole-Martin Hanstveit" w:date="2017-11-23T10:47:00Z"/>
          <w:del w:id="35019" w:author="Morten Lerstad Solli" w:date="2017-11-29T15:13:00Z"/>
          <w:rFonts w:ascii="Arial" w:hAnsi="Arial" w:cs="Arial"/>
          <w:sz w:val="26"/>
          <w:szCs w:val="26"/>
          <w:lang w:val="en-US"/>
          <w:rPrChange w:id="35020" w:author="Oscar Herman Kise" w:date="2017-11-29T13:57:00Z">
            <w:rPr>
              <w:ins w:id="35021" w:author="Ole-Martin Hanstveit" w:date="2017-11-23T10:47:00Z"/>
              <w:del w:id="35022" w:author="Morten Lerstad Solli" w:date="2017-11-29T15:13:00Z"/>
            </w:rPr>
          </w:rPrChange>
        </w:rPr>
        <w:pPrChange w:id="35023" w:author="Oscar Herman Kise" w:date="2017-11-30T20:05:00Z">
          <w:pPr>
            <w:pStyle w:val="Overskrift4"/>
          </w:pPr>
        </w:pPrChange>
      </w:pPr>
      <w:ins w:id="35024" w:author="Ole-Martin Hanstveit" w:date="2017-11-23T10:45:00Z">
        <w:del w:id="35025" w:author="Morten Lerstad Solli" w:date="2017-11-29T15:13:00Z">
          <w:r w:rsidRPr="00E501F4">
            <w:rPr>
              <w:rFonts w:ascii="Arial" w:hAnsi="Arial" w:cs="Arial"/>
              <w:sz w:val="26"/>
              <w:szCs w:val="26"/>
              <w:lang w:val="en-US"/>
              <w:rPrChange w:id="35026" w:author="Oscar Herman Kise" w:date="2017-11-29T13:57:00Z">
                <w:rPr/>
              </w:rPrChange>
            </w:rPr>
            <w:delText>Movement Handling</w:delText>
          </w:r>
        </w:del>
      </w:ins>
      <w:bookmarkStart w:id="35027" w:name="_Toc499732724"/>
      <w:bookmarkStart w:id="35028" w:name="_Toc499732017"/>
      <w:bookmarkStart w:id="35029" w:name="_Toc499732882"/>
      <w:bookmarkStart w:id="35030" w:name="_Toc499732199"/>
      <w:bookmarkStart w:id="35031" w:name="_Toc499732381"/>
      <w:bookmarkStart w:id="35032" w:name="_Toc499732562"/>
      <w:bookmarkStart w:id="35033" w:name="_Toc499732797"/>
      <w:bookmarkStart w:id="35034" w:name="_Toc499733015"/>
      <w:bookmarkStart w:id="35035" w:name="_Toc499733172"/>
      <w:bookmarkStart w:id="35036" w:name="_Toc499733329"/>
      <w:bookmarkStart w:id="35037" w:name="_Toc499733486"/>
      <w:bookmarkStart w:id="35038" w:name="_Toc499733207"/>
      <w:bookmarkStart w:id="35039" w:name="_Toc499733678"/>
      <w:bookmarkStart w:id="35040" w:name="_Toc499733835"/>
      <w:bookmarkStart w:id="35041" w:name="_Toc499733992"/>
      <w:bookmarkStart w:id="35042" w:name="_Toc499737838"/>
      <w:bookmarkStart w:id="35043" w:name="_Toc499738136"/>
      <w:bookmarkStart w:id="35044" w:name="_Toc499739524"/>
      <w:bookmarkStart w:id="35045" w:name="_Toc499743852"/>
      <w:bookmarkStart w:id="35046" w:name="_Toc499748438"/>
      <w:bookmarkStart w:id="35047" w:name="_Toc499749152"/>
      <w:bookmarkStart w:id="35048" w:name="_Toc499749310"/>
      <w:bookmarkStart w:id="35049" w:name="_Toc499749468"/>
      <w:bookmarkStart w:id="35050" w:name="_Toc499749626"/>
      <w:bookmarkStart w:id="35051" w:name="_Toc499750187"/>
      <w:bookmarkStart w:id="35052" w:name="_Toc499748598"/>
      <w:bookmarkStart w:id="35053" w:name="_Toc499750068"/>
      <w:bookmarkStart w:id="35054" w:name="_Toc499750755"/>
      <w:bookmarkStart w:id="35055" w:name="_Toc499750914"/>
      <w:bookmarkStart w:id="35056" w:name="_Toc499751073"/>
      <w:bookmarkStart w:id="35057" w:name="_Toc499751232"/>
      <w:bookmarkStart w:id="35058" w:name="_Toc499751391"/>
      <w:bookmarkStart w:id="35059" w:name="_Toc499751550"/>
      <w:bookmarkStart w:id="35060" w:name="_Toc499751709"/>
      <w:bookmarkStart w:id="35061" w:name="_Toc499751868"/>
      <w:bookmarkStart w:id="35062" w:name="_Toc499752027"/>
      <w:bookmarkStart w:id="35063" w:name="_Toc499752284"/>
      <w:bookmarkStart w:id="35064" w:name="_Toc499752443"/>
      <w:bookmarkStart w:id="35065" w:name="_Toc499752602"/>
      <w:bookmarkStart w:id="35066" w:name="_Toc499752761"/>
      <w:bookmarkStart w:id="35067" w:name="_Toc499753018"/>
      <w:bookmarkStart w:id="35068" w:name="_Toc499753177"/>
      <w:bookmarkStart w:id="35069" w:name="_Toc499753336"/>
      <w:bookmarkStart w:id="35070" w:name="_Toc499753495"/>
      <w:bookmarkStart w:id="35071" w:name="_Toc499753948"/>
      <w:bookmarkStart w:id="35072" w:name="_Toc499754107"/>
      <w:bookmarkStart w:id="35073" w:name="_Toc499754952"/>
      <w:bookmarkStart w:id="35074" w:name="_Toc499755111"/>
      <w:bookmarkStart w:id="35075" w:name="_Toc499755270"/>
      <w:bookmarkStart w:id="35076" w:name="_Toc499755429"/>
      <w:bookmarkStart w:id="35077" w:name="_Toc499755784"/>
      <w:bookmarkStart w:id="35078" w:name="_Toc499755943"/>
      <w:bookmarkStart w:id="35079" w:name="_Toc499756101"/>
      <w:bookmarkStart w:id="35080" w:name="_Toc499756259"/>
      <w:bookmarkStart w:id="35081" w:name="_Toc499756417"/>
      <w:bookmarkStart w:id="35082" w:name="_Toc499756575"/>
      <w:bookmarkStart w:id="35083" w:name="_Toc499755305"/>
      <w:bookmarkStart w:id="35084" w:name="_Toc499755544"/>
      <w:bookmarkStart w:id="35085" w:name="_Toc499755724"/>
      <w:bookmarkStart w:id="35086" w:name="_Toc499756830"/>
      <w:bookmarkStart w:id="35087" w:name="_Toc499756021"/>
      <w:bookmarkStart w:id="35088" w:name="_Toc499756314"/>
      <w:bookmarkStart w:id="35089" w:name="_Toc499756612"/>
      <w:bookmarkStart w:id="35090" w:name="_Toc499756851"/>
      <w:bookmarkStart w:id="35091" w:name="_Toc499757106"/>
      <w:bookmarkStart w:id="35092" w:name="_Toc499757264"/>
      <w:bookmarkStart w:id="35093" w:name="_Toc499757422"/>
      <w:bookmarkStart w:id="35094" w:name="_Toc499757580"/>
      <w:bookmarkStart w:id="35095" w:name="_Toc499757738"/>
      <w:bookmarkStart w:id="35096" w:name="_Toc499757896"/>
      <w:bookmarkStart w:id="35097" w:name="_Toc499757967"/>
      <w:bookmarkStart w:id="35098" w:name="_Toc499758125"/>
      <w:bookmarkStart w:id="35099" w:name="_Toc499756655"/>
      <w:bookmarkStart w:id="35100" w:name="_Toc499758283"/>
      <w:bookmarkStart w:id="35101" w:name="_Toc499758441"/>
      <w:bookmarkStart w:id="35102" w:name="_Toc499758599"/>
      <w:bookmarkStart w:id="35103" w:name="_Toc499758757"/>
      <w:bookmarkStart w:id="35104" w:name="_Toc499758915"/>
      <w:bookmarkStart w:id="35105" w:name="_Toc499759073"/>
      <w:bookmarkStart w:id="35106" w:name="_Toc499759231"/>
      <w:bookmarkStart w:id="35107" w:name="_Toc499759389"/>
      <w:bookmarkStart w:id="35108" w:name="_Toc499759547"/>
      <w:bookmarkStart w:id="35109" w:name="_Toc499759705"/>
      <w:bookmarkStart w:id="35110" w:name="_Toc499759863"/>
      <w:bookmarkStart w:id="35111" w:name="_Toc499760021"/>
      <w:bookmarkStart w:id="35112" w:name="_Toc499760179"/>
      <w:bookmarkStart w:id="35113" w:name="_Toc499756984"/>
      <w:bookmarkStart w:id="35114" w:name="_Toc499757284"/>
      <w:bookmarkStart w:id="35115" w:name="_Toc499760337"/>
      <w:bookmarkStart w:id="35116" w:name="_Toc499757526"/>
      <w:bookmarkStart w:id="35117" w:name="_Toc499760495"/>
      <w:bookmarkStart w:id="35118" w:name="_Toc499760653"/>
      <w:bookmarkStart w:id="35119" w:name="_Toc499760908"/>
      <w:bookmarkStart w:id="35120" w:name="_Toc499761066"/>
      <w:bookmarkStart w:id="35121" w:name="_Toc499761224"/>
      <w:bookmarkStart w:id="35122" w:name="_Toc499761382"/>
      <w:bookmarkStart w:id="35123" w:name="_Toc499801931"/>
      <w:bookmarkStart w:id="35124" w:name="_Toc499802090"/>
      <w:bookmarkStart w:id="35125" w:name="_Toc499802249"/>
      <w:bookmarkStart w:id="35126" w:name="_Toc499802408"/>
      <w:bookmarkStart w:id="35127" w:name="_Toc499802286"/>
      <w:bookmarkStart w:id="35128" w:name="_Toc499802604"/>
      <w:bookmarkStart w:id="35129" w:name="_Toc499802763"/>
      <w:bookmarkStart w:id="35130" w:name="_Toc499802922"/>
      <w:bookmarkStart w:id="35131" w:name="_Toc499802685"/>
      <w:bookmarkStart w:id="35132" w:name="_Toc499803081"/>
      <w:bookmarkStart w:id="35133" w:name="_Toc499803240"/>
      <w:bookmarkStart w:id="35134" w:name="_Toc499803399"/>
      <w:bookmarkStart w:id="35135" w:name="_Toc499803558"/>
      <w:bookmarkStart w:id="35136" w:name="_Toc499803718"/>
      <w:bookmarkStart w:id="35137" w:name="_Toc499803878"/>
      <w:bookmarkStart w:id="35138" w:name="_Toc499804038"/>
      <w:bookmarkStart w:id="35139" w:name="_Toc499804198"/>
      <w:bookmarkStart w:id="35140" w:name="_Toc499804358"/>
      <w:bookmarkStart w:id="35141" w:name="_Toc499804518"/>
      <w:bookmarkStart w:id="35142" w:name="_Toc499803159"/>
      <w:bookmarkStart w:id="35143" w:name="_Toc499804679"/>
      <w:bookmarkStart w:id="35144" w:name="_Toc499803457"/>
      <w:bookmarkStart w:id="35145" w:name="_Toc499803760"/>
      <w:bookmarkStart w:id="35146" w:name="_Toc499804065"/>
      <w:bookmarkStart w:id="35147" w:name="_Toc499804840"/>
      <w:bookmarkStart w:id="35148" w:name="_Toc499804369"/>
      <w:bookmarkStart w:id="35149" w:name="_Toc499805000"/>
      <w:bookmarkStart w:id="35150" w:name="_Toc499805160"/>
      <w:bookmarkStart w:id="35151" w:name="_Toc499804610"/>
      <w:bookmarkStart w:id="35152" w:name="_Toc499805320"/>
      <w:bookmarkStart w:id="35153" w:name="_Toc499804134"/>
      <w:bookmarkStart w:id="35154" w:name="_Toc499805042"/>
      <w:bookmarkStart w:id="35155" w:name="_Toc499805434"/>
      <w:bookmarkStart w:id="35156" w:name="_Toc499805594"/>
      <w:bookmarkStart w:id="35157" w:name="_Toc499805703"/>
      <w:bookmarkStart w:id="35158" w:name="_Toc499805863"/>
      <w:bookmarkStart w:id="35159" w:name="_Toc499806023"/>
      <w:bookmarkStart w:id="35160" w:name="_Toc499806183"/>
      <w:bookmarkStart w:id="35161" w:name="_Toc499806729"/>
      <w:bookmarkStart w:id="35162" w:name="_Toc499822199"/>
      <w:bookmarkStart w:id="35163" w:name="_Toc499822360"/>
      <w:bookmarkStart w:id="35164" w:name="_Toc499806329"/>
      <w:bookmarkStart w:id="35165" w:name="_Toc499806489"/>
      <w:bookmarkStart w:id="35166" w:name="_Toc499806809"/>
      <w:bookmarkStart w:id="35167" w:name="_Toc499806969"/>
      <w:bookmarkStart w:id="35168" w:name="_Toc499807129"/>
      <w:bookmarkStart w:id="35169" w:name="_Toc499807289"/>
      <w:bookmarkStart w:id="35170" w:name="_Toc499807449"/>
      <w:bookmarkStart w:id="35171" w:name="_Toc499807609"/>
      <w:bookmarkStart w:id="35172" w:name="_Toc499807769"/>
      <w:bookmarkStart w:id="35173" w:name="_Toc499807929"/>
      <w:bookmarkStart w:id="35174" w:name="_Toc499808089"/>
      <w:bookmarkStart w:id="35175" w:name="_Toc499808249"/>
      <w:bookmarkStart w:id="35176" w:name="_Toc499808409"/>
      <w:bookmarkStart w:id="35177" w:name="_Toc499808569"/>
      <w:bookmarkStart w:id="35178" w:name="_Toc499808729"/>
      <w:bookmarkStart w:id="35179" w:name="_Toc499808889"/>
      <w:bookmarkStart w:id="35180" w:name="_Toc499809049"/>
      <w:bookmarkStart w:id="35181" w:name="_Toc499809209"/>
      <w:bookmarkStart w:id="35182" w:name="_Toc499809369"/>
      <w:bookmarkStart w:id="35183" w:name="_Toc499809529"/>
      <w:bookmarkStart w:id="35184" w:name="_Toc499809689"/>
      <w:bookmarkStart w:id="35185" w:name="_Toc499809849"/>
      <w:bookmarkStart w:id="35186" w:name="_Toc499810009"/>
      <w:bookmarkStart w:id="35187" w:name="_Toc499810169"/>
      <w:bookmarkStart w:id="35188" w:name="_Toc499810329"/>
      <w:bookmarkStart w:id="35189" w:name="_Toc499810489"/>
      <w:bookmarkStart w:id="35190" w:name="_Toc499810649"/>
      <w:bookmarkStart w:id="35191" w:name="_Toc499810809"/>
      <w:bookmarkStart w:id="35192" w:name="_Toc499810969"/>
      <w:bookmarkStart w:id="35193" w:name="_Toc499811129"/>
      <w:bookmarkStart w:id="35194" w:name="_Toc499811289"/>
      <w:bookmarkStart w:id="35195" w:name="_Toc499811449"/>
      <w:bookmarkStart w:id="35196" w:name="_Toc499811609"/>
      <w:bookmarkStart w:id="35197" w:name="_Toc499811867"/>
      <w:bookmarkStart w:id="35198" w:name="_Toc499812027"/>
      <w:bookmarkStart w:id="35199" w:name="_Toc499812677"/>
      <w:bookmarkStart w:id="35200" w:name="_Toc499812837"/>
      <w:bookmarkStart w:id="35201" w:name="_Toc499812997"/>
      <w:bookmarkStart w:id="35202" w:name="_Toc499813157"/>
      <w:bookmarkStart w:id="35203" w:name="_Toc499813317"/>
      <w:bookmarkStart w:id="35204" w:name="_Toc499813477"/>
      <w:bookmarkStart w:id="35205" w:name="_Toc499813637"/>
      <w:bookmarkStart w:id="35206" w:name="_Toc499813797"/>
      <w:bookmarkStart w:id="35207" w:name="_Toc499813957"/>
      <w:bookmarkStart w:id="35208" w:name="_Toc499814117"/>
      <w:bookmarkStart w:id="35209" w:name="_Toc499814277"/>
      <w:bookmarkStart w:id="35210" w:name="_Toc499814437"/>
      <w:bookmarkStart w:id="35211" w:name="_Toc499814597"/>
      <w:bookmarkStart w:id="35212" w:name="_Toc499814757"/>
      <w:bookmarkStart w:id="35213" w:name="_Toc499814917"/>
      <w:bookmarkStart w:id="35214" w:name="_Toc499815077"/>
      <w:bookmarkStart w:id="35215" w:name="_Toc499815237"/>
      <w:bookmarkStart w:id="35216" w:name="_Toc499815397"/>
      <w:bookmarkStart w:id="35217" w:name="_Toc499815557"/>
      <w:bookmarkStart w:id="35218" w:name="_Toc499815815"/>
      <w:bookmarkStart w:id="35219" w:name="_Toc499816269"/>
      <w:bookmarkStart w:id="35220" w:name="_Toc499816723"/>
      <w:bookmarkStart w:id="35221" w:name="_Toc499817961"/>
      <w:bookmarkStart w:id="35222" w:name="_Toc499818219"/>
      <w:bookmarkStart w:id="35223" w:name="_Toc499818379"/>
      <w:bookmarkStart w:id="35224" w:name="_Toc499818539"/>
      <w:bookmarkStart w:id="35225" w:name="_Toc499818699"/>
      <w:bookmarkStart w:id="35226" w:name="_Toc499818859"/>
      <w:bookmarkStart w:id="35227" w:name="_Toc499819019"/>
      <w:bookmarkStart w:id="35228" w:name="_Toc499819179"/>
      <w:bookmarkStart w:id="35229" w:name="_Toc499819339"/>
      <w:bookmarkStart w:id="35230" w:name="_Toc499819499"/>
      <w:bookmarkStart w:id="35231" w:name="_Toc499819659"/>
      <w:bookmarkStart w:id="35232" w:name="_Toc499819819"/>
      <w:bookmarkStart w:id="35233" w:name="_Toc499819979"/>
      <w:bookmarkStart w:id="35234" w:name="_Toc499820139"/>
      <w:bookmarkStart w:id="35235" w:name="_Toc499820299"/>
      <w:bookmarkStart w:id="35236" w:name="_Toc499820459"/>
      <w:bookmarkStart w:id="35237" w:name="_Toc499820619"/>
      <w:bookmarkStart w:id="35238" w:name="_Toc499820779"/>
      <w:bookmarkStart w:id="35239" w:name="_Toc499820939"/>
      <w:bookmarkStart w:id="35240" w:name="_Toc499821197"/>
      <w:bookmarkStart w:id="35241" w:name="_Toc499821357"/>
      <w:bookmarkStart w:id="35242" w:name="_Toc499821517"/>
      <w:bookmarkStart w:id="35243" w:name="_Toc499821677"/>
      <w:bookmarkStart w:id="35244" w:name="_Toc499821837"/>
      <w:bookmarkStart w:id="35245" w:name="_Toc499821997"/>
      <w:bookmarkStart w:id="35246" w:name="_Toc499822477"/>
      <w:bookmarkStart w:id="35247" w:name="_Toc499822637"/>
      <w:bookmarkStart w:id="35248" w:name="_Toc499822797"/>
      <w:bookmarkStart w:id="35249" w:name="_Toc499822957"/>
      <w:bookmarkStart w:id="35250" w:name="_Toc499823117"/>
      <w:bookmarkStart w:id="35251" w:name="_Toc499823277"/>
      <w:bookmarkStart w:id="35252" w:name="_Toc499823437"/>
      <w:bookmarkStart w:id="35253" w:name="_Toc499823597"/>
      <w:bookmarkStart w:id="35254" w:name="_Toc499823757"/>
      <w:bookmarkStart w:id="35255" w:name="_Toc499823917"/>
      <w:bookmarkStart w:id="35256" w:name="_Toc499824077"/>
      <w:bookmarkStart w:id="35257" w:name="_Toc499824237"/>
      <w:bookmarkStart w:id="35258" w:name="_Toc499824397"/>
      <w:bookmarkStart w:id="35259" w:name="_Toc499824557"/>
      <w:bookmarkStart w:id="35260" w:name="_Toc499824717"/>
      <w:bookmarkStart w:id="35261" w:name="_Toc499824877"/>
      <w:bookmarkStart w:id="35262" w:name="_Toc499825037"/>
      <w:bookmarkStart w:id="35263" w:name="_Toc499825197"/>
      <w:bookmarkStart w:id="35264" w:name="_Toc499825455"/>
      <w:bookmarkStart w:id="35265" w:name="_Toc499825615"/>
      <w:bookmarkStart w:id="35266" w:name="_Toc499825873"/>
      <w:bookmarkStart w:id="35267" w:name="_Toc499826033"/>
      <w:bookmarkStart w:id="35268" w:name="_Toc499826193"/>
      <w:bookmarkStart w:id="35269" w:name="_Toc499826451"/>
      <w:bookmarkStart w:id="35270" w:name="_Toc499826611"/>
      <w:bookmarkStart w:id="35271" w:name="_Toc499827653"/>
      <w:bookmarkStart w:id="35272" w:name="_Toc499828009"/>
      <w:bookmarkStart w:id="35273" w:name="_Toc499828169"/>
      <w:bookmarkStart w:id="35274" w:name="_Toc499828525"/>
      <w:bookmarkStart w:id="35275" w:name="_Toc499828685"/>
      <w:bookmarkStart w:id="35276" w:name="_Toc499828845"/>
      <w:bookmarkStart w:id="35277" w:name="_Toc499829005"/>
      <w:bookmarkStart w:id="35278" w:name="_Toc499829165"/>
      <w:bookmarkStart w:id="35279" w:name="_Toc499829325"/>
      <w:bookmarkStart w:id="35280" w:name="_Toc499829485"/>
      <w:bookmarkStart w:id="35281" w:name="_Toc499829645"/>
      <w:bookmarkStart w:id="35282" w:name="_Toc499829805"/>
      <w:bookmarkStart w:id="35283" w:name="_Toc499829965"/>
      <w:bookmarkStart w:id="35284" w:name="_Toc499830125"/>
      <w:bookmarkStart w:id="35285" w:name="_Toc499830285"/>
      <w:bookmarkStart w:id="35286" w:name="_Toc499830445"/>
      <w:bookmarkStart w:id="35287" w:name="_Toc499830605"/>
      <w:bookmarkStart w:id="35288" w:name="_Toc499830765"/>
      <w:bookmarkStart w:id="35289" w:name="_Toc499830925"/>
      <w:bookmarkStart w:id="35290" w:name="_Toc499831085"/>
      <w:bookmarkStart w:id="35291" w:name="_Toc499831245"/>
      <w:bookmarkStart w:id="35292" w:name="_Toc499831405"/>
      <w:bookmarkStart w:id="35293" w:name="_Toc499831565"/>
      <w:bookmarkStart w:id="35294" w:name="_Toc499831725"/>
      <w:bookmarkStart w:id="35295" w:name="_Toc499831885"/>
      <w:bookmarkStart w:id="35296" w:name="_Toc499832045"/>
      <w:bookmarkStart w:id="35297" w:name="_Toc499832205"/>
      <w:bookmarkStart w:id="35298" w:name="_Toc499832365"/>
      <w:bookmarkStart w:id="35299" w:name="_Toc499832525"/>
      <w:bookmarkStart w:id="35300" w:name="_Toc499832685"/>
      <w:bookmarkStart w:id="35301" w:name="_Toc499832845"/>
      <w:bookmarkStart w:id="35302" w:name="_Toc499833005"/>
      <w:bookmarkStart w:id="35303" w:name="_Toc499833165"/>
      <w:bookmarkStart w:id="35304" w:name="_Toc499833325"/>
      <w:bookmarkStart w:id="35305" w:name="_Toc499833485"/>
      <w:bookmarkStart w:id="35306" w:name="_Toc499833645"/>
      <w:bookmarkStart w:id="35307" w:name="_Toc499833805"/>
      <w:bookmarkStart w:id="35308" w:name="_Toc499833965"/>
      <w:bookmarkStart w:id="35309" w:name="_Toc499834125"/>
      <w:bookmarkStart w:id="35310" w:name="_Toc499834285"/>
      <w:bookmarkStart w:id="35311" w:name="_Toc499834445"/>
      <w:bookmarkStart w:id="35312" w:name="_Toc499834605"/>
      <w:bookmarkStart w:id="35313" w:name="_Toc499834765"/>
      <w:bookmarkStart w:id="35314" w:name="_Toc499834925"/>
      <w:bookmarkStart w:id="35315" w:name="_Toc499835085"/>
      <w:bookmarkStart w:id="35316" w:name="_Toc499835245"/>
      <w:bookmarkStart w:id="35317" w:name="_Toc499835405"/>
      <w:bookmarkStart w:id="35318" w:name="_Toc499835565"/>
      <w:bookmarkStart w:id="35319" w:name="_Toc499835725"/>
      <w:bookmarkStart w:id="35320" w:name="_Toc499835885"/>
      <w:bookmarkStart w:id="35321" w:name="_Toc499836045"/>
      <w:bookmarkStart w:id="35322" w:name="_Toc499836205"/>
      <w:bookmarkStart w:id="35323" w:name="_Toc499836365"/>
      <w:bookmarkStart w:id="35324" w:name="_Toc499836526"/>
      <w:bookmarkStart w:id="35325" w:name="_Toc499836687"/>
      <w:bookmarkStart w:id="35326" w:name="_Toc499836848"/>
      <w:bookmarkStart w:id="35327" w:name="_Toc499837009"/>
      <w:bookmarkStart w:id="35328" w:name="_Toc499837170"/>
      <w:bookmarkStart w:id="35329" w:name="_Toc499837331"/>
      <w:bookmarkStart w:id="35330" w:name="_Toc499822656"/>
      <w:bookmarkStart w:id="35331" w:name="_Toc499822903"/>
      <w:bookmarkStart w:id="35332" w:name="_Toc499823314"/>
      <w:bookmarkStart w:id="35333" w:name="_Toc499837492"/>
      <w:bookmarkStart w:id="35334" w:name="_Toc499837653"/>
      <w:bookmarkStart w:id="35335" w:name="_Toc499837814"/>
      <w:bookmarkStart w:id="35336" w:name="_Toc499837975"/>
      <w:bookmarkStart w:id="35337" w:name="_Toc499838136"/>
      <w:bookmarkStart w:id="35338" w:name="_Toc499838297"/>
      <w:bookmarkStart w:id="35339" w:name="_Toc499838458"/>
      <w:bookmarkStart w:id="35340" w:name="_Toc499838619"/>
      <w:bookmarkStart w:id="35341" w:name="_Toc499838780"/>
      <w:bookmarkStart w:id="35342" w:name="_Toc499838941"/>
      <w:bookmarkStart w:id="35343" w:name="_Toc499839102"/>
      <w:bookmarkStart w:id="35344" w:name="_Toc499839263"/>
      <w:bookmarkStart w:id="35345" w:name="_Toc499839424"/>
      <w:bookmarkStart w:id="35346" w:name="_Toc499839684"/>
      <w:bookmarkStart w:id="35347" w:name="_Toc499823619"/>
      <w:bookmarkStart w:id="35348" w:name="_Toc499823927"/>
      <w:bookmarkStart w:id="35349" w:name="_Toc499839845"/>
      <w:bookmarkStart w:id="35350" w:name="_Toc499824169"/>
      <w:bookmarkStart w:id="35351" w:name="_Toc499824474"/>
      <w:bookmarkStart w:id="35352" w:name="_Toc499824772"/>
      <w:bookmarkStart w:id="35353" w:name="_Toc499825075"/>
      <w:bookmarkStart w:id="35354" w:name="_Toc499840006"/>
      <w:bookmarkStart w:id="35355" w:name="_Toc499840167"/>
      <w:bookmarkStart w:id="35356" w:name="_Toc499825318"/>
      <w:bookmarkStart w:id="35357" w:name="_Toc499840328"/>
      <w:bookmarkStart w:id="35358" w:name="_Toc499825565"/>
      <w:bookmarkStart w:id="35359" w:name="_Toc499840489"/>
      <w:bookmarkStart w:id="35360" w:name="_Toc499840650"/>
      <w:bookmarkStart w:id="35361" w:name="_Toc499840811"/>
      <w:bookmarkStart w:id="35362" w:name="_Toc499840972"/>
      <w:bookmarkStart w:id="35363" w:name="_Toc499825803"/>
      <w:bookmarkStart w:id="35364" w:name="_Toc499826108"/>
      <w:bookmarkStart w:id="35365" w:name="_Toc499826344"/>
      <w:bookmarkStart w:id="35366" w:name="_Toc499826647"/>
      <w:bookmarkStart w:id="35367" w:name="_Toc499826828"/>
      <w:bookmarkStart w:id="35368" w:name="_Toc499841133"/>
      <w:bookmarkStart w:id="35369" w:name="_Toc499827007"/>
      <w:bookmarkStart w:id="35370" w:name="_Toc499825359"/>
      <w:bookmarkStart w:id="35371" w:name="_Toc499827187"/>
      <w:bookmarkStart w:id="35372" w:name="_Toc499825887"/>
      <w:bookmarkStart w:id="35373" w:name="_Toc499826286"/>
      <w:bookmarkStart w:id="35374" w:name="_Toc499826742"/>
      <w:bookmarkStart w:id="35375" w:name="_Toc499827368"/>
      <w:bookmarkStart w:id="35376" w:name="_Toc499827542"/>
      <w:bookmarkStart w:id="35377" w:name="_Toc499827078"/>
      <w:bookmarkStart w:id="35378" w:name="_Toc499827413"/>
      <w:bookmarkStart w:id="35379" w:name="_Toc499827834"/>
      <w:bookmarkStart w:id="35380" w:name="_Toc499828073"/>
      <w:bookmarkStart w:id="35381" w:name="_Toc499828314"/>
      <w:bookmarkStart w:id="35382" w:name="_Toc499828557"/>
      <w:bookmarkStart w:id="35383" w:name="_Toc499828862"/>
      <w:bookmarkStart w:id="35384" w:name="_Toc499829109"/>
      <w:bookmarkStart w:id="35385" w:name="_Toc499828223"/>
      <w:bookmarkStart w:id="35386" w:name="_Toc499826675"/>
      <w:bookmarkStart w:id="35387" w:name="_Toc499827253"/>
      <w:bookmarkStart w:id="35388" w:name="_Toc499827736"/>
      <w:bookmarkStart w:id="35389" w:name="_Toc499827102"/>
      <w:bookmarkStart w:id="35390" w:name="_Toc499828627"/>
      <w:bookmarkStart w:id="35391" w:name="_Toc499829367"/>
      <w:bookmarkStart w:id="35392" w:name="_Toc499828347"/>
      <w:bookmarkStart w:id="35393" w:name="_Toc499829402"/>
      <w:bookmarkStart w:id="35394" w:name="_Toc499829700"/>
      <w:bookmarkStart w:id="35395" w:name="_Toc499830003"/>
      <w:bookmarkStart w:id="35396" w:name="_Toc499828739"/>
      <w:bookmarkStart w:id="35397" w:name="_Toc499830075"/>
      <w:bookmarkStart w:id="35398" w:name="_Toc499830375"/>
      <w:bookmarkStart w:id="35399" w:name="_Toc499830680"/>
      <w:bookmarkStart w:id="35400" w:name="_Toc499830941"/>
      <w:bookmarkStart w:id="35401" w:name="_Toc499831187"/>
      <w:bookmarkStart w:id="35402" w:name="_Toc499831663"/>
      <w:bookmarkStart w:id="35403" w:name="_Toc499832135"/>
      <w:bookmarkStart w:id="35404" w:name="_Toc499833060"/>
      <w:bookmarkStart w:id="35405" w:name="_Toc499833506"/>
      <w:bookmarkStart w:id="35406" w:name="_Toc499833817"/>
      <w:bookmarkStart w:id="35407" w:name="_Toc499834070"/>
      <w:bookmarkStart w:id="35408" w:name="_Toc499834460"/>
      <w:bookmarkStart w:id="35409" w:name="_Toc499834792"/>
      <w:bookmarkStart w:id="35410" w:name="_Toc499835124"/>
      <w:bookmarkStart w:id="35411" w:name="_Toc499834310"/>
      <w:bookmarkStart w:id="35412" w:name="_Toc499835458"/>
      <w:bookmarkStart w:id="35413" w:name="_Toc499835791"/>
      <w:bookmarkStart w:id="35414" w:name="_Toc499835002"/>
      <w:bookmarkStart w:id="35415" w:name="_Toc499835995"/>
      <w:bookmarkStart w:id="35416" w:name="_Toc499837118"/>
      <w:bookmarkStart w:id="35417" w:name="_Toc499837509"/>
      <w:bookmarkStart w:id="35418" w:name="_Toc499837843"/>
      <w:bookmarkStart w:id="35419" w:name="_Toc499838177"/>
      <w:bookmarkStart w:id="35420" w:name="_Toc499842754"/>
      <w:bookmarkStart w:id="35421" w:name="_Toc499843419"/>
      <w:bookmarkEnd w:id="35027"/>
      <w:bookmarkEnd w:id="35028"/>
      <w:bookmarkEnd w:id="35029"/>
      <w:bookmarkEnd w:id="35030"/>
      <w:bookmarkEnd w:id="35031"/>
      <w:bookmarkEnd w:id="35032"/>
      <w:bookmarkEnd w:id="35033"/>
      <w:bookmarkEnd w:id="35034"/>
      <w:bookmarkEnd w:id="35035"/>
      <w:bookmarkEnd w:id="35036"/>
      <w:bookmarkEnd w:id="35037"/>
      <w:bookmarkEnd w:id="35038"/>
      <w:bookmarkEnd w:id="35039"/>
      <w:bookmarkEnd w:id="35040"/>
      <w:bookmarkEnd w:id="35041"/>
      <w:bookmarkEnd w:id="35042"/>
      <w:bookmarkEnd w:id="35043"/>
      <w:bookmarkEnd w:id="35044"/>
      <w:bookmarkEnd w:id="35045"/>
      <w:bookmarkEnd w:id="35046"/>
      <w:bookmarkEnd w:id="35047"/>
      <w:bookmarkEnd w:id="35048"/>
      <w:bookmarkEnd w:id="35049"/>
      <w:bookmarkEnd w:id="35050"/>
      <w:bookmarkEnd w:id="35051"/>
      <w:bookmarkEnd w:id="35052"/>
      <w:bookmarkEnd w:id="35053"/>
      <w:bookmarkEnd w:id="35054"/>
      <w:bookmarkEnd w:id="35055"/>
      <w:bookmarkEnd w:id="35056"/>
      <w:bookmarkEnd w:id="35057"/>
      <w:bookmarkEnd w:id="35058"/>
      <w:bookmarkEnd w:id="35059"/>
      <w:bookmarkEnd w:id="35060"/>
      <w:bookmarkEnd w:id="35061"/>
      <w:bookmarkEnd w:id="35062"/>
      <w:bookmarkEnd w:id="35063"/>
      <w:bookmarkEnd w:id="35064"/>
      <w:bookmarkEnd w:id="35065"/>
      <w:bookmarkEnd w:id="35066"/>
      <w:bookmarkEnd w:id="35067"/>
      <w:bookmarkEnd w:id="35068"/>
      <w:bookmarkEnd w:id="35069"/>
      <w:bookmarkEnd w:id="35070"/>
      <w:bookmarkEnd w:id="35071"/>
      <w:bookmarkEnd w:id="35072"/>
      <w:bookmarkEnd w:id="35073"/>
      <w:bookmarkEnd w:id="35074"/>
      <w:bookmarkEnd w:id="35075"/>
      <w:bookmarkEnd w:id="35076"/>
      <w:bookmarkEnd w:id="35077"/>
      <w:bookmarkEnd w:id="35078"/>
      <w:bookmarkEnd w:id="35079"/>
      <w:bookmarkEnd w:id="35080"/>
      <w:bookmarkEnd w:id="35081"/>
      <w:bookmarkEnd w:id="35082"/>
      <w:bookmarkEnd w:id="35083"/>
      <w:bookmarkEnd w:id="35084"/>
      <w:bookmarkEnd w:id="35085"/>
      <w:bookmarkEnd w:id="35086"/>
      <w:bookmarkEnd w:id="35087"/>
      <w:bookmarkEnd w:id="35088"/>
      <w:bookmarkEnd w:id="35089"/>
      <w:bookmarkEnd w:id="35090"/>
      <w:bookmarkEnd w:id="35091"/>
      <w:bookmarkEnd w:id="35092"/>
      <w:bookmarkEnd w:id="35093"/>
      <w:bookmarkEnd w:id="35094"/>
      <w:bookmarkEnd w:id="35095"/>
      <w:bookmarkEnd w:id="35096"/>
      <w:bookmarkEnd w:id="35097"/>
      <w:bookmarkEnd w:id="35098"/>
      <w:bookmarkEnd w:id="35099"/>
      <w:bookmarkEnd w:id="35100"/>
      <w:bookmarkEnd w:id="35101"/>
      <w:bookmarkEnd w:id="35102"/>
      <w:bookmarkEnd w:id="35103"/>
      <w:bookmarkEnd w:id="35104"/>
      <w:bookmarkEnd w:id="35105"/>
      <w:bookmarkEnd w:id="35106"/>
      <w:bookmarkEnd w:id="35107"/>
      <w:bookmarkEnd w:id="35108"/>
      <w:bookmarkEnd w:id="35109"/>
      <w:bookmarkEnd w:id="35110"/>
      <w:bookmarkEnd w:id="35111"/>
      <w:bookmarkEnd w:id="35112"/>
      <w:bookmarkEnd w:id="35113"/>
      <w:bookmarkEnd w:id="35114"/>
      <w:bookmarkEnd w:id="35115"/>
      <w:bookmarkEnd w:id="35116"/>
      <w:bookmarkEnd w:id="35117"/>
      <w:bookmarkEnd w:id="35118"/>
      <w:bookmarkEnd w:id="35119"/>
      <w:bookmarkEnd w:id="35120"/>
      <w:bookmarkEnd w:id="35121"/>
      <w:bookmarkEnd w:id="35122"/>
      <w:bookmarkEnd w:id="35123"/>
      <w:bookmarkEnd w:id="35124"/>
      <w:bookmarkEnd w:id="35125"/>
      <w:bookmarkEnd w:id="35126"/>
      <w:bookmarkEnd w:id="35127"/>
      <w:bookmarkEnd w:id="35128"/>
      <w:bookmarkEnd w:id="35129"/>
      <w:bookmarkEnd w:id="35130"/>
      <w:bookmarkEnd w:id="35131"/>
      <w:bookmarkEnd w:id="35132"/>
      <w:bookmarkEnd w:id="35133"/>
      <w:bookmarkEnd w:id="35134"/>
      <w:bookmarkEnd w:id="35135"/>
      <w:bookmarkEnd w:id="35136"/>
      <w:bookmarkEnd w:id="35137"/>
      <w:bookmarkEnd w:id="35138"/>
      <w:bookmarkEnd w:id="35139"/>
      <w:bookmarkEnd w:id="35140"/>
      <w:bookmarkEnd w:id="35141"/>
      <w:bookmarkEnd w:id="35142"/>
      <w:bookmarkEnd w:id="35143"/>
      <w:bookmarkEnd w:id="35144"/>
      <w:bookmarkEnd w:id="35145"/>
      <w:bookmarkEnd w:id="35146"/>
      <w:bookmarkEnd w:id="35147"/>
      <w:bookmarkEnd w:id="35148"/>
      <w:bookmarkEnd w:id="35149"/>
      <w:bookmarkEnd w:id="35150"/>
      <w:bookmarkEnd w:id="35151"/>
      <w:bookmarkEnd w:id="35152"/>
      <w:bookmarkEnd w:id="35153"/>
      <w:bookmarkEnd w:id="35154"/>
      <w:bookmarkEnd w:id="35155"/>
      <w:bookmarkEnd w:id="35156"/>
      <w:bookmarkEnd w:id="35157"/>
      <w:bookmarkEnd w:id="35158"/>
      <w:bookmarkEnd w:id="35159"/>
      <w:bookmarkEnd w:id="35160"/>
      <w:bookmarkEnd w:id="35161"/>
      <w:bookmarkEnd w:id="35162"/>
      <w:bookmarkEnd w:id="35163"/>
      <w:bookmarkEnd w:id="35164"/>
      <w:bookmarkEnd w:id="35165"/>
      <w:bookmarkEnd w:id="35166"/>
      <w:bookmarkEnd w:id="35167"/>
      <w:bookmarkEnd w:id="35168"/>
      <w:bookmarkEnd w:id="35169"/>
      <w:bookmarkEnd w:id="35170"/>
      <w:bookmarkEnd w:id="35171"/>
      <w:bookmarkEnd w:id="35172"/>
      <w:bookmarkEnd w:id="35173"/>
      <w:bookmarkEnd w:id="35174"/>
      <w:bookmarkEnd w:id="35175"/>
      <w:bookmarkEnd w:id="35176"/>
      <w:bookmarkEnd w:id="35177"/>
      <w:bookmarkEnd w:id="35178"/>
      <w:bookmarkEnd w:id="35179"/>
      <w:bookmarkEnd w:id="35180"/>
      <w:bookmarkEnd w:id="35181"/>
      <w:bookmarkEnd w:id="35182"/>
      <w:bookmarkEnd w:id="35183"/>
      <w:bookmarkEnd w:id="35184"/>
      <w:bookmarkEnd w:id="35185"/>
      <w:bookmarkEnd w:id="35186"/>
      <w:bookmarkEnd w:id="35187"/>
      <w:bookmarkEnd w:id="35188"/>
      <w:bookmarkEnd w:id="35189"/>
      <w:bookmarkEnd w:id="35190"/>
      <w:bookmarkEnd w:id="35191"/>
      <w:bookmarkEnd w:id="35192"/>
      <w:bookmarkEnd w:id="35193"/>
      <w:bookmarkEnd w:id="35194"/>
      <w:bookmarkEnd w:id="35195"/>
      <w:bookmarkEnd w:id="35196"/>
      <w:bookmarkEnd w:id="35197"/>
      <w:bookmarkEnd w:id="35198"/>
      <w:bookmarkEnd w:id="35199"/>
      <w:bookmarkEnd w:id="35200"/>
      <w:bookmarkEnd w:id="35201"/>
      <w:bookmarkEnd w:id="35202"/>
      <w:bookmarkEnd w:id="35203"/>
      <w:bookmarkEnd w:id="35204"/>
      <w:bookmarkEnd w:id="35205"/>
      <w:bookmarkEnd w:id="35206"/>
      <w:bookmarkEnd w:id="35207"/>
      <w:bookmarkEnd w:id="35208"/>
      <w:bookmarkEnd w:id="35209"/>
      <w:bookmarkEnd w:id="35210"/>
      <w:bookmarkEnd w:id="35211"/>
      <w:bookmarkEnd w:id="35212"/>
      <w:bookmarkEnd w:id="35213"/>
      <w:bookmarkEnd w:id="35214"/>
      <w:bookmarkEnd w:id="35215"/>
      <w:bookmarkEnd w:id="35216"/>
      <w:bookmarkEnd w:id="35217"/>
      <w:bookmarkEnd w:id="35218"/>
      <w:bookmarkEnd w:id="35219"/>
      <w:bookmarkEnd w:id="35220"/>
      <w:bookmarkEnd w:id="35221"/>
      <w:bookmarkEnd w:id="35222"/>
      <w:bookmarkEnd w:id="35223"/>
      <w:bookmarkEnd w:id="35224"/>
      <w:bookmarkEnd w:id="35225"/>
      <w:bookmarkEnd w:id="35226"/>
      <w:bookmarkEnd w:id="35227"/>
      <w:bookmarkEnd w:id="35228"/>
      <w:bookmarkEnd w:id="35229"/>
      <w:bookmarkEnd w:id="35230"/>
      <w:bookmarkEnd w:id="35231"/>
      <w:bookmarkEnd w:id="35232"/>
      <w:bookmarkEnd w:id="35233"/>
      <w:bookmarkEnd w:id="35234"/>
      <w:bookmarkEnd w:id="35235"/>
      <w:bookmarkEnd w:id="35236"/>
      <w:bookmarkEnd w:id="35237"/>
      <w:bookmarkEnd w:id="35238"/>
      <w:bookmarkEnd w:id="35239"/>
      <w:bookmarkEnd w:id="35240"/>
      <w:bookmarkEnd w:id="35241"/>
      <w:bookmarkEnd w:id="35242"/>
      <w:bookmarkEnd w:id="35243"/>
      <w:bookmarkEnd w:id="35244"/>
      <w:bookmarkEnd w:id="35245"/>
      <w:bookmarkEnd w:id="35246"/>
      <w:bookmarkEnd w:id="35247"/>
      <w:bookmarkEnd w:id="35248"/>
      <w:bookmarkEnd w:id="35249"/>
      <w:bookmarkEnd w:id="35250"/>
      <w:bookmarkEnd w:id="35251"/>
      <w:bookmarkEnd w:id="35252"/>
      <w:bookmarkEnd w:id="35253"/>
      <w:bookmarkEnd w:id="35254"/>
      <w:bookmarkEnd w:id="35255"/>
      <w:bookmarkEnd w:id="35256"/>
      <w:bookmarkEnd w:id="35257"/>
      <w:bookmarkEnd w:id="35258"/>
      <w:bookmarkEnd w:id="35259"/>
      <w:bookmarkEnd w:id="35260"/>
      <w:bookmarkEnd w:id="35261"/>
      <w:bookmarkEnd w:id="35262"/>
      <w:bookmarkEnd w:id="35263"/>
      <w:bookmarkEnd w:id="35264"/>
      <w:bookmarkEnd w:id="35265"/>
      <w:bookmarkEnd w:id="35266"/>
      <w:bookmarkEnd w:id="35267"/>
      <w:bookmarkEnd w:id="35268"/>
      <w:bookmarkEnd w:id="35269"/>
      <w:bookmarkEnd w:id="35270"/>
      <w:bookmarkEnd w:id="35271"/>
      <w:bookmarkEnd w:id="35272"/>
      <w:bookmarkEnd w:id="35273"/>
      <w:bookmarkEnd w:id="35274"/>
      <w:bookmarkEnd w:id="35275"/>
      <w:bookmarkEnd w:id="35276"/>
      <w:bookmarkEnd w:id="35277"/>
      <w:bookmarkEnd w:id="35278"/>
      <w:bookmarkEnd w:id="35279"/>
      <w:bookmarkEnd w:id="35280"/>
      <w:bookmarkEnd w:id="35281"/>
      <w:bookmarkEnd w:id="35282"/>
      <w:bookmarkEnd w:id="35283"/>
      <w:bookmarkEnd w:id="35284"/>
      <w:bookmarkEnd w:id="35285"/>
      <w:bookmarkEnd w:id="35286"/>
      <w:bookmarkEnd w:id="35287"/>
      <w:bookmarkEnd w:id="35288"/>
      <w:bookmarkEnd w:id="35289"/>
      <w:bookmarkEnd w:id="35290"/>
      <w:bookmarkEnd w:id="35291"/>
      <w:bookmarkEnd w:id="35292"/>
      <w:bookmarkEnd w:id="35293"/>
      <w:bookmarkEnd w:id="35294"/>
      <w:bookmarkEnd w:id="35295"/>
      <w:bookmarkEnd w:id="35296"/>
      <w:bookmarkEnd w:id="35297"/>
      <w:bookmarkEnd w:id="35298"/>
      <w:bookmarkEnd w:id="35299"/>
      <w:bookmarkEnd w:id="35300"/>
      <w:bookmarkEnd w:id="35301"/>
      <w:bookmarkEnd w:id="35302"/>
      <w:bookmarkEnd w:id="35303"/>
      <w:bookmarkEnd w:id="35304"/>
      <w:bookmarkEnd w:id="35305"/>
      <w:bookmarkEnd w:id="35306"/>
      <w:bookmarkEnd w:id="35307"/>
      <w:bookmarkEnd w:id="35308"/>
      <w:bookmarkEnd w:id="35309"/>
      <w:bookmarkEnd w:id="35310"/>
      <w:bookmarkEnd w:id="35311"/>
      <w:bookmarkEnd w:id="35312"/>
      <w:bookmarkEnd w:id="35313"/>
      <w:bookmarkEnd w:id="35314"/>
      <w:bookmarkEnd w:id="35315"/>
      <w:bookmarkEnd w:id="35316"/>
      <w:bookmarkEnd w:id="35317"/>
      <w:bookmarkEnd w:id="35318"/>
      <w:bookmarkEnd w:id="35319"/>
      <w:bookmarkEnd w:id="35320"/>
      <w:bookmarkEnd w:id="35321"/>
      <w:bookmarkEnd w:id="35322"/>
      <w:bookmarkEnd w:id="35323"/>
      <w:bookmarkEnd w:id="35324"/>
      <w:bookmarkEnd w:id="35325"/>
      <w:bookmarkEnd w:id="35326"/>
      <w:bookmarkEnd w:id="35327"/>
      <w:bookmarkEnd w:id="35328"/>
      <w:bookmarkEnd w:id="35329"/>
      <w:bookmarkEnd w:id="35330"/>
      <w:bookmarkEnd w:id="35331"/>
      <w:bookmarkEnd w:id="35332"/>
      <w:bookmarkEnd w:id="35333"/>
      <w:bookmarkEnd w:id="35334"/>
      <w:bookmarkEnd w:id="35335"/>
      <w:bookmarkEnd w:id="35336"/>
      <w:bookmarkEnd w:id="35337"/>
      <w:bookmarkEnd w:id="35338"/>
      <w:bookmarkEnd w:id="35339"/>
      <w:bookmarkEnd w:id="35340"/>
      <w:bookmarkEnd w:id="35341"/>
      <w:bookmarkEnd w:id="35342"/>
      <w:bookmarkEnd w:id="35343"/>
      <w:bookmarkEnd w:id="35344"/>
      <w:bookmarkEnd w:id="35345"/>
      <w:bookmarkEnd w:id="35346"/>
      <w:bookmarkEnd w:id="35347"/>
      <w:bookmarkEnd w:id="35348"/>
      <w:bookmarkEnd w:id="35349"/>
      <w:bookmarkEnd w:id="35350"/>
      <w:bookmarkEnd w:id="35351"/>
      <w:bookmarkEnd w:id="35352"/>
      <w:bookmarkEnd w:id="35353"/>
      <w:bookmarkEnd w:id="35354"/>
      <w:bookmarkEnd w:id="35355"/>
      <w:bookmarkEnd w:id="35356"/>
      <w:bookmarkEnd w:id="35357"/>
      <w:bookmarkEnd w:id="35358"/>
      <w:bookmarkEnd w:id="35359"/>
      <w:bookmarkEnd w:id="35360"/>
      <w:bookmarkEnd w:id="35361"/>
      <w:bookmarkEnd w:id="35362"/>
      <w:bookmarkEnd w:id="35363"/>
      <w:bookmarkEnd w:id="35364"/>
      <w:bookmarkEnd w:id="35365"/>
      <w:bookmarkEnd w:id="35366"/>
      <w:bookmarkEnd w:id="35367"/>
      <w:bookmarkEnd w:id="35368"/>
      <w:bookmarkEnd w:id="35369"/>
      <w:bookmarkEnd w:id="35370"/>
      <w:bookmarkEnd w:id="35371"/>
      <w:bookmarkEnd w:id="35372"/>
      <w:bookmarkEnd w:id="35373"/>
      <w:bookmarkEnd w:id="35374"/>
      <w:bookmarkEnd w:id="35375"/>
      <w:bookmarkEnd w:id="35376"/>
      <w:bookmarkEnd w:id="35377"/>
      <w:bookmarkEnd w:id="35378"/>
      <w:bookmarkEnd w:id="35379"/>
      <w:bookmarkEnd w:id="35380"/>
      <w:bookmarkEnd w:id="35381"/>
      <w:bookmarkEnd w:id="35382"/>
      <w:bookmarkEnd w:id="35383"/>
      <w:bookmarkEnd w:id="35384"/>
      <w:bookmarkEnd w:id="35385"/>
      <w:bookmarkEnd w:id="35386"/>
      <w:bookmarkEnd w:id="35387"/>
      <w:bookmarkEnd w:id="35388"/>
      <w:bookmarkEnd w:id="35389"/>
      <w:bookmarkEnd w:id="35390"/>
      <w:bookmarkEnd w:id="35391"/>
      <w:bookmarkEnd w:id="35392"/>
      <w:bookmarkEnd w:id="35393"/>
      <w:bookmarkEnd w:id="35394"/>
      <w:bookmarkEnd w:id="35395"/>
      <w:bookmarkEnd w:id="35396"/>
      <w:bookmarkEnd w:id="35397"/>
      <w:bookmarkEnd w:id="35398"/>
      <w:bookmarkEnd w:id="35399"/>
      <w:bookmarkEnd w:id="35400"/>
      <w:bookmarkEnd w:id="35401"/>
      <w:bookmarkEnd w:id="35402"/>
      <w:bookmarkEnd w:id="35403"/>
      <w:bookmarkEnd w:id="35404"/>
      <w:bookmarkEnd w:id="35405"/>
      <w:bookmarkEnd w:id="35406"/>
      <w:bookmarkEnd w:id="35407"/>
      <w:bookmarkEnd w:id="35408"/>
      <w:bookmarkEnd w:id="35409"/>
      <w:bookmarkEnd w:id="35410"/>
      <w:bookmarkEnd w:id="35411"/>
      <w:bookmarkEnd w:id="35412"/>
      <w:bookmarkEnd w:id="35413"/>
      <w:bookmarkEnd w:id="35414"/>
      <w:bookmarkEnd w:id="35415"/>
      <w:bookmarkEnd w:id="35416"/>
      <w:bookmarkEnd w:id="35417"/>
      <w:bookmarkEnd w:id="35418"/>
      <w:bookmarkEnd w:id="35419"/>
      <w:bookmarkEnd w:id="35420"/>
      <w:bookmarkEnd w:id="35421"/>
    </w:p>
    <w:p w14:paraId="0A979FC7" w14:textId="58EB498B" w:rsidR="00F1190C" w:rsidRPr="00B7686C" w:rsidRDefault="00215E12">
      <w:pPr>
        <w:jc w:val="both"/>
        <w:rPr>
          <w:ins w:id="35422" w:author="Ole-Martin Hanstveit" w:date="2017-11-23T10:47:00Z"/>
          <w:del w:id="35423" w:author="Morten Lerstad Solli" w:date="2017-11-29T15:13:00Z"/>
          <w:lang w:val="en-US"/>
          <w:rPrChange w:id="35424" w:author="Morten Lerstad Solli" w:date="2017-11-29T12:21:00Z">
            <w:rPr>
              <w:ins w:id="35425" w:author="Ole-Martin Hanstveit" w:date="2017-11-23T10:47:00Z"/>
              <w:del w:id="35426" w:author="Morten Lerstad Solli" w:date="2017-11-29T15:13:00Z"/>
            </w:rPr>
          </w:rPrChange>
        </w:rPr>
        <w:pPrChange w:id="35427" w:author="Oscar Herman Kise" w:date="2017-11-30T20:05:00Z">
          <w:pPr/>
        </w:pPrChange>
      </w:pPr>
      <w:ins w:id="35428" w:author="Ole-Martin Hanstveit" w:date="2017-11-26T22:49:00Z">
        <w:del w:id="35429" w:author="Morten Lerstad Solli" w:date="2017-11-29T15:13:00Z">
          <w:r w:rsidRPr="00B7686C">
            <w:rPr>
              <w:lang w:val="en-US"/>
            </w:rPr>
            <w:delText xml:space="preserve">To drive the car, the </w:delText>
          </w:r>
        </w:del>
      </w:ins>
      <w:ins w:id="35430" w:author="Ole-Martin Hanstveit" w:date="2017-11-26T22:50:00Z">
        <w:del w:id="35431" w:author="Morten Lerstad Solli" w:date="2017-11-29T15:13:00Z">
          <w:r w:rsidRPr="00B7686C">
            <w:rPr>
              <w:i/>
              <w:lang w:val="en-US"/>
            </w:rPr>
            <w:delText>ImageProcessor</w:delText>
          </w:r>
          <w:r w:rsidRPr="00B7686C">
            <w:rPr>
              <w:lang w:val="en-US"/>
            </w:rPr>
            <w:delText xml:space="preserve"> uses a class called </w:delText>
          </w:r>
          <w:r w:rsidRPr="00B7686C">
            <w:rPr>
              <w:i/>
              <w:lang w:val="en-US"/>
            </w:rPr>
            <w:delText>MovementHandler</w:delText>
          </w:r>
          <w:r w:rsidRPr="00B7686C">
            <w:rPr>
              <w:lang w:val="en-US"/>
            </w:rPr>
            <w:delText xml:space="preserve">. This </w:delText>
          </w:r>
        </w:del>
      </w:ins>
      <w:ins w:id="35432" w:author="Ole-Martin Hanstveit" w:date="2017-11-26T22:51:00Z">
        <w:del w:id="35433" w:author="Morten Lerstad Solli" w:date="2017-11-29T15:13:00Z">
          <w:r w:rsidRPr="00B7686C">
            <w:rPr>
              <w:lang w:val="en-US"/>
            </w:rPr>
            <w:delText xml:space="preserve">class is designed to </w:delText>
          </w:r>
        </w:del>
      </w:ins>
      <w:ins w:id="35434" w:author="Ole-Martin Hanstveit" w:date="2017-11-26T22:52:00Z">
        <w:del w:id="35435" w:author="Morten Lerstad Solli" w:date="2017-11-29T15:13:00Z">
          <w:r w:rsidRPr="00B7686C">
            <w:rPr>
              <w:lang w:val="en-US"/>
            </w:rPr>
            <w:delText xml:space="preserve">handle the navigation based on </w:delText>
          </w:r>
        </w:del>
      </w:ins>
      <w:ins w:id="35436" w:author="Ole-Martin Hanstveit" w:date="2017-11-26T22:53:00Z">
        <w:del w:id="35437" w:author="Morten Lerstad Solli" w:date="2017-11-29T15:13:00Z">
          <w:r w:rsidRPr="00B7686C">
            <w:rPr>
              <w:lang w:val="en-US"/>
            </w:rPr>
            <w:delText xml:space="preserve">number of pixels located in the left and right half of an image. </w:delText>
          </w:r>
        </w:del>
      </w:ins>
      <w:ins w:id="35438" w:author="Ole-Martin Hanstveit" w:date="2017-11-26T22:54:00Z">
        <w:del w:id="35439" w:author="Morten Lerstad Solli" w:date="2017-11-29T15:13:00Z">
          <w:r w:rsidRPr="00B7686C">
            <w:rPr>
              <w:lang w:val="en-US"/>
            </w:rPr>
            <w:delText xml:space="preserve">When the input is </w:delText>
          </w:r>
        </w:del>
      </w:ins>
      <w:ins w:id="35440" w:author="Ole-Martin Hanstveit" w:date="2017-11-26T22:55:00Z">
        <w:del w:id="35441" w:author="Morten Lerstad Solli" w:date="2017-11-29T15:13:00Z">
          <w:r w:rsidRPr="00B7686C">
            <w:rPr>
              <w:lang w:val="en-US"/>
            </w:rPr>
            <w:delText>processed</w:delText>
          </w:r>
          <w:r w:rsidRPr="00B7686C" w:rsidDel="004E1846">
            <w:rPr>
              <w:lang w:val="en-US"/>
            </w:rPr>
            <w:delText>,</w:delText>
          </w:r>
        </w:del>
      </w:ins>
      <w:ins w:id="35442" w:author="Ole-Martin Hanstveit" w:date="2017-11-26T22:54:00Z">
        <w:del w:id="35443" w:author="Morten Lerstad Solli" w:date="2017-11-29T15:13:00Z">
          <w:r w:rsidRPr="00B7686C">
            <w:rPr>
              <w:lang w:val="en-US"/>
            </w:rPr>
            <w:delText xml:space="preserve"> and it </w:delText>
          </w:r>
        </w:del>
      </w:ins>
      <w:ins w:id="35444" w:author="Ole-Martin Hanstveit" w:date="2017-11-26T22:55:00Z">
        <w:del w:id="35445" w:author="Morten Lerstad Solli" w:date="2017-11-29T15:13:00Z">
          <w:r w:rsidRPr="00B7686C">
            <w:rPr>
              <w:lang w:val="en-US"/>
            </w:rPr>
            <w:delText>determines</w:delText>
          </w:r>
        </w:del>
      </w:ins>
      <w:ins w:id="35446" w:author="Oscar Herman Kise" w:date="2017-11-29T13:59:00Z">
        <w:del w:id="35447" w:author="Morten Lerstad Solli" w:date="2017-11-29T15:13:00Z">
          <w:r w:rsidR="001814CF">
            <w:rPr>
              <w:lang w:val="en-US"/>
            </w:rPr>
            <w:delText xml:space="preserve"> the</w:delText>
          </w:r>
        </w:del>
      </w:ins>
      <w:ins w:id="35448" w:author="Ole-Martin Hanstveit" w:date="2017-11-26T22:55:00Z">
        <w:del w:id="35449" w:author="Morten Lerstad Solli" w:date="2017-11-29T15:13:00Z">
          <w:r w:rsidRPr="00B7686C">
            <w:rPr>
              <w:lang w:val="en-US"/>
            </w:rPr>
            <w:delText xml:space="preserve"> correct direction to move, it will command the Arduino to use the motors </w:delText>
          </w:r>
        </w:del>
      </w:ins>
      <w:ins w:id="35450" w:author="Ole-Martin Hanstveit" w:date="2017-11-26T22:56:00Z">
        <w:del w:id="35451" w:author="Morten Lerstad Solli" w:date="2017-11-29T15:13:00Z">
          <w:r w:rsidRPr="00B7686C">
            <w:rPr>
              <w:lang w:val="en-US"/>
            </w:rPr>
            <w:delText>for the wheels.</w:delText>
          </w:r>
        </w:del>
      </w:ins>
      <w:ins w:id="35452" w:author="Ole-Martin Hanstveit" w:date="2017-11-26T22:58:00Z">
        <w:del w:id="35453" w:author="Morten Lerstad Solli" w:date="2017-11-29T15:13:00Z">
          <w:r w:rsidRPr="00B7686C">
            <w:rPr>
              <w:lang w:val="en-US"/>
            </w:rPr>
            <w:delText xml:space="preserve"> This command is sent by using the Runnable </w:delText>
          </w:r>
        </w:del>
      </w:ins>
      <w:ins w:id="35454" w:author="Ole-Martin Hanstveit" w:date="2017-11-26T22:59:00Z">
        <w:del w:id="35455" w:author="Morten Lerstad Solli" w:date="2017-11-29T15:13:00Z">
          <w:r w:rsidRPr="00B7686C">
            <w:rPr>
              <w:i/>
              <w:lang w:val="en-US"/>
            </w:rPr>
            <w:delText>SendSerial.</w:delText>
          </w:r>
        </w:del>
      </w:ins>
      <w:ins w:id="35456" w:author="Ole-Martin Hanstveit" w:date="2017-11-26T22:56:00Z">
        <w:del w:id="35457" w:author="Morten Lerstad Solli" w:date="2017-11-29T15:13:00Z">
          <w:r w:rsidRPr="00B7686C">
            <w:rPr>
              <w:lang w:val="en-US"/>
            </w:rPr>
            <w:delText xml:space="preserve"> T</w:delText>
          </w:r>
        </w:del>
      </w:ins>
      <w:ins w:id="35458" w:author="Ole-Martin Hanstveit" w:date="2017-11-26T22:59:00Z">
        <w:del w:id="35459" w:author="Morten Lerstad Solli" w:date="2017-11-29T15:13:00Z">
          <w:r w:rsidRPr="00B7686C">
            <w:rPr>
              <w:lang w:val="en-US"/>
            </w:rPr>
            <w:delText>he</w:delText>
          </w:r>
        </w:del>
      </w:ins>
      <w:ins w:id="35460" w:author="Ole-Martin Hanstveit" w:date="2017-11-26T22:56:00Z">
        <w:del w:id="35461" w:author="Morten Lerstad Solli" w:date="2017-11-29T15:13:00Z">
          <w:r w:rsidRPr="00B7686C">
            <w:rPr>
              <w:lang w:val="en-US"/>
            </w:rPr>
            <w:delText xml:space="preserve"> command consists of three words, first it </w:delText>
          </w:r>
        </w:del>
      </w:ins>
      <w:ins w:id="35462" w:author="Ole-Martin Hanstveit" w:date="2017-11-26T22:57:00Z">
        <w:del w:id="35463" w:author="Morten Lerstad Solli" w:date="2017-11-29T15:13:00Z">
          <w:r w:rsidRPr="00B7686C">
            <w:rPr>
              <w:lang w:val="en-US"/>
            </w:rPr>
            <w:delText>indicates direction, followed by the speed for the left</w:delText>
          </w:r>
          <w:r w:rsidRPr="00B7686C" w:rsidDel="00AB63E6">
            <w:rPr>
              <w:lang w:val="en-US"/>
            </w:rPr>
            <w:delText>-</w:delText>
          </w:r>
          <w:r w:rsidRPr="00B7686C">
            <w:rPr>
              <w:lang w:val="en-US"/>
            </w:rPr>
            <w:delText xml:space="preserve"> and right-side motors.</w:delText>
          </w:r>
        </w:del>
      </w:ins>
      <w:bookmarkStart w:id="35464" w:name="_Toc499732725"/>
      <w:bookmarkStart w:id="35465" w:name="_Toc499732018"/>
      <w:bookmarkStart w:id="35466" w:name="_Toc499732883"/>
      <w:bookmarkStart w:id="35467" w:name="_Toc499732200"/>
      <w:bookmarkStart w:id="35468" w:name="_Toc499732382"/>
      <w:bookmarkStart w:id="35469" w:name="_Toc499732563"/>
      <w:bookmarkStart w:id="35470" w:name="_Toc499732798"/>
      <w:bookmarkStart w:id="35471" w:name="_Toc499733016"/>
      <w:bookmarkStart w:id="35472" w:name="_Toc499733173"/>
      <w:bookmarkStart w:id="35473" w:name="_Toc499733330"/>
      <w:bookmarkStart w:id="35474" w:name="_Toc499733487"/>
      <w:bookmarkStart w:id="35475" w:name="_Toc499733208"/>
      <w:bookmarkStart w:id="35476" w:name="_Toc499733679"/>
      <w:bookmarkStart w:id="35477" w:name="_Toc499733836"/>
      <w:bookmarkStart w:id="35478" w:name="_Toc499733993"/>
      <w:bookmarkStart w:id="35479" w:name="_Toc499737839"/>
      <w:bookmarkStart w:id="35480" w:name="_Toc499738137"/>
      <w:bookmarkStart w:id="35481" w:name="_Toc499739525"/>
      <w:bookmarkStart w:id="35482" w:name="_Toc499743853"/>
      <w:bookmarkStart w:id="35483" w:name="_Toc499748439"/>
      <w:bookmarkStart w:id="35484" w:name="_Toc499749153"/>
      <w:bookmarkStart w:id="35485" w:name="_Toc499749311"/>
      <w:bookmarkStart w:id="35486" w:name="_Toc499749469"/>
      <w:bookmarkStart w:id="35487" w:name="_Toc499749627"/>
      <w:bookmarkStart w:id="35488" w:name="_Toc499750188"/>
      <w:bookmarkStart w:id="35489" w:name="_Toc499748599"/>
      <w:bookmarkStart w:id="35490" w:name="_Toc499750069"/>
      <w:bookmarkStart w:id="35491" w:name="_Toc499750756"/>
      <w:bookmarkStart w:id="35492" w:name="_Toc499750915"/>
      <w:bookmarkStart w:id="35493" w:name="_Toc499751074"/>
      <w:bookmarkStart w:id="35494" w:name="_Toc499751233"/>
      <w:bookmarkStart w:id="35495" w:name="_Toc499751392"/>
      <w:bookmarkStart w:id="35496" w:name="_Toc499751551"/>
      <w:bookmarkStart w:id="35497" w:name="_Toc499751710"/>
      <w:bookmarkStart w:id="35498" w:name="_Toc499751869"/>
      <w:bookmarkStart w:id="35499" w:name="_Toc499752028"/>
      <w:bookmarkStart w:id="35500" w:name="_Toc499752285"/>
      <w:bookmarkStart w:id="35501" w:name="_Toc499752444"/>
      <w:bookmarkStart w:id="35502" w:name="_Toc499752603"/>
      <w:bookmarkStart w:id="35503" w:name="_Toc499752762"/>
      <w:bookmarkStart w:id="35504" w:name="_Toc499753019"/>
      <w:bookmarkStart w:id="35505" w:name="_Toc499753178"/>
      <w:bookmarkStart w:id="35506" w:name="_Toc499753337"/>
      <w:bookmarkStart w:id="35507" w:name="_Toc499753496"/>
      <w:bookmarkStart w:id="35508" w:name="_Toc499753949"/>
      <w:bookmarkStart w:id="35509" w:name="_Toc499754108"/>
      <w:bookmarkStart w:id="35510" w:name="_Toc499754953"/>
      <w:bookmarkStart w:id="35511" w:name="_Toc499755112"/>
      <w:bookmarkStart w:id="35512" w:name="_Toc499755271"/>
      <w:bookmarkStart w:id="35513" w:name="_Toc499755430"/>
      <w:bookmarkStart w:id="35514" w:name="_Toc499755785"/>
      <w:bookmarkStart w:id="35515" w:name="_Toc499755944"/>
      <w:bookmarkStart w:id="35516" w:name="_Toc499756102"/>
      <w:bookmarkStart w:id="35517" w:name="_Toc499756260"/>
      <w:bookmarkStart w:id="35518" w:name="_Toc499756418"/>
      <w:bookmarkStart w:id="35519" w:name="_Toc499756576"/>
      <w:bookmarkStart w:id="35520" w:name="_Toc499755306"/>
      <w:bookmarkStart w:id="35521" w:name="_Toc499755545"/>
      <w:bookmarkStart w:id="35522" w:name="_Toc499755725"/>
      <w:bookmarkStart w:id="35523" w:name="_Toc499756831"/>
      <w:bookmarkStart w:id="35524" w:name="_Toc499756022"/>
      <w:bookmarkStart w:id="35525" w:name="_Toc499756315"/>
      <w:bookmarkStart w:id="35526" w:name="_Toc499756613"/>
      <w:bookmarkStart w:id="35527" w:name="_Toc499756852"/>
      <w:bookmarkStart w:id="35528" w:name="_Toc499757107"/>
      <w:bookmarkStart w:id="35529" w:name="_Toc499757265"/>
      <w:bookmarkStart w:id="35530" w:name="_Toc499757423"/>
      <w:bookmarkStart w:id="35531" w:name="_Toc499757581"/>
      <w:bookmarkStart w:id="35532" w:name="_Toc499757739"/>
      <w:bookmarkStart w:id="35533" w:name="_Toc499757897"/>
      <w:bookmarkStart w:id="35534" w:name="_Toc499757968"/>
      <w:bookmarkStart w:id="35535" w:name="_Toc499758126"/>
      <w:bookmarkStart w:id="35536" w:name="_Toc499756656"/>
      <w:bookmarkStart w:id="35537" w:name="_Toc499758284"/>
      <w:bookmarkStart w:id="35538" w:name="_Toc499758442"/>
      <w:bookmarkStart w:id="35539" w:name="_Toc499758600"/>
      <w:bookmarkStart w:id="35540" w:name="_Toc499758758"/>
      <w:bookmarkStart w:id="35541" w:name="_Toc499758916"/>
      <w:bookmarkStart w:id="35542" w:name="_Toc499759074"/>
      <w:bookmarkStart w:id="35543" w:name="_Toc499759232"/>
      <w:bookmarkStart w:id="35544" w:name="_Toc499759390"/>
      <w:bookmarkStart w:id="35545" w:name="_Toc499759548"/>
      <w:bookmarkStart w:id="35546" w:name="_Toc499759706"/>
      <w:bookmarkStart w:id="35547" w:name="_Toc499759864"/>
      <w:bookmarkStart w:id="35548" w:name="_Toc499760022"/>
      <w:bookmarkStart w:id="35549" w:name="_Toc499760180"/>
      <w:bookmarkStart w:id="35550" w:name="_Toc499756985"/>
      <w:bookmarkStart w:id="35551" w:name="_Toc499757285"/>
      <w:bookmarkStart w:id="35552" w:name="_Toc499760338"/>
      <w:bookmarkStart w:id="35553" w:name="_Toc499757527"/>
      <w:bookmarkStart w:id="35554" w:name="_Toc499760496"/>
      <w:bookmarkStart w:id="35555" w:name="_Toc499760654"/>
      <w:bookmarkStart w:id="35556" w:name="_Toc499760909"/>
      <w:bookmarkStart w:id="35557" w:name="_Toc499761067"/>
      <w:bookmarkStart w:id="35558" w:name="_Toc499761225"/>
      <w:bookmarkStart w:id="35559" w:name="_Toc499761383"/>
      <w:bookmarkStart w:id="35560" w:name="_Toc499801932"/>
      <w:bookmarkStart w:id="35561" w:name="_Toc499802091"/>
      <w:bookmarkStart w:id="35562" w:name="_Toc499802250"/>
      <w:bookmarkStart w:id="35563" w:name="_Toc499802409"/>
      <w:bookmarkStart w:id="35564" w:name="_Toc499802287"/>
      <w:bookmarkStart w:id="35565" w:name="_Toc499802605"/>
      <w:bookmarkStart w:id="35566" w:name="_Toc499802764"/>
      <w:bookmarkStart w:id="35567" w:name="_Toc499802923"/>
      <w:bookmarkStart w:id="35568" w:name="_Toc499802686"/>
      <w:bookmarkStart w:id="35569" w:name="_Toc499803082"/>
      <w:bookmarkStart w:id="35570" w:name="_Toc499803241"/>
      <w:bookmarkStart w:id="35571" w:name="_Toc499803400"/>
      <w:bookmarkStart w:id="35572" w:name="_Toc499803559"/>
      <w:bookmarkStart w:id="35573" w:name="_Toc499803719"/>
      <w:bookmarkStart w:id="35574" w:name="_Toc499803879"/>
      <w:bookmarkStart w:id="35575" w:name="_Toc499804039"/>
      <w:bookmarkStart w:id="35576" w:name="_Toc499804199"/>
      <w:bookmarkStart w:id="35577" w:name="_Toc499804359"/>
      <w:bookmarkStart w:id="35578" w:name="_Toc499804519"/>
      <w:bookmarkStart w:id="35579" w:name="_Toc499803160"/>
      <w:bookmarkStart w:id="35580" w:name="_Toc499804680"/>
      <w:bookmarkStart w:id="35581" w:name="_Toc499803458"/>
      <w:bookmarkStart w:id="35582" w:name="_Toc499803761"/>
      <w:bookmarkStart w:id="35583" w:name="_Toc499804066"/>
      <w:bookmarkStart w:id="35584" w:name="_Toc499804841"/>
      <w:bookmarkStart w:id="35585" w:name="_Toc499804370"/>
      <w:bookmarkStart w:id="35586" w:name="_Toc499805001"/>
      <w:bookmarkStart w:id="35587" w:name="_Toc499805161"/>
      <w:bookmarkStart w:id="35588" w:name="_Toc499804611"/>
      <w:bookmarkStart w:id="35589" w:name="_Toc499805321"/>
      <w:bookmarkStart w:id="35590" w:name="_Toc499804136"/>
      <w:bookmarkStart w:id="35591" w:name="_Toc499805043"/>
      <w:bookmarkStart w:id="35592" w:name="_Toc499805435"/>
      <w:bookmarkStart w:id="35593" w:name="_Toc499805595"/>
      <w:bookmarkStart w:id="35594" w:name="_Toc499805704"/>
      <w:bookmarkStart w:id="35595" w:name="_Toc499805864"/>
      <w:bookmarkStart w:id="35596" w:name="_Toc499806024"/>
      <w:bookmarkStart w:id="35597" w:name="_Toc499806184"/>
      <w:bookmarkStart w:id="35598" w:name="_Toc499806730"/>
      <w:bookmarkStart w:id="35599" w:name="_Toc499822200"/>
      <w:bookmarkStart w:id="35600" w:name="_Toc499822361"/>
      <w:bookmarkStart w:id="35601" w:name="_Toc499804915"/>
      <w:bookmarkStart w:id="35602" w:name="_Toc499806330"/>
      <w:bookmarkStart w:id="35603" w:name="_Toc499806490"/>
      <w:bookmarkStart w:id="35604" w:name="_Toc499806810"/>
      <w:bookmarkStart w:id="35605" w:name="_Toc499806970"/>
      <w:bookmarkStart w:id="35606" w:name="_Toc499807130"/>
      <w:bookmarkStart w:id="35607" w:name="_Toc499807290"/>
      <w:bookmarkStart w:id="35608" w:name="_Toc499807450"/>
      <w:bookmarkStart w:id="35609" w:name="_Toc499807610"/>
      <w:bookmarkStart w:id="35610" w:name="_Toc499807770"/>
      <w:bookmarkStart w:id="35611" w:name="_Toc499807930"/>
      <w:bookmarkStart w:id="35612" w:name="_Toc499808090"/>
      <w:bookmarkStart w:id="35613" w:name="_Toc499808250"/>
      <w:bookmarkStart w:id="35614" w:name="_Toc499808410"/>
      <w:bookmarkStart w:id="35615" w:name="_Toc499808570"/>
      <w:bookmarkStart w:id="35616" w:name="_Toc499808730"/>
      <w:bookmarkStart w:id="35617" w:name="_Toc499808890"/>
      <w:bookmarkStart w:id="35618" w:name="_Toc499809050"/>
      <w:bookmarkStart w:id="35619" w:name="_Toc499809210"/>
      <w:bookmarkStart w:id="35620" w:name="_Toc499809370"/>
      <w:bookmarkStart w:id="35621" w:name="_Toc499809530"/>
      <w:bookmarkStart w:id="35622" w:name="_Toc499809690"/>
      <w:bookmarkStart w:id="35623" w:name="_Toc499809850"/>
      <w:bookmarkStart w:id="35624" w:name="_Toc499810010"/>
      <w:bookmarkStart w:id="35625" w:name="_Toc499810170"/>
      <w:bookmarkStart w:id="35626" w:name="_Toc499810330"/>
      <w:bookmarkStart w:id="35627" w:name="_Toc499810490"/>
      <w:bookmarkStart w:id="35628" w:name="_Toc499810650"/>
      <w:bookmarkStart w:id="35629" w:name="_Toc499810810"/>
      <w:bookmarkStart w:id="35630" w:name="_Toc499810970"/>
      <w:bookmarkStart w:id="35631" w:name="_Toc499811130"/>
      <w:bookmarkStart w:id="35632" w:name="_Toc499811290"/>
      <w:bookmarkStart w:id="35633" w:name="_Toc499811450"/>
      <w:bookmarkStart w:id="35634" w:name="_Toc499811610"/>
      <w:bookmarkStart w:id="35635" w:name="_Toc499811868"/>
      <w:bookmarkStart w:id="35636" w:name="_Toc499812028"/>
      <w:bookmarkStart w:id="35637" w:name="_Toc499812678"/>
      <w:bookmarkStart w:id="35638" w:name="_Toc499812838"/>
      <w:bookmarkStart w:id="35639" w:name="_Toc499812998"/>
      <w:bookmarkStart w:id="35640" w:name="_Toc499813158"/>
      <w:bookmarkStart w:id="35641" w:name="_Toc499813318"/>
      <w:bookmarkStart w:id="35642" w:name="_Toc499813478"/>
      <w:bookmarkStart w:id="35643" w:name="_Toc499813638"/>
      <w:bookmarkStart w:id="35644" w:name="_Toc499813798"/>
      <w:bookmarkStart w:id="35645" w:name="_Toc499813958"/>
      <w:bookmarkStart w:id="35646" w:name="_Toc499814118"/>
      <w:bookmarkStart w:id="35647" w:name="_Toc499814278"/>
      <w:bookmarkStart w:id="35648" w:name="_Toc499814438"/>
      <w:bookmarkStart w:id="35649" w:name="_Toc499814598"/>
      <w:bookmarkStart w:id="35650" w:name="_Toc499814758"/>
      <w:bookmarkStart w:id="35651" w:name="_Toc499814918"/>
      <w:bookmarkStart w:id="35652" w:name="_Toc499815078"/>
      <w:bookmarkStart w:id="35653" w:name="_Toc499815238"/>
      <w:bookmarkStart w:id="35654" w:name="_Toc499815398"/>
      <w:bookmarkStart w:id="35655" w:name="_Toc499815558"/>
      <w:bookmarkStart w:id="35656" w:name="_Toc499815816"/>
      <w:bookmarkStart w:id="35657" w:name="_Toc499816270"/>
      <w:bookmarkStart w:id="35658" w:name="_Toc499816724"/>
      <w:bookmarkStart w:id="35659" w:name="_Toc499817962"/>
      <w:bookmarkStart w:id="35660" w:name="_Toc499818220"/>
      <w:bookmarkStart w:id="35661" w:name="_Toc499818380"/>
      <w:bookmarkStart w:id="35662" w:name="_Toc499818540"/>
      <w:bookmarkStart w:id="35663" w:name="_Toc499818700"/>
      <w:bookmarkStart w:id="35664" w:name="_Toc499818860"/>
      <w:bookmarkStart w:id="35665" w:name="_Toc499819020"/>
      <w:bookmarkStart w:id="35666" w:name="_Toc499819180"/>
      <w:bookmarkStart w:id="35667" w:name="_Toc499819340"/>
      <w:bookmarkStart w:id="35668" w:name="_Toc499819500"/>
      <w:bookmarkStart w:id="35669" w:name="_Toc499819660"/>
      <w:bookmarkStart w:id="35670" w:name="_Toc499819820"/>
      <w:bookmarkStart w:id="35671" w:name="_Toc499819980"/>
      <w:bookmarkStart w:id="35672" w:name="_Toc499820140"/>
      <w:bookmarkStart w:id="35673" w:name="_Toc499820300"/>
      <w:bookmarkStart w:id="35674" w:name="_Toc499820460"/>
      <w:bookmarkStart w:id="35675" w:name="_Toc499820620"/>
      <w:bookmarkStart w:id="35676" w:name="_Toc499820780"/>
      <w:bookmarkStart w:id="35677" w:name="_Toc499820940"/>
      <w:bookmarkStart w:id="35678" w:name="_Toc499821198"/>
      <w:bookmarkStart w:id="35679" w:name="_Toc499821358"/>
      <w:bookmarkStart w:id="35680" w:name="_Toc499821518"/>
      <w:bookmarkStart w:id="35681" w:name="_Toc499821678"/>
      <w:bookmarkStart w:id="35682" w:name="_Toc499821838"/>
      <w:bookmarkStart w:id="35683" w:name="_Toc499821998"/>
      <w:bookmarkStart w:id="35684" w:name="_Toc499822478"/>
      <w:bookmarkStart w:id="35685" w:name="_Toc499822638"/>
      <w:bookmarkStart w:id="35686" w:name="_Toc499822798"/>
      <w:bookmarkStart w:id="35687" w:name="_Toc499822958"/>
      <w:bookmarkStart w:id="35688" w:name="_Toc499823118"/>
      <w:bookmarkStart w:id="35689" w:name="_Toc499823278"/>
      <w:bookmarkStart w:id="35690" w:name="_Toc499823438"/>
      <w:bookmarkStart w:id="35691" w:name="_Toc499823598"/>
      <w:bookmarkStart w:id="35692" w:name="_Toc499823758"/>
      <w:bookmarkStart w:id="35693" w:name="_Toc499823918"/>
      <w:bookmarkStart w:id="35694" w:name="_Toc499824078"/>
      <w:bookmarkStart w:id="35695" w:name="_Toc499824238"/>
      <w:bookmarkStart w:id="35696" w:name="_Toc499824398"/>
      <w:bookmarkStart w:id="35697" w:name="_Toc499824558"/>
      <w:bookmarkStart w:id="35698" w:name="_Toc499824718"/>
      <w:bookmarkStart w:id="35699" w:name="_Toc499824878"/>
      <w:bookmarkStart w:id="35700" w:name="_Toc499825038"/>
      <w:bookmarkStart w:id="35701" w:name="_Toc499825198"/>
      <w:bookmarkStart w:id="35702" w:name="_Toc499825456"/>
      <w:bookmarkStart w:id="35703" w:name="_Toc499825616"/>
      <w:bookmarkStart w:id="35704" w:name="_Toc499825874"/>
      <w:bookmarkStart w:id="35705" w:name="_Toc499826034"/>
      <w:bookmarkStart w:id="35706" w:name="_Toc499826194"/>
      <w:bookmarkStart w:id="35707" w:name="_Toc499826452"/>
      <w:bookmarkStart w:id="35708" w:name="_Toc499826612"/>
      <w:bookmarkStart w:id="35709" w:name="_Toc499827654"/>
      <w:bookmarkStart w:id="35710" w:name="_Toc499828010"/>
      <w:bookmarkStart w:id="35711" w:name="_Toc499828170"/>
      <w:bookmarkStart w:id="35712" w:name="_Toc499828526"/>
      <w:bookmarkStart w:id="35713" w:name="_Toc499828686"/>
      <w:bookmarkStart w:id="35714" w:name="_Toc499828846"/>
      <w:bookmarkStart w:id="35715" w:name="_Toc499829006"/>
      <w:bookmarkStart w:id="35716" w:name="_Toc499829166"/>
      <w:bookmarkStart w:id="35717" w:name="_Toc499829326"/>
      <w:bookmarkStart w:id="35718" w:name="_Toc499829486"/>
      <w:bookmarkStart w:id="35719" w:name="_Toc499829646"/>
      <w:bookmarkStart w:id="35720" w:name="_Toc499829806"/>
      <w:bookmarkStart w:id="35721" w:name="_Toc499829966"/>
      <w:bookmarkStart w:id="35722" w:name="_Toc499830126"/>
      <w:bookmarkStart w:id="35723" w:name="_Toc499830286"/>
      <w:bookmarkStart w:id="35724" w:name="_Toc499830446"/>
      <w:bookmarkStart w:id="35725" w:name="_Toc499830606"/>
      <w:bookmarkStart w:id="35726" w:name="_Toc499830766"/>
      <w:bookmarkStart w:id="35727" w:name="_Toc499830926"/>
      <w:bookmarkStart w:id="35728" w:name="_Toc499831086"/>
      <w:bookmarkStart w:id="35729" w:name="_Toc499831246"/>
      <w:bookmarkStart w:id="35730" w:name="_Toc499831406"/>
      <w:bookmarkStart w:id="35731" w:name="_Toc499831566"/>
      <w:bookmarkStart w:id="35732" w:name="_Toc499831726"/>
      <w:bookmarkStart w:id="35733" w:name="_Toc499831886"/>
      <w:bookmarkStart w:id="35734" w:name="_Toc499832046"/>
      <w:bookmarkStart w:id="35735" w:name="_Toc499832206"/>
      <w:bookmarkStart w:id="35736" w:name="_Toc499832366"/>
      <w:bookmarkStart w:id="35737" w:name="_Toc499832526"/>
      <w:bookmarkStart w:id="35738" w:name="_Toc499832686"/>
      <w:bookmarkStart w:id="35739" w:name="_Toc499832846"/>
      <w:bookmarkStart w:id="35740" w:name="_Toc499833006"/>
      <w:bookmarkStart w:id="35741" w:name="_Toc499833166"/>
      <w:bookmarkStart w:id="35742" w:name="_Toc499833326"/>
      <w:bookmarkStart w:id="35743" w:name="_Toc499833486"/>
      <w:bookmarkStart w:id="35744" w:name="_Toc499833646"/>
      <w:bookmarkStart w:id="35745" w:name="_Toc499833806"/>
      <w:bookmarkStart w:id="35746" w:name="_Toc499833966"/>
      <w:bookmarkStart w:id="35747" w:name="_Toc499834126"/>
      <w:bookmarkStart w:id="35748" w:name="_Toc499834286"/>
      <w:bookmarkStart w:id="35749" w:name="_Toc499834446"/>
      <w:bookmarkStart w:id="35750" w:name="_Toc499834606"/>
      <w:bookmarkStart w:id="35751" w:name="_Toc499834766"/>
      <w:bookmarkStart w:id="35752" w:name="_Toc499834926"/>
      <w:bookmarkStart w:id="35753" w:name="_Toc499835086"/>
      <w:bookmarkStart w:id="35754" w:name="_Toc499835246"/>
      <w:bookmarkStart w:id="35755" w:name="_Toc499835406"/>
      <w:bookmarkStart w:id="35756" w:name="_Toc499835566"/>
      <w:bookmarkStart w:id="35757" w:name="_Toc499835726"/>
      <w:bookmarkStart w:id="35758" w:name="_Toc499835886"/>
      <w:bookmarkStart w:id="35759" w:name="_Toc499836046"/>
      <w:bookmarkStart w:id="35760" w:name="_Toc499836206"/>
      <w:bookmarkStart w:id="35761" w:name="_Toc499836366"/>
      <w:bookmarkStart w:id="35762" w:name="_Toc499836527"/>
      <w:bookmarkStart w:id="35763" w:name="_Toc499836688"/>
      <w:bookmarkStart w:id="35764" w:name="_Toc499836849"/>
      <w:bookmarkStart w:id="35765" w:name="_Toc499837010"/>
      <w:bookmarkStart w:id="35766" w:name="_Toc499837171"/>
      <w:bookmarkStart w:id="35767" w:name="_Toc499837332"/>
      <w:bookmarkStart w:id="35768" w:name="_Toc499822657"/>
      <w:bookmarkStart w:id="35769" w:name="_Toc499822904"/>
      <w:bookmarkStart w:id="35770" w:name="_Toc499823315"/>
      <w:bookmarkStart w:id="35771" w:name="_Toc499837493"/>
      <w:bookmarkStart w:id="35772" w:name="_Toc499837654"/>
      <w:bookmarkStart w:id="35773" w:name="_Toc499837815"/>
      <w:bookmarkStart w:id="35774" w:name="_Toc499837976"/>
      <w:bookmarkStart w:id="35775" w:name="_Toc499838137"/>
      <w:bookmarkStart w:id="35776" w:name="_Toc499838298"/>
      <w:bookmarkStart w:id="35777" w:name="_Toc499838459"/>
      <w:bookmarkStart w:id="35778" w:name="_Toc499838620"/>
      <w:bookmarkStart w:id="35779" w:name="_Toc499838781"/>
      <w:bookmarkStart w:id="35780" w:name="_Toc499838942"/>
      <w:bookmarkStart w:id="35781" w:name="_Toc499839103"/>
      <w:bookmarkStart w:id="35782" w:name="_Toc499839264"/>
      <w:bookmarkStart w:id="35783" w:name="_Toc499839425"/>
      <w:bookmarkStart w:id="35784" w:name="_Toc499839685"/>
      <w:bookmarkStart w:id="35785" w:name="_Toc499823620"/>
      <w:bookmarkStart w:id="35786" w:name="_Toc499823928"/>
      <w:bookmarkStart w:id="35787" w:name="_Toc499839846"/>
      <w:bookmarkStart w:id="35788" w:name="_Toc499824173"/>
      <w:bookmarkStart w:id="35789" w:name="_Toc499824773"/>
      <w:bookmarkStart w:id="35790" w:name="_Toc499825076"/>
      <w:bookmarkStart w:id="35791" w:name="_Toc499840007"/>
      <w:bookmarkStart w:id="35792" w:name="_Toc499840168"/>
      <w:bookmarkStart w:id="35793" w:name="_Toc499825319"/>
      <w:bookmarkStart w:id="35794" w:name="_Toc499840329"/>
      <w:bookmarkStart w:id="35795" w:name="_Toc499825566"/>
      <w:bookmarkStart w:id="35796" w:name="_Toc499840490"/>
      <w:bookmarkStart w:id="35797" w:name="_Toc499840651"/>
      <w:bookmarkStart w:id="35798" w:name="_Toc499840812"/>
      <w:bookmarkStart w:id="35799" w:name="_Toc499840973"/>
      <w:bookmarkStart w:id="35800" w:name="_Toc499825804"/>
      <w:bookmarkStart w:id="35801" w:name="_Toc499826109"/>
      <w:bookmarkStart w:id="35802" w:name="_Toc499826345"/>
      <w:bookmarkStart w:id="35803" w:name="_Toc499826648"/>
      <w:bookmarkStart w:id="35804" w:name="_Toc499826829"/>
      <w:bookmarkStart w:id="35805" w:name="_Toc499841134"/>
      <w:bookmarkStart w:id="35806" w:name="_Toc499827008"/>
      <w:bookmarkStart w:id="35807" w:name="_Toc499825360"/>
      <w:bookmarkStart w:id="35808" w:name="_Toc499827188"/>
      <w:bookmarkStart w:id="35809" w:name="_Toc499825888"/>
      <w:bookmarkStart w:id="35810" w:name="_Toc499826287"/>
      <w:bookmarkStart w:id="35811" w:name="_Toc499826743"/>
      <w:bookmarkStart w:id="35812" w:name="_Toc499827369"/>
      <w:bookmarkStart w:id="35813" w:name="_Toc499827545"/>
      <w:bookmarkStart w:id="35814" w:name="_Toc499827079"/>
      <w:bookmarkStart w:id="35815" w:name="_Toc499827414"/>
      <w:bookmarkStart w:id="35816" w:name="_Toc499827835"/>
      <w:bookmarkStart w:id="35817" w:name="_Toc499828074"/>
      <w:bookmarkStart w:id="35818" w:name="_Toc499828315"/>
      <w:bookmarkStart w:id="35819" w:name="_Toc499828558"/>
      <w:bookmarkStart w:id="35820" w:name="_Toc499828863"/>
      <w:bookmarkStart w:id="35821" w:name="_Toc499829110"/>
      <w:bookmarkStart w:id="35822" w:name="_Toc499828224"/>
      <w:bookmarkStart w:id="35823" w:name="_Toc499826756"/>
      <w:bookmarkStart w:id="35824" w:name="_Toc499827254"/>
      <w:bookmarkStart w:id="35825" w:name="_Toc499827737"/>
      <w:bookmarkStart w:id="35826" w:name="_Toc499827104"/>
      <w:bookmarkStart w:id="35827" w:name="_Toc499828629"/>
      <w:bookmarkStart w:id="35828" w:name="_Toc499829368"/>
      <w:bookmarkStart w:id="35829" w:name="_Toc499828348"/>
      <w:bookmarkStart w:id="35830" w:name="_Toc499829403"/>
      <w:bookmarkStart w:id="35831" w:name="_Toc499829701"/>
      <w:bookmarkStart w:id="35832" w:name="_Toc499830004"/>
      <w:bookmarkStart w:id="35833" w:name="_Toc499828740"/>
      <w:bookmarkStart w:id="35834" w:name="_Toc499830076"/>
      <w:bookmarkStart w:id="35835" w:name="_Toc499830376"/>
      <w:bookmarkStart w:id="35836" w:name="_Toc499830681"/>
      <w:bookmarkStart w:id="35837" w:name="_Toc499830942"/>
      <w:bookmarkStart w:id="35838" w:name="_Toc499831189"/>
      <w:bookmarkStart w:id="35839" w:name="_Toc499831664"/>
      <w:bookmarkStart w:id="35840" w:name="_Toc499832136"/>
      <w:bookmarkStart w:id="35841" w:name="_Toc499833061"/>
      <w:bookmarkStart w:id="35842" w:name="_Toc499833507"/>
      <w:bookmarkStart w:id="35843" w:name="_Toc499833818"/>
      <w:bookmarkStart w:id="35844" w:name="_Toc499834071"/>
      <w:bookmarkStart w:id="35845" w:name="_Toc499834461"/>
      <w:bookmarkStart w:id="35846" w:name="_Toc499834793"/>
      <w:bookmarkStart w:id="35847" w:name="_Toc499835125"/>
      <w:bookmarkStart w:id="35848" w:name="_Toc499834311"/>
      <w:bookmarkStart w:id="35849" w:name="_Toc499835459"/>
      <w:bookmarkStart w:id="35850" w:name="_Toc499835798"/>
      <w:bookmarkStart w:id="35851" w:name="_Toc499835003"/>
      <w:bookmarkStart w:id="35852" w:name="_Toc499835996"/>
      <w:bookmarkStart w:id="35853" w:name="_Toc499837119"/>
      <w:bookmarkStart w:id="35854" w:name="_Toc499837510"/>
      <w:bookmarkStart w:id="35855" w:name="_Toc499837844"/>
      <w:bookmarkStart w:id="35856" w:name="_Toc499838178"/>
      <w:bookmarkStart w:id="35857" w:name="_Toc499842755"/>
      <w:bookmarkStart w:id="35858" w:name="_Toc499843420"/>
      <w:bookmarkEnd w:id="35464"/>
      <w:bookmarkEnd w:id="35465"/>
      <w:bookmarkEnd w:id="35466"/>
      <w:bookmarkEnd w:id="35467"/>
      <w:bookmarkEnd w:id="35468"/>
      <w:bookmarkEnd w:id="35469"/>
      <w:bookmarkEnd w:id="35470"/>
      <w:bookmarkEnd w:id="35471"/>
      <w:bookmarkEnd w:id="35472"/>
      <w:bookmarkEnd w:id="35473"/>
      <w:bookmarkEnd w:id="35474"/>
      <w:bookmarkEnd w:id="35475"/>
      <w:bookmarkEnd w:id="35476"/>
      <w:bookmarkEnd w:id="35477"/>
      <w:bookmarkEnd w:id="35478"/>
      <w:bookmarkEnd w:id="35479"/>
      <w:bookmarkEnd w:id="35480"/>
      <w:bookmarkEnd w:id="35481"/>
      <w:bookmarkEnd w:id="35482"/>
      <w:bookmarkEnd w:id="35483"/>
      <w:bookmarkEnd w:id="35484"/>
      <w:bookmarkEnd w:id="35485"/>
      <w:bookmarkEnd w:id="35486"/>
      <w:bookmarkEnd w:id="35487"/>
      <w:bookmarkEnd w:id="35488"/>
      <w:bookmarkEnd w:id="35489"/>
      <w:bookmarkEnd w:id="35490"/>
      <w:bookmarkEnd w:id="35491"/>
      <w:bookmarkEnd w:id="35492"/>
      <w:bookmarkEnd w:id="35493"/>
      <w:bookmarkEnd w:id="35494"/>
      <w:bookmarkEnd w:id="35495"/>
      <w:bookmarkEnd w:id="35496"/>
      <w:bookmarkEnd w:id="35497"/>
      <w:bookmarkEnd w:id="35498"/>
      <w:bookmarkEnd w:id="35499"/>
      <w:bookmarkEnd w:id="35500"/>
      <w:bookmarkEnd w:id="35501"/>
      <w:bookmarkEnd w:id="35502"/>
      <w:bookmarkEnd w:id="35503"/>
      <w:bookmarkEnd w:id="35504"/>
      <w:bookmarkEnd w:id="35505"/>
      <w:bookmarkEnd w:id="35506"/>
      <w:bookmarkEnd w:id="35507"/>
      <w:bookmarkEnd w:id="35508"/>
      <w:bookmarkEnd w:id="35509"/>
      <w:bookmarkEnd w:id="35510"/>
      <w:bookmarkEnd w:id="35511"/>
      <w:bookmarkEnd w:id="35512"/>
      <w:bookmarkEnd w:id="35513"/>
      <w:bookmarkEnd w:id="35514"/>
      <w:bookmarkEnd w:id="35515"/>
      <w:bookmarkEnd w:id="35516"/>
      <w:bookmarkEnd w:id="35517"/>
      <w:bookmarkEnd w:id="35518"/>
      <w:bookmarkEnd w:id="35519"/>
      <w:bookmarkEnd w:id="35520"/>
      <w:bookmarkEnd w:id="35521"/>
      <w:bookmarkEnd w:id="35522"/>
      <w:bookmarkEnd w:id="35523"/>
      <w:bookmarkEnd w:id="35524"/>
      <w:bookmarkEnd w:id="35525"/>
      <w:bookmarkEnd w:id="35526"/>
      <w:bookmarkEnd w:id="35527"/>
      <w:bookmarkEnd w:id="35528"/>
      <w:bookmarkEnd w:id="35529"/>
      <w:bookmarkEnd w:id="35530"/>
      <w:bookmarkEnd w:id="35531"/>
      <w:bookmarkEnd w:id="35532"/>
      <w:bookmarkEnd w:id="35533"/>
      <w:bookmarkEnd w:id="35534"/>
      <w:bookmarkEnd w:id="35535"/>
      <w:bookmarkEnd w:id="35536"/>
      <w:bookmarkEnd w:id="35537"/>
      <w:bookmarkEnd w:id="35538"/>
      <w:bookmarkEnd w:id="35539"/>
      <w:bookmarkEnd w:id="35540"/>
      <w:bookmarkEnd w:id="35541"/>
      <w:bookmarkEnd w:id="35542"/>
      <w:bookmarkEnd w:id="35543"/>
      <w:bookmarkEnd w:id="35544"/>
      <w:bookmarkEnd w:id="35545"/>
      <w:bookmarkEnd w:id="35546"/>
      <w:bookmarkEnd w:id="35547"/>
      <w:bookmarkEnd w:id="35548"/>
      <w:bookmarkEnd w:id="35549"/>
      <w:bookmarkEnd w:id="35550"/>
      <w:bookmarkEnd w:id="35551"/>
      <w:bookmarkEnd w:id="35552"/>
      <w:bookmarkEnd w:id="35553"/>
      <w:bookmarkEnd w:id="35554"/>
      <w:bookmarkEnd w:id="35555"/>
      <w:bookmarkEnd w:id="35556"/>
      <w:bookmarkEnd w:id="35557"/>
      <w:bookmarkEnd w:id="35558"/>
      <w:bookmarkEnd w:id="35559"/>
      <w:bookmarkEnd w:id="35560"/>
      <w:bookmarkEnd w:id="35561"/>
      <w:bookmarkEnd w:id="35562"/>
      <w:bookmarkEnd w:id="35563"/>
      <w:bookmarkEnd w:id="35564"/>
      <w:bookmarkEnd w:id="35565"/>
      <w:bookmarkEnd w:id="35566"/>
      <w:bookmarkEnd w:id="35567"/>
      <w:bookmarkEnd w:id="35568"/>
      <w:bookmarkEnd w:id="35569"/>
      <w:bookmarkEnd w:id="35570"/>
      <w:bookmarkEnd w:id="35571"/>
      <w:bookmarkEnd w:id="35572"/>
      <w:bookmarkEnd w:id="35573"/>
      <w:bookmarkEnd w:id="35574"/>
      <w:bookmarkEnd w:id="35575"/>
      <w:bookmarkEnd w:id="35576"/>
      <w:bookmarkEnd w:id="35577"/>
      <w:bookmarkEnd w:id="35578"/>
      <w:bookmarkEnd w:id="35579"/>
      <w:bookmarkEnd w:id="35580"/>
      <w:bookmarkEnd w:id="35581"/>
      <w:bookmarkEnd w:id="35582"/>
      <w:bookmarkEnd w:id="35583"/>
      <w:bookmarkEnd w:id="35584"/>
      <w:bookmarkEnd w:id="35585"/>
      <w:bookmarkEnd w:id="35586"/>
      <w:bookmarkEnd w:id="35587"/>
      <w:bookmarkEnd w:id="35588"/>
      <w:bookmarkEnd w:id="35589"/>
      <w:bookmarkEnd w:id="35590"/>
      <w:bookmarkEnd w:id="35591"/>
      <w:bookmarkEnd w:id="35592"/>
      <w:bookmarkEnd w:id="35593"/>
      <w:bookmarkEnd w:id="35594"/>
      <w:bookmarkEnd w:id="35595"/>
      <w:bookmarkEnd w:id="35596"/>
      <w:bookmarkEnd w:id="35597"/>
      <w:bookmarkEnd w:id="35598"/>
      <w:bookmarkEnd w:id="35599"/>
      <w:bookmarkEnd w:id="35600"/>
      <w:bookmarkEnd w:id="35601"/>
      <w:bookmarkEnd w:id="35602"/>
      <w:bookmarkEnd w:id="35603"/>
      <w:bookmarkEnd w:id="35604"/>
      <w:bookmarkEnd w:id="35605"/>
      <w:bookmarkEnd w:id="35606"/>
      <w:bookmarkEnd w:id="35607"/>
      <w:bookmarkEnd w:id="35608"/>
      <w:bookmarkEnd w:id="35609"/>
      <w:bookmarkEnd w:id="35610"/>
      <w:bookmarkEnd w:id="35611"/>
      <w:bookmarkEnd w:id="35612"/>
      <w:bookmarkEnd w:id="35613"/>
      <w:bookmarkEnd w:id="35614"/>
      <w:bookmarkEnd w:id="35615"/>
      <w:bookmarkEnd w:id="35616"/>
      <w:bookmarkEnd w:id="35617"/>
      <w:bookmarkEnd w:id="35618"/>
      <w:bookmarkEnd w:id="35619"/>
      <w:bookmarkEnd w:id="35620"/>
      <w:bookmarkEnd w:id="35621"/>
      <w:bookmarkEnd w:id="35622"/>
      <w:bookmarkEnd w:id="35623"/>
      <w:bookmarkEnd w:id="35624"/>
      <w:bookmarkEnd w:id="35625"/>
      <w:bookmarkEnd w:id="35626"/>
      <w:bookmarkEnd w:id="35627"/>
      <w:bookmarkEnd w:id="35628"/>
      <w:bookmarkEnd w:id="35629"/>
      <w:bookmarkEnd w:id="35630"/>
      <w:bookmarkEnd w:id="35631"/>
      <w:bookmarkEnd w:id="35632"/>
      <w:bookmarkEnd w:id="35633"/>
      <w:bookmarkEnd w:id="35634"/>
      <w:bookmarkEnd w:id="35635"/>
      <w:bookmarkEnd w:id="35636"/>
      <w:bookmarkEnd w:id="35637"/>
      <w:bookmarkEnd w:id="35638"/>
      <w:bookmarkEnd w:id="35639"/>
      <w:bookmarkEnd w:id="35640"/>
      <w:bookmarkEnd w:id="35641"/>
      <w:bookmarkEnd w:id="35642"/>
      <w:bookmarkEnd w:id="35643"/>
      <w:bookmarkEnd w:id="35644"/>
      <w:bookmarkEnd w:id="35645"/>
      <w:bookmarkEnd w:id="35646"/>
      <w:bookmarkEnd w:id="35647"/>
      <w:bookmarkEnd w:id="35648"/>
      <w:bookmarkEnd w:id="35649"/>
      <w:bookmarkEnd w:id="35650"/>
      <w:bookmarkEnd w:id="35651"/>
      <w:bookmarkEnd w:id="35652"/>
      <w:bookmarkEnd w:id="35653"/>
      <w:bookmarkEnd w:id="35654"/>
      <w:bookmarkEnd w:id="35655"/>
      <w:bookmarkEnd w:id="35656"/>
      <w:bookmarkEnd w:id="35657"/>
      <w:bookmarkEnd w:id="35658"/>
      <w:bookmarkEnd w:id="35659"/>
      <w:bookmarkEnd w:id="35660"/>
      <w:bookmarkEnd w:id="35661"/>
      <w:bookmarkEnd w:id="35662"/>
      <w:bookmarkEnd w:id="35663"/>
      <w:bookmarkEnd w:id="35664"/>
      <w:bookmarkEnd w:id="35665"/>
      <w:bookmarkEnd w:id="35666"/>
      <w:bookmarkEnd w:id="35667"/>
      <w:bookmarkEnd w:id="35668"/>
      <w:bookmarkEnd w:id="35669"/>
      <w:bookmarkEnd w:id="35670"/>
      <w:bookmarkEnd w:id="35671"/>
      <w:bookmarkEnd w:id="35672"/>
      <w:bookmarkEnd w:id="35673"/>
      <w:bookmarkEnd w:id="35674"/>
      <w:bookmarkEnd w:id="35675"/>
      <w:bookmarkEnd w:id="35676"/>
      <w:bookmarkEnd w:id="35677"/>
      <w:bookmarkEnd w:id="35678"/>
      <w:bookmarkEnd w:id="35679"/>
      <w:bookmarkEnd w:id="35680"/>
      <w:bookmarkEnd w:id="35681"/>
      <w:bookmarkEnd w:id="35682"/>
      <w:bookmarkEnd w:id="35683"/>
      <w:bookmarkEnd w:id="35684"/>
      <w:bookmarkEnd w:id="35685"/>
      <w:bookmarkEnd w:id="35686"/>
      <w:bookmarkEnd w:id="35687"/>
      <w:bookmarkEnd w:id="35688"/>
      <w:bookmarkEnd w:id="35689"/>
      <w:bookmarkEnd w:id="35690"/>
      <w:bookmarkEnd w:id="35691"/>
      <w:bookmarkEnd w:id="35692"/>
      <w:bookmarkEnd w:id="35693"/>
      <w:bookmarkEnd w:id="35694"/>
      <w:bookmarkEnd w:id="35695"/>
      <w:bookmarkEnd w:id="35696"/>
      <w:bookmarkEnd w:id="35697"/>
      <w:bookmarkEnd w:id="35698"/>
      <w:bookmarkEnd w:id="35699"/>
      <w:bookmarkEnd w:id="35700"/>
      <w:bookmarkEnd w:id="35701"/>
      <w:bookmarkEnd w:id="35702"/>
      <w:bookmarkEnd w:id="35703"/>
      <w:bookmarkEnd w:id="35704"/>
      <w:bookmarkEnd w:id="35705"/>
      <w:bookmarkEnd w:id="35706"/>
      <w:bookmarkEnd w:id="35707"/>
      <w:bookmarkEnd w:id="35708"/>
      <w:bookmarkEnd w:id="35709"/>
      <w:bookmarkEnd w:id="35710"/>
      <w:bookmarkEnd w:id="35711"/>
      <w:bookmarkEnd w:id="35712"/>
      <w:bookmarkEnd w:id="35713"/>
      <w:bookmarkEnd w:id="35714"/>
      <w:bookmarkEnd w:id="35715"/>
      <w:bookmarkEnd w:id="35716"/>
      <w:bookmarkEnd w:id="35717"/>
      <w:bookmarkEnd w:id="35718"/>
      <w:bookmarkEnd w:id="35719"/>
      <w:bookmarkEnd w:id="35720"/>
      <w:bookmarkEnd w:id="35721"/>
      <w:bookmarkEnd w:id="35722"/>
      <w:bookmarkEnd w:id="35723"/>
      <w:bookmarkEnd w:id="35724"/>
      <w:bookmarkEnd w:id="35725"/>
      <w:bookmarkEnd w:id="35726"/>
      <w:bookmarkEnd w:id="35727"/>
      <w:bookmarkEnd w:id="35728"/>
      <w:bookmarkEnd w:id="35729"/>
      <w:bookmarkEnd w:id="35730"/>
      <w:bookmarkEnd w:id="35731"/>
      <w:bookmarkEnd w:id="35732"/>
      <w:bookmarkEnd w:id="35733"/>
      <w:bookmarkEnd w:id="35734"/>
      <w:bookmarkEnd w:id="35735"/>
      <w:bookmarkEnd w:id="35736"/>
      <w:bookmarkEnd w:id="35737"/>
      <w:bookmarkEnd w:id="35738"/>
      <w:bookmarkEnd w:id="35739"/>
      <w:bookmarkEnd w:id="35740"/>
      <w:bookmarkEnd w:id="35741"/>
      <w:bookmarkEnd w:id="35742"/>
      <w:bookmarkEnd w:id="35743"/>
      <w:bookmarkEnd w:id="35744"/>
      <w:bookmarkEnd w:id="35745"/>
      <w:bookmarkEnd w:id="35746"/>
      <w:bookmarkEnd w:id="35747"/>
      <w:bookmarkEnd w:id="35748"/>
      <w:bookmarkEnd w:id="35749"/>
      <w:bookmarkEnd w:id="35750"/>
      <w:bookmarkEnd w:id="35751"/>
      <w:bookmarkEnd w:id="35752"/>
      <w:bookmarkEnd w:id="35753"/>
      <w:bookmarkEnd w:id="35754"/>
      <w:bookmarkEnd w:id="35755"/>
      <w:bookmarkEnd w:id="35756"/>
      <w:bookmarkEnd w:id="35757"/>
      <w:bookmarkEnd w:id="35758"/>
      <w:bookmarkEnd w:id="35759"/>
      <w:bookmarkEnd w:id="35760"/>
      <w:bookmarkEnd w:id="35761"/>
      <w:bookmarkEnd w:id="35762"/>
      <w:bookmarkEnd w:id="35763"/>
      <w:bookmarkEnd w:id="35764"/>
      <w:bookmarkEnd w:id="35765"/>
      <w:bookmarkEnd w:id="35766"/>
      <w:bookmarkEnd w:id="35767"/>
      <w:bookmarkEnd w:id="35768"/>
      <w:bookmarkEnd w:id="35769"/>
      <w:bookmarkEnd w:id="35770"/>
      <w:bookmarkEnd w:id="35771"/>
      <w:bookmarkEnd w:id="35772"/>
      <w:bookmarkEnd w:id="35773"/>
      <w:bookmarkEnd w:id="35774"/>
      <w:bookmarkEnd w:id="35775"/>
      <w:bookmarkEnd w:id="35776"/>
      <w:bookmarkEnd w:id="35777"/>
      <w:bookmarkEnd w:id="35778"/>
      <w:bookmarkEnd w:id="35779"/>
      <w:bookmarkEnd w:id="35780"/>
      <w:bookmarkEnd w:id="35781"/>
      <w:bookmarkEnd w:id="35782"/>
      <w:bookmarkEnd w:id="35783"/>
      <w:bookmarkEnd w:id="35784"/>
      <w:bookmarkEnd w:id="35785"/>
      <w:bookmarkEnd w:id="35786"/>
      <w:bookmarkEnd w:id="35787"/>
      <w:bookmarkEnd w:id="35788"/>
      <w:bookmarkEnd w:id="35789"/>
      <w:bookmarkEnd w:id="35790"/>
      <w:bookmarkEnd w:id="35791"/>
      <w:bookmarkEnd w:id="35792"/>
      <w:bookmarkEnd w:id="35793"/>
      <w:bookmarkEnd w:id="35794"/>
      <w:bookmarkEnd w:id="35795"/>
      <w:bookmarkEnd w:id="35796"/>
      <w:bookmarkEnd w:id="35797"/>
      <w:bookmarkEnd w:id="35798"/>
      <w:bookmarkEnd w:id="35799"/>
      <w:bookmarkEnd w:id="35800"/>
      <w:bookmarkEnd w:id="35801"/>
      <w:bookmarkEnd w:id="35802"/>
      <w:bookmarkEnd w:id="35803"/>
      <w:bookmarkEnd w:id="35804"/>
      <w:bookmarkEnd w:id="35805"/>
      <w:bookmarkEnd w:id="35806"/>
      <w:bookmarkEnd w:id="35807"/>
      <w:bookmarkEnd w:id="35808"/>
      <w:bookmarkEnd w:id="35809"/>
      <w:bookmarkEnd w:id="35810"/>
      <w:bookmarkEnd w:id="35811"/>
      <w:bookmarkEnd w:id="35812"/>
      <w:bookmarkEnd w:id="35813"/>
      <w:bookmarkEnd w:id="35814"/>
      <w:bookmarkEnd w:id="35815"/>
      <w:bookmarkEnd w:id="35816"/>
      <w:bookmarkEnd w:id="35817"/>
      <w:bookmarkEnd w:id="35818"/>
      <w:bookmarkEnd w:id="35819"/>
      <w:bookmarkEnd w:id="35820"/>
      <w:bookmarkEnd w:id="35821"/>
      <w:bookmarkEnd w:id="35822"/>
      <w:bookmarkEnd w:id="35823"/>
      <w:bookmarkEnd w:id="35824"/>
      <w:bookmarkEnd w:id="35825"/>
      <w:bookmarkEnd w:id="35826"/>
      <w:bookmarkEnd w:id="35827"/>
      <w:bookmarkEnd w:id="35828"/>
      <w:bookmarkEnd w:id="35829"/>
      <w:bookmarkEnd w:id="35830"/>
      <w:bookmarkEnd w:id="35831"/>
      <w:bookmarkEnd w:id="35832"/>
      <w:bookmarkEnd w:id="35833"/>
      <w:bookmarkEnd w:id="35834"/>
      <w:bookmarkEnd w:id="35835"/>
      <w:bookmarkEnd w:id="35836"/>
      <w:bookmarkEnd w:id="35837"/>
      <w:bookmarkEnd w:id="35838"/>
      <w:bookmarkEnd w:id="35839"/>
      <w:bookmarkEnd w:id="35840"/>
      <w:bookmarkEnd w:id="35841"/>
      <w:bookmarkEnd w:id="35842"/>
      <w:bookmarkEnd w:id="35843"/>
      <w:bookmarkEnd w:id="35844"/>
      <w:bookmarkEnd w:id="35845"/>
      <w:bookmarkEnd w:id="35846"/>
      <w:bookmarkEnd w:id="35847"/>
      <w:bookmarkEnd w:id="35848"/>
      <w:bookmarkEnd w:id="35849"/>
      <w:bookmarkEnd w:id="35850"/>
      <w:bookmarkEnd w:id="35851"/>
      <w:bookmarkEnd w:id="35852"/>
      <w:bookmarkEnd w:id="35853"/>
      <w:bookmarkEnd w:id="35854"/>
      <w:bookmarkEnd w:id="35855"/>
      <w:bookmarkEnd w:id="35856"/>
      <w:bookmarkEnd w:id="35857"/>
      <w:bookmarkEnd w:id="35858"/>
    </w:p>
    <w:p w14:paraId="6C3E437E" w14:textId="55714C23" w:rsidR="00F1190C" w:rsidRPr="00B7686C" w:rsidRDefault="00F1190C">
      <w:pPr>
        <w:jc w:val="both"/>
        <w:rPr>
          <w:ins w:id="35859" w:author="Ole-Martin Hanstveit" w:date="2017-11-23T10:47:00Z"/>
          <w:del w:id="35860" w:author="Morten Lerstad Solli" w:date="2017-11-29T15:13:00Z"/>
          <w:lang w:val="en-US"/>
          <w:rPrChange w:id="35861" w:author="Morten Lerstad Solli" w:date="2017-11-29T12:21:00Z">
            <w:rPr>
              <w:ins w:id="35862" w:author="Ole-Martin Hanstveit" w:date="2017-11-23T10:47:00Z"/>
              <w:del w:id="35863" w:author="Morten Lerstad Solli" w:date="2017-11-29T15:13:00Z"/>
            </w:rPr>
          </w:rPrChange>
        </w:rPr>
        <w:pPrChange w:id="35864" w:author="Oscar Herman Kise" w:date="2017-11-30T20:05:00Z">
          <w:pPr/>
        </w:pPrChange>
      </w:pPr>
      <w:bookmarkStart w:id="35865" w:name="_Toc499732726"/>
      <w:bookmarkStart w:id="35866" w:name="_Toc499732019"/>
      <w:bookmarkStart w:id="35867" w:name="_Toc499732884"/>
      <w:bookmarkStart w:id="35868" w:name="_Toc499732201"/>
      <w:bookmarkStart w:id="35869" w:name="_Toc499732383"/>
      <w:bookmarkStart w:id="35870" w:name="_Toc499732564"/>
      <w:bookmarkStart w:id="35871" w:name="_Toc499732799"/>
      <w:bookmarkStart w:id="35872" w:name="_Toc499733017"/>
      <w:bookmarkStart w:id="35873" w:name="_Toc499733174"/>
      <w:bookmarkStart w:id="35874" w:name="_Toc499733331"/>
      <w:bookmarkStart w:id="35875" w:name="_Toc499733488"/>
      <w:bookmarkStart w:id="35876" w:name="_Toc499733209"/>
      <w:bookmarkStart w:id="35877" w:name="_Toc499733680"/>
      <w:bookmarkStart w:id="35878" w:name="_Toc499733837"/>
      <w:bookmarkStart w:id="35879" w:name="_Toc499733994"/>
      <w:bookmarkStart w:id="35880" w:name="_Toc499737840"/>
      <w:bookmarkStart w:id="35881" w:name="_Toc499738138"/>
      <w:bookmarkStart w:id="35882" w:name="_Toc499739526"/>
      <w:bookmarkStart w:id="35883" w:name="_Toc499743854"/>
      <w:bookmarkStart w:id="35884" w:name="_Toc499748440"/>
      <w:bookmarkStart w:id="35885" w:name="_Toc499749154"/>
      <w:bookmarkStart w:id="35886" w:name="_Toc499749312"/>
      <w:bookmarkStart w:id="35887" w:name="_Toc499749470"/>
      <w:bookmarkStart w:id="35888" w:name="_Toc499749628"/>
      <w:bookmarkStart w:id="35889" w:name="_Toc499750189"/>
      <w:bookmarkStart w:id="35890" w:name="_Toc499750613"/>
      <w:bookmarkStart w:id="35891" w:name="_Toc499748600"/>
      <w:bookmarkStart w:id="35892" w:name="_Toc499750070"/>
      <w:bookmarkStart w:id="35893" w:name="_Toc499750757"/>
      <w:bookmarkStart w:id="35894" w:name="_Toc499750916"/>
      <w:bookmarkStart w:id="35895" w:name="_Toc499751075"/>
      <w:bookmarkStart w:id="35896" w:name="_Toc499751234"/>
      <w:bookmarkStart w:id="35897" w:name="_Toc499751393"/>
      <w:bookmarkStart w:id="35898" w:name="_Toc499751552"/>
      <w:bookmarkStart w:id="35899" w:name="_Toc499751711"/>
      <w:bookmarkStart w:id="35900" w:name="_Toc499751870"/>
      <w:bookmarkStart w:id="35901" w:name="_Toc499752029"/>
      <w:bookmarkStart w:id="35902" w:name="_Toc499752286"/>
      <w:bookmarkStart w:id="35903" w:name="_Toc499752445"/>
      <w:bookmarkStart w:id="35904" w:name="_Toc499752604"/>
      <w:bookmarkStart w:id="35905" w:name="_Toc499752763"/>
      <w:bookmarkStart w:id="35906" w:name="_Toc499753020"/>
      <w:bookmarkStart w:id="35907" w:name="_Toc499753179"/>
      <w:bookmarkStart w:id="35908" w:name="_Toc499753338"/>
      <w:bookmarkStart w:id="35909" w:name="_Toc499753497"/>
      <w:bookmarkStart w:id="35910" w:name="_Toc499753950"/>
      <w:bookmarkStart w:id="35911" w:name="_Toc499754109"/>
      <w:bookmarkStart w:id="35912" w:name="_Toc499754954"/>
      <w:bookmarkStart w:id="35913" w:name="_Toc499755113"/>
      <w:bookmarkStart w:id="35914" w:name="_Toc499755272"/>
      <w:bookmarkStart w:id="35915" w:name="_Toc499755431"/>
      <w:bookmarkStart w:id="35916" w:name="_Toc499755786"/>
      <w:bookmarkStart w:id="35917" w:name="_Toc499755945"/>
      <w:bookmarkStart w:id="35918" w:name="_Toc499756103"/>
      <w:bookmarkStart w:id="35919" w:name="_Toc499756261"/>
      <w:bookmarkStart w:id="35920" w:name="_Toc499756419"/>
      <w:bookmarkStart w:id="35921" w:name="_Toc499756577"/>
      <w:bookmarkStart w:id="35922" w:name="_Toc499755307"/>
      <w:bookmarkStart w:id="35923" w:name="_Toc499755546"/>
      <w:bookmarkStart w:id="35924" w:name="_Toc499755726"/>
      <w:bookmarkStart w:id="35925" w:name="_Toc499756832"/>
      <w:bookmarkStart w:id="35926" w:name="_Toc499756023"/>
      <w:bookmarkStart w:id="35927" w:name="_Toc499756316"/>
      <w:bookmarkStart w:id="35928" w:name="_Toc499756614"/>
      <w:bookmarkStart w:id="35929" w:name="_Toc499756853"/>
      <w:bookmarkStart w:id="35930" w:name="_Toc499757108"/>
      <w:bookmarkStart w:id="35931" w:name="_Toc499757266"/>
      <w:bookmarkStart w:id="35932" w:name="_Toc499757424"/>
      <w:bookmarkStart w:id="35933" w:name="_Toc499757582"/>
      <w:bookmarkStart w:id="35934" w:name="_Toc499757740"/>
      <w:bookmarkStart w:id="35935" w:name="_Toc499757898"/>
      <w:bookmarkStart w:id="35936" w:name="_Toc499757969"/>
      <w:bookmarkStart w:id="35937" w:name="_Toc499758127"/>
      <w:bookmarkStart w:id="35938" w:name="_Toc499756657"/>
      <w:bookmarkStart w:id="35939" w:name="_Toc499758285"/>
      <w:bookmarkStart w:id="35940" w:name="_Toc499758443"/>
      <w:bookmarkStart w:id="35941" w:name="_Toc499758601"/>
      <w:bookmarkStart w:id="35942" w:name="_Toc499758759"/>
      <w:bookmarkStart w:id="35943" w:name="_Toc499758917"/>
      <w:bookmarkStart w:id="35944" w:name="_Toc499759075"/>
      <w:bookmarkStart w:id="35945" w:name="_Toc499759233"/>
      <w:bookmarkStart w:id="35946" w:name="_Toc499759391"/>
      <w:bookmarkStart w:id="35947" w:name="_Toc499759549"/>
      <w:bookmarkStart w:id="35948" w:name="_Toc499759707"/>
      <w:bookmarkStart w:id="35949" w:name="_Toc499759865"/>
      <w:bookmarkStart w:id="35950" w:name="_Toc499760023"/>
      <w:bookmarkStart w:id="35951" w:name="_Toc499760181"/>
      <w:bookmarkStart w:id="35952" w:name="_Toc499756986"/>
      <w:bookmarkStart w:id="35953" w:name="_Toc499757286"/>
      <w:bookmarkStart w:id="35954" w:name="_Toc499760339"/>
      <w:bookmarkStart w:id="35955" w:name="_Toc499757528"/>
      <w:bookmarkStart w:id="35956" w:name="_Toc499760497"/>
      <w:bookmarkStart w:id="35957" w:name="_Toc499760655"/>
      <w:bookmarkStart w:id="35958" w:name="_Toc499760910"/>
      <w:bookmarkStart w:id="35959" w:name="_Toc499761068"/>
      <w:bookmarkStart w:id="35960" w:name="_Toc499761226"/>
      <w:bookmarkStart w:id="35961" w:name="_Toc499761384"/>
      <w:bookmarkStart w:id="35962" w:name="_Toc499801933"/>
      <w:bookmarkStart w:id="35963" w:name="_Toc499802092"/>
      <w:bookmarkStart w:id="35964" w:name="_Toc499802251"/>
      <w:bookmarkStart w:id="35965" w:name="_Toc499802410"/>
      <w:bookmarkStart w:id="35966" w:name="_Toc499802288"/>
      <w:bookmarkStart w:id="35967" w:name="_Toc499802606"/>
      <w:bookmarkStart w:id="35968" w:name="_Toc499802765"/>
      <w:bookmarkStart w:id="35969" w:name="_Toc499802924"/>
      <w:bookmarkStart w:id="35970" w:name="_Toc499802687"/>
      <w:bookmarkStart w:id="35971" w:name="_Toc499803083"/>
      <w:bookmarkStart w:id="35972" w:name="_Toc499803242"/>
      <w:bookmarkStart w:id="35973" w:name="_Toc499803401"/>
      <w:bookmarkStart w:id="35974" w:name="_Toc499803560"/>
      <w:bookmarkStart w:id="35975" w:name="_Toc499803720"/>
      <w:bookmarkStart w:id="35976" w:name="_Toc499803880"/>
      <w:bookmarkStart w:id="35977" w:name="_Toc499804040"/>
      <w:bookmarkStart w:id="35978" w:name="_Toc499804200"/>
      <w:bookmarkStart w:id="35979" w:name="_Toc499804360"/>
      <w:bookmarkStart w:id="35980" w:name="_Toc499804520"/>
      <w:bookmarkStart w:id="35981" w:name="_Toc499803161"/>
      <w:bookmarkStart w:id="35982" w:name="_Toc499804681"/>
      <w:bookmarkStart w:id="35983" w:name="_Toc499803460"/>
      <w:bookmarkStart w:id="35984" w:name="_Toc499803762"/>
      <w:bookmarkStart w:id="35985" w:name="_Toc499804067"/>
      <w:bookmarkStart w:id="35986" w:name="_Toc499804842"/>
      <w:bookmarkStart w:id="35987" w:name="_Toc499804371"/>
      <w:bookmarkStart w:id="35988" w:name="_Toc499805002"/>
      <w:bookmarkStart w:id="35989" w:name="_Toc499805162"/>
      <w:bookmarkStart w:id="35990" w:name="_Toc499804615"/>
      <w:bookmarkStart w:id="35991" w:name="_Toc499805322"/>
      <w:bookmarkStart w:id="35992" w:name="_Toc499804137"/>
      <w:bookmarkStart w:id="35993" w:name="_Toc499805044"/>
      <w:bookmarkStart w:id="35994" w:name="_Toc499805436"/>
      <w:bookmarkStart w:id="35995" w:name="_Toc499805596"/>
      <w:bookmarkStart w:id="35996" w:name="_Toc499805705"/>
      <w:bookmarkStart w:id="35997" w:name="_Toc499805865"/>
      <w:bookmarkStart w:id="35998" w:name="_Toc499806025"/>
      <w:bookmarkStart w:id="35999" w:name="_Toc499806185"/>
      <w:bookmarkStart w:id="36000" w:name="_Toc499806731"/>
      <w:bookmarkStart w:id="36001" w:name="_Toc499822201"/>
      <w:bookmarkStart w:id="36002" w:name="_Toc499822362"/>
      <w:bookmarkStart w:id="36003" w:name="_Toc499806331"/>
      <w:bookmarkStart w:id="36004" w:name="_Toc499806491"/>
      <w:bookmarkStart w:id="36005" w:name="_Toc499806811"/>
      <w:bookmarkStart w:id="36006" w:name="_Toc499806971"/>
      <w:bookmarkStart w:id="36007" w:name="_Toc499807131"/>
      <w:bookmarkStart w:id="36008" w:name="_Toc499807291"/>
      <w:bookmarkStart w:id="36009" w:name="_Toc499807451"/>
      <w:bookmarkStart w:id="36010" w:name="_Toc499807611"/>
      <w:bookmarkStart w:id="36011" w:name="_Toc499807771"/>
      <w:bookmarkStart w:id="36012" w:name="_Toc499807931"/>
      <w:bookmarkStart w:id="36013" w:name="_Toc499808091"/>
      <w:bookmarkStart w:id="36014" w:name="_Toc499808251"/>
      <w:bookmarkStart w:id="36015" w:name="_Toc499808411"/>
      <w:bookmarkStart w:id="36016" w:name="_Toc499808571"/>
      <w:bookmarkStart w:id="36017" w:name="_Toc499808731"/>
      <w:bookmarkStart w:id="36018" w:name="_Toc499808891"/>
      <w:bookmarkStart w:id="36019" w:name="_Toc499809051"/>
      <w:bookmarkStart w:id="36020" w:name="_Toc499809211"/>
      <w:bookmarkStart w:id="36021" w:name="_Toc499809371"/>
      <w:bookmarkStart w:id="36022" w:name="_Toc499809531"/>
      <w:bookmarkStart w:id="36023" w:name="_Toc499809691"/>
      <w:bookmarkStart w:id="36024" w:name="_Toc499809851"/>
      <w:bookmarkStart w:id="36025" w:name="_Toc499810011"/>
      <w:bookmarkStart w:id="36026" w:name="_Toc499810171"/>
      <w:bookmarkStart w:id="36027" w:name="_Toc499810331"/>
      <w:bookmarkStart w:id="36028" w:name="_Toc499810491"/>
      <w:bookmarkStart w:id="36029" w:name="_Toc499810651"/>
      <w:bookmarkStart w:id="36030" w:name="_Toc499810811"/>
      <w:bookmarkStart w:id="36031" w:name="_Toc499810971"/>
      <w:bookmarkStart w:id="36032" w:name="_Toc499811131"/>
      <w:bookmarkStart w:id="36033" w:name="_Toc499811291"/>
      <w:bookmarkStart w:id="36034" w:name="_Toc499811451"/>
      <w:bookmarkStart w:id="36035" w:name="_Toc499811611"/>
      <w:bookmarkStart w:id="36036" w:name="_Toc499811869"/>
      <w:bookmarkStart w:id="36037" w:name="_Toc499812029"/>
      <w:bookmarkStart w:id="36038" w:name="_Toc499812679"/>
      <w:bookmarkStart w:id="36039" w:name="_Toc499812839"/>
      <w:bookmarkStart w:id="36040" w:name="_Toc499812999"/>
      <w:bookmarkStart w:id="36041" w:name="_Toc499813159"/>
      <w:bookmarkStart w:id="36042" w:name="_Toc499813319"/>
      <w:bookmarkStart w:id="36043" w:name="_Toc499813479"/>
      <w:bookmarkStart w:id="36044" w:name="_Toc499813639"/>
      <w:bookmarkStart w:id="36045" w:name="_Toc499813799"/>
      <w:bookmarkStart w:id="36046" w:name="_Toc499813959"/>
      <w:bookmarkStart w:id="36047" w:name="_Toc499814119"/>
      <w:bookmarkStart w:id="36048" w:name="_Toc499814279"/>
      <w:bookmarkStart w:id="36049" w:name="_Toc499814439"/>
      <w:bookmarkStart w:id="36050" w:name="_Toc499814599"/>
      <w:bookmarkStart w:id="36051" w:name="_Toc499814759"/>
      <w:bookmarkStart w:id="36052" w:name="_Toc499814919"/>
      <w:bookmarkStart w:id="36053" w:name="_Toc499815079"/>
      <w:bookmarkStart w:id="36054" w:name="_Toc499815239"/>
      <w:bookmarkStart w:id="36055" w:name="_Toc499815399"/>
      <w:bookmarkStart w:id="36056" w:name="_Toc499815559"/>
      <w:bookmarkStart w:id="36057" w:name="_Toc499815817"/>
      <w:bookmarkStart w:id="36058" w:name="_Toc499816271"/>
      <w:bookmarkStart w:id="36059" w:name="_Toc499816725"/>
      <w:bookmarkStart w:id="36060" w:name="_Toc499817963"/>
      <w:bookmarkStart w:id="36061" w:name="_Toc499818221"/>
      <w:bookmarkStart w:id="36062" w:name="_Toc499818381"/>
      <w:bookmarkStart w:id="36063" w:name="_Toc499818541"/>
      <w:bookmarkStart w:id="36064" w:name="_Toc499818701"/>
      <w:bookmarkStart w:id="36065" w:name="_Toc499818861"/>
      <w:bookmarkStart w:id="36066" w:name="_Toc499819021"/>
      <w:bookmarkStart w:id="36067" w:name="_Toc499819181"/>
      <w:bookmarkStart w:id="36068" w:name="_Toc499819341"/>
      <w:bookmarkStart w:id="36069" w:name="_Toc499819501"/>
      <w:bookmarkStart w:id="36070" w:name="_Toc499819661"/>
      <w:bookmarkStart w:id="36071" w:name="_Toc499819821"/>
      <w:bookmarkStart w:id="36072" w:name="_Toc499819981"/>
      <w:bookmarkStart w:id="36073" w:name="_Toc499820141"/>
      <w:bookmarkStart w:id="36074" w:name="_Toc499820301"/>
      <w:bookmarkStart w:id="36075" w:name="_Toc499820461"/>
      <w:bookmarkStart w:id="36076" w:name="_Toc499820621"/>
      <w:bookmarkStart w:id="36077" w:name="_Toc499820781"/>
      <w:bookmarkStart w:id="36078" w:name="_Toc499820941"/>
      <w:bookmarkStart w:id="36079" w:name="_Toc499821199"/>
      <w:bookmarkStart w:id="36080" w:name="_Toc499821359"/>
      <w:bookmarkStart w:id="36081" w:name="_Toc499821519"/>
      <w:bookmarkStart w:id="36082" w:name="_Toc499821679"/>
      <w:bookmarkStart w:id="36083" w:name="_Toc499821839"/>
      <w:bookmarkStart w:id="36084" w:name="_Toc499821999"/>
      <w:bookmarkStart w:id="36085" w:name="_Toc499822479"/>
      <w:bookmarkStart w:id="36086" w:name="_Toc499822639"/>
      <w:bookmarkStart w:id="36087" w:name="_Toc499822799"/>
      <w:bookmarkStart w:id="36088" w:name="_Toc499822959"/>
      <w:bookmarkStart w:id="36089" w:name="_Toc499823119"/>
      <w:bookmarkStart w:id="36090" w:name="_Toc499823279"/>
      <w:bookmarkStart w:id="36091" w:name="_Toc499823439"/>
      <w:bookmarkStart w:id="36092" w:name="_Toc499823599"/>
      <w:bookmarkStart w:id="36093" w:name="_Toc499823759"/>
      <w:bookmarkStart w:id="36094" w:name="_Toc499823919"/>
      <w:bookmarkStart w:id="36095" w:name="_Toc499824079"/>
      <w:bookmarkStart w:id="36096" w:name="_Toc499824239"/>
      <w:bookmarkStart w:id="36097" w:name="_Toc499824399"/>
      <w:bookmarkStart w:id="36098" w:name="_Toc499824559"/>
      <w:bookmarkStart w:id="36099" w:name="_Toc499824719"/>
      <w:bookmarkStart w:id="36100" w:name="_Toc499824879"/>
      <w:bookmarkStart w:id="36101" w:name="_Toc499825039"/>
      <w:bookmarkStart w:id="36102" w:name="_Toc499825199"/>
      <w:bookmarkStart w:id="36103" w:name="_Toc499825457"/>
      <w:bookmarkStart w:id="36104" w:name="_Toc499825617"/>
      <w:bookmarkStart w:id="36105" w:name="_Toc499825875"/>
      <w:bookmarkStart w:id="36106" w:name="_Toc499826035"/>
      <w:bookmarkStart w:id="36107" w:name="_Toc499826195"/>
      <w:bookmarkStart w:id="36108" w:name="_Toc499826453"/>
      <w:bookmarkStart w:id="36109" w:name="_Toc499826613"/>
      <w:bookmarkStart w:id="36110" w:name="_Toc499827655"/>
      <w:bookmarkStart w:id="36111" w:name="_Toc499828011"/>
      <w:bookmarkStart w:id="36112" w:name="_Toc499828171"/>
      <w:bookmarkStart w:id="36113" w:name="_Toc499828527"/>
      <w:bookmarkStart w:id="36114" w:name="_Toc499828687"/>
      <w:bookmarkStart w:id="36115" w:name="_Toc499828847"/>
      <w:bookmarkStart w:id="36116" w:name="_Toc499829007"/>
      <w:bookmarkStart w:id="36117" w:name="_Toc499829167"/>
      <w:bookmarkStart w:id="36118" w:name="_Toc499829327"/>
      <w:bookmarkStart w:id="36119" w:name="_Toc499829487"/>
      <w:bookmarkStart w:id="36120" w:name="_Toc499829647"/>
      <w:bookmarkStart w:id="36121" w:name="_Toc499829807"/>
      <w:bookmarkStart w:id="36122" w:name="_Toc499829967"/>
      <w:bookmarkStart w:id="36123" w:name="_Toc499830127"/>
      <w:bookmarkStart w:id="36124" w:name="_Toc499830287"/>
      <w:bookmarkStart w:id="36125" w:name="_Toc499830447"/>
      <w:bookmarkStart w:id="36126" w:name="_Toc499830607"/>
      <w:bookmarkStart w:id="36127" w:name="_Toc499830767"/>
      <w:bookmarkStart w:id="36128" w:name="_Toc499830927"/>
      <w:bookmarkStart w:id="36129" w:name="_Toc499831087"/>
      <w:bookmarkStart w:id="36130" w:name="_Toc499831247"/>
      <w:bookmarkStart w:id="36131" w:name="_Toc499831407"/>
      <w:bookmarkStart w:id="36132" w:name="_Toc499831567"/>
      <w:bookmarkStart w:id="36133" w:name="_Toc499831727"/>
      <w:bookmarkStart w:id="36134" w:name="_Toc499831887"/>
      <w:bookmarkStart w:id="36135" w:name="_Toc499832047"/>
      <w:bookmarkStart w:id="36136" w:name="_Toc499832207"/>
      <w:bookmarkStart w:id="36137" w:name="_Toc499832367"/>
      <w:bookmarkStart w:id="36138" w:name="_Toc499832527"/>
      <w:bookmarkStart w:id="36139" w:name="_Toc499832687"/>
      <w:bookmarkStart w:id="36140" w:name="_Toc499832847"/>
      <w:bookmarkStart w:id="36141" w:name="_Toc499833007"/>
      <w:bookmarkStart w:id="36142" w:name="_Toc499833167"/>
      <w:bookmarkStart w:id="36143" w:name="_Toc499833327"/>
      <w:bookmarkStart w:id="36144" w:name="_Toc499833487"/>
      <w:bookmarkStart w:id="36145" w:name="_Toc499833647"/>
      <w:bookmarkStart w:id="36146" w:name="_Toc499833807"/>
      <w:bookmarkStart w:id="36147" w:name="_Toc499833967"/>
      <w:bookmarkStart w:id="36148" w:name="_Toc499834127"/>
      <w:bookmarkStart w:id="36149" w:name="_Toc499834287"/>
      <w:bookmarkStart w:id="36150" w:name="_Toc499834447"/>
      <w:bookmarkStart w:id="36151" w:name="_Toc499834607"/>
      <w:bookmarkStart w:id="36152" w:name="_Toc499834767"/>
      <w:bookmarkStart w:id="36153" w:name="_Toc499834927"/>
      <w:bookmarkStart w:id="36154" w:name="_Toc499835087"/>
      <w:bookmarkStart w:id="36155" w:name="_Toc499835247"/>
      <w:bookmarkStart w:id="36156" w:name="_Toc499835407"/>
      <w:bookmarkStart w:id="36157" w:name="_Toc499835567"/>
      <w:bookmarkStart w:id="36158" w:name="_Toc499835727"/>
      <w:bookmarkStart w:id="36159" w:name="_Toc499835887"/>
      <w:bookmarkStart w:id="36160" w:name="_Toc499836047"/>
      <w:bookmarkStart w:id="36161" w:name="_Toc499836207"/>
      <w:bookmarkStart w:id="36162" w:name="_Toc499836367"/>
      <w:bookmarkStart w:id="36163" w:name="_Toc499836528"/>
      <w:bookmarkStart w:id="36164" w:name="_Toc499836689"/>
      <w:bookmarkStart w:id="36165" w:name="_Toc499836850"/>
      <w:bookmarkStart w:id="36166" w:name="_Toc499837011"/>
      <w:bookmarkStart w:id="36167" w:name="_Toc499837172"/>
      <w:bookmarkStart w:id="36168" w:name="_Toc499837333"/>
      <w:bookmarkStart w:id="36169" w:name="_Toc499822658"/>
      <w:bookmarkStart w:id="36170" w:name="_Toc499822905"/>
      <w:bookmarkStart w:id="36171" w:name="_Toc499823316"/>
      <w:bookmarkStart w:id="36172" w:name="_Toc499837494"/>
      <w:bookmarkStart w:id="36173" w:name="_Toc499837655"/>
      <w:bookmarkStart w:id="36174" w:name="_Toc499837816"/>
      <w:bookmarkStart w:id="36175" w:name="_Toc499837977"/>
      <w:bookmarkStart w:id="36176" w:name="_Toc499838138"/>
      <w:bookmarkStart w:id="36177" w:name="_Toc499838299"/>
      <w:bookmarkStart w:id="36178" w:name="_Toc499838460"/>
      <w:bookmarkStart w:id="36179" w:name="_Toc499838621"/>
      <w:bookmarkStart w:id="36180" w:name="_Toc499838782"/>
      <w:bookmarkStart w:id="36181" w:name="_Toc499838943"/>
      <w:bookmarkStart w:id="36182" w:name="_Toc499839104"/>
      <w:bookmarkStart w:id="36183" w:name="_Toc499839265"/>
      <w:bookmarkStart w:id="36184" w:name="_Toc499839426"/>
      <w:bookmarkStart w:id="36185" w:name="_Toc499839686"/>
      <w:bookmarkStart w:id="36186" w:name="_Toc499823621"/>
      <w:bookmarkStart w:id="36187" w:name="_Toc499823929"/>
      <w:bookmarkStart w:id="36188" w:name="_Toc499839847"/>
      <w:bookmarkStart w:id="36189" w:name="_Toc499824175"/>
      <w:bookmarkStart w:id="36190" w:name="_Toc499824774"/>
      <w:bookmarkStart w:id="36191" w:name="_Toc499825077"/>
      <w:bookmarkStart w:id="36192" w:name="_Toc499840008"/>
      <w:bookmarkStart w:id="36193" w:name="_Toc499840169"/>
      <w:bookmarkStart w:id="36194" w:name="_Toc499825320"/>
      <w:bookmarkStart w:id="36195" w:name="_Toc499840330"/>
      <w:bookmarkStart w:id="36196" w:name="_Toc499825625"/>
      <w:bookmarkStart w:id="36197" w:name="_Toc499840491"/>
      <w:bookmarkStart w:id="36198" w:name="_Toc499840652"/>
      <w:bookmarkStart w:id="36199" w:name="_Toc499840813"/>
      <w:bookmarkStart w:id="36200" w:name="_Toc499840974"/>
      <w:bookmarkStart w:id="36201" w:name="_Toc499825805"/>
      <w:bookmarkStart w:id="36202" w:name="_Toc499826110"/>
      <w:bookmarkStart w:id="36203" w:name="_Toc499826346"/>
      <w:bookmarkStart w:id="36204" w:name="_Toc499826649"/>
      <w:bookmarkStart w:id="36205" w:name="_Toc499826830"/>
      <w:bookmarkStart w:id="36206" w:name="_Toc499841135"/>
      <w:bookmarkStart w:id="36207" w:name="_Toc499827009"/>
      <w:bookmarkStart w:id="36208" w:name="_Toc499825361"/>
      <w:bookmarkStart w:id="36209" w:name="_Toc499827189"/>
      <w:bookmarkStart w:id="36210" w:name="_Toc499825889"/>
      <w:bookmarkStart w:id="36211" w:name="_Toc499826288"/>
      <w:bookmarkStart w:id="36212" w:name="_Toc499826744"/>
      <w:bookmarkStart w:id="36213" w:name="_Toc499827370"/>
      <w:bookmarkStart w:id="36214" w:name="_Toc499827546"/>
      <w:bookmarkStart w:id="36215" w:name="_Toc499827080"/>
      <w:bookmarkStart w:id="36216" w:name="_Toc499827415"/>
      <w:bookmarkStart w:id="36217" w:name="_Toc499827836"/>
      <w:bookmarkStart w:id="36218" w:name="_Toc499828075"/>
      <w:bookmarkStart w:id="36219" w:name="_Toc499828316"/>
      <w:bookmarkStart w:id="36220" w:name="_Toc499828559"/>
      <w:bookmarkStart w:id="36221" w:name="_Toc499828864"/>
      <w:bookmarkStart w:id="36222" w:name="_Toc499829111"/>
      <w:bookmarkStart w:id="36223" w:name="_Toc499828225"/>
      <w:bookmarkStart w:id="36224" w:name="_Toc499826757"/>
      <w:bookmarkStart w:id="36225" w:name="_Toc499827255"/>
      <w:bookmarkStart w:id="36226" w:name="_Toc499827738"/>
      <w:bookmarkStart w:id="36227" w:name="_Toc499827105"/>
      <w:bookmarkStart w:id="36228" w:name="_Toc499828630"/>
      <w:bookmarkStart w:id="36229" w:name="_Toc499829369"/>
      <w:bookmarkStart w:id="36230" w:name="_Toc499828349"/>
      <w:bookmarkStart w:id="36231" w:name="_Toc499829404"/>
      <w:bookmarkStart w:id="36232" w:name="_Toc499829702"/>
      <w:bookmarkStart w:id="36233" w:name="_Toc499830005"/>
      <w:bookmarkStart w:id="36234" w:name="_Toc499828741"/>
      <w:bookmarkStart w:id="36235" w:name="_Toc499830135"/>
      <w:bookmarkStart w:id="36236" w:name="_Toc499830377"/>
      <w:bookmarkStart w:id="36237" w:name="_Toc499830682"/>
      <w:bookmarkStart w:id="36238" w:name="_Toc499830943"/>
      <w:bookmarkStart w:id="36239" w:name="_Toc499831190"/>
      <w:bookmarkStart w:id="36240" w:name="_Toc499831665"/>
      <w:bookmarkStart w:id="36241" w:name="_Toc499832137"/>
      <w:bookmarkStart w:id="36242" w:name="_Toc499833062"/>
      <w:bookmarkStart w:id="36243" w:name="_Toc499833508"/>
      <w:bookmarkStart w:id="36244" w:name="_Toc499833819"/>
      <w:bookmarkStart w:id="36245" w:name="_Toc499834072"/>
      <w:bookmarkStart w:id="36246" w:name="_Toc499834462"/>
      <w:bookmarkStart w:id="36247" w:name="_Toc499834794"/>
      <w:bookmarkStart w:id="36248" w:name="_Toc499835126"/>
      <w:bookmarkStart w:id="36249" w:name="_Toc499834312"/>
      <w:bookmarkStart w:id="36250" w:name="_Toc499835460"/>
      <w:bookmarkStart w:id="36251" w:name="_Toc499835799"/>
      <w:bookmarkStart w:id="36252" w:name="_Toc499835005"/>
      <w:bookmarkStart w:id="36253" w:name="_Toc499836055"/>
      <w:bookmarkStart w:id="36254" w:name="_Toc499837120"/>
      <w:bookmarkStart w:id="36255" w:name="_Toc499837511"/>
      <w:bookmarkStart w:id="36256" w:name="_Toc499837845"/>
      <w:bookmarkStart w:id="36257" w:name="_Toc499838179"/>
      <w:bookmarkStart w:id="36258" w:name="_Toc499842756"/>
      <w:bookmarkStart w:id="36259" w:name="_Toc499843421"/>
      <w:bookmarkEnd w:id="35865"/>
      <w:bookmarkEnd w:id="35866"/>
      <w:bookmarkEnd w:id="35867"/>
      <w:bookmarkEnd w:id="35868"/>
      <w:bookmarkEnd w:id="35869"/>
      <w:bookmarkEnd w:id="35870"/>
      <w:bookmarkEnd w:id="35871"/>
      <w:bookmarkEnd w:id="35872"/>
      <w:bookmarkEnd w:id="35873"/>
      <w:bookmarkEnd w:id="35874"/>
      <w:bookmarkEnd w:id="35875"/>
      <w:bookmarkEnd w:id="35876"/>
      <w:bookmarkEnd w:id="35877"/>
      <w:bookmarkEnd w:id="35878"/>
      <w:bookmarkEnd w:id="35879"/>
      <w:bookmarkEnd w:id="35880"/>
      <w:bookmarkEnd w:id="35881"/>
      <w:bookmarkEnd w:id="35882"/>
      <w:bookmarkEnd w:id="35883"/>
      <w:bookmarkEnd w:id="35884"/>
      <w:bookmarkEnd w:id="35885"/>
      <w:bookmarkEnd w:id="35886"/>
      <w:bookmarkEnd w:id="35887"/>
      <w:bookmarkEnd w:id="35888"/>
      <w:bookmarkEnd w:id="35889"/>
      <w:bookmarkEnd w:id="35890"/>
      <w:bookmarkEnd w:id="35891"/>
      <w:bookmarkEnd w:id="35892"/>
      <w:bookmarkEnd w:id="35893"/>
      <w:bookmarkEnd w:id="35894"/>
      <w:bookmarkEnd w:id="35895"/>
      <w:bookmarkEnd w:id="35896"/>
      <w:bookmarkEnd w:id="35897"/>
      <w:bookmarkEnd w:id="35898"/>
      <w:bookmarkEnd w:id="35899"/>
      <w:bookmarkEnd w:id="35900"/>
      <w:bookmarkEnd w:id="35901"/>
      <w:bookmarkEnd w:id="35902"/>
      <w:bookmarkEnd w:id="35903"/>
      <w:bookmarkEnd w:id="35904"/>
      <w:bookmarkEnd w:id="35905"/>
      <w:bookmarkEnd w:id="35906"/>
      <w:bookmarkEnd w:id="35907"/>
      <w:bookmarkEnd w:id="35908"/>
      <w:bookmarkEnd w:id="35909"/>
      <w:bookmarkEnd w:id="35910"/>
      <w:bookmarkEnd w:id="35911"/>
      <w:bookmarkEnd w:id="35912"/>
      <w:bookmarkEnd w:id="35913"/>
      <w:bookmarkEnd w:id="35914"/>
      <w:bookmarkEnd w:id="35915"/>
      <w:bookmarkEnd w:id="35916"/>
      <w:bookmarkEnd w:id="35917"/>
      <w:bookmarkEnd w:id="35918"/>
      <w:bookmarkEnd w:id="35919"/>
      <w:bookmarkEnd w:id="35920"/>
      <w:bookmarkEnd w:id="35921"/>
      <w:bookmarkEnd w:id="35922"/>
      <w:bookmarkEnd w:id="35923"/>
      <w:bookmarkEnd w:id="35924"/>
      <w:bookmarkEnd w:id="35925"/>
      <w:bookmarkEnd w:id="35926"/>
      <w:bookmarkEnd w:id="35927"/>
      <w:bookmarkEnd w:id="35928"/>
      <w:bookmarkEnd w:id="35929"/>
      <w:bookmarkEnd w:id="35930"/>
      <w:bookmarkEnd w:id="35931"/>
      <w:bookmarkEnd w:id="35932"/>
      <w:bookmarkEnd w:id="35933"/>
      <w:bookmarkEnd w:id="35934"/>
      <w:bookmarkEnd w:id="35935"/>
      <w:bookmarkEnd w:id="35936"/>
      <w:bookmarkEnd w:id="35937"/>
      <w:bookmarkEnd w:id="35938"/>
      <w:bookmarkEnd w:id="35939"/>
      <w:bookmarkEnd w:id="35940"/>
      <w:bookmarkEnd w:id="35941"/>
      <w:bookmarkEnd w:id="35942"/>
      <w:bookmarkEnd w:id="35943"/>
      <w:bookmarkEnd w:id="35944"/>
      <w:bookmarkEnd w:id="35945"/>
      <w:bookmarkEnd w:id="35946"/>
      <w:bookmarkEnd w:id="35947"/>
      <w:bookmarkEnd w:id="35948"/>
      <w:bookmarkEnd w:id="35949"/>
      <w:bookmarkEnd w:id="35950"/>
      <w:bookmarkEnd w:id="35951"/>
      <w:bookmarkEnd w:id="35952"/>
      <w:bookmarkEnd w:id="35953"/>
      <w:bookmarkEnd w:id="35954"/>
      <w:bookmarkEnd w:id="35955"/>
      <w:bookmarkEnd w:id="35956"/>
      <w:bookmarkEnd w:id="35957"/>
      <w:bookmarkEnd w:id="35958"/>
      <w:bookmarkEnd w:id="35959"/>
      <w:bookmarkEnd w:id="35960"/>
      <w:bookmarkEnd w:id="35961"/>
      <w:bookmarkEnd w:id="35962"/>
      <w:bookmarkEnd w:id="35963"/>
      <w:bookmarkEnd w:id="35964"/>
      <w:bookmarkEnd w:id="35965"/>
      <w:bookmarkEnd w:id="35966"/>
      <w:bookmarkEnd w:id="35967"/>
      <w:bookmarkEnd w:id="35968"/>
      <w:bookmarkEnd w:id="35969"/>
      <w:bookmarkEnd w:id="35970"/>
      <w:bookmarkEnd w:id="35971"/>
      <w:bookmarkEnd w:id="35972"/>
      <w:bookmarkEnd w:id="35973"/>
      <w:bookmarkEnd w:id="35974"/>
      <w:bookmarkEnd w:id="35975"/>
      <w:bookmarkEnd w:id="35976"/>
      <w:bookmarkEnd w:id="35977"/>
      <w:bookmarkEnd w:id="35978"/>
      <w:bookmarkEnd w:id="35979"/>
      <w:bookmarkEnd w:id="35980"/>
      <w:bookmarkEnd w:id="35981"/>
      <w:bookmarkEnd w:id="35982"/>
      <w:bookmarkEnd w:id="35983"/>
      <w:bookmarkEnd w:id="35984"/>
      <w:bookmarkEnd w:id="35985"/>
      <w:bookmarkEnd w:id="35986"/>
      <w:bookmarkEnd w:id="35987"/>
      <w:bookmarkEnd w:id="35988"/>
      <w:bookmarkEnd w:id="35989"/>
      <w:bookmarkEnd w:id="35990"/>
      <w:bookmarkEnd w:id="35991"/>
      <w:bookmarkEnd w:id="35992"/>
      <w:bookmarkEnd w:id="35993"/>
      <w:bookmarkEnd w:id="35994"/>
      <w:bookmarkEnd w:id="35995"/>
      <w:bookmarkEnd w:id="35996"/>
      <w:bookmarkEnd w:id="35997"/>
      <w:bookmarkEnd w:id="35998"/>
      <w:bookmarkEnd w:id="35999"/>
      <w:bookmarkEnd w:id="36000"/>
      <w:bookmarkEnd w:id="36001"/>
      <w:bookmarkEnd w:id="36002"/>
      <w:bookmarkEnd w:id="36003"/>
      <w:bookmarkEnd w:id="36004"/>
      <w:bookmarkEnd w:id="36005"/>
      <w:bookmarkEnd w:id="36006"/>
      <w:bookmarkEnd w:id="36007"/>
      <w:bookmarkEnd w:id="36008"/>
      <w:bookmarkEnd w:id="36009"/>
      <w:bookmarkEnd w:id="36010"/>
      <w:bookmarkEnd w:id="36011"/>
      <w:bookmarkEnd w:id="36012"/>
      <w:bookmarkEnd w:id="36013"/>
      <w:bookmarkEnd w:id="36014"/>
      <w:bookmarkEnd w:id="36015"/>
      <w:bookmarkEnd w:id="36016"/>
      <w:bookmarkEnd w:id="36017"/>
      <w:bookmarkEnd w:id="36018"/>
      <w:bookmarkEnd w:id="36019"/>
      <w:bookmarkEnd w:id="36020"/>
      <w:bookmarkEnd w:id="36021"/>
      <w:bookmarkEnd w:id="36022"/>
      <w:bookmarkEnd w:id="36023"/>
      <w:bookmarkEnd w:id="36024"/>
      <w:bookmarkEnd w:id="36025"/>
      <w:bookmarkEnd w:id="36026"/>
      <w:bookmarkEnd w:id="36027"/>
      <w:bookmarkEnd w:id="36028"/>
      <w:bookmarkEnd w:id="36029"/>
      <w:bookmarkEnd w:id="36030"/>
      <w:bookmarkEnd w:id="36031"/>
      <w:bookmarkEnd w:id="36032"/>
      <w:bookmarkEnd w:id="36033"/>
      <w:bookmarkEnd w:id="36034"/>
      <w:bookmarkEnd w:id="36035"/>
      <w:bookmarkEnd w:id="36036"/>
      <w:bookmarkEnd w:id="36037"/>
      <w:bookmarkEnd w:id="36038"/>
      <w:bookmarkEnd w:id="36039"/>
      <w:bookmarkEnd w:id="36040"/>
      <w:bookmarkEnd w:id="36041"/>
      <w:bookmarkEnd w:id="36042"/>
      <w:bookmarkEnd w:id="36043"/>
      <w:bookmarkEnd w:id="36044"/>
      <w:bookmarkEnd w:id="36045"/>
      <w:bookmarkEnd w:id="36046"/>
      <w:bookmarkEnd w:id="36047"/>
      <w:bookmarkEnd w:id="36048"/>
      <w:bookmarkEnd w:id="36049"/>
      <w:bookmarkEnd w:id="36050"/>
      <w:bookmarkEnd w:id="36051"/>
      <w:bookmarkEnd w:id="36052"/>
      <w:bookmarkEnd w:id="36053"/>
      <w:bookmarkEnd w:id="36054"/>
      <w:bookmarkEnd w:id="36055"/>
      <w:bookmarkEnd w:id="36056"/>
      <w:bookmarkEnd w:id="36057"/>
      <w:bookmarkEnd w:id="36058"/>
      <w:bookmarkEnd w:id="36059"/>
      <w:bookmarkEnd w:id="36060"/>
      <w:bookmarkEnd w:id="36061"/>
      <w:bookmarkEnd w:id="36062"/>
      <w:bookmarkEnd w:id="36063"/>
      <w:bookmarkEnd w:id="36064"/>
      <w:bookmarkEnd w:id="36065"/>
      <w:bookmarkEnd w:id="36066"/>
      <w:bookmarkEnd w:id="36067"/>
      <w:bookmarkEnd w:id="36068"/>
      <w:bookmarkEnd w:id="36069"/>
      <w:bookmarkEnd w:id="36070"/>
      <w:bookmarkEnd w:id="36071"/>
      <w:bookmarkEnd w:id="36072"/>
      <w:bookmarkEnd w:id="36073"/>
      <w:bookmarkEnd w:id="36074"/>
      <w:bookmarkEnd w:id="36075"/>
      <w:bookmarkEnd w:id="36076"/>
      <w:bookmarkEnd w:id="36077"/>
      <w:bookmarkEnd w:id="36078"/>
      <w:bookmarkEnd w:id="36079"/>
      <w:bookmarkEnd w:id="36080"/>
      <w:bookmarkEnd w:id="36081"/>
      <w:bookmarkEnd w:id="36082"/>
      <w:bookmarkEnd w:id="36083"/>
      <w:bookmarkEnd w:id="36084"/>
      <w:bookmarkEnd w:id="36085"/>
      <w:bookmarkEnd w:id="36086"/>
      <w:bookmarkEnd w:id="36087"/>
      <w:bookmarkEnd w:id="36088"/>
      <w:bookmarkEnd w:id="36089"/>
      <w:bookmarkEnd w:id="36090"/>
      <w:bookmarkEnd w:id="36091"/>
      <w:bookmarkEnd w:id="36092"/>
      <w:bookmarkEnd w:id="36093"/>
      <w:bookmarkEnd w:id="36094"/>
      <w:bookmarkEnd w:id="36095"/>
      <w:bookmarkEnd w:id="36096"/>
      <w:bookmarkEnd w:id="36097"/>
      <w:bookmarkEnd w:id="36098"/>
      <w:bookmarkEnd w:id="36099"/>
      <w:bookmarkEnd w:id="36100"/>
      <w:bookmarkEnd w:id="36101"/>
      <w:bookmarkEnd w:id="36102"/>
      <w:bookmarkEnd w:id="36103"/>
      <w:bookmarkEnd w:id="36104"/>
      <w:bookmarkEnd w:id="36105"/>
      <w:bookmarkEnd w:id="36106"/>
      <w:bookmarkEnd w:id="36107"/>
      <w:bookmarkEnd w:id="36108"/>
      <w:bookmarkEnd w:id="36109"/>
      <w:bookmarkEnd w:id="36110"/>
      <w:bookmarkEnd w:id="36111"/>
      <w:bookmarkEnd w:id="36112"/>
      <w:bookmarkEnd w:id="36113"/>
      <w:bookmarkEnd w:id="36114"/>
      <w:bookmarkEnd w:id="36115"/>
      <w:bookmarkEnd w:id="36116"/>
      <w:bookmarkEnd w:id="36117"/>
      <w:bookmarkEnd w:id="36118"/>
      <w:bookmarkEnd w:id="36119"/>
      <w:bookmarkEnd w:id="36120"/>
      <w:bookmarkEnd w:id="36121"/>
      <w:bookmarkEnd w:id="36122"/>
      <w:bookmarkEnd w:id="36123"/>
      <w:bookmarkEnd w:id="36124"/>
      <w:bookmarkEnd w:id="36125"/>
      <w:bookmarkEnd w:id="36126"/>
      <w:bookmarkEnd w:id="36127"/>
      <w:bookmarkEnd w:id="36128"/>
      <w:bookmarkEnd w:id="36129"/>
      <w:bookmarkEnd w:id="36130"/>
      <w:bookmarkEnd w:id="36131"/>
      <w:bookmarkEnd w:id="36132"/>
      <w:bookmarkEnd w:id="36133"/>
      <w:bookmarkEnd w:id="36134"/>
      <w:bookmarkEnd w:id="36135"/>
      <w:bookmarkEnd w:id="36136"/>
      <w:bookmarkEnd w:id="36137"/>
      <w:bookmarkEnd w:id="36138"/>
      <w:bookmarkEnd w:id="36139"/>
      <w:bookmarkEnd w:id="36140"/>
      <w:bookmarkEnd w:id="36141"/>
      <w:bookmarkEnd w:id="36142"/>
      <w:bookmarkEnd w:id="36143"/>
      <w:bookmarkEnd w:id="36144"/>
      <w:bookmarkEnd w:id="36145"/>
      <w:bookmarkEnd w:id="36146"/>
      <w:bookmarkEnd w:id="36147"/>
      <w:bookmarkEnd w:id="36148"/>
      <w:bookmarkEnd w:id="36149"/>
      <w:bookmarkEnd w:id="36150"/>
      <w:bookmarkEnd w:id="36151"/>
      <w:bookmarkEnd w:id="36152"/>
      <w:bookmarkEnd w:id="36153"/>
      <w:bookmarkEnd w:id="36154"/>
      <w:bookmarkEnd w:id="36155"/>
      <w:bookmarkEnd w:id="36156"/>
      <w:bookmarkEnd w:id="36157"/>
      <w:bookmarkEnd w:id="36158"/>
      <w:bookmarkEnd w:id="36159"/>
      <w:bookmarkEnd w:id="36160"/>
      <w:bookmarkEnd w:id="36161"/>
      <w:bookmarkEnd w:id="36162"/>
      <w:bookmarkEnd w:id="36163"/>
      <w:bookmarkEnd w:id="36164"/>
      <w:bookmarkEnd w:id="36165"/>
      <w:bookmarkEnd w:id="36166"/>
      <w:bookmarkEnd w:id="36167"/>
      <w:bookmarkEnd w:id="36168"/>
      <w:bookmarkEnd w:id="36169"/>
      <w:bookmarkEnd w:id="36170"/>
      <w:bookmarkEnd w:id="36171"/>
      <w:bookmarkEnd w:id="36172"/>
      <w:bookmarkEnd w:id="36173"/>
      <w:bookmarkEnd w:id="36174"/>
      <w:bookmarkEnd w:id="36175"/>
      <w:bookmarkEnd w:id="36176"/>
      <w:bookmarkEnd w:id="36177"/>
      <w:bookmarkEnd w:id="36178"/>
      <w:bookmarkEnd w:id="36179"/>
      <w:bookmarkEnd w:id="36180"/>
      <w:bookmarkEnd w:id="36181"/>
      <w:bookmarkEnd w:id="36182"/>
      <w:bookmarkEnd w:id="36183"/>
      <w:bookmarkEnd w:id="36184"/>
      <w:bookmarkEnd w:id="36185"/>
      <w:bookmarkEnd w:id="36186"/>
      <w:bookmarkEnd w:id="36187"/>
      <w:bookmarkEnd w:id="36188"/>
      <w:bookmarkEnd w:id="36189"/>
      <w:bookmarkEnd w:id="36190"/>
      <w:bookmarkEnd w:id="36191"/>
      <w:bookmarkEnd w:id="36192"/>
      <w:bookmarkEnd w:id="36193"/>
      <w:bookmarkEnd w:id="36194"/>
      <w:bookmarkEnd w:id="36195"/>
      <w:bookmarkEnd w:id="36196"/>
      <w:bookmarkEnd w:id="36197"/>
      <w:bookmarkEnd w:id="36198"/>
      <w:bookmarkEnd w:id="36199"/>
      <w:bookmarkEnd w:id="36200"/>
      <w:bookmarkEnd w:id="36201"/>
      <w:bookmarkEnd w:id="36202"/>
      <w:bookmarkEnd w:id="36203"/>
      <w:bookmarkEnd w:id="36204"/>
      <w:bookmarkEnd w:id="36205"/>
      <w:bookmarkEnd w:id="36206"/>
      <w:bookmarkEnd w:id="36207"/>
      <w:bookmarkEnd w:id="36208"/>
      <w:bookmarkEnd w:id="36209"/>
      <w:bookmarkEnd w:id="36210"/>
      <w:bookmarkEnd w:id="36211"/>
      <w:bookmarkEnd w:id="36212"/>
      <w:bookmarkEnd w:id="36213"/>
      <w:bookmarkEnd w:id="36214"/>
      <w:bookmarkEnd w:id="36215"/>
      <w:bookmarkEnd w:id="36216"/>
      <w:bookmarkEnd w:id="36217"/>
      <w:bookmarkEnd w:id="36218"/>
      <w:bookmarkEnd w:id="36219"/>
      <w:bookmarkEnd w:id="36220"/>
      <w:bookmarkEnd w:id="36221"/>
      <w:bookmarkEnd w:id="36222"/>
      <w:bookmarkEnd w:id="36223"/>
      <w:bookmarkEnd w:id="36224"/>
      <w:bookmarkEnd w:id="36225"/>
      <w:bookmarkEnd w:id="36226"/>
      <w:bookmarkEnd w:id="36227"/>
      <w:bookmarkEnd w:id="36228"/>
      <w:bookmarkEnd w:id="36229"/>
      <w:bookmarkEnd w:id="36230"/>
      <w:bookmarkEnd w:id="36231"/>
      <w:bookmarkEnd w:id="36232"/>
      <w:bookmarkEnd w:id="36233"/>
      <w:bookmarkEnd w:id="36234"/>
      <w:bookmarkEnd w:id="36235"/>
      <w:bookmarkEnd w:id="36236"/>
      <w:bookmarkEnd w:id="36237"/>
      <w:bookmarkEnd w:id="36238"/>
      <w:bookmarkEnd w:id="36239"/>
      <w:bookmarkEnd w:id="36240"/>
      <w:bookmarkEnd w:id="36241"/>
      <w:bookmarkEnd w:id="36242"/>
      <w:bookmarkEnd w:id="36243"/>
      <w:bookmarkEnd w:id="36244"/>
      <w:bookmarkEnd w:id="36245"/>
      <w:bookmarkEnd w:id="36246"/>
      <w:bookmarkEnd w:id="36247"/>
      <w:bookmarkEnd w:id="36248"/>
      <w:bookmarkEnd w:id="36249"/>
      <w:bookmarkEnd w:id="36250"/>
      <w:bookmarkEnd w:id="36251"/>
      <w:bookmarkEnd w:id="36252"/>
      <w:bookmarkEnd w:id="36253"/>
      <w:bookmarkEnd w:id="36254"/>
      <w:bookmarkEnd w:id="36255"/>
      <w:bookmarkEnd w:id="36256"/>
      <w:bookmarkEnd w:id="36257"/>
      <w:bookmarkEnd w:id="36258"/>
      <w:bookmarkEnd w:id="36259"/>
    </w:p>
    <w:p w14:paraId="0678EBB7" w14:textId="7682B11B" w:rsidR="00F1190C" w:rsidRPr="00E501F4" w:rsidRDefault="00F1190C">
      <w:pPr>
        <w:pStyle w:val="Overskrift4"/>
        <w:numPr>
          <w:ilvl w:val="0"/>
          <w:numId w:val="0"/>
        </w:numPr>
        <w:jc w:val="both"/>
        <w:rPr>
          <w:ins w:id="36260" w:author="Ole-Martin Hanstveit" w:date="2017-11-23T10:47:00Z"/>
          <w:del w:id="36261" w:author="Morten Lerstad Solli" w:date="2017-11-29T15:13:00Z"/>
          <w:rFonts w:ascii="Arial" w:hAnsi="Arial" w:cs="Arial"/>
          <w:sz w:val="26"/>
          <w:szCs w:val="26"/>
          <w:lang w:val="en-US"/>
          <w:rPrChange w:id="36262" w:author="Oscar Herman Kise" w:date="2017-11-29T13:57:00Z">
            <w:rPr>
              <w:ins w:id="36263" w:author="Ole-Martin Hanstveit" w:date="2017-11-23T10:47:00Z"/>
              <w:del w:id="36264" w:author="Morten Lerstad Solli" w:date="2017-11-29T15:13:00Z"/>
            </w:rPr>
          </w:rPrChange>
        </w:rPr>
        <w:pPrChange w:id="36265" w:author="Oscar Herman Kise" w:date="2017-11-30T20:05:00Z">
          <w:pPr/>
        </w:pPrChange>
      </w:pPr>
      <w:ins w:id="36266" w:author="Ole-Martin Hanstveit" w:date="2017-11-23T10:47:00Z">
        <w:del w:id="36267" w:author="Morten Lerstad Solli" w:date="2017-11-29T15:13:00Z">
          <w:r w:rsidRPr="00E501F4">
            <w:rPr>
              <w:rFonts w:ascii="Arial" w:hAnsi="Arial" w:cs="Arial"/>
              <w:b w:val="0"/>
              <w:bCs w:val="0"/>
              <w:sz w:val="26"/>
              <w:szCs w:val="26"/>
              <w:lang w:val="en-US"/>
              <w:rPrChange w:id="36268" w:author="Oscar Herman Kise" w:date="2017-11-29T13:57:00Z">
                <w:rPr>
                  <w:b/>
                  <w:bCs/>
                </w:rPr>
              </w:rPrChange>
            </w:rPr>
            <w:delText>Shape Detection</w:delText>
          </w:r>
          <w:bookmarkStart w:id="36269" w:name="_Toc499732727"/>
          <w:bookmarkStart w:id="36270" w:name="_Toc499732020"/>
          <w:bookmarkStart w:id="36271" w:name="_Toc499732885"/>
          <w:bookmarkStart w:id="36272" w:name="_Toc499732202"/>
          <w:bookmarkStart w:id="36273" w:name="_Toc499732384"/>
          <w:bookmarkStart w:id="36274" w:name="_Toc499732565"/>
          <w:bookmarkStart w:id="36275" w:name="_Toc499732800"/>
          <w:bookmarkStart w:id="36276" w:name="_Toc499733018"/>
          <w:bookmarkStart w:id="36277" w:name="_Toc499733175"/>
          <w:bookmarkStart w:id="36278" w:name="_Toc499733332"/>
          <w:bookmarkStart w:id="36279" w:name="_Toc499733489"/>
          <w:bookmarkStart w:id="36280" w:name="_Toc499733210"/>
          <w:bookmarkStart w:id="36281" w:name="_Toc499733681"/>
          <w:bookmarkStart w:id="36282" w:name="_Toc499733838"/>
          <w:bookmarkStart w:id="36283" w:name="_Toc499733995"/>
          <w:bookmarkStart w:id="36284" w:name="_Toc499737841"/>
          <w:bookmarkStart w:id="36285" w:name="_Toc499738139"/>
          <w:bookmarkStart w:id="36286" w:name="_Toc499739527"/>
          <w:bookmarkStart w:id="36287" w:name="_Toc499743855"/>
          <w:bookmarkStart w:id="36288" w:name="_Toc499748441"/>
          <w:bookmarkStart w:id="36289" w:name="_Toc499749155"/>
          <w:bookmarkStart w:id="36290" w:name="_Toc499749313"/>
          <w:bookmarkStart w:id="36291" w:name="_Toc499749471"/>
          <w:bookmarkStart w:id="36292" w:name="_Toc499749629"/>
          <w:bookmarkStart w:id="36293" w:name="_Toc499750190"/>
          <w:bookmarkStart w:id="36294" w:name="_Toc499750614"/>
          <w:bookmarkStart w:id="36295" w:name="_Toc499748601"/>
          <w:bookmarkStart w:id="36296" w:name="_Toc499750071"/>
          <w:bookmarkStart w:id="36297" w:name="_Toc499750758"/>
          <w:bookmarkStart w:id="36298" w:name="_Toc499750917"/>
          <w:bookmarkStart w:id="36299" w:name="_Toc499751076"/>
          <w:bookmarkStart w:id="36300" w:name="_Toc499751235"/>
          <w:bookmarkStart w:id="36301" w:name="_Toc499751394"/>
          <w:bookmarkStart w:id="36302" w:name="_Toc499751553"/>
          <w:bookmarkStart w:id="36303" w:name="_Toc499751712"/>
          <w:bookmarkStart w:id="36304" w:name="_Toc499751871"/>
          <w:bookmarkStart w:id="36305" w:name="_Toc499752030"/>
          <w:bookmarkStart w:id="36306" w:name="_Toc499752287"/>
          <w:bookmarkStart w:id="36307" w:name="_Toc499752446"/>
          <w:bookmarkStart w:id="36308" w:name="_Toc499752605"/>
          <w:bookmarkStart w:id="36309" w:name="_Toc499752764"/>
          <w:bookmarkStart w:id="36310" w:name="_Toc499753021"/>
          <w:bookmarkStart w:id="36311" w:name="_Toc499753180"/>
          <w:bookmarkStart w:id="36312" w:name="_Toc499753339"/>
          <w:bookmarkStart w:id="36313" w:name="_Toc499753498"/>
          <w:bookmarkStart w:id="36314" w:name="_Toc499753951"/>
          <w:bookmarkStart w:id="36315" w:name="_Toc499754110"/>
          <w:bookmarkStart w:id="36316" w:name="_Toc499754955"/>
          <w:bookmarkStart w:id="36317" w:name="_Toc499755114"/>
          <w:bookmarkStart w:id="36318" w:name="_Toc499755273"/>
          <w:bookmarkStart w:id="36319" w:name="_Toc499755432"/>
          <w:bookmarkStart w:id="36320" w:name="_Toc499755787"/>
          <w:bookmarkStart w:id="36321" w:name="_Toc499755946"/>
          <w:bookmarkStart w:id="36322" w:name="_Toc499756104"/>
          <w:bookmarkStart w:id="36323" w:name="_Toc499756262"/>
          <w:bookmarkStart w:id="36324" w:name="_Toc499756420"/>
          <w:bookmarkStart w:id="36325" w:name="_Toc499756578"/>
          <w:bookmarkStart w:id="36326" w:name="_Toc499755308"/>
          <w:bookmarkStart w:id="36327" w:name="_Toc499755547"/>
          <w:bookmarkStart w:id="36328" w:name="_Toc499755728"/>
          <w:bookmarkStart w:id="36329" w:name="_Toc499756833"/>
          <w:bookmarkStart w:id="36330" w:name="_Toc499756024"/>
          <w:bookmarkStart w:id="36331" w:name="_Toc499756317"/>
          <w:bookmarkStart w:id="36332" w:name="_Toc499756615"/>
          <w:bookmarkStart w:id="36333" w:name="_Toc499756854"/>
          <w:bookmarkStart w:id="36334" w:name="_Toc499757109"/>
          <w:bookmarkStart w:id="36335" w:name="_Toc499757267"/>
          <w:bookmarkStart w:id="36336" w:name="_Toc499757425"/>
          <w:bookmarkStart w:id="36337" w:name="_Toc499757583"/>
          <w:bookmarkStart w:id="36338" w:name="_Toc499757741"/>
          <w:bookmarkStart w:id="36339" w:name="_Toc499757899"/>
          <w:bookmarkStart w:id="36340" w:name="_Toc499757970"/>
          <w:bookmarkStart w:id="36341" w:name="_Toc499758128"/>
          <w:bookmarkStart w:id="36342" w:name="_Toc499756658"/>
          <w:bookmarkStart w:id="36343" w:name="_Toc499758286"/>
          <w:bookmarkStart w:id="36344" w:name="_Toc499758444"/>
          <w:bookmarkStart w:id="36345" w:name="_Toc499758602"/>
          <w:bookmarkStart w:id="36346" w:name="_Toc499758760"/>
          <w:bookmarkStart w:id="36347" w:name="_Toc499758918"/>
          <w:bookmarkStart w:id="36348" w:name="_Toc499759076"/>
          <w:bookmarkStart w:id="36349" w:name="_Toc499759234"/>
          <w:bookmarkStart w:id="36350" w:name="_Toc499759392"/>
          <w:bookmarkStart w:id="36351" w:name="_Toc499759550"/>
          <w:bookmarkStart w:id="36352" w:name="_Toc499759708"/>
          <w:bookmarkStart w:id="36353" w:name="_Toc499759866"/>
          <w:bookmarkStart w:id="36354" w:name="_Toc499760024"/>
          <w:bookmarkStart w:id="36355" w:name="_Toc499760182"/>
          <w:bookmarkStart w:id="36356" w:name="_Toc499756987"/>
          <w:bookmarkStart w:id="36357" w:name="_Toc499757287"/>
          <w:bookmarkStart w:id="36358" w:name="_Toc499760340"/>
          <w:bookmarkStart w:id="36359" w:name="_Toc499757529"/>
          <w:bookmarkStart w:id="36360" w:name="_Toc499760498"/>
          <w:bookmarkStart w:id="36361" w:name="_Toc499760656"/>
          <w:bookmarkStart w:id="36362" w:name="_Toc499760911"/>
          <w:bookmarkStart w:id="36363" w:name="_Toc499761069"/>
          <w:bookmarkStart w:id="36364" w:name="_Toc499761227"/>
          <w:bookmarkStart w:id="36365" w:name="_Toc499761385"/>
          <w:bookmarkStart w:id="36366" w:name="_Toc499801934"/>
          <w:bookmarkStart w:id="36367" w:name="_Toc499802093"/>
          <w:bookmarkStart w:id="36368" w:name="_Toc499802252"/>
          <w:bookmarkStart w:id="36369" w:name="_Toc499802411"/>
          <w:bookmarkStart w:id="36370" w:name="_Toc499802289"/>
          <w:bookmarkStart w:id="36371" w:name="_Toc499802607"/>
          <w:bookmarkStart w:id="36372" w:name="_Toc499802766"/>
          <w:bookmarkStart w:id="36373" w:name="_Toc499802925"/>
          <w:bookmarkStart w:id="36374" w:name="_Toc499802688"/>
          <w:bookmarkStart w:id="36375" w:name="_Toc499803084"/>
          <w:bookmarkStart w:id="36376" w:name="_Toc499803243"/>
          <w:bookmarkStart w:id="36377" w:name="_Toc499803402"/>
          <w:bookmarkStart w:id="36378" w:name="_Toc499803561"/>
          <w:bookmarkStart w:id="36379" w:name="_Toc499803721"/>
          <w:bookmarkStart w:id="36380" w:name="_Toc499803881"/>
          <w:bookmarkStart w:id="36381" w:name="_Toc499804041"/>
          <w:bookmarkStart w:id="36382" w:name="_Toc499804201"/>
          <w:bookmarkStart w:id="36383" w:name="_Toc499804361"/>
          <w:bookmarkStart w:id="36384" w:name="_Toc499804521"/>
          <w:bookmarkStart w:id="36385" w:name="_Toc499803162"/>
          <w:bookmarkStart w:id="36386" w:name="_Toc499804682"/>
          <w:bookmarkStart w:id="36387" w:name="_Toc499803461"/>
          <w:bookmarkStart w:id="36388" w:name="_Toc499803763"/>
          <w:bookmarkStart w:id="36389" w:name="_Toc499804068"/>
          <w:bookmarkStart w:id="36390" w:name="_Toc499804843"/>
          <w:bookmarkStart w:id="36391" w:name="_Toc499804372"/>
          <w:bookmarkStart w:id="36392" w:name="_Toc499805003"/>
          <w:bookmarkStart w:id="36393" w:name="_Toc499805163"/>
          <w:bookmarkStart w:id="36394" w:name="_Toc499804617"/>
          <w:bookmarkStart w:id="36395" w:name="_Toc499805323"/>
          <w:bookmarkStart w:id="36396" w:name="_Toc499804138"/>
          <w:bookmarkStart w:id="36397" w:name="_Toc499805045"/>
          <w:bookmarkStart w:id="36398" w:name="_Toc499805437"/>
          <w:bookmarkStart w:id="36399" w:name="_Toc499805597"/>
          <w:bookmarkStart w:id="36400" w:name="_Toc499805706"/>
          <w:bookmarkStart w:id="36401" w:name="_Toc499805866"/>
          <w:bookmarkStart w:id="36402" w:name="_Toc499806026"/>
          <w:bookmarkStart w:id="36403" w:name="_Toc499806186"/>
          <w:bookmarkStart w:id="36404" w:name="_Toc499806732"/>
          <w:bookmarkStart w:id="36405" w:name="_Toc499822202"/>
          <w:bookmarkStart w:id="36406" w:name="_Toc499822363"/>
          <w:bookmarkStart w:id="36407" w:name="_Toc499804917"/>
          <w:bookmarkStart w:id="36408" w:name="_Toc499806332"/>
          <w:bookmarkStart w:id="36409" w:name="_Toc499806492"/>
          <w:bookmarkStart w:id="36410" w:name="_Toc499806812"/>
          <w:bookmarkStart w:id="36411" w:name="_Toc499806972"/>
          <w:bookmarkStart w:id="36412" w:name="_Toc499807132"/>
          <w:bookmarkStart w:id="36413" w:name="_Toc499807292"/>
          <w:bookmarkStart w:id="36414" w:name="_Toc499807452"/>
          <w:bookmarkStart w:id="36415" w:name="_Toc499807612"/>
          <w:bookmarkStart w:id="36416" w:name="_Toc499807772"/>
          <w:bookmarkStart w:id="36417" w:name="_Toc499807932"/>
          <w:bookmarkStart w:id="36418" w:name="_Toc499808092"/>
          <w:bookmarkStart w:id="36419" w:name="_Toc499808252"/>
          <w:bookmarkStart w:id="36420" w:name="_Toc499808412"/>
          <w:bookmarkStart w:id="36421" w:name="_Toc499808572"/>
          <w:bookmarkStart w:id="36422" w:name="_Toc499808732"/>
          <w:bookmarkStart w:id="36423" w:name="_Toc499808892"/>
          <w:bookmarkStart w:id="36424" w:name="_Toc499809052"/>
          <w:bookmarkStart w:id="36425" w:name="_Toc499809212"/>
          <w:bookmarkStart w:id="36426" w:name="_Toc499809372"/>
          <w:bookmarkStart w:id="36427" w:name="_Toc499809532"/>
          <w:bookmarkStart w:id="36428" w:name="_Toc499809692"/>
          <w:bookmarkStart w:id="36429" w:name="_Toc499809852"/>
          <w:bookmarkStart w:id="36430" w:name="_Toc499810012"/>
          <w:bookmarkStart w:id="36431" w:name="_Toc499810172"/>
          <w:bookmarkStart w:id="36432" w:name="_Toc499810332"/>
          <w:bookmarkStart w:id="36433" w:name="_Toc499810492"/>
          <w:bookmarkStart w:id="36434" w:name="_Toc499810652"/>
          <w:bookmarkStart w:id="36435" w:name="_Toc499810812"/>
          <w:bookmarkStart w:id="36436" w:name="_Toc499810972"/>
          <w:bookmarkStart w:id="36437" w:name="_Toc499811132"/>
          <w:bookmarkStart w:id="36438" w:name="_Toc499811292"/>
          <w:bookmarkStart w:id="36439" w:name="_Toc499811452"/>
          <w:bookmarkStart w:id="36440" w:name="_Toc499811612"/>
          <w:bookmarkStart w:id="36441" w:name="_Toc499811870"/>
          <w:bookmarkStart w:id="36442" w:name="_Toc499812030"/>
          <w:bookmarkStart w:id="36443" w:name="_Toc499812680"/>
          <w:bookmarkStart w:id="36444" w:name="_Toc499812840"/>
          <w:bookmarkStart w:id="36445" w:name="_Toc499813000"/>
          <w:bookmarkStart w:id="36446" w:name="_Toc499813160"/>
          <w:bookmarkStart w:id="36447" w:name="_Toc499813320"/>
          <w:bookmarkStart w:id="36448" w:name="_Toc499813480"/>
          <w:bookmarkStart w:id="36449" w:name="_Toc499813640"/>
          <w:bookmarkStart w:id="36450" w:name="_Toc499813800"/>
          <w:bookmarkStart w:id="36451" w:name="_Toc499813960"/>
          <w:bookmarkStart w:id="36452" w:name="_Toc499814120"/>
          <w:bookmarkStart w:id="36453" w:name="_Toc499814280"/>
          <w:bookmarkStart w:id="36454" w:name="_Toc499814440"/>
          <w:bookmarkStart w:id="36455" w:name="_Toc499814600"/>
          <w:bookmarkStart w:id="36456" w:name="_Toc499814760"/>
          <w:bookmarkStart w:id="36457" w:name="_Toc499814920"/>
          <w:bookmarkStart w:id="36458" w:name="_Toc499815080"/>
          <w:bookmarkStart w:id="36459" w:name="_Toc499815240"/>
          <w:bookmarkStart w:id="36460" w:name="_Toc499815400"/>
          <w:bookmarkStart w:id="36461" w:name="_Toc499815560"/>
          <w:bookmarkStart w:id="36462" w:name="_Toc499815818"/>
          <w:bookmarkStart w:id="36463" w:name="_Toc499816272"/>
          <w:bookmarkStart w:id="36464" w:name="_Toc499816726"/>
          <w:bookmarkStart w:id="36465" w:name="_Toc499817964"/>
          <w:bookmarkStart w:id="36466" w:name="_Toc499818222"/>
          <w:bookmarkStart w:id="36467" w:name="_Toc499818382"/>
          <w:bookmarkStart w:id="36468" w:name="_Toc499818542"/>
          <w:bookmarkStart w:id="36469" w:name="_Toc499818702"/>
          <w:bookmarkStart w:id="36470" w:name="_Toc499818862"/>
          <w:bookmarkStart w:id="36471" w:name="_Toc499819022"/>
          <w:bookmarkStart w:id="36472" w:name="_Toc499819182"/>
          <w:bookmarkStart w:id="36473" w:name="_Toc499819342"/>
          <w:bookmarkStart w:id="36474" w:name="_Toc499819502"/>
          <w:bookmarkStart w:id="36475" w:name="_Toc499819662"/>
          <w:bookmarkStart w:id="36476" w:name="_Toc499819822"/>
          <w:bookmarkStart w:id="36477" w:name="_Toc499819982"/>
          <w:bookmarkStart w:id="36478" w:name="_Toc499820142"/>
          <w:bookmarkStart w:id="36479" w:name="_Toc499820302"/>
          <w:bookmarkStart w:id="36480" w:name="_Toc499820462"/>
          <w:bookmarkStart w:id="36481" w:name="_Toc499820622"/>
          <w:bookmarkStart w:id="36482" w:name="_Toc499820782"/>
          <w:bookmarkStart w:id="36483" w:name="_Toc499820942"/>
          <w:bookmarkStart w:id="36484" w:name="_Toc499821200"/>
          <w:bookmarkStart w:id="36485" w:name="_Toc499821360"/>
          <w:bookmarkStart w:id="36486" w:name="_Toc499821520"/>
          <w:bookmarkStart w:id="36487" w:name="_Toc499821680"/>
          <w:bookmarkStart w:id="36488" w:name="_Toc499821840"/>
          <w:bookmarkStart w:id="36489" w:name="_Toc499822000"/>
          <w:bookmarkStart w:id="36490" w:name="_Toc499822480"/>
          <w:bookmarkStart w:id="36491" w:name="_Toc499822640"/>
          <w:bookmarkStart w:id="36492" w:name="_Toc499822800"/>
          <w:bookmarkStart w:id="36493" w:name="_Toc499822960"/>
          <w:bookmarkStart w:id="36494" w:name="_Toc499823120"/>
          <w:bookmarkStart w:id="36495" w:name="_Toc499823280"/>
          <w:bookmarkStart w:id="36496" w:name="_Toc499823440"/>
          <w:bookmarkStart w:id="36497" w:name="_Toc499823600"/>
          <w:bookmarkStart w:id="36498" w:name="_Toc499823760"/>
          <w:bookmarkStart w:id="36499" w:name="_Toc499823920"/>
          <w:bookmarkStart w:id="36500" w:name="_Toc499824080"/>
          <w:bookmarkStart w:id="36501" w:name="_Toc499824240"/>
          <w:bookmarkStart w:id="36502" w:name="_Toc499824400"/>
          <w:bookmarkStart w:id="36503" w:name="_Toc499824560"/>
          <w:bookmarkStart w:id="36504" w:name="_Toc499824720"/>
          <w:bookmarkStart w:id="36505" w:name="_Toc499824880"/>
          <w:bookmarkStart w:id="36506" w:name="_Toc499825040"/>
          <w:bookmarkStart w:id="36507" w:name="_Toc499825200"/>
          <w:bookmarkStart w:id="36508" w:name="_Toc499825458"/>
          <w:bookmarkStart w:id="36509" w:name="_Toc499825618"/>
          <w:bookmarkStart w:id="36510" w:name="_Toc499825876"/>
          <w:bookmarkStart w:id="36511" w:name="_Toc499826036"/>
          <w:bookmarkStart w:id="36512" w:name="_Toc499826196"/>
          <w:bookmarkStart w:id="36513" w:name="_Toc499826454"/>
          <w:bookmarkStart w:id="36514" w:name="_Toc499826614"/>
          <w:bookmarkStart w:id="36515" w:name="_Toc499827656"/>
          <w:bookmarkStart w:id="36516" w:name="_Toc499828012"/>
          <w:bookmarkStart w:id="36517" w:name="_Toc499828172"/>
          <w:bookmarkStart w:id="36518" w:name="_Toc499828528"/>
          <w:bookmarkStart w:id="36519" w:name="_Toc499828688"/>
          <w:bookmarkStart w:id="36520" w:name="_Toc499828848"/>
          <w:bookmarkStart w:id="36521" w:name="_Toc499829008"/>
          <w:bookmarkStart w:id="36522" w:name="_Toc499829168"/>
          <w:bookmarkStart w:id="36523" w:name="_Toc499829328"/>
          <w:bookmarkStart w:id="36524" w:name="_Toc499829488"/>
          <w:bookmarkStart w:id="36525" w:name="_Toc499829648"/>
          <w:bookmarkStart w:id="36526" w:name="_Toc499829808"/>
          <w:bookmarkStart w:id="36527" w:name="_Toc499829968"/>
          <w:bookmarkStart w:id="36528" w:name="_Toc499830128"/>
          <w:bookmarkStart w:id="36529" w:name="_Toc499830288"/>
          <w:bookmarkStart w:id="36530" w:name="_Toc499830448"/>
          <w:bookmarkStart w:id="36531" w:name="_Toc499830608"/>
          <w:bookmarkStart w:id="36532" w:name="_Toc499830768"/>
          <w:bookmarkStart w:id="36533" w:name="_Toc499830928"/>
          <w:bookmarkStart w:id="36534" w:name="_Toc499831088"/>
          <w:bookmarkStart w:id="36535" w:name="_Toc499831248"/>
          <w:bookmarkStart w:id="36536" w:name="_Toc499831408"/>
          <w:bookmarkStart w:id="36537" w:name="_Toc499831568"/>
          <w:bookmarkStart w:id="36538" w:name="_Toc499831728"/>
          <w:bookmarkStart w:id="36539" w:name="_Toc499831888"/>
          <w:bookmarkStart w:id="36540" w:name="_Toc499832048"/>
          <w:bookmarkStart w:id="36541" w:name="_Toc499832208"/>
          <w:bookmarkStart w:id="36542" w:name="_Toc499832368"/>
          <w:bookmarkStart w:id="36543" w:name="_Toc499832528"/>
          <w:bookmarkStart w:id="36544" w:name="_Toc499832688"/>
          <w:bookmarkStart w:id="36545" w:name="_Toc499832848"/>
          <w:bookmarkStart w:id="36546" w:name="_Toc499833008"/>
          <w:bookmarkStart w:id="36547" w:name="_Toc499833168"/>
          <w:bookmarkStart w:id="36548" w:name="_Toc499833328"/>
          <w:bookmarkStart w:id="36549" w:name="_Toc499833488"/>
          <w:bookmarkStart w:id="36550" w:name="_Toc499833648"/>
          <w:bookmarkStart w:id="36551" w:name="_Toc499833808"/>
          <w:bookmarkStart w:id="36552" w:name="_Toc499833968"/>
          <w:bookmarkStart w:id="36553" w:name="_Toc499834128"/>
          <w:bookmarkStart w:id="36554" w:name="_Toc499834288"/>
          <w:bookmarkStart w:id="36555" w:name="_Toc499834448"/>
          <w:bookmarkStart w:id="36556" w:name="_Toc499834608"/>
          <w:bookmarkStart w:id="36557" w:name="_Toc499834768"/>
          <w:bookmarkStart w:id="36558" w:name="_Toc499834928"/>
          <w:bookmarkStart w:id="36559" w:name="_Toc499835088"/>
          <w:bookmarkStart w:id="36560" w:name="_Toc499835248"/>
          <w:bookmarkStart w:id="36561" w:name="_Toc499835408"/>
          <w:bookmarkStart w:id="36562" w:name="_Toc499835568"/>
          <w:bookmarkStart w:id="36563" w:name="_Toc499835728"/>
          <w:bookmarkStart w:id="36564" w:name="_Toc499835888"/>
          <w:bookmarkStart w:id="36565" w:name="_Toc499836048"/>
          <w:bookmarkStart w:id="36566" w:name="_Toc499836208"/>
          <w:bookmarkStart w:id="36567" w:name="_Toc499836368"/>
          <w:bookmarkStart w:id="36568" w:name="_Toc499836529"/>
          <w:bookmarkStart w:id="36569" w:name="_Toc499836690"/>
          <w:bookmarkStart w:id="36570" w:name="_Toc499836851"/>
          <w:bookmarkStart w:id="36571" w:name="_Toc499837012"/>
          <w:bookmarkStart w:id="36572" w:name="_Toc499837173"/>
          <w:bookmarkStart w:id="36573" w:name="_Toc499837334"/>
          <w:bookmarkStart w:id="36574" w:name="_Toc499822659"/>
          <w:bookmarkStart w:id="36575" w:name="_Toc499822906"/>
          <w:bookmarkStart w:id="36576" w:name="_Toc499823317"/>
          <w:bookmarkStart w:id="36577" w:name="_Toc499837495"/>
          <w:bookmarkStart w:id="36578" w:name="_Toc499837656"/>
          <w:bookmarkStart w:id="36579" w:name="_Toc499837817"/>
          <w:bookmarkStart w:id="36580" w:name="_Toc499837978"/>
          <w:bookmarkStart w:id="36581" w:name="_Toc499838139"/>
          <w:bookmarkStart w:id="36582" w:name="_Toc499838300"/>
          <w:bookmarkStart w:id="36583" w:name="_Toc499838461"/>
          <w:bookmarkStart w:id="36584" w:name="_Toc499838622"/>
          <w:bookmarkStart w:id="36585" w:name="_Toc499838783"/>
          <w:bookmarkStart w:id="36586" w:name="_Toc499838944"/>
          <w:bookmarkStart w:id="36587" w:name="_Toc499839105"/>
          <w:bookmarkStart w:id="36588" w:name="_Toc499839266"/>
          <w:bookmarkStart w:id="36589" w:name="_Toc499839427"/>
          <w:bookmarkStart w:id="36590" w:name="_Toc499839687"/>
          <w:bookmarkStart w:id="36591" w:name="_Toc499823622"/>
          <w:bookmarkStart w:id="36592" w:name="_Toc499823930"/>
          <w:bookmarkStart w:id="36593" w:name="_Toc499839848"/>
          <w:bookmarkStart w:id="36594" w:name="_Toc499824176"/>
          <w:bookmarkStart w:id="36595" w:name="_Toc499824775"/>
          <w:bookmarkStart w:id="36596" w:name="_Toc499825078"/>
          <w:bookmarkStart w:id="36597" w:name="_Toc499840009"/>
          <w:bookmarkStart w:id="36598" w:name="_Toc499840170"/>
          <w:bookmarkStart w:id="36599" w:name="_Toc499825321"/>
          <w:bookmarkStart w:id="36600" w:name="_Toc499840331"/>
          <w:bookmarkStart w:id="36601" w:name="_Toc499825626"/>
          <w:bookmarkStart w:id="36602" w:name="_Toc499840492"/>
          <w:bookmarkStart w:id="36603" w:name="_Toc499840653"/>
          <w:bookmarkStart w:id="36604" w:name="_Toc499840814"/>
          <w:bookmarkStart w:id="36605" w:name="_Toc499840975"/>
          <w:bookmarkStart w:id="36606" w:name="_Toc499825809"/>
          <w:bookmarkStart w:id="36607" w:name="_Toc499826111"/>
          <w:bookmarkStart w:id="36608" w:name="_Toc499826347"/>
          <w:bookmarkStart w:id="36609" w:name="_Toc499826650"/>
          <w:bookmarkStart w:id="36610" w:name="_Toc499826831"/>
          <w:bookmarkStart w:id="36611" w:name="_Toc499841136"/>
          <w:bookmarkStart w:id="36612" w:name="_Toc499827010"/>
          <w:bookmarkStart w:id="36613" w:name="_Toc499825368"/>
          <w:bookmarkStart w:id="36614" w:name="_Toc499827190"/>
          <w:bookmarkStart w:id="36615" w:name="_Toc499825890"/>
          <w:bookmarkStart w:id="36616" w:name="_Toc499826289"/>
          <w:bookmarkStart w:id="36617" w:name="_Toc499826745"/>
          <w:bookmarkStart w:id="36618" w:name="_Toc499827371"/>
          <w:bookmarkStart w:id="36619" w:name="_Toc499827547"/>
          <w:bookmarkStart w:id="36620" w:name="_Toc499827081"/>
          <w:bookmarkStart w:id="36621" w:name="_Toc499827416"/>
          <w:bookmarkStart w:id="36622" w:name="_Toc499827837"/>
          <w:bookmarkStart w:id="36623" w:name="_Toc499828082"/>
          <w:bookmarkStart w:id="36624" w:name="_Toc499828317"/>
          <w:bookmarkStart w:id="36625" w:name="_Toc499828560"/>
          <w:bookmarkStart w:id="36626" w:name="_Toc499828865"/>
          <w:bookmarkStart w:id="36627" w:name="_Toc499829112"/>
          <w:bookmarkStart w:id="36628" w:name="_Toc499828226"/>
          <w:bookmarkStart w:id="36629" w:name="_Toc499826758"/>
          <w:bookmarkStart w:id="36630" w:name="_Toc499827256"/>
          <w:bookmarkStart w:id="36631" w:name="_Toc499827739"/>
          <w:bookmarkStart w:id="36632" w:name="_Toc499827106"/>
          <w:bookmarkStart w:id="36633" w:name="_Toc499828631"/>
          <w:bookmarkStart w:id="36634" w:name="_Toc499829370"/>
          <w:bookmarkStart w:id="36635" w:name="_Toc499828350"/>
          <w:bookmarkStart w:id="36636" w:name="_Toc499829405"/>
          <w:bookmarkStart w:id="36637" w:name="_Toc499829703"/>
          <w:bookmarkStart w:id="36638" w:name="_Toc499830006"/>
          <w:bookmarkStart w:id="36639" w:name="_Toc499828742"/>
          <w:bookmarkStart w:id="36640" w:name="_Toc499830136"/>
          <w:bookmarkStart w:id="36641" w:name="_Toc499830381"/>
          <w:bookmarkStart w:id="36642" w:name="_Toc499830683"/>
          <w:bookmarkStart w:id="36643" w:name="_Toc499830944"/>
          <w:bookmarkStart w:id="36644" w:name="_Toc499831191"/>
          <w:bookmarkStart w:id="36645" w:name="_Toc499831666"/>
          <w:bookmarkStart w:id="36646" w:name="_Toc499832141"/>
          <w:bookmarkStart w:id="36647" w:name="_Toc499833063"/>
          <w:bookmarkStart w:id="36648" w:name="_Toc499833509"/>
          <w:bookmarkStart w:id="36649" w:name="_Toc499833820"/>
          <w:bookmarkStart w:id="36650" w:name="_Toc499834073"/>
          <w:bookmarkStart w:id="36651" w:name="_Toc499834463"/>
          <w:bookmarkStart w:id="36652" w:name="_Toc499834795"/>
          <w:bookmarkStart w:id="36653" w:name="_Toc499835127"/>
          <w:bookmarkStart w:id="36654" w:name="_Toc499834313"/>
          <w:bookmarkStart w:id="36655" w:name="_Toc499835461"/>
          <w:bookmarkStart w:id="36656" w:name="_Toc499835800"/>
          <w:bookmarkStart w:id="36657" w:name="_Toc499835006"/>
          <w:bookmarkStart w:id="36658" w:name="_Toc499836056"/>
          <w:bookmarkStart w:id="36659" w:name="_Toc499837121"/>
          <w:bookmarkStart w:id="36660" w:name="_Toc499837512"/>
          <w:bookmarkStart w:id="36661" w:name="_Toc499837846"/>
          <w:bookmarkStart w:id="36662" w:name="_Toc499838180"/>
          <w:bookmarkStart w:id="36663" w:name="_Toc499842757"/>
          <w:bookmarkStart w:id="36664" w:name="_Toc499843422"/>
          <w:bookmarkEnd w:id="36269"/>
          <w:bookmarkEnd w:id="36270"/>
          <w:bookmarkEnd w:id="36271"/>
          <w:bookmarkEnd w:id="36272"/>
          <w:bookmarkEnd w:id="36273"/>
          <w:bookmarkEnd w:id="36274"/>
          <w:bookmarkEnd w:id="36275"/>
          <w:bookmarkEnd w:id="36276"/>
          <w:bookmarkEnd w:id="36277"/>
          <w:bookmarkEnd w:id="36278"/>
          <w:bookmarkEnd w:id="36279"/>
          <w:bookmarkEnd w:id="36280"/>
          <w:bookmarkEnd w:id="36281"/>
          <w:bookmarkEnd w:id="36282"/>
          <w:bookmarkEnd w:id="36283"/>
          <w:bookmarkEnd w:id="36284"/>
          <w:bookmarkEnd w:id="36285"/>
          <w:bookmarkEnd w:id="36286"/>
          <w:bookmarkEnd w:id="36287"/>
          <w:bookmarkEnd w:id="36288"/>
          <w:bookmarkEnd w:id="36289"/>
          <w:bookmarkEnd w:id="36290"/>
          <w:bookmarkEnd w:id="36291"/>
          <w:bookmarkEnd w:id="36292"/>
          <w:bookmarkEnd w:id="36293"/>
          <w:bookmarkEnd w:id="36294"/>
          <w:bookmarkEnd w:id="36295"/>
          <w:bookmarkEnd w:id="36296"/>
          <w:bookmarkEnd w:id="36297"/>
          <w:bookmarkEnd w:id="36298"/>
          <w:bookmarkEnd w:id="36299"/>
          <w:bookmarkEnd w:id="36300"/>
          <w:bookmarkEnd w:id="36301"/>
          <w:bookmarkEnd w:id="36302"/>
          <w:bookmarkEnd w:id="36303"/>
          <w:bookmarkEnd w:id="36304"/>
          <w:bookmarkEnd w:id="36305"/>
          <w:bookmarkEnd w:id="36306"/>
          <w:bookmarkEnd w:id="36307"/>
          <w:bookmarkEnd w:id="36308"/>
          <w:bookmarkEnd w:id="36309"/>
          <w:bookmarkEnd w:id="36310"/>
          <w:bookmarkEnd w:id="36311"/>
          <w:bookmarkEnd w:id="36312"/>
          <w:bookmarkEnd w:id="36313"/>
          <w:bookmarkEnd w:id="36314"/>
          <w:bookmarkEnd w:id="36315"/>
          <w:bookmarkEnd w:id="36316"/>
          <w:bookmarkEnd w:id="36317"/>
          <w:bookmarkEnd w:id="36318"/>
          <w:bookmarkEnd w:id="36319"/>
          <w:bookmarkEnd w:id="36320"/>
          <w:bookmarkEnd w:id="36321"/>
          <w:bookmarkEnd w:id="36322"/>
          <w:bookmarkEnd w:id="36323"/>
          <w:bookmarkEnd w:id="36324"/>
          <w:bookmarkEnd w:id="36325"/>
          <w:bookmarkEnd w:id="36326"/>
          <w:bookmarkEnd w:id="36327"/>
          <w:bookmarkEnd w:id="36328"/>
          <w:bookmarkEnd w:id="36329"/>
          <w:bookmarkEnd w:id="36330"/>
          <w:bookmarkEnd w:id="36331"/>
          <w:bookmarkEnd w:id="36332"/>
          <w:bookmarkEnd w:id="36333"/>
          <w:bookmarkEnd w:id="36334"/>
          <w:bookmarkEnd w:id="36335"/>
          <w:bookmarkEnd w:id="36336"/>
          <w:bookmarkEnd w:id="36337"/>
          <w:bookmarkEnd w:id="36338"/>
          <w:bookmarkEnd w:id="36339"/>
          <w:bookmarkEnd w:id="36340"/>
          <w:bookmarkEnd w:id="36341"/>
          <w:bookmarkEnd w:id="36342"/>
          <w:bookmarkEnd w:id="36343"/>
          <w:bookmarkEnd w:id="36344"/>
          <w:bookmarkEnd w:id="36345"/>
          <w:bookmarkEnd w:id="36346"/>
          <w:bookmarkEnd w:id="36347"/>
          <w:bookmarkEnd w:id="36348"/>
          <w:bookmarkEnd w:id="36349"/>
          <w:bookmarkEnd w:id="36350"/>
          <w:bookmarkEnd w:id="36351"/>
          <w:bookmarkEnd w:id="36352"/>
          <w:bookmarkEnd w:id="36353"/>
          <w:bookmarkEnd w:id="36354"/>
          <w:bookmarkEnd w:id="36355"/>
          <w:bookmarkEnd w:id="36356"/>
          <w:bookmarkEnd w:id="36357"/>
          <w:bookmarkEnd w:id="36358"/>
          <w:bookmarkEnd w:id="36359"/>
          <w:bookmarkEnd w:id="36360"/>
          <w:bookmarkEnd w:id="36361"/>
          <w:bookmarkEnd w:id="36362"/>
          <w:bookmarkEnd w:id="36363"/>
          <w:bookmarkEnd w:id="36364"/>
          <w:bookmarkEnd w:id="36365"/>
          <w:bookmarkEnd w:id="36366"/>
          <w:bookmarkEnd w:id="36367"/>
          <w:bookmarkEnd w:id="36368"/>
          <w:bookmarkEnd w:id="36369"/>
          <w:bookmarkEnd w:id="36370"/>
          <w:bookmarkEnd w:id="36371"/>
          <w:bookmarkEnd w:id="36372"/>
          <w:bookmarkEnd w:id="36373"/>
          <w:bookmarkEnd w:id="36374"/>
          <w:bookmarkEnd w:id="36375"/>
          <w:bookmarkEnd w:id="36376"/>
          <w:bookmarkEnd w:id="36377"/>
          <w:bookmarkEnd w:id="36378"/>
          <w:bookmarkEnd w:id="36379"/>
          <w:bookmarkEnd w:id="36380"/>
          <w:bookmarkEnd w:id="36381"/>
          <w:bookmarkEnd w:id="36382"/>
          <w:bookmarkEnd w:id="36383"/>
          <w:bookmarkEnd w:id="36384"/>
          <w:bookmarkEnd w:id="36385"/>
          <w:bookmarkEnd w:id="36386"/>
          <w:bookmarkEnd w:id="36387"/>
          <w:bookmarkEnd w:id="36388"/>
          <w:bookmarkEnd w:id="36389"/>
          <w:bookmarkEnd w:id="36390"/>
          <w:bookmarkEnd w:id="36391"/>
          <w:bookmarkEnd w:id="36392"/>
          <w:bookmarkEnd w:id="36393"/>
          <w:bookmarkEnd w:id="36394"/>
          <w:bookmarkEnd w:id="36395"/>
          <w:bookmarkEnd w:id="36396"/>
          <w:bookmarkEnd w:id="36397"/>
          <w:bookmarkEnd w:id="36398"/>
          <w:bookmarkEnd w:id="36399"/>
          <w:bookmarkEnd w:id="36400"/>
          <w:bookmarkEnd w:id="36401"/>
          <w:bookmarkEnd w:id="36402"/>
          <w:bookmarkEnd w:id="36403"/>
          <w:bookmarkEnd w:id="36404"/>
          <w:bookmarkEnd w:id="36405"/>
          <w:bookmarkEnd w:id="36406"/>
          <w:bookmarkEnd w:id="36407"/>
          <w:bookmarkEnd w:id="36408"/>
          <w:bookmarkEnd w:id="36409"/>
          <w:bookmarkEnd w:id="36410"/>
          <w:bookmarkEnd w:id="36411"/>
          <w:bookmarkEnd w:id="36412"/>
          <w:bookmarkEnd w:id="36413"/>
          <w:bookmarkEnd w:id="36414"/>
          <w:bookmarkEnd w:id="36415"/>
          <w:bookmarkEnd w:id="36416"/>
          <w:bookmarkEnd w:id="36417"/>
          <w:bookmarkEnd w:id="36418"/>
          <w:bookmarkEnd w:id="36419"/>
          <w:bookmarkEnd w:id="36420"/>
          <w:bookmarkEnd w:id="36421"/>
          <w:bookmarkEnd w:id="36422"/>
          <w:bookmarkEnd w:id="36423"/>
          <w:bookmarkEnd w:id="36424"/>
          <w:bookmarkEnd w:id="36425"/>
          <w:bookmarkEnd w:id="36426"/>
          <w:bookmarkEnd w:id="36427"/>
          <w:bookmarkEnd w:id="36428"/>
          <w:bookmarkEnd w:id="36429"/>
          <w:bookmarkEnd w:id="36430"/>
          <w:bookmarkEnd w:id="36431"/>
          <w:bookmarkEnd w:id="36432"/>
          <w:bookmarkEnd w:id="36433"/>
          <w:bookmarkEnd w:id="36434"/>
          <w:bookmarkEnd w:id="36435"/>
          <w:bookmarkEnd w:id="36436"/>
          <w:bookmarkEnd w:id="36437"/>
          <w:bookmarkEnd w:id="36438"/>
          <w:bookmarkEnd w:id="36439"/>
          <w:bookmarkEnd w:id="36440"/>
          <w:bookmarkEnd w:id="36441"/>
          <w:bookmarkEnd w:id="36442"/>
          <w:bookmarkEnd w:id="36443"/>
          <w:bookmarkEnd w:id="36444"/>
          <w:bookmarkEnd w:id="36445"/>
          <w:bookmarkEnd w:id="36446"/>
          <w:bookmarkEnd w:id="36447"/>
          <w:bookmarkEnd w:id="36448"/>
          <w:bookmarkEnd w:id="36449"/>
          <w:bookmarkEnd w:id="36450"/>
          <w:bookmarkEnd w:id="36451"/>
          <w:bookmarkEnd w:id="36452"/>
          <w:bookmarkEnd w:id="36453"/>
          <w:bookmarkEnd w:id="36454"/>
          <w:bookmarkEnd w:id="36455"/>
          <w:bookmarkEnd w:id="36456"/>
          <w:bookmarkEnd w:id="36457"/>
          <w:bookmarkEnd w:id="36458"/>
          <w:bookmarkEnd w:id="36459"/>
          <w:bookmarkEnd w:id="36460"/>
          <w:bookmarkEnd w:id="36461"/>
          <w:bookmarkEnd w:id="36462"/>
          <w:bookmarkEnd w:id="36463"/>
          <w:bookmarkEnd w:id="36464"/>
          <w:bookmarkEnd w:id="36465"/>
          <w:bookmarkEnd w:id="36466"/>
          <w:bookmarkEnd w:id="36467"/>
          <w:bookmarkEnd w:id="36468"/>
          <w:bookmarkEnd w:id="36469"/>
          <w:bookmarkEnd w:id="36470"/>
          <w:bookmarkEnd w:id="36471"/>
          <w:bookmarkEnd w:id="36472"/>
          <w:bookmarkEnd w:id="36473"/>
          <w:bookmarkEnd w:id="36474"/>
          <w:bookmarkEnd w:id="36475"/>
          <w:bookmarkEnd w:id="36476"/>
          <w:bookmarkEnd w:id="36477"/>
          <w:bookmarkEnd w:id="36478"/>
          <w:bookmarkEnd w:id="36479"/>
          <w:bookmarkEnd w:id="36480"/>
          <w:bookmarkEnd w:id="36481"/>
          <w:bookmarkEnd w:id="36482"/>
          <w:bookmarkEnd w:id="36483"/>
          <w:bookmarkEnd w:id="36484"/>
          <w:bookmarkEnd w:id="36485"/>
          <w:bookmarkEnd w:id="36486"/>
          <w:bookmarkEnd w:id="36487"/>
          <w:bookmarkEnd w:id="36488"/>
          <w:bookmarkEnd w:id="36489"/>
          <w:bookmarkEnd w:id="36490"/>
          <w:bookmarkEnd w:id="36491"/>
          <w:bookmarkEnd w:id="36492"/>
          <w:bookmarkEnd w:id="36493"/>
          <w:bookmarkEnd w:id="36494"/>
          <w:bookmarkEnd w:id="36495"/>
          <w:bookmarkEnd w:id="36496"/>
          <w:bookmarkEnd w:id="36497"/>
          <w:bookmarkEnd w:id="36498"/>
          <w:bookmarkEnd w:id="36499"/>
          <w:bookmarkEnd w:id="36500"/>
          <w:bookmarkEnd w:id="36501"/>
          <w:bookmarkEnd w:id="36502"/>
          <w:bookmarkEnd w:id="36503"/>
          <w:bookmarkEnd w:id="36504"/>
          <w:bookmarkEnd w:id="36505"/>
          <w:bookmarkEnd w:id="36506"/>
          <w:bookmarkEnd w:id="36507"/>
          <w:bookmarkEnd w:id="36508"/>
          <w:bookmarkEnd w:id="36509"/>
          <w:bookmarkEnd w:id="36510"/>
          <w:bookmarkEnd w:id="36511"/>
          <w:bookmarkEnd w:id="36512"/>
          <w:bookmarkEnd w:id="36513"/>
          <w:bookmarkEnd w:id="36514"/>
          <w:bookmarkEnd w:id="36515"/>
          <w:bookmarkEnd w:id="36516"/>
          <w:bookmarkEnd w:id="36517"/>
          <w:bookmarkEnd w:id="36518"/>
          <w:bookmarkEnd w:id="36519"/>
          <w:bookmarkEnd w:id="36520"/>
          <w:bookmarkEnd w:id="36521"/>
          <w:bookmarkEnd w:id="36522"/>
          <w:bookmarkEnd w:id="36523"/>
          <w:bookmarkEnd w:id="36524"/>
          <w:bookmarkEnd w:id="36525"/>
          <w:bookmarkEnd w:id="36526"/>
          <w:bookmarkEnd w:id="36527"/>
          <w:bookmarkEnd w:id="36528"/>
          <w:bookmarkEnd w:id="36529"/>
          <w:bookmarkEnd w:id="36530"/>
          <w:bookmarkEnd w:id="36531"/>
          <w:bookmarkEnd w:id="36532"/>
          <w:bookmarkEnd w:id="36533"/>
          <w:bookmarkEnd w:id="36534"/>
          <w:bookmarkEnd w:id="36535"/>
          <w:bookmarkEnd w:id="36536"/>
          <w:bookmarkEnd w:id="36537"/>
          <w:bookmarkEnd w:id="36538"/>
          <w:bookmarkEnd w:id="36539"/>
          <w:bookmarkEnd w:id="36540"/>
          <w:bookmarkEnd w:id="36541"/>
          <w:bookmarkEnd w:id="36542"/>
          <w:bookmarkEnd w:id="36543"/>
          <w:bookmarkEnd w:id="36544"/>
          <w:bookmarkEnd w:id="36545"/>
          <w:bookmarkEnd w:id="36546"/>
          <w:bookmarkEnd w:id="36547"/>
          <w:bookmarkEnd w:id="36548"/>
          <w:bookmarkEnd w:id="36549"/>
          <w:bookmarkEnd w:id="36550"/>
          <w:bookmarkEnd w:id="36551"/>
          <w:bookmarkEnd w:id="36552"/>
          <w:bookmarkEnd w:id="36553"/>
          <w:bookmarkEnd w:id="36554"/>
          <w:bookmarkEnd w:id="36555"/>
          <w:bookmarkEnd w:id="36556"/>
          <w:bookmarkEnd w:id="36557"/>
          <w:bookmarkEnd w:id="36558"/>
          <w:bookmarkEnd w:id="36559"/>
          <w:bookmarkEnd w:id="36560"/>
          <w:bookmarkEnd w:id="36561"/>
          <w:bookmarkEnd w:id="36562"/>
          <w:bookmarkEnd w:id="36563"/>
          <w:bookmarkEnd w:id="36564"/>
          <w:bookmarkEnd w:id="36565"/>
          <w:bookmarkEnd w:id="36566"/>
          <w:bookmarkEnd w:id="36567"/>
          <w:bookmarkEnd w:id="36568"/>
          <w:bookmarkEnd w:id="36569"/>
          <w:bookmarkEnd w:id="36570"/>
          <w:bookmarkEnd w:id="36571"/>
          <w:bookmarkEnd w:id="36572"/>
          <w:bookmarkEnd w:id="36573"/>
          <w:bookmarkEnd w:id="36574"/>
          <w:bookmarkEnd w:id="36575"/>
          <w:bookmarkEnd w:id="36576"/>
          <w:bookmarkEnd w:id="36577"/>
          <w:bookmarkEnd w:id="36578"/>
          <w:bookmarkEnd w:id="36579"/>
          <w:bookmarkEnd w:id="36580"/>
          <w:bookmarkEnd w:id="36581"/>
          <w:bookmarkEnd w:id="36582"/>
          <w:bookmarkEnd w:id="36583"/>
          <w:bookmarkEnd w:id="36584"/>
          <w:bookmarkEnd w:id="36585"/>
          <w:bookmarkEnd w:id="36586"/>
          <w:bookmarkEnd w:id="36587"/>
          <w:bookmarkEnd w:id="36588"/>
          <w:bookmarkEnd w:id="36589"/>
          <w:bookmarkEnd w:id="36590"/>
          <w:bookmarkEnd w:id="36591"/>
          <w:bookmarkEnd w:id="36592"/>
          <w:bookmarkEnd w:id="36593"/>
          <w:bookmarkEnd w:id="36594"/>
          <w:bookmarkEnd w:id="36595"/>
          <w:bookmarkEnd w:id="36596"/>
          <w:bookmarkEnd w:id="36597"/>
          <w:bookmarkEnd w:id="36598"/>
          <w:bookmarkEnd w:id="36599"/>
          <w:bookmarkEnd w:id="36600"/>
          <w:bookmarkEnd w:id="36601"/>
          <w:bookmarkEnd w:id="36602"/>
          <w:bookmarkEnd w:id="36603"/>
          <w:bookmarkEnd w:id="36604"/>
          <w:bookmarkEnd w:id="36605"/>
          <w:bookmarkEnd w:id="36606"/>
          <w:bookmarkEnd w:id="36607"/>
          <w:bookmarkEnd w:id="36608"/>
          <w:bookmarkEnd w:id="36609"/>
          <w:bookmarkEnd w:id="36610"/>
          <w:bookmarkEnd w:id="36611"/>
          <w:bookmarkEnd w:id="36612"/>
          <w:bookmarkEnd w:id="36613"/>
          <w:bookmarkEnd w:id="36614"/>
          <w:bookmarkEnd w:id="36615"/>
          <w:bookmarkEnd w:id="36616"/>
          <w:bookmarkEnd w:id="36617"/>
          <w:bookmarkEnd w:id="36618"/>
          <w:bookmarkEnd w:id="36619"/>
          <w:bookmarkEnd w:id="36620"/>
          <w:bookmarkEnd w:id="36621"/>
          <w:bookmarkEnd w:id="36622"/>
          <w:bookmarkEnd w:id="36623"/>
          <w:bookmarkEnd w:id="36624"/>
          <w:bookmarkEnd w:id="36625"/>
          <w:bookmarkEnd w:id="36626"/>
          <w:bookmarkEnd w:id="36627"/>
          <w:bookmarkEnd w:id="36628"/>
          <w:bookmarkEnd w:id="36629"/>
          <w:bookmarkEnd w:id="36630"/>
          <w:bookmarkEnd w:id="36631"/>
          <w:bookmarkEnd w:id="36632"/>
          <w:bookmarkEnd w:id="36633"/>
          <w:bookmarkEnd w:id="36634"/>
          <w:bookmarkEnd w:id="36635"/>
          <w:bookmarkEnd w:id="36636"/>
          <w:bookmarkEnd w:id="36637"/>
          <w:bookmarkEnd w:id="36638"/>
          <w:bookmarkEnd w:id="36639"/>
          <w:bookmarkEnd w:id="36640"/>
          <w:bookmarkEnd w:id="36641"/>
          <w:bookmarkEnd w:id="36642"/>
          <w:bookmarkEnd w:id="36643"/>
          <w:bookmarkEnd w:id="36644"/>
          <w:bookmarkEnd w:id="36645"/>
          <w:bookmarkEnd w:id="36646"/>
          <w:bookmarkEnd w:id="36647"/>
          <w:bookmarkEnd w:id="36648"/>
          <w:bookmarkEnd w:id="36649"/>
          <w:bookmarkEnd w:id="36650"/>
          <w:bookmarkEnd w:id="36651"/>
          <w:bookmarkEnd w:id="36652"/>
          <w:bookmarkEnd w:id="36653"/>
          <w:bookmarkEnd w:id="36654"/>
          <w:bookmarkEnd w:id="36655"/>
          <w:bookmarkEnd w:id="36656"/>
          <w:bookmarkEnd w:id="36657"/>
          <w:bookmarkEnd w:id="36658"/>
          <w:bookmarkEnd w:id="36659"/>
          <w:bookmarkEnd w:id="36660"/>
          <w:bookmarkEnd w:id="36661"/>
          <w:bookmarkEnd w:id="36662"/>
          <w:bookmarkEnd w:id="36663"/>
          <w:bookmarkEnd w:id="36664"/>
        </w:del>
      </w:ins>
    </w:p>
    <w:p w14:paraId="0CC5CF34" w14:textId="11BE3B01" w:rsidR="000C117E" w:rsidRPr="00B7686C" w:rsidRDefault="00946277">
      <w:pPr>
        <w:jc w:val="both"/>
        <w:rPr>
          <w:ins w:id="36665" w:author="Ole-Martin Hanstveit" w:date="2017-11-27T12:31:00Z"/>
          <w:del w:id="36666" w:author="Morten Lerstad Solli" w:date="2017-11-29T15:13:00Z"/>
          <w:lang w:val="en-US"/>
        </w:rPr>
        <w:pPrChange w:id="36667" w:author="Oscar Herman Kise" w:date="2017-11-30T20:05:00Z">
          <w:pPr/>
        </w:pPrChange>
      </w:pPr>
      <w:ins w:id="36668" w:author="Ole-Martin Hanstveit" w:date="2017-11-27T11:48:00Z">
        <w:del w:id="36669" w:author="Morten Lerstad Solli" w:date="2017-11-29T15:13:00Z">
          <w:r w:rsidRPr="00B7686C">
            <w:rPr>
              <w:lang w:val="en-US"/>
            </w:rPr>
            <w:delText xml:space="preserve">To be able to pick up objects specified by shape, there needs to be a </w:delText>
          </w:r>
        </w:del>
      </w:ins>
      <w:ins w:id="36670" w:author="Ole-Martin Hanstveit" w:date="2017-11-27T11:49:00Z">
        <w:del w:id="36671" w:author="Morten Lerstad Solli" w:date="2017-11-29T15:13:00Z">
          <w:r w:rsidRPr="00B7686C">
            <w:rPr>
              <w:lang w:val="en-US"/>
            </w:rPr>
            <w:delText xml:space="preserve">method for detecting shapes. </w:delText>
          </w:r>
        </w:del>
      </w:ins>
      <w:ins w:id="36672" w:author="Ole-Martin Hanstveit" w:date="2017-11-27T12:00:00Z">
        <w:del w:id="36673" w:author="Morten Lerstad Solli" w:date="2017-11-29T15:13:00Z">
          <w:r w:rsidR="00F27BD1" w:rsidRPr="00B7686C">
            <w:rPr>
              <w:lang w:val="en-US"/>
            </w:rPr>
            <w:delText xml:space="preserve">This is done by the class </w:delText>
          </w:r>
          <w:r w:rsidR="00F27BD1" w:rsidRPr="00B7686C">
            <w:rPr>
              <w:i/>
              <w:lang w:val="en-US"/>
            </w:rPr>
            <w:delText>ShapeDetection</w:delText>
          </w:r>
          <w:r w:rsidR="00F27BD1" w:rsidRPr="00B7686C">
            <w:rPr>
              <w:lang w:val="en-US"/>
            </w:rPr>
            <w:delText xml:space="preserve">. </w:delText>
          </w:r>
        </w:del>
      </w:ins>
      <w:ins w:id="36674" w:author="Ole-Martin Hanstveit" w:date="2017-11-27T12:01:00Z">
        <w:del w:id="36675" w:author="Morten Lerstad Solli" w:date="2017-11-29T15:13:00Z">
          <w:r w:rsidR="00F27BD1" w:rsidRPr="00B7686C">
            <w:rPr>
              <w:lang w:val="en-US"/>
            </w:rPr>
            <w:delText>It processes a t</w:delText>
          </w:r>
        </w:del>
      </w:ins>
      <w:ins w:id="36676" w:author="Ole-Martin Hanstveit" w:date="2017-11-27T12:09:00Z">
        <w:del w:id="36677" w:author="Morten Lerstad Solli" w:date="2017-11-29T15:13:00Z">
          <w:r w:rsidR="00F27BD1" w:rsidRPr="00B7686C">
            <w:rPr>
              <w:lang w:val="en-US"/>
            </w:rPr>
            <w:delText>h</w:delText>
          </w:r>
        </w:del>
      </w:ins>
      <w:ins w:id="36678" w:author="Ole-Martin Hanstveit" w:date="2017-11-27T12:01:00Z">
        <w:del w:id="36679" w:author="Morten Lerstad Solli" w:date="2017-11-29T15:13:00Z">
          <w:r w:rsidR="00F27BD1" w:rsidRPr="00B7686C">
            <w:rPr>
              <w:lang w:val="en-US"/>
            </w:rPr>
            <w:delText xml:space="preserve">resholded image </w:delText>
          </w:r>
        </w:del>
      </w:ins>
      <w:ins w:id="36680" w:author="Ole-Martin Hanstveit" w:date="2017-11-27T12:09:00Z">
        <w:del w:id="36681" w:author="Morten Lerstad Solli" w:date="2017-11-29T15:13:00Z">
          <w:r w:rsidR="00F27BD1" w:rsidRPr="00B7686C">
            <w:rPr>
              <w:lang w:val="en-US"/>
            </w:rPr>
            <w:delText xml:space="preserve">that contains a </w:delText>
          </w:r>
        </w:del>
      </w:ins>
      <w:ins w:id="36682" w:author="Ole-Martin Hanstveit" w:date="2017-11-27T12:01:00Z">
        <w:del w:id="36683" w:author="Morten Lerstad Solli" w:date="2017-11-29T15:13:00Z">
          <w:r w:rsidR="00F27BD1" w:rsidRPr="00B7686C">
            <w:rPr>
              <w:lang w:val="en-US"/>
            </w:rPr>
            <w:delText>black background</w:delText>
          </w:r>
        </w:del>
      </w:ins>
      <w:ins w:id="36684" w:author="Ole-Martin Hanstveit" w:date="2017-11-27T12:10:00Z">
        <w:del w:id="36685" w:author="Morten Lerstad Solli" w:date="2017-11-29T15:13:00Z">
          <w:r w:rsidR="00F27BD1" w:rsidRPr="00B7686C">
            <w:rPr>
              <w:lang w:val="en-US"/>
            </w:rPr>
            <w:delText xml:space="preserve"> and</w:delText>
          </w:r>
        </w:del>
      </w:ins>
      <w:ins w:id="36686" w:author="Ole-Martin Hanstveit" w:date="2017-11-27T12:01:00Z">
        <w:del w:id="36687" w:author="Morten Lerstad Solli" w:date="2017-11-29T15:13:00Z">
          <w:r w:rsidR="00F27BD1" w:rsidRPr="00B7686C">
            <w:rPr>
              <w:lang w:val="en-US"/>
            </w:rPr>
            <w:delText xml:space="preserve"> objects </w:delText>
          </w:r>
        </w:del>
      </w:ins>
      <w:ins w:id="36688" w:author="Ole-Martin Hanstveit" w:date="2017-11-27T12:10:00Z">
        <w:del w:id="36689" w:author="Morten Lerstad Solli" w:date="2017-11-29T15:13:00Z">
          <w:r w:rsidR="00C17F42" w:rsidRPr="00B7686C">
            <w:rPr>
              <w:lang w:val="en-US"/>
            </w:rPr>
            <w:delText>as</w:delText>
          </w:r>
        </w:del>
      </w:ins>
      <w:ins w:id="36690" w:author="Ole-Martin Hanstveit" w:date="2017-11-27T12:01:00Z">
        <w:del w:id="36691" w:author="Morten Lerstad Solli" w:date="2017-11-29T15:13:00Z">
          <w:r w:rsidR="00F27BD1" w:rsidRPr="00B7686C">
            <w:rPr>
              <w:lang w:val="en-US"/>
            </w:rPr>
            <w:delText xml:space="preserve"> white</w:delText>
          </w:r>
        </w:del>
      </w:ins>
      <w:ins w:id="36692" w:author="Ole-Martin Hanstveit" w:date="2017-11-27T12:10:00Z">
        <w:del w:id="36693" w:author="Morten Lerstad Solli" w:date="2017-11-29T15:13:00Z">
          <w:r w:rsidR="00C17F42" w:rsidRPr="00B7686C">
            <w:rPr>
              <w:lang w:val="en-US"/>
            </w:rPr>
            <w:delText xml:space="preserve"> pixels</w:delText>
          </w:r>
        </w:del>
      </w:ins>
      <w:ins w:id="36694" w:author="Ole-Martin Hanstveit" w:date="2017-11-27T12:01:00Z">
        <w:del w:id="36695" w:author="Morten Lerstad Solli" w:date="2017-11-29T15:13:00Z">
          <w:r w:rsidR="00F27BD1" w:rsidRPr="00B7686C">
            <w:rPr>
              <w:lang w:val="en-US"/>
            </w:rPr>
            <w:delText xml:space="preserve">. </w:delText>
          </w:r>
        </w:del>
      </w:ins>
      <w:ins w:id="36696" w:author="Ole-Martin Hanstveit" w:date="2017-11-27T15:43:00Z">
        <w:del w:id="36697" w:author="Morten Lerstad Solli" w:date="2017-11-29T15:13:00Z">
          <w:r w:rsidR="00A553C7" w:rsidRPr="00B7686C">
            <w:rPr>
              <w:lang w:val="en-US"/>
            </w:rPr>
            <w:delText xml:space="preserve">First, it applies </w:delText>
          </w:r>
          <w:r w:rsidR="00483A39" w:rsidRPr="00B7686C">
            <w:rPr>
              <w:lang w:val="en-US"/>
            </w:rPr>
            <w:delText>blurring to the image</w:delText>
          </w:r>
        </w:del>
      </w:ins>
      <w:ins w:id="36698" w:author="Oscar Herman Kise" w:date="2017-11-29T14:07:00Z">
        <w:del w:id="36699" w:author="Morten Lerstad Solli" w:date="2017-11-29T15:13:00Z">
          <w:r w:rsidR="00946F98">
            <w:rPr>
              <w:lang w:val="en-US"/>
            </w:rPr>
            <w:delText>.</w:delText>
          </w:r>
        </w:del>
      </w:ins>
      <w:ins w:id="36700" w:author="Ole-Martin Hanstveit" w:date="2017-11-27T15:43:00Z">
        <w:del w:id="36701" w:author="Morten Lerstad Solli" w:date="2017-11-29T15:13:00Z">
          <w:r w:rsidR="00483A39" w:rsidRPr="00B7686C" w:rsidDel="00946F98">
            <w:rPr>
              <w:lang w:val="en-US"/>
            </w:rPr>
            <w:delText>,</w:delText>
          </w:r>
          <w:r w:rsidR="00483A39" w:rsidRPr="00B7686C">
            <w:rPr>
              <w:lang w:val="en-US"/>
            </w:rPr>
            <w:delText xml:space="preserve"> </w:delText>
          </w:r>
        </w:del>
      </w:ins>
      <w:ins w:id="36702" w:author="Oscar Herman Kise" w:date="2017-11-29T14:07:00Z">
        <w:del w:id="36703" w:author="Morten Lerstad Solli" w:date="2017-11-29T15:13:00Z">
          <w:r w:rsidR="00946F98">
            <w:rPr>
              <w:lang w:val="en-US"/>
            </w:rPr>
            <w:delText>T</w:delText>
          </w:r>
        </w:del>
      </w:ins>
      <w:ins w:id="36704" w:author="Ole-Martin Hanstveit" w:date="2017-11-27T15:43:00Z">
        <w:del w:id="36705" w:author="Morten Lerstad Solli" w:date="2017-11-29T15:13:00Z">
          <w:r w:rsidR="00483A39" w:rsidRPr="00B7686C" w:rsidDel="00946F98">
            <w:rPr>
              <w:lang w:val="en-US"/>
            </w:rPr>
            <w:delText>t</w:delText>
          </w:r>
          <w:r w:rsidR="00483A39" w:rsidRPr="00B7686C">
            <w:rPr>
              <w:lang w:val="en-US"/>
            </w:rPr>
            <w:delText>his makes it more ideal for finding contours.</w:delText>
          </w:r>
        </w:del>
      </w:ins>
      <w:ins w:id="36706" w:author="Ole-Martin Hanstveit" w:date="2017-11-27T12:01:00Z">
        <w:del w:id="36707" w:author="Morten Lerstad Solli" w:date="2017-11-29T15:13:00Z">
          <w:r w:rsidR="00F27BD1" w:rsidRPr="00B7686C">
            <w:rPr>
              <w:lang w:val="en-US"/>
            </w:rPr>
            <w:delText xml:space="preserve"> </w:delText>
          </w:r>
        </w:del>
      </w:ins>
      <w:ins w:id="36708" w:author="Ole-Martin Hanstveit" w:date="2017-11-27T15:43:00Z">
        <w:del w:id="36709" w:author="Morten Lerstad Solli" w:date="2017-11-29T15:13:00Z">
          <w:r w:rsidR="00A553C7" w:rsidRPr="00B7686C">
            <w:rPr>
              <w:lang w:val="en-US"/>
            </w:rPr>
            <w:delText>Second</w:delText>
          </w:r>
        </w:del>
      </w:ins>
      <w:ins w:id="36710" w:author="Ole-Martin Hanstveit" w:date="2017-11-27T12:10:00Z">
        <w:del w:id="36711" w:author="Morten Lerstad Solli" w:date="2017-11-29T15:13:00Z">
          <w:r w:rsidR="00C17F42" w:rsidRPr="00B7686C">
            <w:rPr>
              <w:lang w:val="en-US"/>
            </w:rPr>
            <w:delText xml:space="preserve">, it finds the contours of each object. With these </w:delText>
          </w:r>
          <w:r w:rsidR="00C17F42" w:rsidRPr="00B7686C" w:rsidDel="00946F98">
            <w:rPr>
              <w:lang w:val="en-US"/>
            </w:rPr>
            <w:delText>contours</w:delText>
          </w:r>
        </w:del>
      </w:ins>
      <w:ins w:id="36712" w:author="Oscar Herman Kise" w:date="2017-11-29T14:07:00Z">
        <w:del w:id="36713" w:author="Morten Lerstad Solli" w:date="2017-11-29T15:13:00Z">
          <w:r w:rsidR="00946F98" w:rsidRPr="00B7686C">
            <w:rPr>
              <w:lang w:val="en-US"/>
            </w:rPr>
            <w:delText>contours,</w:delText>
          </w:r>
        </w:del>
      </w:ins>
      <w:ins w:id="36714" w:author="Ole-Martin Hanstveit" w:date="2017-11-27T12:10:00Z">
        <w:del w:id="36715" w:author="Morten Lerstad Solli" w:date="2017-11-29T15:13:00Z">
          <w:r w:rsidR="00C17F42" w:rsidRPr="00B7686C">
            <w:rPr>
              <w:lang w:val="en-US"/>
            </w:rPr>
            <w:delText xml:space="preserve"> it </w:delText>
          </w:r>
        </w:del>
      </w:ins>
      <w:ins w:id="36716" w:author="Ole-Martin Hanstveit" w:date="2017-11-27T12:11:00Z">
        <w:del w:id="36717" w:author="Morten Lerstad Solli" w:date="2017-11-29T15:13:00Z">
          <w:r w:rsidR="00C17F42" w:rsidRPr="00B7686C">
            <w:rPr>
              <w:lang w:val="en-US"/>
            </w:rPr>
            <w:delText xml:space="preserve">can determine the number of corners for each object. With the number of corners, it </w:delText>
          </w:r>
        </w:del>
      </w:ins>
      <w:ins w:id="36718" w:author="Ole-Martin Hanstveit" w:date="2017-11-27T12:12:00Z">
        <w:del w:id="36719" w:author="Morten Lerstad Solli" w:date="2017-11-29T15:13:00Z">
          <w:r w:rsidR="00C17F42" w:rsidRPr="00B7686C">
            <w:rPr>
              <w:lang w:val="en-US"/>
            </w:rPr>
            <w:delText xml:space="preserve">can </w:delText>
          </w:r>
          <w:r w:rsidR="00C17F42" w:rsidRPr="00B7686C" w:rsidDel="00CA4979">
            <w:rPr>
              <w:lang w:val="en-US"/>
            </w:rPr>
            <w:delText>find</w:delText>
          </w:r>
        </w:del>
      </w:ins>
      <w:ins w:id="36720" w:author="Oscar Herman Kise" w:date="2017-11-29T14:08:00Z">
        <w:del w:id="36721" w:author="Morten Lerstad Solli" w:date="2017-11-29T15:13:00Z">
          <w:r w:rsidR="00CA4979">
            <w:rPr>
              <w:lang w:val="en-US"/>
            </w:rPr>
            <w:delText>identify</w:delText>
          </w:r>
        </w:del>
      </w:ins>
      <w:ins w:id="36722" w:author="Ole-Martin Hanstveit" w:date="2017-11-27T12:12:00Z">
        <w:del w:id="36723" w:author="Morten Lerstad Solli" w:date="2017-11-29T15:13:00Z">
          <w:r w:rsidR="00C17F42" w:rsidRPr="00B7686C">
            <w:rPr>
              <w:lang w:val="en-US"/>
            </w:rPr>
            <w:delText xml:space="preserve"> the shape. In addition, it will check the width and height of </w:delText>
          </w:r>
        </w:del>
      </w:ins>
      <w:ins w:id="36724" w:author="Ole-Martin Hanstveit" w:date="2017-11-27T12:13:00Z">
        <w:del w:id="36725" w:author="Morten Lerstad Solli" w:date="2017-11-29T15:13:00Z">
          <w:r w:rsidR="00C17F42" w:rsidRPr="00B7686C">
            <w:rPr>
              <w:lang w:val="en-US"/>
            </w:rPr>
            <w:delText>objects</w:delText>
          </w:r>
        </w:del>
      </w:ins>
      <w:ins w:id="36726" w:author="Ole-Martin Hanstveit" w:date="2017-11-27T12:14:00Z">
        <w:del w:id="36727" w:author="Morten Lerstad Solli" w:date="2017-11-29T15:13:00Z">
          <w:r w:rsidR="00C17F42" w:rsidRPr="00B7686C">
            <w:rPr>
              <w:lang w:val="en-US"/>
            </w:rPr>
            <w:delText xml:space="preserve"> with 4 corners</w:delText>
          </w:r>
        </w:del>
      </w:ins>
      <w:ins w:id="36728" w:author="Ole-Martin Hanstveit" w:date="2017-11-27T12:13:00Z">
        <w:del w:id="36729" w:author="Morten Lerstad Solli" w:date="2017-11-29T15:13:00Z">
          <w:r w:rsidR="00C17F42" w:rsidRPr="00B7686C">
            <w:rPr>
              <w:lang w:val="en-US"/>
            </w:rPr>
            <w:delText xml:space="preserve"> to determine if it’s a square or rectangle.</w:delText>
          </w:r>
        </w:del>
      </w:ins>
      <w:ins w:id="36730" w:author="Ole-Martin Hanstveit" w:date="2017-11-27T12:14:00Z">
        <w:del w:id="36731" w:author="Morten Lerstad Solli" w:date="2017-11-29T15:13:00Z">
          <w:r w:rsidR="00C17F42" w:rsidRPr="00B7686C">
            <w:rPr>
              <w:lang w:val="en-US"/>
            </w:rPr>
            <w:delText xml:space="preserve"> </w:delText>
          </w:r>
        </w:del>
      </w:ins>
      <w:ins w:id="36732" w:author="Ole-Martin Hanstveit" w:date="2017-11-27T12:46:00Z">
        <w:del w:id="36733" w:author="Morten Lerstad Solli" w:date="2017-11-29T15:13:00Z">
          <w:r w:rsidR="008E3A2B" w:rsidRPr="00B7686C">
            <w:rPr>
              <w:lang w:val="en-US"/>
            </w:rPr>
            <w:delText xml:space="preserve">Each detected shape is marked with a description, as well as a box around it. </w:delText>
          </w:r>
        </w:del>
      </w:ins>
      <w:ins w:id="36734" w:author="Ole-Martin Hanstveit" w:date="2017-11-27T12:14:00Z">
        <w:del w:id="36735" w:author="Morten Lerstad Solli" w:date="2017-11-29T15:13:00Z">
          <w:r w:rsidR="00C17F42" w:rsidRPr="00B7686C">
            <w:rPr>
              <w:lang w:val="en-US"/>
            </w:rPr>
            <w:delText xml:space="preserve">Due to </w:delText>
          </w:r>
        </w:del>
      </w:ins>
      <w:ins w:id="36736" w:author="Ole-Martin Hanstveit" w:date="2017-11-27T12:15:00Z">
        <w:del w:id="36737" w:author="Morten Lerstad Solli" w:date="2017-11-29T15:13:00Z">
          <w:r w:rsidR="00C17F42" w:rsidRPr="00B7686C">
            <w:rPr>
              <w:lang w:val="en-US"/>
            </w:rPr>
            <w:delText>restricted image quality, there is an offset for number of corners for each shape, as well as width to height ratio for square objects.</w:delText>
          </w:r>
        </w:del>
      </w:ins>
      <w:bookmarkStart w:id="36738" w:name="_Toc499732728"/>
      <w:bookmarkStart w:id="36739" w:name="_Toc499732023"/>
      <w:bookmarkStart w:id="36740" w:name="_Toc499732886"/>
      <w:bookmarkStart w:id="36741" w:name="_Toc499732203"/>
      <w:bookmarkStart w:id="36742" w:name="_Toc499732385"/>
      <w:bookmarkStart w:id="36743" w:name="_Toc499732566"/>
      <w:bookmarkStart w:id="36744" w:name="_Toc499732801"/>
      <w:bookmarkStart w:id="36745" w:name="_Toc499733019"/>
      <w:bookmarkStart w:id="36746" w:name="_Toc499733176"/>
      <w:bookmarkStart w:id="36747" w:name="_Toc499733333"/>
      <w:bookmarkStart w:id="36748" w:name="_Toc499733490"/>
      <w:bookmarkStart w:id="36749" w:name="_Toc499733211"/>
      <w:bookmarkStart w:id="36750" w:name="_Toc499733682"/>
      <w:bookmarkStart w:id="36751" w:name="_Toc499733839"/>
      <w:bookmarkStart w:id="36752" w:name="_Toc499733996"/>
      <w:bookmarkStart w:id="36753" w:name="_Toc499737842"/>
      <w:bookmarkStart w:id="36754" w:name="_Toc499738140"/>
      <w:bookmarkStart w:id="36755" w:name="_Toc499739528"/>
      <w:bookmarkStart w:id="36756" w:name="_Toc499743856"/>
      <w:bookmarkStart w:id="36757" w:name="_Toc499748442"/>
      <w:bookmarkStart w:id="36758" w:name="_Toc499749156"/>
      <w:bookmarkStart w:id="36759" w:name="_Toc499749314"/>
      <w:bookmarkStart w:id="36760" w:name="_Toc499749472"/>
      <w:bookmarkStart w:id="36761" w:name="_Toc499749630"/>
      <w:bookmarkStart w:id="36762" w:name="_Toc499750191"/>
      <w:bookmarkStart w:id="36763" w:name="_Toc499750615"/>
      <w:bookmarkStart w:id="36764" w:name="_Toc499748602"/>
      <w:bookmarkStart w:id="36765" w:name="_Toc499750072"/>
      <w:bookmarkStart w:id="36766" w:name="_Toc499750759"/>
      <w:bookmarkStart w:id="36767" w:name="_Toc499750918"/>
      <w:bookmarkStart w:id="36768" w:name="_Toc499751077"/>
      <w:bookmarkStart w:id="36769" w:name="_Toc499751236"/>
      <w:bookmarkStart w:id="36770" w:name="_Toc499751395"/>
      <w:bookmarkStart w:id="36771" w:name="_Toc499751554"/>
      <w:bookmarkStart w:id="36772" w:name="_Toc499751713"/>
      <w:bookmarkStart w:id="36773" w:name="_Toc499751872"/>
      <w:bookmarkStart w:id="36774" w:name="_Toc499752031"/>
      <w:bookmarkStart w:id="36775" w:name="_Toc499752288"/>
      <w:bookmarkStart w:id="36776" w:name="_Toc499752447"/>
      <w:bookmarkStart w:id="36777" w:name="_Toc499752606"/>
      <w:bookmarkStart w:id="36778" w:name="_Toc499752765"/>
      <w:bookmarkStart w:id="36779" w:name="_Toc499753022"/>
      <w:bookmarkStart w:id="36780" w:name="_Toc499753181"/>
      <w:bookmarkStart w:id="36781" w:name="_Toc499753340"/>
      <w:bookmarkStart w:id="36782" w:name="_Toc499753499"/>
      <w:bookmarkStart w:id="36783" w:name="_Toc499753952"/>
      <w:bookmarkStart w:id="36784" w:name="_Toc499754111"/>
      <w:bookmarkStart w:id="36785" w:name="_Toc499754956"/>
      <w:bookmarkStart w:id="36786" w:name="_Toc499755115"/>
      <w:bookmarkStart w:id="36787" w:name="_Toc499755274"/>
      <w:bookmarkStart w:id="36788" w:name="_Toc499755433"/>
      <w:bookmarkStart w:id="36789" w:name="_Toc499755788"/>
      <w:bookmarkStart w:id="36790" w:name="_Toc499755947"/>
      <w:bookmarkStart w:id="36791" w:name="_Toc499756105"/>
      <w:bookmarkStart w:id="36792" w:name="_Toc499756263"/>
      <w:bookmarkStart w:id="36793" w:name="_Toc499756421"/>
      <w:bookmarkStart w:id="36794" w:name="_Toc499756579"/>
      <w:bookmarkStart w:id="36795" w:name="_Toc499755309"/>
      <w:bookmarkStart w:id="36796" w:name="_Toc499755548"/>
      <w:bookmarkStart w:id="36797" w:name="_Toc499755729"/>
      <w:bookmarkStart w:id="36798" w:name="_Toc499756834"/>
      <w:bookmarkStart w:id="36799" w:name="_Toc499756025"/>
      <w:bookmarkStart w:id="36800" w:name="_Toc499756318"/>
      <w:bookmarkStart w:id="36801" w:name="_Toc499756616"/>
      <w:bookmarkStart w:id="36802" w:name="_Toc499756855"/>
      <w:bookmarkStart w:id="36803" w:name="_Toc499757110"/>
      <w:bookmarkStart w:id="36804" w:name="_Toc499757268"/>
      <w:bookmarkStart w:id="36805" w:name="_Toc499757426"/>
      <w:bookmarkStart w:id="36806" w:name="_Toc499757584"/>
      <w:bookmarkStart w:id="36807" w:name="_Toc499757742"/>
      <w:bookmarkStart w:id="36808" w:name="_Toc499757900"/>
      <w:bookmarkStart w:id="36809" w:name="_Toc499757971"/>
      <w:bookmarkStart w:id="36810" w:name="_Toc499758129"/>
      <w:bookmarkStart w:id="36811" w:name="_Toc499756659"/>
      <w:bookmarkStart w:id="36812" w:name="_Toc499758287"/>
      <w:bookmarkStart w:id="36813" w:name="_Toc499758445"/>
      <w:bookmarkStart w:id="36814" w:name="_Toc499758603"/>
      <w:bookmarkStart w:id="36815" w:name="_Toc499758761"/>
      <w:bookmarkStart w:id="36816" w:name="_Toc499758919"/>
      <w:bookmarkStart w:id="36817" w:name="_Toc499759077"/>
      <w:bookmarkStart w:id="36818" w:name="_Toc499759235"/>
      <w:bookmarkStart w:id="36819" w:name="_Toc499759393"/>
      <w:bookmarkStart w:id="36820" w:name="_Toc499759551"/>
      <w:bookmarkStart w:id="36821" w:name="_Toc499759709"/>
      <w:bookmarkStart w:id="36822" w:name="_Toc499759867"/>
      <w:bookmarkStart w:id="36823" w:name="_Toc499760025"/>
      <w:bookmarkStart w:id="36824" w:name="_Toc499760183"/>
      <w:bookmarkStart w:id="36825" w:name="_Toc499756988"/>
      <w:bookmarkStart w:id="36826" w:name="_Toc499757288"/>
      <w:bookmarkStart w:id="36827" w:name="_Toc499760341"/>
      <w:bookmarkStart w:id="36828" w:name="_Toc499757530"/>
      <w:bookmarkStart w:id="36829" w:name="_Toc499760499"/>
      <w:bookmarkStart w:id="36830" w:name="_Toc499760657"/>
      <w:bookmarkStart w:id="36831" w:name="_Toc499760912"/>
      <w:bookmarkStart w:id="36832" w:name="_Toc499761070"/>
      <w:bookmarkStart w:id="36833" w:name="_Toc499761228"/>
      <w:bookmarkStart w:id="36834" w:name="_Toc499761386"/>
      <w:bookmarkStart w:id="36835" w:name="_Toc499801935"/>
      <w:bookmarkStart w:id="36836" w:name="_Toc499802094"/>
      <w:bookmarkStart w:id="36837" w:name="_Toc499802253"/>
      <w:bookmarkStart w:id="36838" w:name="_Toc499802412"/>
      <w:bookmarkStart w:id="36839" w:name="_Toc499802290"/>
      <w:bookmarkStart w:id="36840" w:name="_Toc499802608"/>
      <w:bookmarkStart w:id="36841" w:name="_Toc499802767"/>
      <w:bookmarkStart w:id="36842" w:name="_Toc499802926"/>
      <w:bookmarkStart w:id="36843" w:name="_Toc499802689"/>
      <w:bookmarkStart w:id="36844" w:name="_Toc499803085"/>
      <w:bookmarkStart w:id="36845" w:name="_Toc499803244"/>
      <w:bookmarkStart w:id="36846" w:name="_Toc499803403"/>
      <w:bookmarkStart w:id="36847" w:name="_Toc499803562"/>
      <w:bookmarkStart w:id="36848" w:name="_Toc499803722"/>
      <w:bookmarkStart w:id="36849" w:name="_Toc499803882"/>
      <w:bookmarkStart w:id="36850" w:name="_Toc499804042"/>
      <w:bookmarkStart w:id="36851" w:name="_Toc499804202"/>
      <w:bookmarkStart w:id="36852" w:name="_Toc499804362"/>
      <w:bookmarkStart w:id="36853" w:name="_Toc499804522"/>
      <w:bookmarkStart w:id="36854" w:name="_Toc499803163"/>
      <w:bookmarkStart w:id="36855" w:name="_Toc499804683"/>
      <w:bookmarkStart w:id="36856" w:name="_Toc499803462"/>
      <w:bookmarkStart w:id="36857" w:name="_Toc499803764"/>
      <w:bookmarkStart w:id="36858" w:name="_Toc499804069"/>
      <w:bookmarkStart w:id="36859" w:name="_Toc499804844"/>
      <w:bookmarkStart w:id="36860" w:name="_Toc499804373"/>
      <w:bookmarkStart w:id="36861" w:name="_Toc499805004"/>
      <w:bookmarkStart w:id="36862" w:name="_Toc499805164"/>
      <w:bookmarkStart w:id="36863" w:name="_Toc499804618"/>
      <w:bookmarkStart w:id="36864" w:name="_Toc499805324"/>
      <w:bookmarkStart w:id="36865" w:name="_Toc499804140"/>
      <w:bookmarkStart w:id="36866" w:name="_Toc499805046"/>
      <w:bookmarkStart w:id="36867" w:name="_Toc499805438"/>
      <w:bookmarkStart w:id="36868" w:name="_Toc499805598"/>
      <w:bookmarkStart w:id="36869" w:name="_Toc499805707"/>
      <w:bookmarkStart w:id="36870" w:name="_Toc499805867"/>
      <w:bookmarkStart w:id="36871" w:name="_Toc499806027"/>
      <w:bookmarkStart w:id="36872" w:name="_Toc499806187"/>
      <w:bookmarkStart w:id="36873" w:name="_Toc499806733"/>
      <w:bookmarkStart w:id="36874" w:name="_Toc499822203"/>
      <w:bookmarkStart w:id="36875" w:name="_Toc499822364"/>
      <w:bookmarkStart w:id="36876" w:name="_Toc499804918"/>
      <w:bookmarkStart w:id="36877" w:name="_Toc499806333"/>
      <w:bookmarkStart w:id="36878" w:name="_Toc499806493"/>
      <w:bookmarkStart w:id="36879" w:name="_Toc499806813"/>
      <w:bookmarkStart w:id="36880" w:name="_Toc499806973"/>
      <w:bookmarkStart w:id="36881" w:name="_Toc499807133"/>
      <w:bookmarkStart w:id="36882" w:name="_Toc499807293"/>
      <w:bookmarkStart w:id="36883" w:name="_Toc499807453"/>
      <w:bookmarkStart w:id="36884" w:name="_Toc499807613"/>
      <w:bookmarkStart w:id="36885" w:name="_Toc499807773"/>
      <w:bookmarkStart w:id="36886" w:name="_Toc499807933"/>
      <w:bookmarkStart w:id="36887" w:name="_Toc499808093"/>
      <w:bookmarkStart w:id="36888" w:name="_Toc499808253"/>
      <w:bookmarkStart w:id="36889" w:name="_Toc499808413"/>
      <w:bookmarkStart w:id="36890" w:name="_Toc499808573"/>
      <w:bookmarkStart w:id="36891" w:name="_Toc499808733"/>
      <w:bookmarkStart w:id="36892" w:name="_Toc499808893"/>
      <w:bookmarkStart w:id="36893" w:name="_Toc499809053"/>
      <w:bookmarkStart w:id="36894" w:name="_Toc499809213"/>
      <w:bookmarkStart w:id="36895" w:name="_Toc499809373"/>
      <w:bookmarkStart w:id="36896" w:name="_Toc499809533"/>
      <w:bookmarkStart w:id="36897" w:name="_Toc499809693"/>
      <w:bookmarkStart w:id="36898" w:name="_Toc499809853"/>
      <w:bookmarkStart w:id="36899" w:name="_Toc499810013"/>
      <w:bookmarkStart w:id="36900" w:name="_Toc499810173"/>
      <w:bookmarkStart w:id="36901" w:name="_Toc499810333"/>
      <w:bookmarkStart w:id="36902" w:name="_Toc499810493"/>
      <w:bookmarkStart w:id="36903" w:name="_Toc499810653"/>
      <w:bookmarkStart w:id="36904" w:name="_Toc499810813"/>
      <w:bookmarkStart w:id="36905" w:name="_Toc499810973"/>
      <w:bookmarkStart w:id="36906" w:name="_Toc499811133"/>
      <w:bookmarkStart w:id="36907" w:name="_Toc499811293"/>
      <w:bookmarkStart w:id="36908" w:name="_Toc499811453"/>
      <w:bookmarkStart w:id="36909" w:name="_Toc499811613"/>
      <w:bookmarkStart w:id="36910" w:name="_Toc499811871"/>
      <w:bookmarkStart w:id="36911" w:name="_Toc499812031"/>
      <w:bookmarkStart w:id="36912" w:name="_Toc499812681"/>
      <w:bookmarkStart w:id="36913" w:name="_Toc499812841"/>
      <w:bookmarkStart w:id="36914" w:name="_Toc499813001"/>
      <w:bookmarkStart w:id="36915" w:name="_Toc499813161"/>
      <w:bookmarkStart w:id="36916" w:name="_Toc499813321"/>
      <w:bookmarkStart w:id="36917" w:name="_Toc499813481"/>
      <w:bookmarkStart w:id="36918" w:name="_Toc499813641"/>
      <w:bookmarkStart w:id="36919" w:name="_Toc499813801"/>
      <w:bookmarkStart w:id="36920" w:name="_Toc499813961"/>
      <w:bookmarkStart w:id="36921" w:name="_Toc499814121"/>
      <w:bookmarkStart w:id="36922" w:name="_Toc499814281"/>
      <w:bookmarkStart w:id="36923" w:name="_Toc499814441"/>
      <w:bookmarkStart w:id="36924" w:name="_Toc499814601"/>
      <w:bookmarkStart w:id="36925" w:name="_Toc499814761"/>
      <w:bookmarkStart w:id="36926" w:name="_Toc499814921"/>
      <w:bookmarkStart w:id="36927" w:name="_Toc499815081"/>
      <w:bookmarkStart w:id="36928" w:name="_Toc499815241"/>
      <w:bookmarkStart w:id="36929" w:name="_Toc499815401"/>
      <w:bookmarkStart w:id="36930" w:name="_Toc499815561"/>
      <w:bookmarkStart w:id="36931" w:name="_Toc499815819"/>
      <w:bookmarkStart w:id="36932" w:name="_Toc499816273"/>
      <w:bookmarkStart w:id="36933" w:name="_Toc499816727"/>
      <w:bookmarkStart w:id="36934" w:name="_Toc499817965"/>
      <w:bookmarkStart w:id="36935" w:name="_Toc499818223"/>
      <w:bookmarkStart w:id="36936" w:name="_Toc499818383"/>
      <w:bookmarkStart w:id="36937" w:name="_Toc499818543"/>
      <w:bookmarkStart w:id="36938" w:name="_Toc499818703"/>
      <w:bookmarkStart w:id="36939" w:name="_Toc499818863"/>
      <w:bookmarkStart w:id="36940" w:name="_Toc499819023"/>
      <w:bookmarkStart w:id="36941" w:name="_Toc499819183"/>
      <w:bookmarkStart w:id="36942" w:name="_Toc499819343"/>
      <w:bookmarkStart w:id="36943" w:name="_Toc499819503"/>
      <w:bookmarkStart w:id="36944" w:name="_Toc499819663"/>
      <w:bookmarkStart w:id="36945" w:name="_Toc499819823"/>
      <w:bookmarkStart w:id="36946" w:name="_Toc499819983"/>
      <w:bookmarkStart w:id="36947" w:name="_Toc499820143"/>
      <w:bookmarkStart w:id="36948" w:name="_Toc499820303"/>
      <w:bookmarkStart w:id="36949" w:name="_Toc499820463"/>
      <w:bookmarkStart w:id="36950" w:name="_Toc499820623"/>
      <w:bookmarkStart w:id="36951" w:name="_Toc499820783"/>
      <w:bookmarkStart w:id="36952" w:name="_Toc499820943"/>
      <w:bookmarkStart w:id="36953" w:name="_Toc499821201"/>
      <w:bookmarkStart w:id="36954" w:name="_Toc499821361"/>
      <w:bookmarkStart w:id="36955" w:name="_Toc499821521"/>
      <w:bookmarkStart w:id="36956" w:name="_Toc499821681"/>
      <w:bookmarkStart w:id="36957" w:name="_Toc499821841"/>
      <w:bookmarkStart w:id="36958" w:name="_Toc499822001"/>
      <w:bookmarkStart w:id="36959" w:name="_Toc499822481"/>
      <w:bookmarkStart w:id="36960" w:name="_Toc499822641"/>
      <w:bookmarkStart w:id="36961" w:name="_Toc499822801"/>
      <w:bookmarkStart w:id="36962" w:name="_Toc499822961"/>
      <w:bookmarkStart w:id="36963" w:name="_Toc499823121"/>
      <w:bookmarkStart w:id="36964" w:name="_Toc499823281"/>
      <w:bookmarkStart w:id="36965" w:name="_Toc499823441"/>
      <w:bookmarkStart w:id="36966" w:name="_Toc499823601"/>
      <w:bookmarkStart w:id="36967" w:name="_Toc499823761"/>
      <w:bookmarkStart w:id="36968" w:name="_Toc499823921"/>
      <w:bookmarkStart w:id="36969" w:name="_Toc499824081"/>
      <w:bookmarkStart w:id="36970" w:name="_Toc499824241"/>
      <w:bookmarkStart w:id="36971" w:name="_Toc499824401"/>
      <w:bookmarkStart w:id="36972" w:name="_Toc499824561"/>
      <w:bookmarkStart w:id="36973" w:name="_Toc499824721"/>
      <w:bookmarkStart w:id="36974" w:name="_Toc499824881"/>
      <w:bookmarkStart w:id="36975" w:name="_Toc499825041"/>
      <w:bookmarkStart w:id="36976" w:name="_Toc499825201"/>
      <w:bookmarkStart w:id="36977" w:name="_Toc499825459"/>
      <w:bookmarkStart w:id="36978" w:name="_Toc499825619"/>
      <w:bookmarkStart w:id="36979" w:name="_Toc499825877"/>
      <w:bookmarkStart w:id="36980" w:name="_Toc499826037"/>
      <w:bookmarkStart w:id="36981" w:name="_Toc499826197"/>
      <w:bookmarkStart w:id="36982" w:name="_Toc499826455"/>
      <w:bookmarkStart w:id="36983" w:name="_Toc499826615"/>
      <w:bookmarkStart w:id="36984" w:name="_Toc499827657"/>
      <w:bookmarkStart w:id="36985" w:name="_Toc499828013"/>
      <w:bookmarkStart w:id="36986" w:name="_Toc499828173"/>
      <w:bookmarkStart w:id="36987" w:name="_Toc499828529"/>
      <w:bookmarkStart w:id="36988" w:name="_Toc499828689"/>
      <w:bookmarkStart w:id="36989" w:name="_Toc499828849"/>
      <w:bookmarkStart w:id="36990" w:name="_Toc499829009"/>
      <w:bookmarkStart w:id="36991" w:name="_Toc499829169"/>
      <w:bookmarkStart w:id="36992" w:name="_Toc499829329"/>
      <w:bookmarkStart w:id="36993" w:name="_Toc499829489"/>
      <w:bookmarkStart w:id="36994" w:name="_Toc499829649"/>
      <w:bookmarkStart w:id="36995" w:name="_Toc499829809"/>
      <w:bookmarkStart w:id="36996" w:name="_Toc499829969"/>
      <w:bookmarkStart w:id="36997" w:name="_Toc499830129"/>
      <w:bookmarkStart w:id="36998" w:name="_Toc499830289"/>
      <w:bookmarkStart w:id="36999" w:name="_Toc499830449"/>
      <w:bookmarkStart w:id="37000" w:name="_Toc499830609"/>
      <w:bookmarkStart w:id="37001" w:name="_Toc499830769"/>
      <w:bookmarkStart w:id="37002" w:name="_Toc499830929"/>
      <w:bookmarkStart w:id="37003" w:name="_Toc499831089"/>
      <w:bookmarkStart w:id="37004" w:name="_Toc499831249"/>
      <w:bookmarkStart w:id="37005" w:name="_Toc499831409"/>
      <w:bookmarkStart w:id="37006" w:name="_Toc499831569"/>
      <w:bookmarkStart w:id="37007" w:name="_Toc499831729"/>
      <w:bookmarkStart w:id="37008" w:name="_Toc499831889"/>
      <w:bookmarkStart w:id="37009" w:name="_Toc499832049"/>
      <w:bookmarkStart w:id="37010" w:name="_Toc499832209"/>
      <w:bookmarkStart w:id="37011" w:name="_Toc499832369"/>
      <w:bookmarkStart w:id="37012" w:name="_Toc499832529"/>
      <w:bookmarkStart w:id="37013" w:name="_Toc499832689"/>
      <w:bookmarkStart w:id="37014" w:name="_Toc499832849"/>
      <w:bookmarkStart w:id="37015" w:name="_Toc499833009"/>
      <w:bookmarkStart w:id="37016" w:name="_Toc499833169"/>
      <w:bookmarkStart w:id="37017" w:name="_Toc499833329"/>
      <w:bookmarkStart w:id="37018" w:name="_Toc499833489"/>
      <w:bookmarkStart w:id="37019" w:name="_Toc499833649"/>
      <w:bookmarkStart w:id="37020" w:name="_Toc499833809"/>
      <w:bookmarkStart w:id="37021" w:name="_Toc499833969"/>
      <w:bookmarkStart w:id="37022" w:name="_Toc499834129"/>
      <w:bookmarkStart w:id="37023" w:name="_Toc499834289"/>
      <w:bookmarkStart w:id="37024" w:name="_Toc499834449"/>
      <w:bookmarkStart w:id="37025" w:name="_Toc499834609"/>
      <w:bookmarkStart w:id="37026" w:name="_Toc499834769"/>
      <w:bookmarkStart w:id="37027" w:name="_Toc499834929"/>
      <w:bookmarkStart w:id="37028" w:name="_Toc499835089"/>
      <w:bookmarkStart w:id="37029" w:name="_Toc499835249"/>
      <w:bookmarkStart w:id="37030" w:name="_Toc499835409"/>
      <w:bookmarkStart w:id="37031" w:name="_Toc499835569"/>
      <w:bookmarkStart w:id="37032" w:name="_Toc499835729"/>
      <w:bookmarkStart w:id="37033" w:name="_Toc499835889"/>
      <w:bookmarkStart w:id="37034" w:name="_Toc499836049"/>
      <w:bookmarkStart w:id="37035" w:name="_Toc499836209"/>
      <w:bookmarkStart w:id="37036" w:name="_Toc499836369"/>
      <w:bookmarkStart w:id="37037" w:name="_Toc499836530"/>
      <w:bookmarkStart w:id="37038" w:name="_Toc499836691"/>
      <w:bookmarkStart w:id="37039" w:name="_Toc499836852"/>
      <w:bookmarkStart w:id="37040" w:name="_Toc499837013"/>
      <w:bookmarkStart w:id="37041" w:name="_Toc499837174"/>
      <w:bookmarkStart w:id="37042" w:name="_Toc499837335"/>
      <w:bookmarkStart w:id="37043" w:name="_Toc499822660"/>
      <w:bookmarkStart w:id="37044" w:name="_Toc499822907"/>
      <w:bookmarkStart w:id="37045" w:name="_Toc499823318"/>
      <w:bookmarkStart w:id="37046" w:name="_Toc499837496"/>
      <w:bookmarkStart w:id="37047" w:name="_Toc499837657"/>
      <w:bookmarkStart w:id="37048" w:name="_Toc499837818"/>
      <w:bookmarkStart w:id="37049" w:name="_Toc499837979"/>
      <w:bookmarkStart w:id="37050" w:name="_Toc499838140"/>
      <w:bookmarkStart w:id="37051" w:name="_Toc499838301"/>
      <w:bookmarkStart w:id="37052" w:name="_Toc499838462"/>
      <w:bookmarkStart w:id="37053" w:name="_Toc499838623"/>
      <w:bookmarkStart w:id="37054" w:name="_Toc499838784"/>
      <w:bookmarkStart w:id="37055" w:name="_Toc499838945"/>
      <w:bookmarkStart w:id="37056" w:name="_Toc499839106"/>
      <w:bookmarkStart w:id="37057" w:name="_Toc499839267"/>
      <w:bookmarkStart w:id="37058" w:name="_Toc499839428"/>
      <w:bookmarkStart w:id="37059" w:name="_Toc499839688"/>
      <w:bookmarkStart w:id="37060" w:name="_Toc499823623"/>
      <w:bookmarkStart w:id="37061" w:name="_Toc499823931"/>
      <w:bookmarkStart w:id="37062" w:name="_Toc499839849"/>
      <w:bookmarkStart w:id="37063" w:name="_Toc499824177"/>
      <w:bookmarkStart w:id="37064" w:name="_Toc499824776"/>
      <w:bookmarkStart w:id="37065" w:name="_Toc499825079"/>
      <w:bookmarkStart w:id="37066" w:name="_Toc499840010"/>
      <w:bookmarkStart w:id="37067" w:name="_Toc499840171"/>
      <w:bookmarkStart w:id="37068" w:name="_Toc499825322"/>
      <w:bookmarkStart w:id="37069" w:name="_Toc499840332"/>
      <w:bookmarkStart w:id="37070" w:name="_Toc499825627"/>
      <w:bookmarkStart w:id="37071" w:name="_Toc499840493"/>
      <w:bookmarkStart w:id="37072" w:name="_Toc499840654"/>
      <w:bookmarkStart w:id="37073" w:name="_Toc499840815"/>
      <w:bookmarkStart w:id="37074" w:name="_Toc499840976"/>
      <w:bookmarkStart w:id="37075" w:name="_Toc499825811"/>
      <w:bookmarkStart w:id="37076" w:name="_Toc499826112"/>
      <w:bookmarkStart w:id="37077" w:name="_Toc499826348"/>
      <w:bookmarkStart w:id="37078" w:name="_Toc499826651"/>
      <w:bookmarkStart w:id="37079" w:name="_Toc499826832"/>
      <w:bookmarkStart w:id="37080" w:name="_Toc499841137"/>
      <w:bookmarkStart w:id="37081" w:name="_Toc499827013"/>
      <w:bookmarkStart w:id="37082" w:name="_Toc499825369"/>
      <w:bookmarkStart w:id="37083" w:name="_Toc499827191"/>
      <w:bookmarkStart w:id="37084" w:name="_Toc499825891"/>
      <w:bookmarkStart w:id="37085" w:name="_Toc499826290"/>
      <w:bookmarkStart w:id="37086" w:name="_Toc499826746"/>
      <w:bookmarkStart w:id="37087" w:name="_Toc499827372"/>
      <w:bookmarkStart w:id="37088" w:name="_Toc499827548"/>
      <w:bookmarkStart w:id="37089" w:name="_Toc499827082"/>
      <w:bookmarkStart w:id="37090" w:name="_Toc499827602"/>
      <w:bookmarkStart w:id="37091" w:name="_Toc499827838"/>
      <w:bookmarkStart w:id="37092" w:name="_Toc499828083"/>
      <w:bookmarkStart w:id="37093" w:name="_Toc499828318"/>
      <w:bookmarkStart w:id="37094" w:name="_Toc499828561"/>
      <w:bookmarkStart w:id="37095" w:name="_Toc499828866"/>
      <w:bookmarkStart w:id="37096" w:name="_Toc499829113"/>
      <w:bookmarkStart w:id="37097" w:name="_Toc499828227"/>
      <w:bookmarkStart w:id="37098" w:name="_Toc499826759"/>
      <w:bookmarkStart w:id="37099" w:name="_Toc499827273"/>
      <w:bookmarkStart w:id="37100" w:name="_Toc499827740"/>
      <w:bookmarkStart w:id="37101" w:name="_Toc499827107"/>
      <w:bookmarkStart w:id="37102" w:name="_Toc499828633"/>
      <w:bookmarkStart w:id="37103" w:name="_Toc499829371"/>
      <w:bookmarkStart w:id="37104" w:name="_Toc499828351"/>
      <w:bookmarkStart w:id="37105" w:name="_Toc499829406"/>
      <w:bookmarkStart w:id="37106" w:name="_Toc499829704"/>
      <w:bookmarkStart w:id="37107" w:name="_Toc499830007"/>
      <w:bookmarkStart w:id="37108" w:name="_Toc499828743"/>
      <w:bookmarkStart w:id="37109" w:name="_Toc499830137"/>
      <w:bookmarkStart w:id="37110" w:name="_Toc499830383"/>
      <w:bookmarkStart w:id="37111" w:name="_Toc499830684"/>
      <w:bookmarkStart w:id="37112" w:name="_Toc499830945"/>
      <w:bookmarkStart w:id="37113" w:name="_Toc499831192"/>
      <w:bookmarkStart w:id="37114" w:name="_Toc499831667"/>
      <w:bookmarkStart w:id="37115" w:name="_Toc499832143"/>
      <w:bookmarkStart w:id="37116" w:name="_Toc499833064"/>
      <w:bookmarkStart w:id="37117" w:name="_Toc499833510"/>
      <w:bookmarkStart w:id="37118" w:name="_Toc499833821"/>
      <w:bookmarkStart w:id="37119" w:name="_Toc499834074"/>
      <w:bookmarkStart w:id="37120" w:name="_Toc499834464"/>
      <w:bookmarkStart w:id="37121" w:name="_Toc499834796"/>
      <w:bookmarkStart w:id="37122" w:name="_Toc499835128"/>
      <w:bookmarkStart w:id="37123" w:name="_Toc499834314"/>
      <w:bookmarkStart w:id="37124" w:name="_Toc499835462"/>
      <w:bookmarkStart w:id="37125" w:name="_Toc499835801"/>
      <w:bookmarkStart w:id="37126" w:name="_Toc499835007"/>
      <w:bookmarkStart w:id="37127" w:name="_Toc499836057"/>
      <w:bookmarkStart w:id="37128" w:name="_Toc499837180"/>
      <w:bookmarkStart w:id="37129" w:name="_Toc499837513"/>
      <w:bookmarkStart w:id="37130" w:name="_Toc499837847"/>
      <w:bookmarkStart w:id="37131" w:name="_Toc499838181"/>
      <w:bookmarkStart w:id="37132" w:name="_Toc499842758"/>
      <w:bookmarkStart w:id="37133" w:name="_Toc499843423"/>
      <w:bookmarkEnd w:id="36738"/>
      <w:bookmarkEnd w:id="36739"/>
      <w:bookmarkEnd w:id="36740"/>
      <w:bookmarkEnd w:id="36741"/>
      <w:bookmarkEnd w:id="36742"/>
      <w:bookmarkEnd w:id="36743"/>
      <w:bookmarkEnd w:id="36744"/>
      <w:bookmarkEnd w:id="36745"/>
      <w:bookmarkEnd w:id="36746"/>
      <w:bookmarkEnd w:id="36747"/>
      <w:bookmarkEnd w:id="36748"/>
      <w:bookmarkEnd w:id="36749"/>
      <w:bookmarkEnd w:id="36750"/>
      <w:bookmarkEnd w:id="36751"/>
      <w:bookmarkEnd w:id="36752"/>
      <w:bookmarkEnd w:id="36753"/>
      <w:bookmarkEnd w:id="36754"/>
      <w:bookmarkEnd w:id="36755"/>
      <w:bookmarkEnd w:id="36756"/>
      <w:bookmarkEnd w:id="36757"/>
      <w:bookmarkEnd w:id="36758"/>
      <w:bookmarkEnd w:id="36759"/>
      <w:bookmarkEnd w:id="36760"/>
      <w:bookmarkEnd w:id="36761"/>
      <w:bookmarkEnd w:id="36762"/>
      <w:bookmarkEnd w:id="36763"/>
      <w:bookmarkEnd w:id="36764"/>
      <w:bookmarkEnd w:id="36765"/>
      <w:bookmarkEnd w:id="36766"/>
      <w:bookmarkEnd w:id="36767"/>
      <w:bookmarkEnd w:id="36768"/>
      <w:bookmarkEnd w:id="36769"/>
      <w:bookmarkEnd w:id="36770"/>
      <w:bookmarkEnd w:id="36771"/>
      <w:bookmarkEnd w:id="36772"/>
      <w:bookmarkEnd w:id="36773"/>
      <w:bookmarkEnd w:id="36774"/>
      <w:bookmarkEnd w:id="36775"/>
      <w:bookmarkEnd w:id="36776"/>
      <w:bookmarkEnd w:id="36777"/>
      <w:bookmarkEnd w:id="36778"/>
      <w:bookmarkEnd w:id="36779"/>
      <w:bookmarkEnd w:id="36780"/>
      <w:bookmarkEnd w:id="36781"/>
      <w:bookmarkEnd w:id="36782"/>
      <w:bookmarkEnd w:id="36783"/>
      <w:bookmarkEnd w:id="36784"/>
      <w:bookmarkEnd w:id="36785"/>
      <w:bookmarkEnd w:id="36786"/>
      <w:bookmarkEnd w:id="36787"/>
      <w:bookmarkEnd w:id="36788"/>
      <w:bookmarkEnd w:id="36789"/>
      <w:bookmarkEnd w:id="36790"/>
      <w:bookmarkEnd w:id="36791"/>
      <w:bookmarkEnd w:id="36792"/>
      <w:bookmarkEnd w:id="36793"/>
      <w:bookmarkEnd w:id="36794"/>
      <w:bookmarkEnd w:id="36795"/>
      <w:bookmarkEnd w:id="36796"/>
      <w:bookmarkEnd w:id="36797"/>
      <w:bookmarkEnd w:id="36798"/>
      <w:bookmarkEnd w:id="36799"/>
      <w:bookmarkEnd w:id="36800"/>
      <w:bookmarkEnd w:id="36801"/>
      <w:bookmarkEnd w:id="36802"/>
      <w:bookmarkEnd w:id="36803"/>
      <w:bookmarkEnd w:id="36804"/>
      <w:bookmarkEnd w:id="36805"/>
      <w:bookmarkEnd w:id="36806"/>
      <w:bookmarkEnd w:id="36807"/>
      <w:bookmarkEnd w:id="36808"/>
      <w:bookmarkEnd w:id="36809"/>
      <w:bookmarkEnd w:id="36810"/>
      <w:bookmarkEnd w:id="36811"/>
      <w:bookmarkEnd w:id="36812"/>
      <w:bookmarkEnd w:id="36813"/>
      <w:bookmarkEnd w:id="36814"/>
      <w:bookmarkEnd w:id="36815"/>
      <w:bookmarkEnd w:id="36816"/>
      <w:bookmarkEnd w:id="36817"/>
      <w:bookmarkEnd w:id="36818"/>
      <w:bookmarkEnd w:id="36819"/>
      <w:bookmarkEnd w:id="36820"/>
      <w:bookmarkEnd w:id="36821"/>
      <w:bookmarkEnd w:id="36822"/>
      <w:bookmarkEnd w:id="36823"/>
      <w:bookmarkEnd w:id="36824"/>
      <w:bookmarkEnd w:id="36825"/>
      <w:bookmarkEnd w:id="36826"/>
      <w:bookmarkEnd w:id="36827"/>
      <w:bookmarkEnd w:id="36828"/>
      <w:bookmarkEnd w:id="36829"/>
      <w:bookmarkEnd w:id="36830"/>
      <w:bookmarkEnd w:id="36831"/>
      <w:bookmarkEnd w:id="36832"/>
      <w:bookmarkEnd w:id="36833"/>
      <w:bookmarkEnd w:id="36834"/>
      <w:bookmarkEnd w:id="36835"/>
      <w:bookmarkEnd w:id="36836"/>
      <w:bookmarkEnd w:id="36837"/>
      <w:bookmarkEnd w:id="36838"/>
      <w:bookmarkEnd w:id="36839"/>
      <w:bookmarkEnd w:id="36840"/>
      <w:bookmarkEnd w:id="36841"/>
      <w:bookmarkEnd w:id="36842"/>
      <w:bookmarkEnd w:id="36843"/>
      <w:bookmarkEnd w:id="36844"/>
      <w:bookmarkEnd w:id="36845"/>
      <w:bookmarkEnd w:id="36846"/>
      <w:bookmarkEnd w:id="36847"/>
      <w:bookmarkEnd w:id="36848"/>
      <w:bookmarkEnd w:id="36849"/>
      <w:bookmarkEnd w:id="36850"/>
      <w:bookmarkEnd w:id="36851"/>
      <w:bookmarkEnd w:id="36852"/>
      <w:bookmarkEnd w:id="36853"/>
      <w:bookmarkEnd w:id="36854"/>
      <w:bookmarkEnd w:id="36855"/>
      <w:bookmarkEnd w:id="36856"/>
      <w:bookmarkEnd w:id="36857"/>
      <w:bookmarkEnd w:id="36858"/>
      <w:bookmarkEnd w:id="36859"/>
      <w:bookmarkEnd w:id="36860"/>
      <w:bookmarkEnd w:id="36861"/>
      <w:bookmarkEnd w:id="36862"/>
      <w:bookmarkEnd w:id="36863"/>
      <w:bookmarkEnd w:id="36864"/>
      <w:bookmarkEnd w:id="36865"/>
      <w:bookmarkEnd w:id="36866"/>
      <w:bookmarkEnd w:id="36867"/>
      <w:bookmarkEnd w:id="36868"/>
      <w:bookmarkEnd w:id="36869"/>
      <w:bookmarkEnd w:id="36870"/>
      <w:bookmarkEnd w:id="36871"/>
      <w:bookmarkEnd w:id="36872"/>
      <w:bookmarkEnd w:id="36873"/>
      <w:bookmarkEnd w:id="36874"/>
      <w:bookmarkEnd w:id="36875"/>
      <w:bookmarkEnd w:id="36876"/>
      <w:bookmarkEnd w:id="36877"/>
      <w:bookmarkEnd w:id="36878"/>
      <w:bookmarkEnd w:id="36879"/>
      <w:bookmarkEnd w:id="36880"/>
      <w:bookmarkEnd w:id="36881"/>
      <w:bookmarkEnd w:id="36882"/>
      <w:bookmarkEnd w:id="36883"/>
      <w:bookmarkEnd w:id="36884"/>
      <w:bookmarkEnd w:id="36885"/>
      <w:bookmarkEnd w:id="36886"/>
      <w:bookmarkEnd w:id="36887"/>
      <w:bookmarkEnd w:id="36888"/>
      <w:bookmarkEnd w:id="36889"/>
      <w:bookmarkEnd w:id="36890"/>
      <w:bookmarkEnd w:id="36891"/>
      <w:bookmarkEnd w:id="36892"/>
      <w:bookmarkEnd w:id="36893"/>
      <w:bookmarkEnd w:id="36894"/>
      <w:bookmarkEnd w:id="36895"/>
      <w:bookmarkEnd w:id="36896"/>
      <w:bookmarkEnd w:id="36897"/>
      <w:bookmarkEnd w:id="36898"/>
      <w:bookmarkEnd w:id="36899"/>
      <w:bookmarkEnd w:id="36900"/>
      <w:bookmarkEnd w:id="36901"/>
      <w:bookmarkEnd w:id="36902"/>
      <w:bookmarkEnd w:id="36903"/>
      <w:bookmarkEnd w:id="36904"/>
      <w:bookmarkEnd w:id="36905"/>
      <w:bookmarkEnd w:id="36906"/>
      <w:bookmarkEnd w:id="36907"/>
      <w:bookmarkEnd w:id="36908"/>
      <w:bookmarkEnd w:id="36909"/>
      <w:bookmarkEnd w:id="36910"/>
      <w:bookmarkEnd w:id="36911"/>
      <w:bookmarkEnd w:id="36912"/>
      <w:bookmarkEnd w:id="36913"/>
      <w:bookmarkEnd w:id="36914"/>
      <w:bookmarkEnd w:id="36915"/>
      <w:bookmarkEnd w:id="36916"/>
      <w:bookmarkEnd w:id="36917"/>
      <w:bookmarkEnd w:id="36918"/>
      <w:bookmarkEnd w:id="36919"/>
      <w:bookmarkEnd w:id="36920"/>
      <w:bookmarkEnd w:id="36921"/>
      <w:bookmarkEnd w:id="36922"/>
      <w:bookmarkEnd w:id="36923"/>
      <w:bookmarkEnd w:id="36924"/>
      <w:bookmarkEnd w:id="36925"/>
      <w:bookmarkEnd w:id="36926"/>
      <w:bookmarkEnd w:id="36927"/>
      <w:bookmarkEnd w:id="36928"/>
      <w:bookmarkEnd w:id="36929"/>
      <w:bookmarkEnd w:id="36930"/>
      <w:bookmarkEnd w:id="36931"/>
      <w:bookmarkEnd w:id="36932"/>
      <w:bookmarkEnd w:id="36933"/>
      <w:bookmarkEnd w:id="36934"/>
      <w:bookmarkEnd w:id="36935"/>
      <w:bookmarkEnd w:id="36936"/>
      <w:bookmarkEnd w:id="36937"/>
      <w:bookmarkEnd w:id="36938"/>
      <w:bookmarkEnd w:id="36939"/>
      <w:bookmarkEnd w:id="36940"/>
      <w:bookmarkEnd w:id="36941"/>
      <w:bookmarkEnd w:id="36942"/>
      <w:bookmarkEnd w:id="36943"/>
      <w:bookmarkEnd w:id="36944"/>
      <w:bookmarkEnd w:id="36945"/>
      <w:bookmarkEnd w:id="36946"/>
      <w:bookmarkEnd w:id="36947"/>
      <w:bookmarkEnd w:id="36948"/>
      <w:bookmarkEnd w:id="36949"/>
      <w:bookmarkEnd w:id="36950"/>
      <w:bookmarkEnd w:id="36951"/>
      <w:bookmarkEnd w:id="36952"/>
      <w:bookmarkEnd w:id="36953"/>
      <w:bookmarkEnd w:id="36954"/>
      <w:bookmarkEnd w:id="36955"/>
      <w:bookmarkEnd w:id="36956"/>
      <w:bookmarkEnd w:id="36957"/>
      <w:bookmarkEnd w:id="36958"/>
      <w:bookmarkEnd w:id="36959"/>
      <w:bookmarkEnd w:id="36960"/>
      <w:bookmarkEnd w:id="36961"/>
      <w:bookmarkEnd w:id="36962"/>
      <w:bookmarkEnd w:id="36963"/>
      <w:bookmarkEnd w:id="36964"/>
      <w:bookmarkEnd w:id="36965"/>
      <w:bookmarkEnd w:id="36966"/>
      <w:bookmarkEnd w:id="36967"/>
      <w:bookmarkEnd w:id="36968"/>
      <w:bookmarkEnd w:id="36969"/>
      <w:bookmarkEnd w:id="36970"/>
      <w:bookmarkEnd w:id="36971"/>
      <w:bookmarkEnd w:id="36972"/>
      <w:bookmarkEnd w:id="36973"/>
      <w:bookmarkEnd w:id="36974"/>
      <w:bookmarkEnd w:id="36975"/>
      <w:bookmarkEnd w:id="36976"/>
      <w:bookmarkEnd w:id="36977"/>
      <w:bookmarkEnd w:id="36978"/>
      <w:bookmarkEnd w:id="36979"/>
      <w:bookmarkEnd w:id="36980"/>
      <w:bookmarkEnd w:id="36981"/>
      <w:bookmarkEnd w:id="36982"/>
      <w:bookmarkEnd w:id="36983"/>
      <w:bookmarkEnd w:id="36984"/>
      <w:bookmarkEnd w:id="36985"/>
      <w:bookmarkEnd w:id="36986"/>
      <w:bookmarkEnd w:id="36987"/>
      <w:bookmarkEnd w:id="36988"/>
      <w:bookmarkEnd w:id="36989"/>
      <w:bookmarkEnd w:id="36990"/>
      <w:bookmarkEnd w:id="36991"/>
      <w:bookmarkEnd w:id="36992"/>
      <w:bookmarkEnd w:id="36993"/>
      <w:bookmarkEnd w:id="36994"/>
      <w:bookmarkEnd w:id="36995"/>
      <w:bookmarkEnd w:id="36996"/>
      <w:bookmarkEnd w:id="36997"/>
      <w:bookmarkEnd w:id="36998"/>
      <w:bookmarkEnd w:id="36999"/>
      <w:bookmarkEnd w:id="37000"/>
      <w:bookmarkEnd w:id="37001"/>
      <w:bookmarkEnd w:id="37002"/>
      <w:bookmarkEnd w:id="37003"/>
      <w:bookmarkEnd w:id="37004"/>
      <w:bookmarkEnd w:id="37005"/>
      <w:bookmarkEnd w:id="37006"/>
      <w:bookmarkEnd w:id="37007"/>
      <w:bookmarkEnd w:id="37008"/>
      <w:bookmarkEnd w:id="37009"/>
      <w:bookmarkEnd w:id="37010"/>
      <w:bookmarkEnd w:id="37011"/>
      <w:bookmarkEnd w:id="37012"/>
      <w:bookmarkEnd w:id="37013"/>
      <w:bookmarkEnd w:id="37014"/>
      <w:bookmarkEnd w:id="37015"/>
      <w:bookmarkEnd w:id="37016"/>
      <w:bookmarkEnd w:id="37017"/>
      <w:bookmarkEnd w:id="37018"/>
      <w:bookmarkEnd w:id="37019"/>
      <w:bookmarkEnd w:id="37020"/>
      <w:bookmarkEnd w:id="37021"/>
      <w:bookmarkEnd w:id="37022"/>
      <w:bookmarkEnd w:id="37023"/>
      <w:bookmarkEnd w:id="37024"/>
      <w:bookmarkEnd w:id="37025"/>
      <w:bookmarkEnd w:id="37026"/>
      <w:bookmarkEnd w:id="37027"/>
      <w:bookmarkEnd w:id="37028"/>
      <w:bookmarkEnd w:id="37029"/>
      <w:bookmarkEnd w:id="37030"/>
      <w:bookmarkEnd w:id="37031"/>
      <w:bookmarkEnd w:id="37032"/>
      <w:bookmarkEnd w:id="37033"/>
      <w:bookmarkEnd w:id="37034"/>
      <w:bookmarkEnd w:id="37035"/>
      <w:bookmarkEnd w:id="37036"/>
      <w:bookmarkEnd w:id="37037"/>
      <w:bookmarkEnd w:id="37038"/>
      <w:bookmarkEnd w:id="37039"/>
      <w:bookmarkEnd w:id="37040"/>
      <w:bookmarkEnd w:id="37041"/>
      <w:bookmarkEnd w:id="37042"/>
      <w:bookmarkEnd w:id="37043"/>
      <w:bookmarkEnd w:id="37044"/>
      <w:bookmarkEnd w:id="37045"/>
      <w:bookmarkEnd w:id="37046"/>
      <w:bookmarkEnd w:id="37047"/>
      <w:bookmarkEnd w:id="37048"/>
      <w:bookmarkEnd w:id="37049"/>
      <w:bookmarkEnd w:id="37050"/>
      <w:bookmarkEnd w:id="37051"/>
      <w:bookmarkEnd w:id="37052"/>
      <w:bookmarkEnd w:id="37053"/>
      <w:bookmarkEnd w:id="37054"/>
      <w:bookmarkEnd w:id="37055"/>
      <w:bookmarkEnd w:id="37056"/>
      <w:bookmarkEnd w:id="37057"/>
      <w:bookmarkEnd w:id="37058"/>
      <w:bookmarkEnd w:id="37059"/>
      <w:bookmarkEnd w:id="37060"/>
      <w:bookmarkEnd w:id="37061"/>
      <w:bookmarkEnd w:id="37062"/>
      <w:bookmarkEnd w:id="37063"/>
      <w:bookmarkEnd w:id="37064"/>
      <w:bookmarkEnd w:id="37065"/>
      <w:bookmarkEnd w:id="37066"/>
      <w:bookmarkEnd w:id="37067"/>
      <w:bookmarkEnd w:id="37068"/>
      <w:bookmarkEnd w:id="37069"/>
      <w:bookmarkEnd w:id="37070"/>
      <w:bookmarkEnd w:id="37071"/>
      <w:bookmarkEnd w:id="37072"/>
      <w:bookmarkEnd w:id="37073"/>
      <w:bookmarkEnd w:id="37074"/>
      <w:bookmarkEnd w:id="37075"/>
      <w:bookmarkEnd w:id="37076"/>
      <w:bookmarkEnd w:id="37077"/>
      <w:bookmarkEnd w:id="37078"/>
      <w:bookmarkEnd w:id="37079"/>
      <w:bookmarkEnd w:id="37080"/>
      <w:bookmarkEnd w:id="37081"/>
      <w:bookmarkEnd w:id="37082"/>
      <w:bookmarkEnd w:id="37083"/>
      <w:bookmarkEnd w:id="37084"/>
      <w:bookmarkEnd w:id="37085"/>
      <w:bookmarkEnd w:id="37086"/>
      <w:bookmarkEnd w:id="37087"/>
      <w:bookmarkEnd w:id="37088"/>
      <w:bookmarkEnd w:id="37089"/>
      <w:bookmarkEnd w:id="37090"/>
      <w:bookmarkEnd w:id="37091"/>
      <w:bookmarkEnd w:id="37092"/>
      <w:bookmarkEnd w:id="37093"/>
      <w:bookmarkEnd w:id="37094"/>
      <w:bookmarkEnd w:id="37095"/>
      <w:bookmarkEnd w:id="37096"/>
      <w:bookmarkEnd w:id="37097"/>
      <w:bookmarkEnd w:id="37098"/>
      <w:bookmarkEnd w:id="37099"/>
      <w:bookmarkEnd w:id="37100"/>
      <w:bookmarkEnd w:id="37101"/>
      <w:bookmarkEnd w:id="37102"/>
      <w:bookmarkEnd w:id="37103"/>
      <w:bookmarkEnd w:id="37104"/>
      <w:bookmarkEnd w:id="37105"/>
      <w:bookmarkEnd w:id="37106"/>
      <w:bookmarkEnd w:id="37107"/>
      <w:bookmarkEnd w:id="37108"/>
      <w:bookmarkEnd w:id="37109"/>
      <w:bookmarkEnd w:id="37110"/>
      <w:bookmarkEnd w:id="37111"/>
      <w:bookmarkEnd w:id="37112"/>
      <w:bookmarkEnd w:id="37113"/>
      <w:bookmarkEnd w:id="37114"/>
      <w:bookmarkEnd w:id="37115"/>
      <w:bookmarkEnd w:id="37116"/>
      <w:bookmarkEnd w:id="37117"/>
      <w:bookmarkEnd w:id="37118"/>
      <w:bookmarkEnd w:id="37119"/>
      <w:bookmarkEnd w:id="37120"/>
      <w:bookmarkEnd w:id="37121"/>
      <w:bookmarkEnd w:id="37122"/>
      <w:bookmarkEnd w:id="37123"/>
      <w:bookmarkEnd w:id="37124"/>
      <w:bookmarkEnd w:id="37125"/>
      <w:bookmarkEnd w:id="37126"/>
      <w:bookmarkEnd w:id="37127"/>
      <w:bookmarkEnd w:id="37128"/>
      <w:bookmarkEnd w:id="37129"/>
      <w:bookmarkEnd w:id="37130"/>
      <w:bookmarkEnd w:id="37131"/>
      <w:bookmarkEnd w:id="37132"/>
      <w:bookmarkEnd w:id="37133"/>
    </w:p>
    <w:p w14:paraId="48633726" w14:textId="49EA458B" w:rsidR="000C117E" w:rsidRPr="00B7686C" w:rsidRDefault="000C117E">
      <w:pPr>
        <w:jc w:val="both"/>
        <w:rPr>
          <w:ins w:id="37134" w:author="Ole-Martin Hanstveit" w:date="2017-11-27T12:31:00Z"/>
          <w:del w:id="37135" w:author="Morten Lerstad Solli" w:date="2017-11-29T15:13:00Z"/>
          <w:color w:val="FF0000"/>
          <w:lang w:val="en-US"/>
        </w:rPr>
        <w:pPrChange w:id="37136" w:author="Oscar Herman Kise" w:date="2017-11-30T20:05:00Z">
          <w:pPr/>
        </w:pPrChange>
      </w:pPr>
      <w:bookmarkStart w:id="37137" w:name="_Toc499732729"/>
      <w:bookmarkStart w:id="37138" w:name="_Toc499732024"/>
      <w:bookmarkStart w:id="37139" w:name="_Toc499732887"/>
      <w:bookmarkStart w:id="37140" w:name="_Toc499732204"/>
      <w:bookmarkStart w:id="37141" w:name="_Toc499732386"/>
      <w:bookmarkStart w:id="37142" w:name="_Toc499732567"/>
      <w:bookmarkStart w:id="37143" w:name="_Toc499732802"/>
      <w:bookmarkStart w:id="37144" w:name="_Toc499733020"/>
      <w:bookmarkStart w:id="37145" w:name="_Toc499733177"/>
      <w:bookmarkStart w:id="37146" w:name="_Toc499733334"/>
      <w:bookmarkStart w:id="37147" w:name="_Toc499733491"/>
      <w:bookmarkStart w:id="37148" w:name="_Toc499733212"/>
      <w:bookmarkStart w:id="37149" w:name="_Toc499733683"/>
      <w:bookmarkStart w:id="37150" w:name="_Toc499733840"/>
      <w:bookmarkStart w:id="37151" w:name="_Toc499733997"/>
      <w:bookmarkStart w:id="37152" w:name="_Toc499737843"/>
      <w:bookmarkStart w:id="37153" w:name="_Toc499738141"/>
      <w:bookmarkStart w:id="37154" w:name="_Toc499739529"/>
      <w:bookmarkStart w:id="37155" w:name="_Toc499743857"/>
      <w:bookmarkStart w:id="37156" w:name="_Toc499748443"/>
      <w:bookmarkStart w:id="37157" w:name="_Toc499749157"/>
      <w:bookmarkStart w:id="37158" w:name="_Toc499749315"/>
      <w:bookmarkStart w:id="37159" w:name="_Toc499749473"/>
      <w:bookmarkStart w:id="37160" w:name="_Toc499749631"/>
      <w:bookmarkStart w:id="37161" w:name="_Toc499750192"/>
      <w:bookmarkStart w:id="37162" w:name="_Toc499750616"/>
      <w:bookmarkStart w:id="37163" w:name="_Toc499748603"/>
      <w:bookmarkStart w:id="37164" w:name="_Toc499750073"/>
      <w:bookmarkStart w:id="37165" w:name="_Toc499750760"/>
      <w:bookmarkStart w:id="37166" w:name="_Toc499750919"/>
      <w:bookmarkStart w:id="37167" w:name="_Toc499751078"/>
      <w:bookmarkStart w:id="37168" w:name="_Toc499751237"/>
      <w:bookmarkStart w:id="37169" w:name="_Toc499751396"/>
      <w:bookmarkStart w:id="37170" w:name="_Toc499751555"/>
      <w:bookmarkStart w:id="37171" w:name="_Toc499751714"/>
      <w:bookmarkStart w:id="37172" w:name="_Toc499751873"/>
      <w:bookmarkStart w:id="37173" w:name="_Toc499752032"/>
      <w:bookmarkStart w:id="37174" w:name="_Toc499752289"/>
      <w:bookmarkStart w:id="37175" w:name="_Toc499752448"/>
      <w:bookmarkStart w:id="37176" w:name="_Toc499752607"/>
      <w:bookmarkStart w:id="37177" w:name="_Toc499752766"/>
      <w:bookmarkStart w:id="37178" w:name="_Toc499753023"/>
      <w:bookmarkStart w:id="37179" w:name="_Toc499753182"/>
      <w:bookmarkStart w:id="37180" w:name="_Toc499753341"/>
      <w:bookmarkStart w:id="37181" w:name="_Toc499753500"/>
      <w:bookmarkStart w:id="37182" w:name="_Toc499753953"/>
      <w:bookmarkStart w:id="37183" w:name="_Toc499754112"/>
      <w:bookmarkStart w:id="37184" w:name="_Toc499754957"/>
      <w:bookmarkStart w:id="37185" w:name="_Toc499755116"/>
      <w:bookmarkStart w:id="37186" w:name="_Toc499755275"/>
      <w:bookmarkStart w:id="37187" w:name="_Toc499755434"/>
      <w:bookmarkStart w:id="37188" w:name="_Toc499755789"/>
      <w:bookmarkStart w:id="37189" w:name="_Toc499755948"/>
      <w:bookmarkStart w:id="37190" w:name="_Toc499756106"/>
      <w:bookmarkStart w:id="37191" w:name="_Toc499756264"/>
      <w:bookmarkStart w:id="37192" w:name="_Toc499756422"/>
      <w:bookmarkStart w:id="37193" w:name="_Toc499756580"/>
      <w:bookmarkStart w:id="37194" w:name="_Toc499755310"/>
      <w:bookmarkStart w:id="37195" w:name="_Toc499755549"/>
      <w:bookmarkStart w:id="37196" w:name="_Toc499755730"/>
      <w:bookmarkStart w:id="37197" w:name="_Toc499756835"/>
      <w:bookmarkStart w:id="37198" w:name="_Toc499756026"/>
      <w:bookmarkStart w:id="37199" w:name="_Toc499756320"/>
      <w:bookmarkStart w:id="37200" w:name="_Toc499756617"/>
      <w:bookmarkStart w:id="37201" w:name="_Toc499756856"/>
      <w:bookmarkStart w:id="37202" w:name="_Toc499757111"/>
      <w:bookmarkStart w:id="37203" w:name="_Toc499757269"/>
      <w:bookmarkStart w:id="37204" w:name="_Toc499757427"/>
      <w:bookmarkStart w:id="37205" w:name="_Toc499757585"/>
      <w:bookmarkStart w:id="37206" w:name="_Toc499757743"/>
      <w:bookmarkStart w:id="37207" w:name="_Toc499757901"/>
      <w:bookmarkStart w:id="37208" w:name="_Toc499757972"/>
      <w:bookmarkStart w:id="37209" w:name="_Toc499758130"/>
      <w:bookmarkStart w:id="37210" w:name="_Toc499756660"/>
      <w:bookmarkStart w:id="37211" w:name="_Toc499758288"/>
      <w:bookmarkStart w:id="37212" w:name="_Toc499758446"/>
      <w:bookmarkStart w:id="37213" w:name="_Toc499758604"/>
      <w:bookmarkStart w:id="37214" w:name="_Toc499758762"/>
      <w:bookmarkStart w:id="37215" w:name="_Toc499758920"/>
      <w:bookmarkStart w:id="37216" w:name="_Toc499759078"/>
      <w:bookmarkStart w:id="37217" w:name="_Toc499759236"/>
      <w:bookmarkStart w:id="37218" w:name="_Toc499759394"/>
      <w:bookmarkStart w:id="37219" w:name="_Toc499759552"/>
      <w:bookmarkStart w:id="37220" w:name="_Toc499759710"/>
      <w:bookmarkStart w:id="37221" w:name="_Toc499759868"/>
      <w:bookmarkStart w:id="37222" w:name="_Toc499760026"/>
      <w:bookmarkStart w:id="37223" w:name="_Toc499760184"/>
      <w:bookmarkStart w:id="37224" w:name="_Toc499756989"/>
      <w:bookmarkStart w:id="37225" w:name="_Toc499757289"/>
      <w:bookmarkStart w:id="37226" w:name="_Toc499760342"/>
      <w:bookmarkStart w:id="37227" w:name="_Toc499757531"/>
      <w:bookmarkStart w:id="37228" w:name="_Toc499760500"/>
      <w:bookmarkStart w:id="37229" w:name="_Toc499760658"/>
      <w:bookmarkStart w:id="37230" w:name="_Toc499760913"/>
      <w:bookmarkStart w:id="37231" w:name="_Toc499761071"/>
      <w:bookmarkStart w:id="37232" w:name="_Toc499761229"/>
      <w:bookmarkStart w:id="37233" w:name="_Toc499761387"/>
      <w:bookmarkStart w:id="37234" w:name="_Toc499801936"/>
      <w:bookmarkStart w:id="37235" w:name="_Toc499802095"/>
      <w:bookmarkStart w:id="37236" w:name="_Toc499802254"/>
      <w:bookmarkStart w:id="37237" w:name="_Toc499802413"/>
      <w:bookmarkStart w:id="37238" w:name="_Toc499802291"/>
      <w:bookmarkStart w:id="37239" w:name="_Toc499802609"/>
      <w:bookmarkStart w:id="37240" w:name="_Toc499802768"/>
      <w:bookmarkStart w:id="37241" w:name="_Toc499802927"/>
      <w:bookmarkStart w:id="37242" w:name="_Toc499802690"/>
      <w:bookmarkStart w:id="37243" w:name="_Toc499803086"/>
      <w:bookmarkStart w:id="37244" w:name="_Toc499803245"/>
      <w:bookmarkStart w:id="37245" w:name="_Toc499803404"/>
      <w:bookmarkStart w:id="37246" w:name="_Toc499803563"/>
      <w:bookmarkStart w:id="37247" w:name="_Toc499803723"/>
      <w:bookmarkStart w:id="37248" w:name="_Toc499803883"/>
      <w:bookmarkStart w:id="37249" w:name="_Toc499804043"/>
      <w:bookmarkStart w:id="37250" w:name="_Toc499804203"/>
      <w:bookmarkStart w:id="37251" w:name="_Toc499804363"/>
      <w:bookmarkStart w:id="37252" w:name="_Toc499804523"/>
      <w:bookmarkStart w:id="37253" w:name="_Toc499803164"/>
      <w:bookmarkStart w:id="37254" w:name="_Toc499804684"/>
      <w:bookmarkStart w:id="37255" w:name="_Toc499803463"/>
      <w:bookmarkStart w:id="37256" w:name="_Toc499803765"/>
      <w:bookmarkStart w:id="37257" w:name="_Toc499804070"/>
      <w:bookmarkStart w:id="37258" w:name="_Toc499804845"/>
      <w:bookmarkStart w:id="37259" w:name="_Toc499804374"/>
      <w:bookmarkStart w:id="37260" w:name="_Toc499805005"/>
      <w:bookmarkStart w:id="37261" w:name="_Toc499805165"/>
      <w:bookmarkStart w:id="37262" w:name="_Toc499804619"/>
      <w:bookmarkStart w:id="37263" w:name="_Toc499805325"/>
      <w:bookmarkStart w:id="37264" w:name="_Toc499804142"/>
      <w:bookmarkStart w:id="37265" w:name="_Toc499805047"/>
      <w:bookmarkStart w:id="37266" w:name="_Toc499805439"/>
      <w:bookmarkStart w:id="37267" w:name="_Toc499805599"/>
      <w:bookmarkStart w:id="37268" w:name="_Toc499805708"/>
      <w:bookmarkStart w:id="37269" w:name="_Toc499805868"/>
      <w:bookmarkStart w:id="37270" w:name="_Toc499806028"/>
      <w:bookmarkStart w:id="37271" w:name="_Toc499806188"/>
      <w:bookmarkStart w:id="37272" w:name="_Toc499806734"/>
      <w:bookmarkStart w:id="37273" w:name="_Toc499822204"/>
      <w:bookmarkStart w:id="37274" w:name="_Toc499822365"/>
      <w:bookmarkStart w:id="37275" w:name="_Toc499804919"/>
      <w:bookmarkStart w:id="37276" w:name="_Toc499806334"/>
      <w:bookmarkStart w:id="37277" w:name="_Toc499806494"/>
      <w:bookmarkStart w:id="37278" w:name="_Toc499806814"/>
      <w:bookmarkStart w:id="37279" w:name="_Toc499806974"/>
      <w:bookmarkStart w:id="37280" w:name="_Toc499807134"/>
      <w:bookmarkStart w:id="37281" w:name="_Toc499807294"/>
      <w:bookmarkStart w:id="37282" w:name="_Toc499807454"/>
      <w:bookmarkStart w:id="37283" w:name="_Toc499807614"/>
      <w:bookmarkStart w:id="37284" w:name="_Toc499807774"/>
      <w:bookmarkStart w:id="37285" w:name="_Toc499807934"/>
      <w:bookmarkStart w:id="37286" w:name="_Toc499808094"/>
      <w:bookmarkStart w:id="37287" w:name="_Toc499808254"/>
      <w:bookmarkStart w:id="37288" w:name="_Toc499808414"/>
      <w:bookmarkStart w:id="37289" w:name="_Toc499808574"/>
      <w:bookmarkStart w:id="37290" w:name="_Toc499808734"/>
      <w:bookmarkStart w:id="37291" w:name="_Toc499808894"/>
      <w:bookmarkStart w:id="37292" w:name="_Toc499809054"/>
      <w:bookmarkStart w:id="37293" w:name="_Toc499809214"/>
      <w:bookmarkStart w:id="37294" w:name="_Toc499809374"/>
      <w:bookmarkStart w:id="37295" w:name="_Toc499809534"/>
      <w:bookmarkStart w:id="37296" w:name="_Toc499809694"/>
      <w:bookmarkStart w:id="37297" w:name="_Toc499809854"/>
      <w:bookmarkStart w:id="37298" w:name="_Toc499810014"/>
      <w:bookmarkStart w:id="37299" w:name="_Toc499810174"/>
      <w:bookmarkStart w:id="37300" w:name="_Toc499810334"/>
      <w:bookmarkStart w:id="37301" w:name="_Toc499810494"/>
      <w:bookmarkStart w:id="37302" w:name="_Toc499810654"/>
      <w:bookmarkStart w:id="37303" w:name="_Toc499810814"/>
      <w:bookmarkStart w:id="37304" w:name="_Toc499810974"/>
      <w:bookmarkStart w:id="37305" w:name="_Toc499811134"/>
      <w:bookmarkStart w:id="37306" w:name="_Toc499811294"/>
      <w:bookmarkStart w:id="37307" w:name="_Toc499811454"/>
      <w:bookmarkStart w:id="37308" w:name="_Toc499811614"/>
      <w:bookmarkStart w:id="37309" w:name="_Toc499811872"/>
      <w:bookmarkStart w:id="37310" w:name="_Toc499812032"/>
      <w:bookmarkStart w:id="37311" w:name="_Toc499812682"/>
      <w:bookmarkStart w:id="37312" w:name="_Toc499812842"/>
      <w:bookmarkStart w:id="37313" w:name="_Toc499813002"/>
      <w:bookmarkStart w:id="37314" w:name="_Toc499813162"/>
      <w:bookmarkStart w:id="37315" w:name="_Toc499813322"/>
      <w:bookmarkStart w:id="37316" w:name="_Toc499813482"/>
      <w:bookmarkStart w:id="37317" w:name="_Toc499813642"/>
      <w:bookmarkStart w:id="37318" w:name="_Toc499813802"/>
      <w:bookmarkStart w:id="37319" w:name="_Toc499813962"/>
      <w:bookmarkStart w:id="37320" w:name="_Toc499814122"/>
      <w:bookmarkStart w:id="37321" w:name="_Toc499814282"/>
      <w:bookmarkStart w:id="37322" w:name="_Toc499814442"/>
      <w:bookmarkStart w:id="37323" w:name="_Toc499814602"/>
      <w:bookmarkStart w:id="37324" w:name="_Toc499814762"/>
      <w:bookmarkStart w:id="37325" w:name="_Toc499814922"/>
      <w:bookmarkStart w:id="37326" w:name="_Toc499815082"/>
      <w:bookmarkStart w:id="37327" w:name="_Toc499815242"/>
      <w:bookmarkStart w:id="37328" w:name="_Toc499815402"/>
      <w:bookmarkStart w:id="37329" w:name="_Toc499815562"/>
      <w:bookmarkStart w:id="37330" w:name="_Toc499815820"/>
      <w:bookmarkStart w:id="37331" w:name="_Toc499816274"/>
      <w:bookmarkStart w:id="37332" w:name="_Toc499816728"/>
      <w:bookmarkStart w:id="37333" w:name="_Toc499817966"/>
      <w:bookmarkStart w:id="37334" w:name="_Toc499818224"/>
      <w:bookmarkStart w:id="37335" w:name="_Toc499818384"/>
      <w:bookmarkStart w:id="37336" w:name="_Toc499818544"/>
      <w:bookmarkStart w:id="37337" w:name="_Toc499818704"/>
      <w:bookmarkStart w:id="37338" w:name="_Toc499818864"/>
      <w:bookmarkStart w:id="37339" w:name="_Toc499819024"/>
      <w:bookmarkStart w:id="37340" w:name="_Toc499819184"/>
      <w:bookmarkStart w:id="37341" w:name="_Toc499819344"/>
      <w:bookmarkStart w:id="37342" w:name="_Toc499819504"/>
      <w:bookmarkStart w:id="37343" w:name="_Toc499819664"/>
      <w:bookmarkStart w:id="37344" w:name="_Toc499819824"/>
      <w:bookmarkStart w:id="37345" w:name="_Toc499819984"/>
      <w:bookmarkStart w:id="37346" w:name="_Toc499820144"/>
      <w:bookmarkStart w:id="37347" w:name="_Toc499820304"/>
      <w:bookmarkStart w:id="37348" w:name="_Toc499820464"/>
      <w:bookmarkStart w:id="37349" w:name="_Toc499820624"/>
      <w:bookmarkStart w:id="37350" w:name="_Toc499820784"/>
      <w:bookmarkStart w:id="37351" w:name="_Toc499820944"/>
      <w:bookmarkStart w:id="37352" w:name="_Toc499821202"/>
      <w:bookmarkStart w:id="37353" w:name="_Toc499821362"/>
      <w:bookmarkStart w:id="37354" w:name="_Toc499821522"/>
      <w:bookmarkStart w:id="37355" w:name="_Toc499821682"/>
      <w:bookmarkStart w:id="37356" w:name="_Toc499821842"/>
      <w:bookmarkStart w:id="37357" w:name="_Toc499822002"/>
      <w:bookmarkStart w:id="37358" w:name="_Toc499822482"/>
      <w:bookmarkStart w:id="37359" w:name="_Toc499822642"/>
      <w:bookmarkStart w:id="37360" w:name="_Toc499822802"/>
      <w:bookmarkStart w:id="37361" w:name="_Toc499822962"/>
      <w:bookmarkStart w:id="37362" w:name="_Toc499823122"/>
      <w:bookmarkStart w:id="37363" w:name="_Toc499823282"/>
      <w:bookmarkStart w:id="37364" w:name="_Toc499823442"/>
      <w:bookmarkStart w:id="37365" w:name="_Toc499823602"/>
      <w:bookmarkStart w:id="37366" w:name="_Toc499823762"/>
      <w:bookmarkStart w:id="37367" w:name="_Toc499823922"/>
      <w:bookmarkStart w:id="37368" w:name="_Toc499824082"/>
      <w:bookmarkStart w:id="37369" w:name="_Toc499824242"/>
      <w:bookmarkStart w:id="37370" w:name="_Toc499824402"/>
      <w:bookmarkStart w:id="37371" w:name="_Toc499824562"/>
      <w:bookmarkStart w:id="37372" w:name="_Toc499824722"/>
      <w:bookmarkStart w:id="37373" w:name="_Toc499824882"/>
      <w:bookmarkStart w:id="37374" w:name="_Toc499825042"/>
      <w:bookmarkStart w:id="37375" w:name="_Toc499825202"/>
      <w:bookmarkStart w:id="37376" w:name="_Toc499825460"/>
      <w:bookmarkStart w:id="37377" w:name="_Toc499825620"/>
      <w:bookmarkStart w:id="37378" w:name="_Toc499825878"/>
      <w:bookmarkStart w:id="37379" w:name="_Toc499826038"/>
      <w:bookmarkStart w:id="37380" w:name="_Toc499826198"/>
      <w:bookmarkStart w:id="37381" w:name="_Toc499826456"/>
      <w:bookmarkStart w:id="37382" w:name="_Toc499826616"/>
      <w:bookmarkStart w:id="37383" w:name="_Toc499827658"/>
      <w:bookmarkStart w:id="37384" w:name="_Toc499828014"/>
      <w:bookmarkStart w:id="37385" w:name="_Toc499828174"/>
      <w:bookmarkStart w:id="37386" w:name="_Toc499828530"/>
      <w:bookmarkStart w:id="37387" w:name="_Toc499828690"/>
      <w:bookmarkStart w:id="37388" w:name="_Toc499828850"/>
      <w:bookmarkStart w:id="37389" w:name="_Toc499829010"/>
      <w:bookmarkStart w:id="37390" w:name="_Toc499829170"/>
      <w:bookmarkStart w:id="37391" w:name="_Toc499829330"/>
      <w:bookmarkStart w:id="37392" w:name="_Toc499829490"/>
      <w:bookmarkStart w:id="37393" w:name="_Toc499829650"/>
      <w:bookmarkStart w:id="37394" w:name="_Toc499829810"/>
      <w:bookmarkStart w:id="37395" w:name="_Toc499829970"/>
      <w:bookmarkStart w:id="37396" w:name="_Toc499830130"/>
      <w:bookmarkStart w:id="37397" w:name="_Toc499830290"/>
      <w:bookmarkStart w:id="37398" w:name="_Toc499830450"/>
      <w:bookmarkStart w:id="37399" w:name="_Toc499830610"/>
      <w:bookmarkStart w:id="37400" w:name="_Toc499830770"/>
      <w:bookmarkStart w:id="37401" w:name="_Toc499830930"/>
      <w:bookmarkStart w:id="37402" w:name="_Toc499831090"/>
      <w:bookmarkStart w:id="37403" w:name="_Toc499831250"/>
      <w:bookmarkStart w:id="37404" w:name="_Toc499831410"/>
      <w:bookmarkStart w:id="37405" w:name="_Toc499831570"/>
      <w:bookmarkStart w:id="37406" w:name="_Toc499831730"/>
      <w:bookmarkStart w:id="37407" w:name="_Toc499831890"/>
      <w:bookmarkStart w:id="37408" w:name="_Toc499832050"/>
      <w:bookmarkStart w:id="37409" w:name="_Toc499832210"/>
      <w:bookmarkStart w:id="37410" w:name="_Toc499832370"/>
      <w:bookmarkStart w:id="37411" w:name="_Toc499832530"/>
      <w:bookmarkStart w:id="37412" w:name="_Toc499832690"/>
      <w:bookmarkStart w:id="37413" w:name="_Toc499832850"/>
      <w:bookmarkStart w:id="37414" w:name="_Toc499833010"/>
      <w:bookmarkStart w:id="37415" w:name="_Toc499833170"/>
      <w:bookmarkStart w:id="37416" w:name="_Toc499833330"/>
      <w:bookmarkStart w:id="37417" w:name="_Toc499833490"/>
      <w:bookmarkStart w:id="37418" w:name="_Toc499833650"/>
      <w:bookmarkStart w:id="37419" w:name="_Toc499833810"/>
      <w:bookmarkStart w:id="37420" w:name="_Toc499833970"/>
      <w:bookmarkStart w:id="37421" w:name="_Toc499834130"/>
      <w:bookmarkStart w:id="37422" w:name="_Toc499834290"/>
      <w:bookmarkStart w:id="37423" w:name="_Toc499834450"/>
      <w:bookmarkStart w:id="37424" w:name="_Toc499834610"/>
      <w:bookmarkStart w:id="37425" w:name="_Toc499834770"/>
      <w:bookmarkStart w:id="37426" w:name="_Toc499834930"/>
      <w:bookmarkStart w:id="37427" w:name="_Toc499835090"/>
      <w:bookmarkStart w:id="37428" w:name="_Toc499835250"/>
      <w:bookmarkStart w:id="37429" w:name="_Toc499835410"/>
      <w:bookmarkStart w:id="37430" w:name="_Toc499835570"/>
      <w:bookmarkStart w:id="37431" w:name="_Toc499835730"/>
      <w:bookmarkStart w:id="37432" w:name="_Toc499835890"/>
      <w:bookmarkStart w:id="37433" w:name="_Toc499836050"/>
      <w:bookmarkStart w:id="37434" w:name="_Toc499836210"/>
      <w:bookmarkStart w:id="37435" w:name="_Toc499836370"/>
      <w:bookmarkStart w:id="37436" w:name="_Toc499836531"/>
      <w:bookmarkStart w:id="37437" w:name="_Toc499836692"/>
      <w:bookmarkStart w:id="37438" w:name="_Toc499836853"/>
      <w:bookmarkStart w:id="37439" w:name="_Toc499837014"/>
      <w:bookmarkStart w:id="37440" w:name="_Toc499837175"/>
      <w:bookmarkStart w:id="37441" w:name="_Toc499837336"/>
      <w:bookmarkStart w:id="37442" w:name="_Toc499822661"/>
      <w:bookmarkStart w:id="37443" w:name="_Toc499822908"/>
      <w:bookmarkStart w:id="37444" w:name="_Toc499823319"/>
      <w:bookmarkStart w:id="37445" w:name="_Toc499837497"/>
      <w:bookmarkStart w:id="37446" w:name="_Toc499837658"/>
      <w:bookmarkStart w:id="37447" w:name="_Toc499837819"/>
      <w:bookmarkStart w:id="37448" w:name="_Toc499837980"/>
      <w:bookmarkStart w:id="37449" w:name="_Toc499838141"/>
      <w:bookmarkStart w:id="37450" w:name="_Toc499838302"/>
      <w:bookmarkStart w:id="37451" w:name="_Toc499838463"/>
      <w:bookmarkStart w:id="37452" w:name="_Toc499838624"/>
      <w:bookmarkStart w:id="37453" w:name="_Toc499838785"/>
      <w:bookmarkStart w:id="37454" w:name="_Toc499838946"/>
      <w:bookmarkStart w:id="37455" w:name="_Toc499839107"/>
      <w:bookmarkStart w:id="37456" w:name="_Toc499839268"/>
      <w:bookmarkStart w:id="37457" w:name="_Toc499839429"/>
      <w:bookmarkStart w:id="37458" w:name="_Toc499839689"/>
      <w:bookmarkStart w:id="37459" w:name="_Toc499823624"/>
      <w:bookmarkStart w:id="37460" w:name="_Toc499823932"/>
      <w:bookmarkStart w:id="37461" w:name="_Toc499839850"/>
      <w:bookmarkStart w:id="37462" w:name="_Toc499824178"/>
      <w:bookmarkStart w:id="37463" w:name="_Toc499824777"/>
      <w:bookmarkStart w:id="37464" w:name="_Toc499825080"/>
      <w:bookmarkStart w:id="37465" w:name="_Toc499840011"/>
      <w:bookmarkStart w:id="37466" w:name="_Toc499840172"/>
      <w:bookmarkStart w:id="37467" w:name="_Toc499825323"/>
      <w:bookmarkStart w:id="37468" w:name="_Toc499840333"/>
      <w:bookmarkStart w:id="37469" w:name="_Toc499825628"/>
      <w:bookmarkStart w:id="37470" w:name="_Toc499840494"/>
      <w:bookmarkStart w:id="37471" w:name="_Toc499840655"/>
      <w:bookmarkStart w:id="37472" w:name="_Toc499840816"/>
      <w:bookmarkStart w:id="37473" w:name="_Toc499840977"/>
      <w:bookmarkStart w:id="37474" w:name="_Toc499825812"/>
      <w:bookmarkStart w:id="37475" w:name="_Toc499826113"/>
      <w:bookmarkStart w:id="37476" w:name="_Toc499826349"/>
      <w:bookmarkStart w:id="37477" w:name="_Toc499826652"/>
      <w:bookmarkStart w:id="37478" w:name="_Toc499826833"/>
      <w:bookmarkStart w:id="37479" w:name="_Toc499841138"/>
      <w:bookmarkStart w:id="37480" w:name="_Toc499827014"/>
      <w:bookmarkStart w:id="37481" w:name="_Toc499825370"/>
      <w:bookmarkStart w:id="37482" w:name="_Toc499827193"/>
      <w:bookmarkStart w:id="37483" w:name="_Toc499825892"/>
      <w:bookmarkStart w:id="37484" w:name="_Toc499826291"/>
      <w:bookmarkStart w:id="37485" w:name="_Toc499826747"/>
      <w:bookmarkStart w:id="37486" w:name="_Toc499827373"/>
      <w:bookmarkStart w:id="37487" w:name="_Toc499827549"/>
      <w:bookmarkStart w:id="37488" w:name="_Toc499827089"/>
      <w:bookmarkStart w:id="37489" w:name="_Toc499827603"/>
      <w:bookmarkStart w:id="37490" w:name="_Toc499827839"/>
      <w:bookmarkStart w:id="37491" w:name="_Toc499828084"/>
      <w:bookmarkStart w:id="37492" w:name="_Toc499828319"/>
      <w:bookmarkStart w:id="37493" w:name="_Toc499828562"/>
      <w:bookmarkStart w:id="37494" w:name="_Toc499828867"/>
      <w:bookmarkStart w:id="37495" w:name="_Toc499829114"/>
      <w:bookmarkStart w:id="37496" w:name="_Toc499828229"/>
      <w:bookmarkStart w:id="37497" w:name="_Toc499826760"/>
      <w:bookmarkStart w:id="37498" w:name="_Toc499827275"/>
      <w:bookmarkStart w:id="37499" w:name="_Toc499827741"/>
      <w:bookmarkStart w:id="37500" w:name="_Toc499827108"/>
      <w:bookmarkStart w:id="37501" w:name="_Toc499828634"/>
      <w:bookmarkStart w:id="37502" w:name="_Toc499829372"/>
      <w:bookmarkStart w:id="37503" w:name="_Toc499828352"/>
      <w:bookmarkStart w:id="37504" w:name="_Toc499829407"/>
      <w:bookmarkStart w:id="37505" w:name="_Toc499829705"/>
      <w:bookmarkStart w:id="37506" w:name="_Toc499830008"/>
      <w:bookmarkStart w:id="37507" w:name="_Toc499828872"/>
      <w:bookmarkStart w:id="37508" w:name="_Toc499830138"/>
      <w:bookmarkStart w:id="37509" w:name="_Toc499830384"/>
      <w:bookmarkStart w:id="37510" w:name="_Toc499830685"/>
      <w:bookmarkStart w:id="37511" w:name="_Toc499830946"/>
      <w:bookmarkStart w:id="37512" w:name="_Toc499831193"/>
      <w:bookmarkStart w:id="37513" w:name="_Toc499831669"/>
      <w:bookmarkStart w:id="37514" w:name="_Toc499832144"/>
      <w:bookmarkStart w:id="37515" w:name="_Toc499833065"/>
      <w:bookmarkStart w:id="37516" w:name="_Toc499833511"/>
      <w:bookmarkStart w:id="37517" w:name="_Toc499833822"/>
      <w:bookmarkStart w:id="37518" w:name="_Toc499834075"/>
      <w:bookmarkStart w:id="37519" w:name="_Toc499834465"/>
      <w:bookmarkStart w:id="37520" w:name="_Toc499834797"/>
      <w:bookmarkStart w:id="37521" w:name="_Toc499835129"/>
      <w:bookmarkStart w:id="37522" w:name="_Toc499834315"/>
      <w:bookmarkStart w:id="37523" w:name="_Toc499835463"/>
      <w:bookmarkStart w:id="37524" w:name="_Toc499835802"/>
      <w:bookmarkStart w:id="37525" w:name="_Toc499835008"/>
      <w:bookmarkStart w:id="37526" w:name="_Toc499836058"/>
      <w:bookmarkStart w:id="37527" w:name="_Toc499837181"/>
      <w:bookmarkStart w:id="37528" w:name="_Toc499837514"/>
      <w:bookmarkStart w:id="37529" w:name="_Toc499837848"/>
      <w:bookmarkStart w:id="37530" w:name="_Toc499838182"/>
      <w:bookmarkStart w:id="37531" w:name="_Toc499842759"/>
      <w:bookmarkStart w:id="37532" w:name="_Toc499843424"/>
      <w:bookmarkEnd w:id="37137"/>
      <w:bookmarkEnd w:id="37138"/>
      <w:bookmarkEnd w:id="37139"/>
      <w:bookmarkEnd w:id="37140"/>
      <w:bookmarkEnd w:id="37141"/>
      <w:bookmarkEnd w:id="37142"/>
      <w:bookmarkEnd w:id="37143"/>
      <w:bookmarkEnd w:id="37144"/>
      <w:bookmarkEnd w:id="37145"/>
      <w:bookmarkEnd w:id="37146"/>
      <w:bookmarkEnd w:id="37147"/>
      <w:bookmarkEnd w:id="37148"/>
      <w:bookmarkEnd w:id="37149"/>
      <w:bookmarkEnd w:id="37150"/>
      <w:bookmarkEnd w:id="37151"/>
      <w:bookmarkEnd w:id="37152"/>
      <w:bookmarkEnd w:id="37153"/>
      <w:bookmarkEnd w:id="37154"/>
      <w:bookmarkEnd w:id="37155"/>
      <w:bookmarkEnd w:id="37156"/>
      <w:bookmarkEnd w:id="37157"/>
      <w:bookmarkEnd w:id="37158"/>
      <w:bookmarkEnd w:id="37159"/>
      <w:bookmarkEnd w:id="37160"/>
      <w:bookmarkEnd w:id="37161"/>
      <w:bookmarkEnd w:id="37162"/>
      <w:bookmarkEnd w:id="37163"/>
      <w:bookmarkEnd w:id="37164"/>
      <w:bookmarkEnd w:id="37165"/>
      <w:bookmarkEnd w:id="37166"/>
      <w:bookmarkEnd w:id="37167"/>
      <w:bookmarkEnd w:id="37168"/>
      <w:bookmarkEnd w:id="37169"/>
      <w:bookmarkEnd w:id="37170"/>
      <w:bookmarkEnd w:id="37171"/>
      <w:bookmarkEnd w:id="37172"/>
      <w:bookmarkEnd w:id="37173"/>
      <w:bookmarkEnd w:id="37174"/>
      <w:bookmarkEnd w:id="37175"/>
      <w:bookmarkEnd w:id="37176"/>
      <w:bookmarkEnd w:id="37177"/>
      <w:bookmarkEnd w:id="37178"/>
      <w:bookmarkEnd w:id="37179"/>
      <w:bookmarkEnd w:id="37180"/>
      <w:bookmarkEnd w:id="37181"/>
      <w:bookmarkEnd w:id="37182"/>
      <w:bookmarkEnd w:id="37183"/>
      <w:bookmarkEnd w:id="37184"/>
      <w:bookmarkEnd w:id="37185"/>
      <w:bookmarkEnd w:id="37186"/>
      <w:bookmarkEnd w:id="37187"/>
      <w:bookmarkEnd w:id="37188"/>
      <w:bookmarkEnd w:id="37189"/>
      <w:bookmarkEnd w:id="37190"/>
      <w:bookmarkEnd w:id="37191"/>
      <w:bookmarkEnd w:id="37192"/>
      <w:bookmarkEnd w:id="37193"/>
      <w:bookmarkEnd w:id="37194"/>
      <w:bookmarkEnd w:id="37195"/>
      <w:bookmarkEnd w:id="37196"/>
      <w:bookmarkEnd w:id="37197"/>
      <w:bookmarkEnd w:id="37198"/>
      <w:bookmarkEnd w:id="37199"/>
      <w:bookmarkEnd w:id="37200"/>
      <w:bookmarkEnd w:id="37201"/>
      <w:bookmarkEnd w:id="37202"/>
      <w:bookmarkEnd w:id="37203"/>
      <w:bookmarkEnd w:id="37204"/>
      <w:bookmarkEnd w:id="37205"/>
      <w:bookmarkEnd w:id="37206"/>
      <w:bookmarkEnd w:id="37207"/>
      <w:bookmarkEnd w:id="37208"/>
      <w:bookmarkEnd w:id="37209"/>
      <w:bookmarkEnd w:id="37210"/>
      <w:bookmarkEnd w:id="37211"/>
      <w:bookmarkEnd w:id="37212"/>
      <w:bookmarkEnd w:id="37213"/>
      <w:bookmarkEnd w:id="37214"/>
      <w:bookmarkEnd w:id="37215"/>
      <w:bookmarkEnd w:id="37216"/>
      <w:bookmarkEnd w:id="37217"/>
      <w:bookmarkEnd w:id="37218"/>
      <w:bookmarkEnd w:id="37219"/>
      <w:bookmarkEnd w:id="37220"/>
      <w:bookmarkEnd w:id="37221"/>
      <w:bookmarkEnd w:id="37222"/>
      <w:bookmarkEnd w:id="37223"/>
      <w:bookmarkEnd w:id="37224"/>
      <w:bookmarkEnd w:id="37225"/>
      <w:bookmarkEnd w:id="37226"/>
      <w:bookmarkEnd w:id="37227"/>
      <w:bookmarkEnd w:id="37228"/>
      <w:bookmarkEnd w:id="37229"/>
      <w:bookmarkEnd w:id="37230"/>
      <w:bookmarkEnd w:id="37231"/>
      <w:bookmarkEnd w:id="37232"/>
      <w:bookmarkEnd w:id="37233"/>
      <w:bookmarkEnd w:id="37234"/>
      <w:bookmarkEnd w:id="37235"/>
      <w:bookmarkEnd w:id="37236"/>
      <w:bookmarkEnd w:id="37237"/>
      <w:bookmarkEnd w:id="37238"/>
      <w:bookmarkEnd w:id="37239"/>
      <w:bookmarkEnd w:id="37240"/>
      <w:bookmarkEnd w:id="37241"/>
      <w:bookmarkEnd w:id="37242"/>
      <w:bookmarkEnd w:id="37243"/>
      <w:bookmarkEnd w:id="37244"/>
      <w:bookmarkEnd w:id="37245"/>
      <w:bookmarkEnd w:id="37246"/>
      <w:bookmarkEnd w:id="37247"/>
      <w:bookmarkEnd w:id="37248"/>
      <w:bookmarkEnd w:id="37249"/>
      <w:bookmarkEnd w:id="37250"/>
      <w:bookmarkEnd w:id="37251"/>
      <w:bookmarkEnd w:id="37252"/>
      <w:bookmarkEnd w:id="37253"/>
      <w:bookmarkEnd w:id="37254"/>
      <w:bookmarkEnd w:id="37255"/>
      <w:bookmarkEnd w:id="37256"/>
      <w:bookmarkEnd w:id="37257"/>
      <w:bookmarkEnd w:id="37258"/>
      <w:bookmarkEnd w:id="37259"/>
      <w:bookmarkEnd w:id="37260"/>
      <w:bookmarkEnd w:id="37261"/>
      <w:bookmarkEnd w:id="37262"/>
      <w:bookmarkEnd w:id="37263"/>
      <w:bookmarkEnd w:id="37264"/>
      <w:bookmarkEnd w:id="37265"/>
      <w:bookmarkEnd w:id="37266"/>
      <w:bookmarkEnd w:id="37267"/>
      <w:bookmarkEnd w:id="37268"/>
      <w:bookmarkEnd w:id="37269"/>
      <w:bookmarkEnd w:id="37270"/>
      <w:bookmarkEnd w:id="37271"/>
      <w:bookmarkEnd w:id="37272"/>
      <w:bookmarkEnd w:id="37273"/>
      <w:bookmarkEnd w:id="37274"/>
      <w:bookmarkEnd w:id="37275"/>
      <w:bookmarkEnd w:id="37276"/>
      <w:bookmarkEnd w:id="37277"/>
      <w:bookmarkEnd w:id="37278"/>
      <w:bookmarkEnd w:id="37279"/>
      <w:bookmarkEnd w:id="37280"/>
      <w:bookmarkEnd w:id="37281"/>
      <w:bookmarkEnd w:id="37282"/>
      <w:bookmarkEnd w:id="37283"/>
      <w:bookmarkEnd w:id="37284"/>
      <w:bookmarkEnd w:id="37285"/>
      <w:bookmarkEnd w:id="37286"/>
      <w:bookmarkEnd w:id="37287"/>
      <w:bookmarkEnd w:id="37288"/>
      <w:bookmarkEnd w:id="37289"/>
      <w:bookmarkEnd w:id="37290"/>
      <w:bookmarkEnd w:id="37291"/>
      <w:bookmarkEnd w:id="37292"/>
      <w:bookmarkEnd w:id="37293"/>
      <w:bookmarkEnd w:id="37294"/>
      <w:bookmarkEnd w:id="37295"/>
      <w:bookmarkEnd w:id="37296"/>
      <w:bookmarkEnd w:id="37297"/>
      <w:bookmarkEnd w:id="37298"/>
      <w:bookmarkEnd w:id="37299"/>
      <w:bookmarkEnd w:id="37300"/>
      <w:bookmarkEnd w:id="37301"/>
      <w:bookmarkEnd w:id="37302"/>
      <w:bookmarkEnd w:id="37303"/>
      <w:bookmarkEnd w:id="37304"/>
      <w:bookmarkEnd w:id="37305"/>
      <w:bookmarkEnd w:id="37306"/>
      <w:bookmarkEnd w:id="37307"/>
      <w:bookmarkEnd w:id="37308"/>
      <w:bookmarkEnd w:id="37309"/>
      <w:bookmarkEnd w:id="37310"/>
      <w:bookmarkEnd w:id="37311"/>
      <w:bookmarkEnd w:id="37312"/>
      <w:bookmarkEnd w:id="37313"/>
      <w:bookmarkEnd w:id="37314"/>
      <w:bookmarkEnd w:id="37315"/>
      <w:bookmarkEnd w:id="37316"/>
      <w:bookmarkEnd w:id="37317"/>
      <w:bookmarkEnd w:id="37318"/>
      <w:bookmarkEnd w:id="37319"/>
      <w:bookmarkEnd w:id="37320"/>
      <w:bookmarkEnd w:id="37321"/>
      <w:bookmarkEnd w:id="37322"/>
      <w:bookmarkEnd w:id="37323"/>
      <w:bookmarkEnd w:id="37324"/>
      <w:bookmarkEnd w:id="37325"/>
      <w:bookmarkEnd w:id="37326"/>
      <w:bookmarkEnd w:id="37327"/>
      <w:bookmarkEnd w:id="37328"/>
      <w:bookmarkEnd w:id="37329"/>
      <w:bookmarkEnd w:id="37330"/>
      <w:bookmarkEnd w:id="37331"/>
      <w:bookmarkEnd w:id="37332"/>
      <w:bookmarkEnd w:id="37333"/>
      <w:bookmarkEnd w:id="37334"/>
      <w:bookmarkEnd w:id="37335"/>
      <w:bookmarkEnd w:id="37336"/>
      <w:bookmarkEnd w:id="37337"/>
      <w:bookmarkEnd w:id="37338"/>
      <w:bookmarkEnd w:id="37339"/>
      <w:bookmarkEnd w:id="37340"/>
      <w:bookmarkEnd w:id="37341"/>
      <w:bookmarkEnd w:id="37342"/>
      <w:bookmarkEnd w:id="37343"/>
      <w:bookmarkEnd w:id="37344"/>
      <w:bookmarkEnd w:id="37345"/>
      <w:bookmarkEnd w:id="37346"/>
      <w:bookmarkEnd w:id="37347"/>
      <w:bookmarkEnd w:id="37348"/>
      <w:bookmarkEnd w:id="37349"/>
      <w:bookmarkEnd w:id="37350"/>
      <w:bookmarkEnd w:id="37351"/>
      <w:bookmarkEnd w:id="37352"/>
      <w:bookmarkEnd w:id="37353"/>
      <w:bookmarkEnd w:id="37354"/>
      <w:bookmarkEnd w:id="37355"/>
      <w:bookmarkEnd w:id="37356"/>
      <w:bookmarkEnd w:id="37357"/>
      <w:bookmarkEnd w:id="37358"/>
      <w:bookmarkEnd w:id="37359"/>
      <w:bookmarkEnd w:id="37360"/>
      <w:bookmarkEnd w:id="37361"/>
      <w:bookmarkEnd w:id="37362"/>
      <w:bookmarkEnd w:id="37363"/>
      <w:bookmarkEnd w:id="37364"/>
      <w:bookmarkEnd w:id="37365"/>
      <w:bookmarkEnd w:id="37366"/>
      <w:bookmarkEnd w:id="37367"/>
      <w:bookmarkEnd w:id="37368"/>
      <w:bookmarkEnd w:id="37369"/>
      <w:bookmarkEnd w:id="37370"/>
      <w:bookmarkEnd w:id="37371"/>
      <w:bookmarkEnd w:id="37372"/>
      <w:bookmarkEnd w:id="37373"/>
      <w:bookmarkEnd w:id="37374"/>
      <w:bookmarkEnd w:id="37375"/>
      <w:bookmarkEnd w:id="37376"/>
      <w:bookmarkEnd w:id="37377"/>
      <w:bookmarkEnd w:id="37378"/>
      <w:bookmarkEnd w:id="37379"/>
      <w:bookmarkEnd w:id="37380"/>
      <w:bookmarkEnd w:id="37381"/>
      <w:bookmarkEnd w:id="37382"/>
      <w:bookmarkEnd w:id="37383"/>
      <w:bookmarkEnd w:id="37384"/>
      <w:bookmarkEnd w:id="37385"/>
      <w:bookmarkEnd w:id="37386"/>
      <w:bookmarkEnd w:id="37387"/>
      <w:bookmarkEnd w:id="37388"/>
      <w:bookmarkEnd w:id="37389"/>
      <w:bookmarkEnd w:id="37390"/>
      <w:bookmarkEnd w:id="37391"/>
      <w:bookmarkEnd w:id="37392"/>
      <w:bookmarkEnd w:id="37393"/>
      <w:bookmarkEnd w:id="37394"/>
      <w:bookmarkEnd w:id="37395"/>
      <w:bookmarkEnd w:id="37396"/>
      <w:bookmarkEnd w:id="37397"/>
      <w:bookmarkEnd w:id="37398"/>
      <w:bookmarkEnd w:id="37399"/>
      <w:bookmarkEnd w:id="37400"/>
      <w:bookmarkEnd w:id="37401"/>
      <w:bookmarkEnd w:id="37402"/>
      <w:bookmarkEnd w:id="37403"/>
      <w:bookmarkEnd w:id="37404"/>
      <w:bookmarkEnd w:id="37405"/>
      <w:bookmarkEnd w:id="37406"/>
      <w:bookmarkEnd w:id="37407"/>
      <w:bookmarkEnd w:id="37408"/>
      <w:bookmarkEnd w:id="37409"/>
      <w:bookmarkEnd w:id="37410"/>
      <w:bookmarkEnd w:id="37411"/>
      <w:bookmarkEnd w:id="37412"/>
      <w:bookmarkEnd w:id="37413"/>
      <w:bookmarkEnd w:id="37414"/>
      <w:bookmarkEnd w:id="37415"/>
      <w:bookmarkEnd w:id="37416"/>
      <w:bookmarkEnd w:id="37417"/>
      <w:bookmarkEnd w:id="37418"/>
      <w:bookmarkEnd w:id="37419"/>
      <w:bookmarkEnd w:id="37420"/>
      <w:bookmarkEnd w:id="37421"/>
      <w:bookmarkEnd w:id="37422"/>
      <w:bookmarkEnd w:id="37423"/>
      <w:bookmarkEnd w:id="37424"/>
      <w:bookmarkEnd w:id="37425"/>
      <w:bookmarkEnd w:id="37426"/>
      <w:bookmarkEnd w:id="37427"/>
      <w:bookmarkEnd w:id="37428"/>
      <w:bookmarkEnd w:id="37429"/>
      <w:bookmarkEnd w:id="37430"/>
      <w:bookmarkEnd w:id="37431"/>
      <w:bookmarkEnd w:id="37432"/>
      <w:bookmarkEnd w:id="37433"/>
      <w:bookmarkEnd w:id="37434"/>
      <w:bookmarkEnd w:id="37435"/>
      <w:bookmarkEnd w:id="37436"/>
      <w:bookmarkEnd w:id="37437"/>
      <w:bookmarkEnd w:id="37438"/>
      <w:bookmarkEnd w:id="37439"/>
      <w:bookmarkEnd w:id="37440"/>
      <w:bookmarkEnd w:id="37441"/>
      <w:bookmarkEnd w:id="37442"/>
      <w:bookmarkEnd w:id="37443"/>
      <w:bookmarkEnd w:id="37444"/>
      <w:bookmarkEnd w:id="37445"/>
      <w:bookmarkEnd w:id="37446"/>
      <w:bookmarkEnd w:id="37447"/>
      <w:bookmarkEnd w:id="37448"/>
      <w:bookmarkEnd w:id="37449"/>
      <w:bookmarkEnd w:id="37450"/>
      <w:bookmarkEnd w:id="37451"/>
      <w:bookmarkEnd w:id="37452"/>
      <w:bookmarkEnd w:id="37453"/>
      <w:bookmarkEnd w:id="37454"/>
      <w:bookmarkEnd w:id="37455"/>
      <w:bookmarkEnd w:id="37456"/>
      <w:bookmarkEnd w:id="37457"/>
      <w:bookmarkEnd w:id="37458"/>
      <w:bookmarkEnd w:id="37459"/>
      <w:bookmarkEnd w:id="37460"/>
      <w:bookmarkEnd w:id="37461"/>
      <w:bookmarkEnd w:id="37462"/>
      <w:bookmarkEnd w:id="37463"/>
      <w:bookmarkEnd w:id="37464"/>
      <w:bookmarkEnd w:id="37465"/>
      <w:bookmarkEnd w:id="37466"/>
      <w:bookmarkEnd w:id="37467"/>
      <w:bookmarkEnd w:id="37468"/>
      <w:bookmarkEnd w:id="37469"/>
      <w:bookmarkEnd w:id="37470"/>
      <w:bookmarkEnd w:id="37471"/>
      <w:bookmarkEnd w:id="37472"/>
      <w:bookmarkEnd w:id="37473"/>
      <w:bookmarkEnd w:id="37474"/>
      <w:bookmarkEnd w:id="37475"/>
      <w:bookmarkEnd w:id="37476"/>
      <w:bookmarkEnd w:id="37477"/>
      <w:bookmarkEnd w:id="37478"/>
      <w:bookmarkEnd w:id="37479"/>
      <w:bookmarkEnd w:id="37480"/>
      <w:bookmarkEnd w:id="37481"/>
      <w:bookmarkEnd w:id="37482"/>
      <w:bookmarkEnd w:id="37483"/>
      <w:bookmarkEnd w:id="37484"/>
      <w:bookmarkEnd w:id="37485"/>
      <w:bookmarkEnd w:id="37486"/>
      <w:bookmarkEnd w:id="37487"/>
      <w:bookmarkEnd w:id="37488"/>
      <w:bookmarkEnd w:id="37489"/>
      <w:bookmarkEnd w:id="37490"/>
      <w:bookmarkEnd w:id="37491"/>
      <w:bookmarkEnd w:id="37492"/>
      <w:bookmarkEnd w:id="37493"/>
      <w:bookmarkEnd w:id="37494"/>
      <w:bookmarkEnd w:id="37495"/>
      <w:bookmarkEnd w:id="37496"/>
      <w:bookmarkEnd w:id="37497"/>
      <w:bookmarkEnd w:id="37498"/>
      <w:bookmarkEnd w:id="37499"/>
      <w:bookmarkEnd w:id="37500"/>
      <w:bookmarkEnd w:id="37501"/>
      <w:bookmarkEnd w:id="37502"/>
      <w:bookmarkEnd w:id="37503"/>
      <w:bookmarkEnd w:id="37504"/>
      <w:bookmarkEnd w:id="37505"/>
      <w:bookmarkEnd w:id="37506"/>
      <w:bookmarkEnd w:id="37507"/>
      <w:bookmarkEnd w:id="37508"/>
      <w:bookmarkEnd w:id="37509"/>
      <w:bookmarkEnd w:id="37510"/>
      <w:bookmarkEnd w:id="37511"/>
      <w:bookmarkEnd w:id="37512"/>
      <w:bookmarkEnd w:id="37513"/>
      <w:bookmarkEnd w:id="37514"/>
      <w:bookmarkEnd w:id="37515"/>
      <w:bookmarkEnd w:id="37516"/>
      <w:bookmarkEnd w:id="37517"/>
      <w:bookmarkEnd w:id="37518"/>
      <w:bookmarkEnd w:id="37519"/>
      <w:bookmarkEnd w:id="37520"/>
      <w:bookmarkEnd w:id="37521"/>
      <w:bookmarkEnd w:id="37522"/>
      <w:bookmarkEnd w:id="37523"/>
      <w:bookmarkEnd w:id="37524"/>
      <w:bookmarkEnd w:id="37525"/>
      <w:bookmarkEnd w:id="37526"/>
      <w:bookmarkEnd w:id="37527"/>
      <w:bookmarkEnd w:id="37528"/>
      <w:bookmarkEnd w:id="37529"/>
      <w:bookmarkEnd w:id="37530"/>
      <w:bookmarkEnd w:id="37531"/>
      <w:bookmarkEnd w:id="37532"/>
    </w:p>
    <w:p w14:paraId="2AA6B6F3" w14:textId="439F8AEC" w:rsidR="000C117E" w:rsidRPr="00B7686C" w:rsidRDefault="000C117E">
      <w:pPr>
        <w:jc w:val="both"/>
        <w:rPr>
          <w:ins w:id="37533" w:author="Oscar Herman Kise" w:date="2017-11-27T20:34:00Z"/>
          <w:del w:id="37534" w:author="Morten Lerstad Solli" w:date="2017-11-29T15:13:00Z"/>
          <w:lang w:val="en-US"/>
        </w:rPr>
        <w:pPrChange w:id="37535" w:author="Oscar Herman Kise" w:date="2017-11-30T20:05:00Z">
          <w:pPr/>
        </w:pPrChange>
      </w:pPr>
      <w:ins w:id="37536" w:author="Ole-Martin Hanstveit" w:date="2017-11-27T12:31:00Z">
        <w:del w:id="37537" w:author="Morten Lerstad Solli" w:date="2017-11-29T15:13:00Z">
          <w:r w:rsidRPr="00B7686C">
            <w:rPr>
              <w:lang w:val="en-US"/>
            </w:rPr>
            <w:delText>This feature is not included in the final code due to time restrictions. T</w:delText>
          </w:r>
        </w:del>
      </w:ins>
      <w:ins w:id="37538" w:author="Ole-Martin Hanstveit" w:date="2017-11-27T12:32:00Z">
        <w:del w:id="37539" w:author="Morten Lerstad Solli" w:date="2017-11-29T15:13:00Z">
          <w:r w:rsidRPr="00B7686C">
            <w:rPr>
              <w:lang w:val="en-US"/>
            </w:rPr>
            <w:delText xml:space="preserve">he shape detection feature is fully working, but some parts of the </w:delText>
          </w:r>
        </w:del>
      </w:ins>
      <w:ins w:id="37540" w:author="Ole-Martin Hanstveit" w:date="2017-11-27T12:33:00Z">
        <w:del w:id="37541" w:author="Morten Lerstad Solli" w:date="2017-11-29T15:13:00Z">
          <w:r w:rsidRPr="00B7686C">
            <w:rPr>
              <w:lang w:val="en-US"/>
            </w:rPr>
            <w:delText xml:space="preserve">object fetching was not finished. The feature for shape detection is shown </w:delText>
          </w:r>
        </w:del>
      </w:ins>
      <w:ins w:id="37542" w:author="Oscar Herman Kise" w:date="2017-11-29T14:17:00Z">
        <w:del w:id="37543" w:author="Morten Lerstad Solli" w:date="2017-11-29T15:13:00Z">
          <w:r w:rsidR="00970542">
            <w:rPr>
              <w:lang w:val="en-US"/>
            </w:rPr>
            <w:delText xml:space="preserve">in Figure 31, </w:delText>
          </w:r>
        </w:del>
      </w:ins>
      <w:ins w:id="37544" w:author="Ole-Martin Hanstveit" w:date="2017-11-27T12:33:00Z">
        <w:del w:id="37545" w:author="Morten Lerstad Solli" w:date="2017-11-29T15:13:00Z">
          <w:r w:rsidRPr="00B7686C" w:rsidDel="00970542">
            <w:rPr>
              <w:lang w:val="en-US"/>
            </w:rPr>
            <w:delText xml:space="preserve">below </w:delText>
          </w:r>
          <w:r w:rsidRPr="00B7686C">
            <w:rPr>
              <w:lang w:val="en-US"/>
            </w:rPr>
            <w:delText>by detecting objects on a sheet of paper;</w:delText>
          </w:r>
        </w:del>
      </w:ins>
      <w:bookmarkStart w:id="37546" w:name="_Toc499732730"/>
      <w:bookmarkStart w:id="37547" w:name="_Toc499732025"/>
      <w:bookmarkStart w:id="37548" w:name="_Toc499732888"/>
      <w:bookmarkStart w:id="37549" w:name="_Toc499732205"/>
      <w:bookmarkStart w:id="37550" w:name="_Toc499732387"/>
      <w:bookmarkStart w:id="37551" w:name="_Toc499732568"/>
      <w:bookmarkStart w:id="37552" w:name="_Toc499732803"/>
      <w:bookmarkStart w:id="37553" w:name="_Toc499733021"/>
      <w:bookmarkStart w:id="37554" w:name="_Toc499733178"/>
      <w:bookmarkStart w:id="37555" w:name="_Toc499733335"/>
      <w:bookmarkStart w:id="37556" w:name="_Toc499733492"/>
      <w:bookmarkStart w:id="37557" w:name="_Toc499733213"/>
      <w:bookmarkStart w:id="37558" w:name="_Toc499733684"/>
      <w:bookmarkStart w:id="37559" w:name="_Toc499733841"/>
      <w:bookmarkStart w:id="37560" w:name="_Toc499733998"/>
      <w:bookmarkStart w:id="37561" w:name="_Toc499737844"/>
      <w:bookmarkStart w:id="37562" w:name="_Toc499738142"/>
      <w:bookmarkStart w:id="37563" w:name="_Toc499739530"/>
      <w:bookmarkStart w:id="37564" w:name="_Toc499743858"/>
      <w:bookmarkStart w:id="37565" w:name="_Toc499748444"/>
      <w:bookmarkStart w:id="37566" w:name="_Toc499749158"/>
      <w:bookmarkStart w:id="37567" w:name="_Toc499749316"/>
      <w:bookmarkStart w:id="37568" w:name="_Toc499749474"/>
      <w:bookmarkStart w:id="37569" w:name="_Toc499749632"/>
      <w:bookmarkStart w:id="37570" w:name="_Toc499750193"/>
      <w:bookmarkStart w:id="37571" w:name="_Toc499750617"/>
      <w:bookmarkStart w:id="37572" w:name="_Toc499748604"/>
      <w:bookmarkStart w:id="37573" w:name="_Toc499750074"/>
      <w:bookmarkStart w:id="37574" w:name="_Toc499750761"/>
      <w:bookmarkStart w:id="37575" w:name="_Toc499750920"/>
      <w:bookmarkStart w:id="37576" w:name="_Toc499751079"/>
      <w:bookmarkStart w:id="37577" w:name="_Toc499751238"/>
      <w:bookmarkStart w:id="37578" w:name="_Toc499751397"/>
      <w:bookmarkStart w:id="37579" w:name="_Toc499751556"/>
      <w:bookmarkStart w:id="37580" w:name="_Toc499751715"/>
      <w:bookmarkStart w:id="37581" w:name="_Toc499751874"/>
      <w:bookmarkStart w:id="37582" w:name="_Toc499752033"/>
      <w:bookmarkStart w:id="37583" w:name="_Toc499752290"/>
      <w:bookmarkStart w:id="37584" w:name="_Toc499752449"/>
      <w:bookmarkStart w:id="37585" w:name="_Toc499752608"/>
      <w:bookmarkStart w:id="37586" w:name="_Toc499752767"/>
      <w:bookmarkStart w:id="37587" w:name="_Toc499753024"/>
      <w:bookmarkStart w:id="37588" w:name="_Toc499753183"/>
      <w:bookmarkStart w:id="37589" w:name="_Toc499753342"/>
      <w:bookmarkStart w:id="37590" w:name="_Toc499753501"/>
      <w:bookmarkStart w:id="37591" w:name="_Toc499753954"/>
      <w:bookmarkStart w:id="37592" w:name="_Toc499754113"/>
      <w:bookmarkStart w:id="37593" w:name="_Toc499754958"/>
      <w:bookmarkStart w:id="37594" w:name="_Toc499755117"/>
      <w:bookmarkStart w:id="37595" w:name="_Toc499755276"/>
      <w:bookmarkStart w:id="37596" w:name="_Toc499755435"/>
      <w:bookmarkStart w:id="37597" w:name="_Toc499755790"/>
      <w:bookmarkStart w:id="37598" w:name="_Toc499755949"/>
      <w:bookmarkStart w:id="37599" w:name="_Toc499756107"/>
      <w:bookmarkStart w:id="37600" w:name="_Toc499756265"/>
      <w:bookmarkStart w:id="37601" w:name="_Toc499756423"/>
      <w:bookmarkStart w:id="37602" w:name="_Toc499756581"/>
      <w:bookmarkStart w:id="37603" w:name="_Toc499755311"/>
      <w:bookmarkStart w:id="37604" w:name="_Toc499755550"/>
      <w:bookmarkStart w:id="37605" w:name="_Toc499755731"/>
      <w:bookmarkStart w:id="37606" w:name="_Toc499756836"/>
      <w:bookmarkStart w:id="37607" w:name="_Toc499756027"/>
      <w:bookmarkStart w:id="37608" w:name="_Toc499756321"/>
      <w:bookmarkStart w:id="37609" w:name="_Toc499756618"/>
      <w:bookmarkStart w:id="37610" w:name="_Toc499756857"/>
      <w:bookmarkStart w:id="37611" w:name="_Toc499757112"/>
      <w:bookmarkStart w:id="37612" w:name="_Toc499757270"/>
      <w:bookmarkStart w:id="37613" w:name="_Toc499757428"/>
      <w:bookmarkStart w:id="37614" w:name="_Toc499757586"/>
      <w:bookmarkStart w:id="37615" w:name="_Toc499757744"/>
      <w:bookmarkStart w:id="37616" w:name="_Toc499757902"/>
      <w:bookmarkStart w:id="37617" w:name="_Toc499757973"/>
      <w:bookmarkStart w:id="37618" w:name="_Toc499758131"/>
      <w:bookmarkStart w:id="37619" w:name="_Toc499756661"/>
      <w:bookmarkStart w:id="37620" w:name="_Toc499758289"/>
      <w:bookmarkStart w:id="37621" w:name="_Toc499758447"/>
      <w:bookmarkStart w:id="37622" w:name="_Toc499758605"/>
      <w:bookmarkStart w:id="37623" w:name="_Toc499758763"/>
      <w:bookmarkStart w:id="37624" w:name="_Toc499758921"/>
      <w:bookmarkStart w:id="37625" w:name="_Toc499759079"/>
      <w:bookmarkStart w:id="37626" w:name="_Toc499759237"/>
      <w:bookmarkStart w:id="37627" w:name="_Toc499759395"/>
      <w:bookmarkStart w:id="37628" w:name="_Toc499759553"/>
      <w:bookmarkStart w:id="37629" w:name="_Toc499759711"/>
      <w:bookmarkStart w:id="37630" w:name="_Toc499759869"/>
      <w:bookmarkStart w:id="37631" w:name="_Toc499760027"/>
      <w:bookmarkStart w:id="37632" w:name="_Toc499760185"/>
      <w:bookmarkStart w:id="37633" w:name="_Toc499756990"/>
      <w:bookmarkStart w:id="37634" w:name="_Toc499757290"/>
      <w:bookmarkStart w:id="37635" w:name="_Toc499760343"/>
      <w:bookmarkStart w:id="37636" w:name="_Toc499757590"/>
      <w:bookmarkStart w:id="37637" w:name="_Toc499760501"/>
      <w:bookmarkStart w:id="37638" w:name="_Toc499760659"/>
      <w:bookmarkStart w:id="37639" w:name="_Toc499760914"/>
      <w:bookmarkStart w:id="37640" w:name="_Toc499761072"/>
      <w:bookmarkStart w:id="37641" w:name="_Toc499761230"/>
      <w:bookmarkStart w:id="37642" w:name="_Toc499761388"/>
      <w:bookmarkStart w:id="37643" w:name="_Toc499801937"/>
      <w:bookmarkStart w:id="37644" w:name="_Toc499802096"/>
      <w:bookmarkStart w:id="37645" w:name="_Toc499802255"/>
      <w:bookmarkStart w:id="37646" w:name="_Toc499802414"/>
      <w:bookmarkStart w:id="37647" w:name="_Toc499802292"/>
      <w:bookmarkStart w:id="37648" w:name="_Toc499802610"/>
      <w:bookmarkStart w:id="37649" w:name="_Toc499802769"/>
      <w:bookmarkStart w:id="37650" w:name="_Toc499802928"/>
      <w:bookmarkStart w:id="37651" w:name="_Toc499802691"/>
      <w:bookmarkStart w:id="37652" w:name="_Toc499803087"/>
      <w:bookmarkStart w:id="37653" w:name="_Toc499803246"/>
      <w:bookmarkStart w:id="37654" w:name="_Toc499803405"/>
      <w:bookmarkStart w:id="37655" w:name="_Toc499803564"/>
      <w:bookmarkStart w:id="37656" w:name="_Toc499803724"/>
      <w:bookmarkStart w:id="37657" w:name="_Toc499803884"/>
      <w:bookmarkStart w:id="37658" w:name="_Toc499804044"/>
      <w:bookmarkStart w:id="37659" w:name="_Toc499804204"/>
      <w:bookmarkStart w:id="37660" w:name="_Toc499804364"/>
      <w:bookmarkStart w:id="37661" w:name="_Toc499804524"/>
      <w:bookmarkStart w:id="37662" w:name="_Toc499803165"/>
      <w:bookmarkStart w:id="37663" w:name="_Toc499804685"/>
      <w:bookmarkStart w:id="37664" w:name="_Toc499803464"/>
      <w:bookmarkStart w:id="37665" w:name="_Toc499803766"/>
      <w:bookmarkStart w:id="37666" w:name="_Toc499804071"/>
      <w:bookmarkStart w:id="37667" w:name="_Toc499804846"/>
      <w:bookmarkStart w:id="37668" w:name="_Toc499804375"/>
      <w:bookmarkStart w:id="37669" w:name="_Toc499805006"/>
      <w:bookmarkStart w:id="37670" w:name="_Toc499805166"/>
      <w:bookmarkStart w:id="37671" w:name="_Toc499804620"/>
      <w:bookmarkStart w:id="37672" w:name="_Toc499805326"/>
      <w:bookmarkStart w:id="37673" w:name="_Toc499804143"/>
      <w:bookmarkStart w:id="37674" w:name="_Toc499805048"/>
      <w:bookmarkStart w:id="37675" w:name="_Toc499805440"/>
      <w:bookmarkStart w:id="37676" w:name="_Toc499805600"/>
      <w:bookmarkStart w:id="37677" w:name="_Toc499805709"/>
      <w:bookmarkStart w:id="37678" w:name="_Toc499805869"/>
      <w:bookmarkStart w:id="37679" w:name="_Toc499806029"/>
      <w:bookmarkStart w:id="37680" w:name="_Toc499806189"/>
      <w:bookmarkStart w:id="37681" w:name="_Toc499806735"/>
      <w:bookmarkStart w:id="37682" w:name="_Toc499822205"/>
      <w:bookmarkStart w:id="37683" w:name="_Toc499822366"/>
      <w:bookmarkStart w:id="37684" w:name="_Toc499804920"/>
      <w:bookmarkStart w:id="37685" w:name="_Toc499806335"/>
      <w:bookmarkStart w:id="37686" w:name="_Toc499806495"/>
      <w:bookmarkStart w:id="37687" w:name="_Toc499806815"/>
      <w:bookmarkStart w:id="37688" w:name="_Toc499806975"/>
      <w:bookmarkStart w:id="37689" w:name="_Toc499807135"/>
      <w:bookmarkStart w:id="37690" w:name="_Toc499807295"/>
      <w:bookmarkStart w:id="37691" w:name="_Toc499807455"/>
      <w:bookmarkStart w:id="37692" w:name="_Toc499807615"/>
      <w:bookmarkStart w:id="37693" w:name="_Toc499807775"/>
      <w:bookmarkStart w:id="37694" w:name="_Toc499807935"/>
      <w:bookmarkStart w:id="37695" w:name="_Toc499808095"/>
      <w:bookmarkStart w:id="37696" w:name="_Toc499808255"/>
      <w:bookmarkStart w:id="37697" w:name="_Toc499808415"/>
      <w:bookmarkStart w:id="37698" w:name="_Toc499808575"/>
      <w:bookmarkStart w:id="37699" w:name="_Toc499808735"/>
      <w:bookmarkStart w:id="37700" w:name="_Toc499808895"/>
      <w:bookmarkStart w:id="37701" w:name="_Toc499809055"/>
      <w:bookmarkStart w:id="37702" w:name="_Toc499809215"/>
      <w:bookmarkStart w:id="37703" w:name="_Toc499809375"/>
      <w:bookmarkStart w:id="37704" w:name="_Toc499809535"/>
      <w:bookmarkStart w:id="37705" w:name="_Toc499809695"/>
      <w:bookmarkStart w:id="37706" w:name="_Toc499809855"/>
      <w:bookmarkStart w:id="37707" w:name="_Toc499810015"/>
      <w:bookmarkStart w:id="37708" w:name="_Toc499810175"/>
      <w:bookmarkStart w:id="37709" w:name="_Toc499810335"/>
      <w:bookmarkStart w:id="37710" w:name="_Toc499810495"/>
      <w:bookmarkStart w:id="37711" w:name="_Toc499810655"/>
      <w:bookmarkStart w:id="37712" w:name="_Toc499810815"/>
      <w:bookmarkStart w:id="37713" w:name="_Toc499810975"/>
      <w:bookmarkStart w:id="37714" w:name="_Toc499811135"/>
      <w:bookmarkStart w:id="37715" w:name="_Toc499811295"/>
      <w:bookmarkStart w:id="37716" w:name="_Toc499811455"/>
      <w:bookmarkStart w:id="37717" w:name="_Toc499811615"/>
      <w:bookmarkStart w:id="37718" w:name="_Toc499811873"/>
      <w:bookmarkStart w:id="37719" w:name="_Toc499812033"/>
      <w:bookmarkStart w:id="37720" w:name="_Toc499812683"/>
      <w:bookmarkStart w:id="37721" w:name="_Toc499812843"/>
      <w:bookmarkStart w:id="37722" w:name="_Toc499813003"/>
      <w:bookmarkStart w:id="37723" w:name="_Toc499813163"/>
      <w:bookmarkStart w:id="37724" w:name="_Toc499813323"/>
      <w:bookmarkStart w:id="37725" w:name="_Toc499813483"/>
      <w:bookmarkStart w:id="37726" w:name="_Toc499813643"/>
      <w:bookmarkStart w:id="37727" w:name="_Toc499813803"/>
      <w:bookmarkStart w:id="37728" w:name="_Toc499813963"/>
      <w:bookmarkStart w:id="37729" w:name="_Toc499814123"/>
      <w:bookmarkStart w:id="37730" w:name="_Toc499814283"/>
      <w:bookmarkStart w:id="37731" w:name="_Toc499814443"/>
      <w:bookmarkStart w:id="37732" w:name="_Toc499814603"/>
      <w:bookmarkStart w:id="37733" w:name="_Toc499814763"/>
      <w:bookmarkStart w:id="37734" w:name="_Toc499814923"/>
      <w:bookmarkStart w:id="37735" w:name="_Toc499815083"/>
      <w:bookmarkStart w:id="37736" w:name="_Toc499815243"/>
      <w:bookmarkStart w:id="37737" w:name="_Toc499815403"/>
      <w:bookmarkStart w:id="37738" w:name="_Toc499815563"/>
      <w:bookmarkStart w:id="37739" w:name="_Toc499815821"/>
      <w:bookmarkStart w:id="37740" w:name="_Toc499816275"/>
      <w:bookmarkStart w:id="37741" w:name="_Toc499816729"/>
      <w:bookmarkStart w:id="37742" w:name="_Toc499817967"/>
      <w:bookmarkStart w:id="37743" w:name="_Toc499818225"/>
      <w:bookmarkStart w:id="37744" w:name="_Toc499818385"/>
      <w:bookmarkStart w:id="37745" w:name="_Toc499818545"/>
      <w:bookmarkStart w:id="37746" w:name="_Toc499818705"/>
      <w:bookmarkStart w:id="37747" w:name="_Toc499818865"/>
      <w:bookmarkStart w:id="37748" w:name="_Toc499819025"/>
      <w:bookmarkStart w:id="37749" w:name="_Toc499819185"/>
      <w:bookmarkStart w:id="37750" w:name="_Toc499819345"/>
      <w:bookmarkStart w:id="37751" w:name="_Toc499819505"/>
      <w:bookmarkStart w:id="37752" w:name="_Toc499819665"/>
      <w:bookmarkStart w:id="37753" w:name="_Toc499819825"/>
      <w:bookmarkStart w:id="37754" w:name="_Toc499819985"/>
      <w:bookmarkStart w:id="37755" w:name="_Toc499820145"/>
      <w:bookmarkStart w:id="37756" w:name="_Toc499820305"/>
      <w:bookmarkStart w:id="37757" w:name="_Toc499820465"/>
      <w:bookmarkStart w:id="37758" w:name="_Toc499820625"/>
      <w:bookmarkStart w:id="37759" w:name="_Toc499820785"/>
      <w:bookmarkStart w:id="37760" w:name="_Toc499820945"/>
      <w:bookmarkStart w:id="37761" w:name="_Toc499821203"/>
      <w:bookmarkStart w:id="37762" w:name="_Toc499821363"/>
      <w:bookmarkStart w:id="37763" w:name="_Toc499821523"/>
      <w:bookmarkStart w:id="37764" w:name="_Toc499821683"/>
      <w:bookmarkStart w:id="37765" w:name="_Toc499821843"/>
      <w:bookmarkStart w:id="37766" w:name="_Toc499822003"/>
      <w:bookmarkStart w:id="37767" w:name="_Toc499822483"/>
      <w:bookmarkStart w:id="37768" w:name="_Toc499822643"/>
      <w:bookmarkStart w:id="37769" w:name="_Toc499822803"/>
      <w:bookmarkStart w:id="37770" w:name="_Toc499822963"/>
      <w:bookmarkStart w:id="37771" w:name="_Toc499823123"/>
      <w:bookmarkStart w:id="37772" w:name="_Toc499823283"/>
      <w:bookmarkStart w:id="37773" w:name="_Toc499823443"/>
      <w:bookmarkStart w:id="37774" w:name="_Toc499823603"/>
      <w:bookmarkStart w:id="37775" w:name="_Toc499823763"/>
      <w:bookmarkStart w:id="37776" w:name="_Toc499823923"/>
      <w:bookmarkStart w:id="37777" w:name="_Toc499824083"/>
      <w:bookmarkStart w:id="37778" w:name="_Toc499824243"/>
      <w:bookmarkStart w:id="37779" w:name="_Toc499824403"/>
      <w:bookmarkStart w:id="37780" w:name="_Toc499824563"/>
      <w:bookmarkStart w:id="37781" w:name="_Toc499824723"/>
      <w:bookmarkStart w:id="37782" w:name="_Toc499824883"/>
      <w:bookmarkStart w:id="37783" w:name="_Toc499825043"/>
      <w:bookmarkStart w:id="37784" w:name="_Toc499825203"/>
      <w:bookmarkStart w:id="37785" w:name="_Toc499825461"/>
      <w:bookmarkStart w:id="37786" w:name="_Toc499825621"/>
      <w:bookmarkStart w:id="37787" w:name="_Toc499825879"/>
      <w:bookmarkStart w:id="37788" w:name="_Toc499826039"/>
      <w:bookmarkStart w:id="37789" w:name="_Toc499826199"/>
      <w:bookmarkStart w:id="37790" w:name="_Toc499826457"/>
      <w:bookmarkStart w:id="37791" w:name="_Toc499826617"/>
      <w:bookmarkStart w:id="37792" w:name="_Toc499827659"/>
      <w:bookmarkStart w:id="37793" w:name="_Toc499828015"/>
      <w:bookmarkStart w:id="37794" w:name="_Toc499828175"/>
      <w:bookmarkStart w:id="37795" w:name="_Toc499828531"/>
      <w:bookmarkStart w:id="37796" w:name="_Toc499828691"/>
      <w:bookmarkStart w:id="37797" w:name="_Toc499828851"/>
      <w:bookmarkStart w:id="37798" w:name="_Toc499829011"/>
      <w:bookmarkStart w:id="37799" w:name="_Toc499829171"/>
      <w:bookmarkStart w:id="37800" w:name="_Toc499829331"/>
      <w:bookmarkStart w:id="37801" w:name="_Toc499829491"/>
      <w:bookmarkStart w:id="37802" w:name="_Toc499829651"/>
      <w:bookmarkStart w:id="37803" w:name="_Toc499829811"/>
      <w:bookmarkStart w:id="37804" w:name="_Toc499829971"/>
      <w:bookmarkStart w:id="37805" w:name="_Toc499830131"/>
      <w:bookmarkStart w:id="37806" w:name="_Toc499830291"/>
      <w:bookmarkStart w:id="37807" w:name="_Toc499830451"/>
      <w:bookmarkStart w:id="37808" w:name="_Toc499830611"/>
      <w:bookmarkStart w:id="37809" w:name="_Toc499830771"/>
      <w:bookmarkStart w:id="37810" w:name="_Toc499830931"/>
      <w:bookmarkStart w:id="37811" w:name="_Toc499831091"/>
      <w:bookmarkStart w:id="37812" w:name="_Toc499831251"/>
      <w:bookmarkStart w:id="37813" w:name="_Toc499831411"/>
      <w:bookmarkStart w:id="37814" w:name="_Toc499831571"/>
      <w:bookmarkStart w:id="37815" w:name="_Toc499831731"/>
      <w:bookmarkStart w:id="37816" w:name="_Toc499831891"/>
      <w:bookmarkStart w:id="37817" w:name="_Toc499832051"/>
      <w:bookmarkStart w:id="37818" w:name="_Toc499832211"/>
      <w:bookmarkStart w:id="37819" w:name="_Toc499832371"/>
      <w:bookmarkStart w:id="37820" w:name="_Toc499832531"/>
      <w:bookmarkStart w:id="37821" w:name="_Toc499832691"/>
      <w:bookmarkStart w:id="37822" w:name="_Toc499832851"/>
      <w:bookmarkStart w:id="37823" w:name="_Toc499833011"/>
      <w:bookmarkStart w:id="37824" w:name="_Toc499833171"/>
      <w:bookmarkStart w:id="37825" w:name="_Toc499833331"/>
      <w:bookmarkStart w:id="37826" w:name="_Toc499833491"/>
      <w:bookmarkStart w:id="37827" w:name="_Toc499833651"/>
      <w:bookmarkStart w:id="37828" w:name="_Toc499833811"/>
      <w:bookmarkStart w:id="37829" w:name="_Toc499833971"/>
      <w:bookmarkStart w:id="37830" w:name="_Toc499834131"/>
      <w:bookmarkStart w:id="37831" w:name="_Toc499834291"/>
      <w:bookmarkStart w:id="37832" w:name="_Toc499834451"/>
      <w:bookmarkStart w:id="37833" w:name="_Toc499834611"/>
      <w:bookmarkStart w:id="37834" w:name="_Toc499834771"/>
      <w:bookmarkStart w:id="37835" w:name="_Toc499834931"/>
      <w:bookmarkStart w:id="37836" w:name="_Toc499835091"/>
      <w:bookmarkStart w:id="37837" w:name="_Toc499835251"/>
      <w:bookmarkStart w:id="37838" w:name="_Toc499835411"/>
      <w:bookmarkStart w:id="37839" w:name="_Toc499835571"/>
      <w:bookmarkStart w:id="37840" w:name="_Toc499835731"/>
      <w:bookmarkStart w:id="37841" w:name="_Toc499835891"/>
      <w:bookmarkStart w:id="37842" w:name="_Toc499836051"/>
      <w:bookmarkStart w:id="37843" w:name="_Toc499836211"/>
      <w:bookmarkStart w:id="37844" w:name="_Toc499836371"/>
      <w:bookmarkStart w:id="37845" w:name="_Toc499836532"/>
      <w:bookmarkStart w:id="37846" w:name="_Toc499836693"/>
      <w:bookmarkStart w:id="37847" w:name="_Toc499836854"/>
      <w:bookmarkStart w:id="37848" w:name="_Toc499837015"/>
      <w:bookmarkStart w:id="37849" w:name="_Toc499837176"/>
      <w:bookmarkStart w:id="37850" w:name="_Toc499837337"/>
      <w:bookmarkStart w:id="37851" w:name="_Toc499822662"/>
      <w:bookmarkStart w:id="37852" w:name="_Toc499822967"/>
      <w:bookmarkStart w:id="37853" w:name="_Toc499823320"/>
      <w:bookmarkStart w:id="37854" w:name="_Toc499837498"/>
      <w:bookmarkStart w:id="37855" w:name="_Toc499837659"/>
      <w:bookmarkStart w:id="37856" w:name="_Toc499837820"/>
      <w:bookmarkStart w:id="37857" w:name="_Toc499837981"/>
      <w:bookmarkStart w:id="37858" w:name="_Toc499838142"/>
      <w:bookmarkStart w:id="37859" w:name="_Toc499838303"/>
      <w:bookmarkStart w:id="37860" w:name="_Toc499838464"/>
      <w:bookmarkStart w:id="37861" w:name="_Toc499838625"/>
      <w:bookmarkStart w:id="37862" w:name="_Toc499838786"/>
      <w:bookmarkStart w:id="37863" w:name="_Toc499838947"/>
      <w:bookmarkStart w:id="37864" w:name="_Toc499839108"/>
      <w:bookmarkStart w:id="37865" w:name="_Toc499839269"/>
      <w:bookmarkStart w:id="37866" w:name="_Toc499839430"/>
      <w:bookmarkStart w:id="37867" w:name="_Toc499839690"/>
      <w:bookmarkStart w:id="37868" w:name="_Toc499823625"/>
      <w:bookmarkStart w:id="37869" w:name="_Toc499823933"/>
      <w:bookmarkStart w:id="37870" w:name="_Toc499839851"/>
      <w:bookmarkStart w:id="37871" w:name="_Toc499824179"/>
      <w:bookmarkStart w:id="37872" w:name="_Toc499824779"/>
      <w:bookmarkStart w:id="37873" w:name="_Toc499825081"/>
      <w:bookmarkStart w:id="37874" w:name="_Toc499840012"/>
      <w:bookmarkStart w:id="37875" w:name="_Toc499840173"/>
      <w:bookmarkStart w:id="37876" w:name="_Toc499825324"/>
      <w:bookmarkStart w:id="37877" w:name="_Toc499840334"/>
      <w:bookmarkStart w:id="37878" w:name="_Toc499825629"/>
      <w:bookmarkStart w:id="37879" w:name="_Toc499840495"/>
      <w:bookmarkStart w:id="37880" w:name="_Toc499840656"/>
      <w:bookmarkStart w:id="37881" w:name="_Toc499840817"/>
      <w:bookmarkStart w:id="37882" w:name="_Toc499840978"/>
      <w:bookmarkStart w:id="37883" w:name="_Toc499825813"/>
      <w:bookmarkStart w:id="37884" w:name="_Toc499826114"/>
      <w:bookmarkStart w:id="37885" w:name="_Toc499826350"/>
      <w:bookmarkStart w:id="37886" w:name="_Toc499826653"/>
      <w:bookmarkStart w:id="37887" w:name="_Toc499826834"/>
      <w:bookmarkStart w:id="37888" w:name="_Toc499841139"/>
      <w:bookmarkStart w:id="37889" w:name="_Toc499827015"/>
      <w:bookmarkStart w:id="37890" w:name="_Toc499825371"/>
      <w:bookmarkStart w:id="37891" w:name="_Toc499827194"/>
      <w:bookmarkStart w:id="37892" w:name="_Toc499825893"/>
      <w:bookmarkStart w:id="37893" w:name="_Toc499826355"/>
      <w:bookmarkStart w:id="37894" w:name="_Toc499826748"/>
      <w:bookmarkStart w:id="37895" w:name="_Toc499827374"/>
      <w:bookmarkStart w:id="37896" w:name="_Toc499827550"/>
      <w:bookmarkStart w:id="37897" w:name="_Toc499827090"/>
      <w:bookmarkStart w:id="37898" w:name="_Toc499827604"/>
      <w:bookmarkStart w:id="37899" w:name="_Toc499827840"/>
      <w:bookmarkStart w:id="37900" w:name="_Toc499828085"/>
      <w:bookmarkStart w:id="37901" w:name="_Toc499828320"/>
      <w:bookmarkStart w:id="37902" w:name="_Toc499828563"/>
      <w:bookmarkStart w:id="37903" w:name="_Toc499828868"/>
      <w:bookmarkStart w:id="37904" w:name="_Toc499829115"/>
      <w:bookmarkStart w:id="37905" w:name="_Toc499828230"/>
      <w:bookmarkStart w:id="37906" w:name="_Toc499826762"/>
      <w:bookmarkStart w:id="37907" w:name="_Toc499827276"/>
      <w:bookmarkStart w:id="37908" w:name="_Toc499827742"/>
      <w:bookmarkStart w:id="37909" w:name="_Toc499827112"/>
      <w:bookmarkStart w:id="37910" w:name="_Toc499828635"/>
      <w:bookmarkStart w:id="37911" w:name="_Toc499829373"/>
      <w:bookmarkStart w:id="37912" w:name="_Toc499828355"/>
      <w:bookmarkStart w:id="37913" w:name="_Toc499829408"/>
      <w:bookmarkStart w:id="37914" w:name="_Toc499829707"/>
      <w:bookmarkStart w:id="37915" w:name="_Toc499830009"/>
      <w:bookmarkStart w:id="37916" w:name="_Toc499828873"/>
      <w:bookmarkStart w:id="37917" w:name="_Toc499830139"/>
      <w:bookmarkStart w:id="37918" w:name="_Toc499830385"/>
      <w:bookmarkStart w:id="37919" w:name="_Toc499830686"/>
      <w:bookmarkStart w:id="37920" w:name="_Toc499830947"/>
      <w:bookmarkStart w:id="37921" w:name="_Toc499831194"/>
      <w:bookmarkStart w:id="37922" w:name="_Toc499831670"/>
      <w:bookmarkStart w:id="37923" w:name="_Toc499832145"/>
      <w:bookmarkStart w:id="37924" w:name="_Toc499833067"/>
      <w:bookmarkStart w:id="37925" w:name="_Toc499833512"/>
      <w:bookmarkStart w:id="37926" w:name="_Toc499833823"/>
      <w:bookmarkStart w:id="37927" w:name="_Toc499834076"/>
      <w:bookmarkStart w:id="37928" w:name="_Toc499834466"/>
      <w:bookmarkStart w:id="37929" w:name="_Toc499834798"/>
      <w:bookmarkStart w:id="37930" w:name="_Toc499835130"/>
      <w:bookmarkStart w:id="37931" w:name="_Toc499834324"/>
      <w:bookmarkStart w:id="37932" w:name="_Toc499835464"/>
      <w:bookmarkStart w:id="37933" w:name="_Toc499835803"/>
      <w:bookmarkStart w:id="37934" w:name="_Toc499835009"/>
      <w:bookmarkStart w:id="37935" w:name="_Toc499836059"/>
      <w:bookmarkStart w:id="37936" w:name="_Toc499837182"/>
      <w:bookmarkStart w:id="37937" w:name="_Toc499837515"/>
      <w:bookmarkStart w:id="37938" w:name="_Toc499837849"/>
      <w:bookmarkStart w:id="37939" w:name="_Toc499838183"/>
      <w:bookmarkStart w:id="37940" w:name="_Toc499842760"/>
      <w:bookmarkStart w:id="37941" w:name="_Toc499843425"/>
      <w:bookmarkEnd w:id="37546"/>
      <w:bookmarkEnd w:id="37547"/>
      <w:bookmarkEnd w:id="37548"/>
      <w:bookmarkEnd w:id="37549"/>
      <w:bookmarkEnd w:id="37550"/>
      <w:bookmarkEnd w:id="37551"/>
      <w:bookmarkEnd w:id="37552"/>
      <w:bookmarkEnd w:id="37553"/>
      <w:bookmarkEnd w:id="37554"/>
      <w:bookmarkEnd w:id="37555"/>
      <w:bookmarkEnd w:id="37556"/>
      <w:bookmarkEnd w:id="37557"/>
      <w:bookmarkEnd w:id="37558"/>
      <w:bookmarkEnd w:id="37559"/>
      <w:bookmarkEnd w:id="37560"/>
      <w:bookmarkEnd w:id="37561"/>
      <w:bookmarkEnd w:id="37562"/>
      <w:bookmarkEnd w:id="37563"/>
      <w:bookmarkEnd w:id="37564"/>
      <w:bookmarkEnd w:id="37565"/>
      <w:bookmarkEnd w:id="37566"/>
      <w:bookmarkEnd w:id="37567"/>
      <w:bookmarkEnd w:id="37568"/>
      <w:bookmarkEnd w:id="37569"/>
      <w:bookmarkEnd w:id="37570"/>
      <w:bookmarkEnd w:id="37571"/>
      <w:bookmarkEnd w:id="37572"/>
      <w:bookmarkEnd w:id="37573"/>
      <w:bookmarkEnd w:id="37574"/>
      <w:bookmarkEnd w:id="37575"/>
      <w:bookmarkEnd w:id="37576"/>
      <w:bookmarkEnd w:id="37577"/>
      <w:bookmarkEnd w:id="37578"/>
      <w:bookmarkEnd w:id="37579"/>
      <w:bookmarkEnd w:id="37580"/>
      <w:bookmarkEnd w:id="37581"/>
      <w:bookmarkEnd w:id="37582"/>
      <w:bookmarkEnd w:id="37583"/>
      <w:bookmarkEnd w:id="37584"/>
      <w:bookmarkEnd w:id="37585"/>
      <w:bookmarkEnd w:id="37586"/>
      <w:bookmarkEnd w:id="37587"/>
      <w:bookmarkEnd w:id="37588"/>
      <w:bookmarkEnd w:id="37589"/>
      <w:bookmarkEnd w:id="37590"/>
      <w:bookmarkEnd w:id="37591"/>
      <w:bookmarkEnd w:id="37592"/>
      <w:bookmarkEnd w:id="37593"/>
      <w:bookmarkEnd w:id="37594"/>
      <w:bookmarkEnd w:id="37595"/>
      <w:bookmarkEnd w:id="37596"/>
      <w:bookmarkEnd w:id="37597"/>
      <w:bookmarkEnd w:id="37598"/>
      <w:bookmarkEnd w:id="37599"/>
      <w:bookmarkEnd w:id="37600"/>
      <w:bookmarkEnd w:id="37601"/>
      <w:bookmarkEnd w:id="37602"/>
      <w:bookmarkEnd w:id="37603"/>
      <w:bookmarkEnd w:id="37604"/>
      <w:bookmarkEnd w:id="37605"/>
      <w:bookmarkEnd w:id="37606"/>
      <w:bookmarkEnd w:id="37607"/>
      <w:bookmarkEnd w:id="37608"/>
      <w:bookmarkEnd w:id="37609"/>
      <w:bookmarkEnd w:id="37610"/>
      <w:bookmarkEnd w:id="37611"/>
      <w:bookmarkEnd w:id="37612"/>
      <w:bookmarkEnd w:id="37613"/>
      <w:bookmarkEnd w:id="37614"/>
      <w:bookmarkEnd w:id="37615"/>
      <w:bookmarkEnd w:id="37616"/>
      <w:bookmarkEnd w:id="37617"/>
      <w:bookmarkEnd w:id="37618"/>
      <w:bookmarkEnd w:id="37619"/>
      <w:bookmarkEnd w:id="37620"/>
      <w:bookmarkEnd w:id="37621"/>
      <w:bookmarkEnd w:id="37622"/>
      <w:bookmarkEnd w:id="37623"/>
      <w:bookmarkEnd w:id="37624"/>
      <w:bookmarkEnd w:id="37625"/>
      <w:bookmarkEnd w:id="37626"/>
      <w:bookmarkEnd w:id="37627"/>
      <w:bookmarkEnd w:id="37628"/>
      <w:bookmarkEnd w:id="37629"/>
      <w:bookmarkEnd w:id="37630"/>
      <w:bookmarkEnd w:id="37631"/>
      <w:bookmarkEnd w:id="37632"/>
      <w:bookmarkEnd w:id="37633"/>
      <w:bookmarkEnd w:id="37634"/>
      <w:bookmarkEnd w:id="37635"/>
      <w:bookmarkEnd w:id="37636"/>
      <w:bookmarkEnd w:id="37637"/>
      <w:bookmarkEnd w:id="37638"/>
      <w:bookmarkEnd w:id="37639"/>
      <w:bookmarkEnd w:id="37640"/>
      <w:bookmarkEnd w:id="37641"/>
      <w:bookmarkEnd w:id="37642"/>
      <w:bookmarkEnd w:id="37643"/>
      <w:bookmarkEnd w:id="37644"/>
      <w:bookmarkEnd w:id="37645"/>
      <w:bookmarkEnd w:id="37646"/>
      <w:bookmarkEnd w:id="37647"/>
      <w:bookmarkEnd w:id="37648"/>
      <w:bookmarkEnd w:id="37649"/>
      <w:bookmarkEnd w:id="37650"/>
      <w:bookmarkEnd w:id="37651"/>
      <w:bookmarkEnd w:id="37652"/>
      <w:bookmarkEnd w:id="37653"/>
      <w:bookmarkEnd w:id="37654"/>
      <w:bookmarkEnd w:id="37655"/>
      <w:bookmarkEnd w:id="37656"/>
      <w:bookmarkEnd w:id="37657"/>
      <w:bookmarkEnd w:id="37658"/>
      <w:bookmarkEnd w:id="37659"/>
      <w:bookmarkEnd w:id="37660"/>
      <w:bookmarkEnd w:id="37661"/>
      <w:bookmarkEnd w:id="37662"/>
      <w:bookmarkEnd w:id="37663"/>
      <w:bookmarkEnd w:id="37664"/>
      <w:bookmarkEnd w:id="37665"/>
      <w:bookmarkEnd w:id="37666"/>
      <w:bookmarkEnd w:id="37667"/>
      <w:bookmarkEnd w:id="37668"/>
      <w:bookmarkEnd w:id="37669"/>
      <w:bookmarkEnd w:id="37670"/>
      <w:bookmarkEnd w:id="37671"/>
      <w:bookmarkEnd w:id="37672"/>
      <w:bookmarkEnd w:id="37673"/>
      <w:bookmarkEnd w:id="37674"/>
      <w:bookmarkEnd w:id="37675"/>
      <w:bookmarkEnd w:id="37676"/>
      <w:bookmarkEnd w:id="37677"/>
      <w:bookmarkEnd w:id="37678"/>
      <w:bookmarkEnd w:id="37679"/>
      <w:bookmarkEnd w:id="37680"/>
      <w:bookmarkEnd w:id="37681"/>
      <w:bookmarkEnd w:id="37682"/>
      <w:bookmarkEnd w:id="37683"/>
      <w:bookmarkEnd w:id="37684"/>
      <w:bookmarkEnd w:id="37685"/>
      <w:bookmarkEnd w:id="37686"/>
      <w:bookmarkEnd w:id="37687"/>
      <w:bookmarkEnd w:id="37688"/>
      <w:bookmarkEnd w:id="37689"/>
      <w:bookmarkEnd w:id="37690"/>
      <w:bookmarkEnd w:id="37691"/>
      <w:bookmarkEnd w:id="37692"/>
      <w:bookmarkEnd w:id="37693"/>
      <w:bookmarkEnd w:id="37694"/>
      <w:bookmarkEnd w:id="37695"/>
      <w:bookmarkEnd w:id="37696"/>
      <w:bookmarkEnd w:id="37697"/>
      <w:bookmarkEnd w:id="37698"/>
      <w:bookmarkEnd w:id="37699"/>
      <w:bookmarkEnd w:id="37700"/>
      <w:bookmarkEnd w:id="37701"/>
      <w:bookmarkEnd w:id="37702"/>
      <w:bookmarkEnd w:id="37703"/>
      <w:bookmarkEnd w:id="37704"/>
      <w:bookmarkEnd w:id="37705"/>
      <w:bookmarkEnd w:id="37706"/>
      <w:bookmarkEnd w:id="37707"/>
      <w:bookmarkEnd w:id="37708"/>
      <w:bookmarkEnd w:id="37709"/>
      <w:bookmarkEnd w:id="37710"/>
      <w:bookmarkEnd w:id="37711"/>
      <w:bookmarkEnd w:id="37712"/>
      <w:bookmarkEnd w:id="37713"/>
      <w:bookmarkEnd w:id="37714"/>
      <w:bookmarkEnd w:id="37715"/>
      <w:bookmarkEnd w:id="37716"/>
      <w:bookmarkEnd w:id="37717"/>
      <w:bookmarkEnd w:id="37718"/>
      <w:bookmarkEnd w:id="37719"/>
      <w:bookmarkEnd w:id="37720"/>
      <w:bookmarkEnd w:id="37721"/>
      <w:bookmarkEnd w:id="37722"/>
      <w:bookmarkEnd w:id="37723"/>
      <w:bookmarkEnd w:id="37724"/>
      <w:bookmarkEnd w:id="37725"/>
      <w:bookmarkEnd w:id="37726"/>
      <w:bookmarkEnd w:id="37727"/>
      <w:bookmarkEnd w:id="37728"/>
      <w:bookmarkEnd w:id="37729"/>
      <w:bookmarkEnd w:id="37730"/>
      <w:bookmarkEnd w:id="37731"/>
      <w:bookmarkEnd w:id="37732"/>
      <w:bookmarkEnd w:id="37733"/>
      <w:bookmarkEnd w:id="37734"/>
      <w:bookmarkEnd w:id="37735"/>
      <w:bookmarkEnd w:id="37736"/>
      <w:bookmarkEnd w:id="37737"/>
      <w:bookmarkEnd w:id="37738"/>
      <w:bookmarkEnd w:id="37739"/>
      <w:bookmarkEnd w:id="37740"/>
      <w:bookmarkEnd w:id="37741"/>
      <w:bookmarkEnd w:id="37742"/>
      <w:bookmarkEnd w:id="37743"/>
      <w:bookmarkEnd w:id="37744"/>
      <w:bookmarkEnd w:id="37745"/>
      <w:bookmarkEnd w:id="37746"/>
      <w:bookmarkEnd w:id="37747"/>
      <w:bookmarkEnd w:id="37748"/>
      <w:bookmarkEnd w:id="37749"/>
      <w:bookmarkEnd w:id="37750"/>
      <w:bookmarkEnd w:id="37751"/>
      <w:bookmarkEnd w:id="37752"/>
      <w:bookmarkEnd w:id="37753"/>
      <w:bookmarkEnd w:id="37754"/>
      <w:bookmarkEnd w:id="37755"/>
      <w:bookmarkEnd w:id="37756"/>
      <w:bookmarkEnd w:id="37757"/>
      <w:bookmarkEnd w:id="37758"/>
      <w:bookmarkEnd w:id="37759"/>
      <w:bookmarkEnd w:id="37760"/>
      <w:bookmarkEnd w:id="37761"/>
      <w:bookmarkEnd w:id="37762"/>
      <w:bookmarkEnd w:id="37763"/>
      <w:bookmarkEnd w:id="37764"/>
      <w:bookmarkEnd w:id="37765"/>
      <w:bookmarkEnd w:id="37766"/>
      <w:bookmarkEnd w:id="37767"/>
      <w:bookmarkEnd w:id="37768"/>
      <w:bookmarkEnd w:id="37769"/>
      <w:bookmarkEnd w:id="37770"/>
      <w:bookmarkEnd w:id="37771"/>
      <w:bookmarkEnd w:id="37772"/>
      <w:bookmarkEnd w:id="37773"/>
      <w:bookmarkEnd w:id="37774"/>
      <w:bookmarkEnd w:id="37775"/>
      <w:bookmarkEnd w:id="37776"/>
      <w:bookmarkEnd w:id="37777"/>
      <w:bookmarkEnd w:id="37778"/>
      <w:bookmarkEnd w:id="37779"/>
      <w:bookmarkEnd w:id="37780"/>
      <w:bookmarkEnd w:id="37781"/>
      <w:bookmarkEnd w:id="37782"/>
      <w:bookmarkEnd w:id="37783"/>
      <w:bookmarkEnd w:id="37784"/>
      <w:bookmarkEnd w:id="37785"/>
      <w:bookmarkEnd w:id="37786"/>
      <w:bookmarkEnd w:id="37787"/>
      <w:bookmarkEnd w:id="37788"/>
      <w:bookmarkEnd w:id="37789"/>
      <w:bookmarkEnd w:id="37790"/>
      <w:bookmarkEnd w:id="37791"/>
      <w:bookmarkEnd w:id="37792"/>
      <w:bookmarkEnd w:id="37793"/>
      <w:bookmarkEnd w:id="37794"/>
      <w:bookmarkEnd w:id="37795"/>
      <w:bookmarkEnd w:id="37796"/>
      <w:bookmarkEnd w:id="37797"/>
      <w:bookmarkEnd w:id="37798"/>
      <w:bookmarkEnd w:id="37799"/>
      <w:bookmarkEnd w:id="37800"/>
      <w:bookmarkEnd w:id="37801"/>
      <w:bookmarkEnd w:id="37802"/>
      <w:bookmarkEnd w:id="37803"/>
      <w:bookmarkEnd w:id="37804"/>
      <w:bookmarkEnd w:id="37805"/>
      <w:bookmarkEnd w:id="37806"/>
      <w:bookmarkEnd w:id="37807"/>
      <w:bookmarkEnd w:id="37808"/>
      <w:bookmarkEnd w:id="37809"/>
      <w:bookmarkEnd w:id="37810"/>
      <w:bookmarkEnd w:id="37811"/>
      <w:bookmarkEnd w:id="37812"/>
      <w:bookmarkEnd w:id="37813"/>
      <w:bookmarkEnd w:id="37814"/>
      <w:bookmarkEnd w:id="37815"/>
      <w:bookmarkEnd w:id="37816"/>
      <w:bookmarkEnd w:id="37817"/>
      <w:bookmarkEnd w:id="37818"/>
      <w:bookmarkEnd w:id="37819"/>
      <w:bookmarkEnd w:id="37820"/>
      <w:bookmarkEnd w:id="37821"/>
      <w:bookmarkEnd w:id="37822"/>
      <w:bookmarkEnd w:id="37823"/>
      <w:bookmarkEnd w:id="37824"/>
      <w:bookmarkEnd w:id="37825"/>
      <w:bookmarkEnd w:id="37826"/>
      <w:bookmarkEnd w:id="37827"/>
      <w:bookmarkEnd w:id="37828"/>
      <w:bookmarkEnd w:id="37829"/>
      <w:bookmarkEnd w:id="37830"/>
      <w:bookmarkEnd w:id="37831"/>
      <w:bookmarkEnd w:id="37832"/>
      <w:bookmarkEnd w:id="37833"/>
      <w:bookmarkEnd w:id="37834"/>
      <w:bookmarkEnd w:id="37835"/>
      <w:bookmarkEnd w:id="37836"/>
      <w:bookmarkEnd w:id="37837"/>
      <w:bookmarkEnd w:id="37838"/>
      <w:bookmarkEnd w:id="37839"/>
      <w:bookmarkEnd w:id="37840"/>
      <w:bookmarkEnd w:id="37841"/>
      <w:bookmarkEnd w:id="37842"/>
      <w:bookmarkEnd w:id="37843"/>
      <w:bookmarkEnd w:id="37844"/>
      <w:bookmarkEnd w:id="37845"/>
      <w:bookmarkEnd w:id="37846"/>
      <w:bookmarkEnd w:id="37847"/>
      <w:bookmarkEnd w:id="37848"/>
      <w:bookmarkEnd w:id="37849"/>
      <w:bookmarkEnd w:id="37850"/>
      <w:bookmarkEnd w:id="37851"/>
      <w:bookmarkEnd w:id="37852"/>
      <w:bookmarkEnd w:id="37853"/>
      <w:bookmarkEnd w:id="37854"/>
      <w:bookmarkEnd w:id="37855"/>
      <w:bookmarkEnd w:id="37856"/>
      <w:bookmarkEnd w:id="37857"/>
      <w:bookmarkEnd w:id="37858"/>
      <w:bookmarkEnd w:id="37859"/>
      <w:bookmarkEnd w:id="37860"/>
      <w:bookmarkEnd w:id="37861"/>
      <w:bookmarkEnd w:id="37862"/>
      <w:bookmarkEnd w:id="37863"/>
      <w:bookmarkEnd w:id="37864"/>
      <w:bookmarkEnd w:id="37865"/>
      <w:bookmarkEnd w:id="37866"/>
      <w:bookmarkEnd w:id="37867"/>
      <w:bookmarkEnd w:id="37868"/>
      <w:bookmarkEnd w:id="37869"/>
      <w:bookmarkEnd w:id="37870"/>
      <w:bookmarkEnd w:id="37871"/>
      <w:bookmarkEnd w:id="37872"/>
      <w:bookmarkEnd w:id="37873"/>
      <w:bookmarkEnd w:id="37874"/>
      <w:bookmarkEnd w:id="37875"/>
      <w:bookmarkEnd w:id="37876"/>
      <w:bookmarkEnd w:id="37877"/>
      <w:bookmarkEnd w:id="37878"/>
      <w:bookmarkEnd w:id="37879"/>
      <w:bookmarkEnd w:id="37880"/>
      <w:bookmarkEnd w:id="37881"/>
      <w:bookmarkEnd w:id="37882"/>
      <w:bookmarkEnd w:id="37883"/>
      <w:bookmarkEnd w:id="37884"/>
      <w:bookmarkEnd w:id="37885"/>
      <w:bookmarkEnd w:id="37886"/>
      <w:bookmarkEnd w:id="37887"/>
      <w:bookmarkEnd w:id="37888"/>
      <w:bookmarkEnd w:id="37889"/>
      <w:bookmarkEnd w:id="37890"/>
      <w:bookmarkEnd w:id="37891"/>
      <w:bookmarkEnd w:id="37892"/>
      <w:bookmarkEnd w:id="37893"/>
      <w:bookmarkEnd w:id="37894"/>
      <w:bookmarkEnd w:id="37895"/>
      <w:bookmarkEnd w:id="37896"/>
      <w:bookmarkEnd w:id="37897"/>
      <w:bookmarkEnd w:id="37898"/>
      <w:bookmarkEnd w:id="37899"/>
      <w:bookmarkEnd w:id="37900"/>
      <w:bookmarkEnd w:id="37901"/>
      <w:bookmarkEnd w:id="37902"/>
      <w:bookmarkEnd w:id="37903"/>
      <w:bookmarkEnd w:id="37904"/>
      <w:bookmarkEnd w:id="37905"/>
      <w:bookmarkEnd w:id="37906"/>
      <w:bookmarkEnd w:id="37907"/>
      <w:bookmarkEnd w:id="37908"/>
      <w:bookmarkEnd w:id="37909"/>
      <w:bookmarkEnd w:id="37910"/>
      <w:bookmarkEnd w:id="37911"/>
      <w:bookmarkEnd w:id="37912"/>
      <w:bookmarkEnd w:id="37913"/>
      <w:bookmarkEnd w:id="37914"/>
      <w:bookmarkEnd w:id="37915"/>
      <w:bookmarkEnd w:id="37916"/>
      <w:bookmarkEnd w:id="37917"/>
      <w:bookmarkEnd w:id="37918"/>
      <w:bookmarkEnd w:id="37919"/>
      <w:bookmarkEnd w:id="37920"/>
      <w:bookmarkEnd w:id="37921"/>
      <w:bookmarkEnd w:id="37922"/>
      <w:bookmarkEnd w:id="37923"/>
      <w:bookmarkEnd w:id="37924"/>
      <w:bookmarkEnd w:id="37925"/>
      <w:bookmarkEnd w:id="37926"/>
      <w:bookmarkEnd w:id="37927"/>
      <w:bookmarkEnd w:id="37928"/>
      <w:bookmarkEnd w:id="37929"/>
      <w:bookmarkEnd w:id="37930"/>
      <w:bookmarkEnd w:id="37931"/>
      <w:bookmarkEnd w:id="37932"/>
      <w:bookmarkEnd w:id="37933"/>
      <w:bookmarkEnd w:id="37934"/>
      <w:bookmarkEnd w:id="37935"/>
      <w:bookmarkEnd w:id="37936"/>
      <w:bookmarkEnd w:id="37937"/>
      <w:bookmarkEnd w:id="37938"/>
      <w:bookmarkEnd w:id="37939"/>
      <w:bookmarkEnd w:id="37940"/>
      <w:bookmarkEnd w:id="37941"/>
    </w:p>
    <w:p w14:paraId="4F9209CB" w14:textId="5AA14FE8" w:rsidR="00C87E9F" w:rsidRPr="00B7686C" w:rsidRDefault="00C87E9F">
      <w:pPr>
        <w:jc w:val="both"/>
        <w:rPr>
          <w:ins w:id="37942" w:author="Ole-Martin Hanstveit" w:date="2017-11-27T12:33:00Z"/>
          <w:del w:id="37943" w:author="Morten Lerstad Solli" w:date="2017-11-29T15:13:00Z"/>
          <w:lang w:val="en-US"/>
        </w:rPr>
        <w:pPrChange w:id="37944" w:author="Oscar Herman Kise" w:date="2017-11-30T20:05:00Z">
          <w:pPr/>
        </w:pPrChange>
      </w:pPr>
      <w:bookmarkStart w:id="37945" w:name="_Toc499732731"/>
      <w:bookmarkStart w:id="37946" w:name="_Toc499732026"/>
      <w:bookmarkStart w:id="37947" w:name="_Toc499732889"/>
      <w:bookmarkStart w:id="37948" w:name="_Toc499732206"/>
      <w:bookmarkStart w:id="37949" w:name="_Toc499732388"/>
      <w:bookmarkStart w:id="37950" w:name="_Toc499732569"/>
      <w:bookmarkStart w:id="37951" w:name="_Toc499732804"/>
      <w:bookmarkStart w:id="37952" w:name="_Toc499733022"/>
      <w:bookmarkStart w:id="37953" w:name="_Toc499733179"/>
      <w:bookmarkStart w:id="37954" w:name="_Toc499733336"/>
      <w:bookmarkStart w:id="37955" w:name="_Toc499733493"/>
      <w:bookmarkStart w:id="37956" w:name="_Toc499733214"/>
      <w:bookmarkStart w:id="37957" w:name="_Toc499733685"/>
      <w:bookmarkStart w:id="37958" w:name="_Toc499733842"/>
      <w:bookmarkStart w:id="37959" w:name="_Toc499733999"/>
      <w:bookmarkStart w:id="37960" w:name="_Toc499737845"/>
      <w:bookmarkStart w:id="37961" w:name="_Toc499738143"/>
      <w:bookmarkStart w:id="37962" w:name="_Toc499739531"/>
      <w:bookmarkStart w:id="37963" w:name="_Toc499743859"/>
      <w:bookmarkStart w:id="37964" w:name="_Toc499748445"/>
      <w:bookmarkStart w:id="37965" w:name="_Toc499749159"/>
      <w:bookmarkStart w:id="37966" w:name="_Toc499749317"/>
      <w:bookmarkStart w:id="37967" w:name="_Toc499749475"/>
      <w:bookmarkStart w:id="37968" w:name="_Toc499749633"/>
      <w:bookmarkStart w:id="37969" w:name="_Toc499750194"/>
      <w:bookmarkStart w:id="37970" w:name="_Toc499750618"/>
      <w:bookmarkStart w:id="37971" w:name="_Toc499748605"/>
      <w:bookmarkStart w:id="37972" w:name="_Toc499750075"/>
      <w:bookmarkStart w:id="37973" w:name="_Toc499750762"/>
      <w:bookmarkStart w:id="37974" w:name="_Toc499750921"/>
      <w:bookmarkStart w:id="37975" w:name="_Toc499751080"/>
      <w:bookmarkStart w:id="37976" w:name="_Toc499751239"/>
      <w:bookmarkStart w:id="37977" w:name="_Toc499751398"/>
      <w:bookmarkStart w:id="37978" w:name="_Toc499751557"/>
      <w:bookmarkStart w:id="37979" w:name="_Toc499751716"/>
      <w:bookmarkStart w:id="37980" w:name="_Toc499751875"/>
      <w:bookmarkStart w:id="37981" w:name="_Toc499752034"/>
      <w:bookmarkStart w:id="37982" w:name="_Toc499752291"/>
      <w:bookmarkStart w:id="37983" w:name="_Toc499752450"/>
      <w:bookmarkStart w:id="37984" w:name="_Toc499752609"/>
      <w:bookmarkStart w:id="37985" w:name="_Toc499752768"/>
      <w:bookmarkStart w:id="37986" w:name="_Toc499753025"/>
      <w:bookmarkStart w:id="37987" w:name="_Toc499753184"/>
      <w:bookmarkStart w:id="37988" w:name="_Toc499753343"/>
      <w:bookmarkStart w:id="37989" w:name="_Toc499753502"/>
      <w:bookmarkStart w:id="37990" w:name="_Toc499753955"/>
      <w:bookmarkStart w:id="37991" w:name="_Toc499754114"/>
      <w:bookmarkStart w:id="37992" w:name="_Toc499754959"/>
      <w:bookmarkStart w:id="37993" w:name="_Toc499755118"/>
      <w:bookmarkStart w:id="37994" w:name="_Toc499755277"/>
      <w:bookmarkStart w:id="37995" w:name="_Toc499755436"/>
      <w:bookmarkStart w:id="37996" w:name="_Toc499755791"/>
      <w:bookmarkStart w:id="37997" w:name="_Toc499755950"/>
      <w:bookmarkStart w:id="37998" w:name="_Toc499756108"/>
      <w:bookmarkStart w:id="37999" w:name="_Toc499756266"/>
      <w:bookmarkStart w:id="38000" w:name="_Toc499756424"/>
      <w:bookmarkStart w:id="38001" w:name="_Toc499756582"/>
      <w:bookmarkStart w:id="38002" w:name="_Toc499755312"/>
      <w:bookmarkStart w:id="38003" w:name="_Toc499755551"/>
      <w:bookmarkStart w:id="38004" w:name="_Toc499755732"/>
      <w:bookmarkStart w:id="38005" w:name="_Toc499756837"/>
      <w:bookmarkStart w:id="38006" w:name="_Toc499756028"/>
      <w:bookmarkStart w:id="38007" w:name="_Toc499756322"/>
      <w:bookmarkStart w:id="38008" w:name="_Toc499756619"/>
      <w:bookmarkStart w:id="38009" w:name="_Toc499756858"/>
      <w:bookmarkStart w:id="38010" w:name="_Toc499757113"/>
      <w:bookmarkStart w:id="38011" w:name="_Toc499757271"/>
      <w:bookmarkStart w:id="38012" w:name="_Toc499757429"/>
      <w:bookmarkStart w:id="38013" w:name="_Toc499757587"/>
      <w:bookmarkStart w:id="38014" w:name="_Toc499757745"/>
      <w:bookmarkStart w:id="38015" w:name="_Toc499757903"/>
      <w:bookmarkStart w:id="38016" w:name="_Toc499757974"/>
      <w:bookmarkStart w:id="38017" w:name="_Toc499758132"/>
      <w:bookmarkStart w:id="38018" w:name="_Toc499756662"/>
      <w:bookmarkStart w:id="38019" w:name="_Toc499758290"/>
      <w:bookmarkStart w:id="38020" w:name="_Toc499758448"/>
      <w:bookmarkStart w:id="38021" w:name="_Toc499758606"/>
      <w:bookmarkStart w:id="38022" w:name="_Toc499758764"/>
      <w:bookmarkStart w:id="38023" w:name="_Toc499758922"/>
      <w:bookmarkStart w:id="38024" w:name="_Toc499759080"/>
      <w:bookmarkStart w:id="38025" w:name="_Toc499759238"/>
      <w:bookmarkStart w:id="38026" w:name="_Toc499759396"/>
      <w:bookmarkStart w:id="38027" w:name="_Toc499759554"/>
      <w:bookmarkStart w:id="38028" w:name="_Toc499759712"/>
      <w:bookmarkStart w:id="38029" w:name="_Toc499759870"/>
      <w:bookmarkStart w:id="38030" w:name="_Toc499760028"/>
      <w:bookmarkStart w:id="38031" w:name="_Toc499760186"/>
      <w:bookmarkStart w:id="38032" w:name="_Toc499756991"/>
      <w:bookmarkStart w:id="38033" w:name="_Toc499757291"/>
      <w:bookmarkStart w:id="38034" w:name="_Toc499760344"/>
      <w:bookmarkStart w:id="38035" w:name="_Toc499757591"/>
      <w:bookmarkStart w:id="38036" w:name="_Toc499760502"/>
      <w:bookmarkStart w:id="38037" w:name="_Toc499760660"/>
      <w:bookmarkStart w:id="38038" w:name="_Toc499760915"/>
      <w:bookmarkStart w:id="38039" w:name="_Toc499761073"/>
      <w:bookmarkStart w:id="38040" w:name="_Toc499761231"/>
      <w:bookmarkStart w:id="38041" w:name="_Toc499761389"/>
      <w:bookmarkStart w:id="38042" w:name="_Toc499801938"/>
      <w:bookmarkStart w:id="38043" w:name="_Toc499802097"/>
      <w:bookmarkStart w:id="38044" w:name="_Toc499802256"/>
      <w:bookmarkStart w:id="38045" w:name="_Toc499802415"/>
      <w:bookmarkStart w:id="38046" w:name="_Toc499802293"/>
      <w:bookmarkStart w:id="38047" w:name="_Toc499802611"/>
      <w:bookmarkStart w:id="38048" w:name="_Toc499802770"/>
      <w:bookmarkStart w:id="38049" w:name="_Toc499802929"/>
      <w:bookmarkStart w:id="38050" w:name="_Toc499802692"/>
      <w:bookmarkStart w:id="38051" w:name="_Toc499803088"/>
      <w:bookmarkStart w:id="38052" w:name="_Toc499803247"/>
      <w:bookmarkStart w:id="38053" w:name="_Toc499803406"/>
      <w:bookmarkStart w:id="38054" w:name="_Toc499803565"/>
      <w:bookmarkStart w:id="38055" w:name="_Toc499803725"/>
      <w:bookmarkStart w:id="38056" w:name="_Toc499803885"/>
      <w:bookmarkStart w:id="38057" w:name="_Toc499804045"/>
      <w:bookmarkStart w:id="38058" w:name="_Toc499804205"/>
      <w:bookmarkStart w:id="38059" w:name="_Toc499804365"/>
      <w:bookmarkStart w:id="38060" w:name="_Toc499804525"/>
      <w:bookmarkStart w:id="38061" w:name="_Toc499803166"/>
      <w:bookmarkStart w:id="38062" w:name="_Toc499804686"/>
      <w:bookmarkStart w:id="38063" w:name="_Toc499803471"/>
      <w:bookmarkStart w:id="38064" w:name="_Toc499803767"/>
      <w:bookmarkStart w:id="38065" w:name="_Toc499804072"/>
      <w:bookmarkStart w:id="38066" w:name="_Toc499804847"/>
      <w:bookmarkStart w:id="38067" w:name="_Toc499804376"/>
      <w:bookmarkStart w:id="38068" w:name="_Toc499805007"/>
      <w:bookmarkStart w:id="38069" w:name="_Toc499805167"/>
      <w:bookmarkStart w:id="38070" w:name="_Toc499804621"/>
      <w:bookmarkStart w:id="38071" w:name="_Toc499805327"/>
      <w:bookmarkStart w:id="38072" w:name="_Toc499804144"/>
      <w:bookmarkStart w:id="38073" w:name="_Toc499805049"/>
      <w:bookmarkStart w:id="38074" w:name="_Toc499805441"/>
      <w:bookmarkStart w:id="38075" w:name="_Toc499805601"/>
      <w:bookmarkStart w:id="38076" w:name="_Toc499805710"/>
      <w:bookmarkStart w:id="38077" w:name="_Toc499805870"/>
      <w:bookmarkStart w:id="38078" w:name="_Toc499806030"/>
      <w:bookmarkStart w:id="38079" w:name="_Toc499806190"/>
      <w:bookmarkStart w:id="38080" w:name="_Toc499806736"/>
      <w:bookmarkStart w:id="38081" w:name="_Toc499822206"/>
      <w:bookmarkStart w:id="38082" w:name="_Toc499822367"/>
      <w:bookmarkStart w:id="38083" w:name="_Toc499804921"/>
      <w:bookmarkStart w:id="38084" w:name="_Toc499806336"/>
      <w:bookmarkStart w:id="38085" w:name="_Toc499806496"/>
      <w:bookmarkStart w:id="38086" w:name="_Toc499806816"/>
      <w:bookmarkStart w:id="38087" w:name="_Toc499806976"/>
      <w:bookmarkStart w:id="38088" w:name="_Toc499807136"/>
      <w:bookmarkStart w:id="38089" w:name="_Toc499807296"/>
      <w:bookmarkStart w:id="38090" w:name="_Toc499807456"/>
      <w:bookmarkStart w:id="38091" w:name="_Toc499807616"/>
      <w:bookmarkStart w:id="38092" w:name="_Toc499807776"/>
      <w:bookmarkStart w:id="38093" w:name="_Toc499807936"/>
      <w:bookmarkStart w:id="38094" w:name="_Toc499808096"/>
      <w:bookmarkStart w:id="38095" w:name="_Toc499808256"/>
      <w:bookmarkStart w:id="38096" w:name="_Toc499808416"/>
      <w:bookmarkStart w:id="38097" w:name="_Toc499808576"/>
      <w:bookmarkStart w:id="38098" w:name="_Toc499808736"/>
      <w:bookmarkStart w:id="38099" w:name="_Toc499808896"/>
      <w:bookmarkStart w:id="38100" w:name="_Toc499809056"/>
      <w:bookmarkStart w:id="38101" w:name="_Toc499809216"/>
      <w:bookmarkStart w:id="38102" w:name="_Toc499809376"/>
      <w:bookmarkStart w:id="38103" w:name="_Toc499809536"/>
      <w:bookmarkStart w:id="38104" w:name="_Toc499809696"/>
      <w:bookmarkStart w:id="38105" w:name="_Toc499809856"/>
      <w:bookmarkStart w:id="38106" w:name="_Toc499810016"/>
      <w:bookmarkStart w:id="38107" w:name="_Toc499810176"/>
      <w:bookmarkStart w:id="38108" w:name="_Toc499810336"/>
      <w:bookmarkStart w:id="38109" w:name="_Toc499810496"/>
      <w:bookmarkStart w:id="38110" w:name="_Toc499810656"/>
      <w:bookmarkStart w:id="38111" w:name="_Toc499810816"/>
      <w:bookmarkStart w:id="38112" w:name="_Toc499810976"/>
      <w:bookmarkStart w:id="38113" w:name="_Toc499811136"/>
      <w:bookmarkStart w:id="38114" w:name="_Toc499811296"/>
      <w:bookmarkStart w:id="38115" w:name="_Toc499811456"/>
      <w:bookmarkStart w:id="38116" w:name="_Toc499811616"/>
      <w:bookmarkStart w:id="38117" w:name="_Toc499811874"/>
      <w:bookmarkStart w:id="38118" w:name="_Toc499812034"/>
      <w:bookmarkStart w:id="38119" w:name="_Toc499812684"/>
      <w:bookmarkStart w:id="38120" w:name="_Toc499812844"/>
      <w:bookmarkStart w:id="38121" w:name="_Toc499813004"/>
      <w:bookmarkStart w:id="38122" w:name="_Toc499813164"/>
      <w:bookmarkStart w:id="38123" w:name="_Toc499813324"/>
      <w:bookmarkStart w:id="38124" w:name="_Toc499813484"/>
      <w:bookmarkStart w:id="38125" w:name="_Toc499813644"/>
      <w:bookmarkStart w:id="38126" w:name="_Toc499813804"/>
      <w:bookmarkStart w:id="38127" w:name="_Toc499813964"/>
      <w:bookmarkStart w:id="38128" w:name="_Toc499814124"/>
      <w:bookmarkStart w:id="38129" w:name="_Toc499814284"/>
      <w:bookmarkStart w:id="38130" w:name="_Toc499814444"/>
      <w:bookmarkStart w:id="38131" w:name="_Toc499814604"/>
      <w:bookmarkStart w:id="38132" w:name="_Toc499814764"/>
      <w:bookmarkStart w:id="38133" w:name="_Toc499814924"/>
      <w:bookmarkStart w:id="38134" w:name="_Toc499815084"/>
      <w:bookmarkStart w:id="38135" w:name="_Toc499815244"/>
      <w:bookmarkStart w:id="38136" w:name="_Toc499815404"/>
      <w:bookmarkStart w:id="38137" w:name="_Toc499815564"/>
      <w:bookmarkStart w:id="38138" w:name="_Toc499815822"/>
      <w:bookmarkStart w:id="38139" w:name="_Toc499816276"/>
      <w:bookmarkStart w:id="38140" w:name="_Toc499816730"/>
      <w:bookmarkStart w:id="38141" w:name="_Toc499817968"/>
      <w:bookmarkStart w:id="38142" w:name="_Toc499818226"/>
      <w:bookmarkStart w:id="38143" w:name="_Toc499818386"/>
      <w:bookmarkStart w:id="38144" w:name="_Toc499818546"/>
      <w:bookmarkStart w:id="38145" w:name="_Toc499818706"/>
      <w:bookmarkStart w:id="38146" w:name="_Toc499818866"/>
      <w:bookmarkStart w:id="38147" w:name="_Toc499819026"/>
      <w:bookmarkStart w:id="38148" w:name="_Toc499819186"/>
      <w:bookmarkStart w:id="38149" w:name="_Toc499819346"/>
      <w:bookmarkStart w:id="38150" w:name="_Toc499819506"/>
      <w:bookmarkStart w:id="38151" w:name="_Toc499819666"/>
      <w:bookmarkStart w:id="38152" w:name="_Toc499819826"/>
      <w:bookmarkStart w:id="38153" w:name="_Toc499819986"/>
      <w:bookmarkStart w:id="38154" w:name="_Toc499820146"/>
      <w:bookmarkStart w:id="38155" w:name="_Toc499820306"/>
      <w:bookmarkStart w:id="38156" w:name="_Toc499820466"/>
      <w:bookmarkStart w:id="38157" w:name="_Toc499820626"/>
      <w:bookmarkStart w:id="38158" w:name="_Toc499820786"/>
      <w:bookmarkStart w:id="38159" w:name="_Toc499820946"/>
      <w:bookmarkStart w:id="38160" w:name="_Toc499821204"/>
      <w:bookmarkStart w:id="38161" w:name="_Toc499821364"/>
      <w:bookmarkStart w:id="38162" w:name="_Toc499821524"/>
      <w:bookmarkStart w:id="38163" w:name="_Toc499821684"/>
      <w:bookmarkStart w:id="38164" w:name="_Toc499821844"/>
      <w:bookmarkStart w:id="38165" w:name="_Toc499822004"/>
      <w:bookmarkStart w:id="38166" w:name="_Toc499822484"/>
      <w:bookmarkStart w:id="38167" w:name="_Toc499822644"/>
      <w:bookmarkStart w:id="38168" w:name="_Toc499822804"/>
      <w:bookmarkStart w:id="38169" w:name="_Toc499822964"/>
      <w:bookmarkStart w:id="38170" w:name="_Toc499823124"/>
      <w:bookmarkStart w:id="38171" w:name="_Toc499823284"/>
      <w:bookmarkStart w:id="38172" w:name="_Toc499823444"/>
      <w:bookmarkStart w:id="38173" w:name="_Toc499823604"/>
      <w:bookmarkStart w:id="38174" w:name="_Toc499823764"/>
      <w:bookmarkStart w:id="38175" w:name="_Toc499823924"/>
      <w:bookmarkStart w:id="38176" w:name="_Toc499824084"/>
      <w:bookmarkStart w:id="38177" w:name="_Toc499824244"/>
      <w:bookmarkStart w:id="38178" w:name="_Toc499824404"/>
      <w:bookmarkStart w:id="38179" w:name="_Toc499824564"/>
      <w:bookmarkStart w:id="38180" w:name="_Toc499824724"/>
      <w:bookmarkStart w:id="38181" w:name="_Toc499824884"/>
      <w:bookmarkStart w:id="38182" w:name="_Toc499825044"/>
      <w:bookmarkStart w:id="38183" w:name="_Toc499825204"/>
      <w:bookmarkStart w:id="38184" w:name="_Toc499825462"/>
      <w:bookmarkStart w:id="38185" w:name="_Toc499825622"/>
      <w:bookmarkStart w:id="38186" w:name="_Toc499825880"/>
      <w:bookmarkStart w:id="38187" w:name="_Toc499826040"/>
      <w:bookmarkStart w:id="38188" w:name="_Toc499826200"/>
      <w:bookmarkStart w:id="38189" w:name="_Toc499826458"/>
      <w:bookmarkStart w:id="38190" w:name="_Toc499826618"/>
      <w:bookmarkStart w:id="38191" w:name="_Toc499827660"/>
      <w:bookmarkStart w:id="38192" w:name="_Toc499828016"/>
      <w:bookmarkStart w:id="38193" w:name="_Toc499828176"/>
      <w:bookmarkStart w:id="38194" w:name="_Toc499828532"/>
      <w:bookmarkStart w:id="38195" w:name="_Toc499828692"/>
      <w:bookmarkStart w:id="38196" w:name="_Toc499828852"/>
      <w:bookmarkStart w:id="38197" w:name="_Toc499829012"/>
      <w:bookmarkStart w:id="38198" w:name="_Toc499829172"/>
      <w:bookmarkStart w:id="38199" w:name="_Toc499829332"/>
      <w:bookmarkStart w:id="38200" w:name="_Toc499829492"/>
      <w:bookmarkStart w:id="38201" w:name="_Toc499829652"/>
      <w:bookmarkStart w:id="38202" w:name="_Toc499829812"/>
      <w:bookmarkStart w:id="38203" w:name="_Toc499829972"/>
      <w:bookmarkStart w:id="38204" w:name="_Toc499830132"/>
      <w:bookmarkStart w:id="38205" w:name="_Toc499830292"/>
      <w:bookmarkStart w:id="38206" w:name="_Toc499830452"/>
      <w:bookmarkStart w:id="38207" w:name="_Toc499830612"/>
      <w:bookmarkStart w:id="38208" w:name="_Toc499830772"/>
      <w:bookmarkStart w:id="38209" w:name="_Toc499830932"/>
      <w:bookmarkStart w:id="38210" w:name="_Toc499831092"/>
      <w:bookmarkStart w:id="38211" w:name="_Toc499831252"/>
      <w:bookmarkStart w:id="38212" w:name="_Toc499831412"/>
      <w:bookmarkStart w:id="38213" w:name="_Toc499831572"/>
      <w:bookmarkStart w:id="38214" w:name="_Toc499831732"/>
      <w:bookmarkStart w:id="38215" w:name="_Toc499831892"/>
      <w:bookmarkStart w:id="38216" w:name="_Toc499832052"/>
      <w:bookmarkStart w:id="38217" w:name="_Toc499832212"/>
      <w:bookmarkStart w:id="38218" w:name="_Toc499832372"/>
      <w:bookmarkStart w:id="38219" w:name="_Toc499832532"/>
      <w:bookmarkStart w:id="38220" w:name="_Toc499832692"/>
      <w:bookmarkStart w:id="38221" w:name="_Toc499832852"/>
      <w:bookmarkStart w:id="38222" w:name="_Toc499833012"/>
      <w:bookmarkStart w:id="38223" w:name="_Toc499833172"/>
      <w:bookmarkStart w:id="38224" w:name="_Toc499833332"/>
      <w:bookmarkStart w:id="38225" w:name="_Toc499833492"/>
      <w:bookmarkStart w:id="38226" w:name="_Toc499833652"/>
      <w:bookmarkStart w:id="38227" w:name="_Toc499833812"/>
      <w:bookmarkStart w:id="38228" w:name="_Toc499833972"/>
      <w:bookmarkStart w:id="38229" w:name="_Toc499834132"/>
      <w:bookmarkStart w:id="38230" w:name="_Toc499834292"/>
      <w:bookmarkStart w:id="38231" w:name="_Toc499834452"/>
      <w:bookmarkStart w:id="38232" w:name="_Toc499834612"/>
      <w:bookmarkStart w:id="38233" w:name="_Toc499834772"/>
      <w:bookmarkStart w:id="38234" w:name="_Toc499834932"/>
      <w:bookmarkStart w:id="38235" w:name="_Toc499835092"/>
      <w:bookmarkStart w:id="38236" w:name="_Toc499835252"/>
      <w:bookmarkStart w:id="38237" w:name="_Toc499835412"/>
      <w:bookmarkStart w:id="38238" w:name="_Toc499835572"/>
      <w:bookmarkStart w:id="38239" w:name="_Toc499835732"/>
      <w:bookmarkStart w:id="38240" w:name="_Toc499835892"/>
      <w:bookmarkStart w:id="38241" w:name="_Toc499836052"/>
      <w:bookmarkStart w:id="38242" w:name="_Toc499836212"/>
      <w:bookmarkStart w:id="38243" w:name="_Toc499836372"/>
      <w:bookmarkStart w:id="38244" w:name="_Toc499836533"/>
      <w:bookmarkStart w:id="38245" w:name="_Toc499836694"/>
      <w:bookmarkStart w:id="38246" w:name="_Toc499836855"/>
      <w:bookmarkStart w:id="38247" w:name="_Toc499837016"/>
      <w:bookmarkStart w:id="38248" w:name="_Toc499837177"/>
      <w:bookmarkStart w:id="38249" w:name="_Toc499837338"/>
      <w:bookmarkStart w:id="38250" w:name="_Toc499822663"/>
      <w:bookmarkStart w:id="38251" w:name="_Toc499822968"/>
      <w:bookmarkStart w:id="38252" w:name="_Toc499823321"/>
      <w:bookmarkStart w:id="38253" w:name="_Toc499837499"/>
      <w:bookmarkStart w:id="38254" w:name="_Toc499837660"/>
      <w:bookmarkStart w:id="38255" w:name="_Toc499837821"/>
      <w:bookmarkStart w:id="38256" w:name="_Toc499837982"/>
      <w:bookmarkStart w:id="38257" w:name="_Toc499838143"/>
      <w:bookmarkStart w:id="38258" w:name="_Toc499838304"/>
      <w:bookmarkStart w:id="38259" w:name="_Toc499838465"/>
      <w:bookmarkStart w:id="38260" w:name="_Toc499838626"/>
      <w:bookmarkStart w:id="38261" w:name="_Toc499838787"/>
      <w:bookmarkStart w:id="38262" w:name="_Toc499838948"/>
      <w:bookmarkStart w:id="38263" w:name="_Toc499839109"/>
      <w:bookmarkStart w:id="38264" w:name="_Toc499839270"/>
      <w:bookmarkStart w:id="38265" w:name="_Toc499839431"/>
      <w:bookmarkStart w:id="38266" w:name="_Toc499839691"/>
      <w:bookmarkStart w:id="38267" w:name="_Toc499823626"/>
      <w:bookmarkStart w:id="38268" w:name="_Toc499823934"/>
      <w:bookmarkStart w:id="38269" w:name="_Toc499839852"/>
      <w:bookmarkStart w:id="38270" w:name="_Toc499824181"/>
      <w:bookmarkStart w:id="38271" w:name="_Toc499824780"/>
      <w:bookmarkStart w:id="38272" w:name="_Toc499825082"/>
      <w:bookmarkStart w:id="38273" w:name="_Toc499840013"/>
      <w:bookmarkStart w:id="38274" w:name="_Toc499840174"/>
      <w:bookmarkStart w:id="38275" w:name="_Toc499825325"/>
      <w:bookmarkStart w:id="38276" w:name="_Toc499840335"/>
      <w:bookmarkStart w:id="38277" w:name="_Toc499825630"/>
      <w:bookmarkStart w:id="38278" w:name="_Toc499840496"/>
      <w:bookmarkStart w:id="38279" w:name="_Toc499840657"/>
      <w:bookmarkStart w:id="38280" w:name="_Toc499840818"/>
      <w:bookmarkStart w:id="38281" w:name="_Toc499840979"/>
      <w:bookmarkStart w:id="38282" w:name="_Toc499825814"/>
      <w:bookmarkStart w:id="38283" w:name="_Toc499826115"/>
      <w:bookmarkStart w:id="38284" w:name="_Toc499826351"/>
      <w:bookmarkStart w:id="38285" w:name="_Toc499826654"/>
      <w:bookmarkStart w:id="38286" w:name="_Toc499826835"/>
      <w:bookmarkStart w:id="38287" w:name="_Toc499841140"/>
      <w:bookmarkStart w:id="38288" w:name="_Toc499827016"/>
      <w:bookmarkStart w:id="38289" w:name="_Toc499825372"/>
      <w:bookmarkStart w:id="38290" w:name="_Toc499827195"/>
      <w:bookmarkStart w:id="38291" w:name="_Toc499825894"/>
      <w:bookmarkStart w:id="38292" w:name="_Toc499826356"/>
      <w:bookmarkStart w:id="38293" w:name="_Toc499826749"/>
      <w:bookmarkStart w:id="38294" w:name="_Toc499827375"/>
      <w:bookmarkStart w:id="38295" w:name="_Toc499827551"/>
      <w:bookmarkStart w:id="38296" w:name="_Toc499827091"/>
      <w:bookmarkStart w:id="38297" w:name="_Toc499827663"/>
      <w:bookmarkStart w:id="38298" w:name="_Toc499827841"/>
      <w:bookmarkStart w:id="38299" w:name="_Toc499828086"/>
      <w:bookmarkStart w:id="38300" w:name="_Toc499828321"/>
      <w:bookmarkStart w:id="38301" w:name="_Toc499828564"/>
      <w:bookmarkStart w:id="38302" w:name="_Toc499828869"/>
      <w:bookmarkStart w:id="38303" w:name="_Toc499829116"/>
      <w:bookmarkStart w:id="38304" w:name="_Toc499828231"/>
      <w:bookmarkStart w:id="38305" w:name="_Toc499826763"/>
      <w:bookmarkStart w:id="38306" w:name="_Toc499827277"/>
      <w:bookmarkStart w:id="38307" w:name="_Toc499827743"/>
      <w:bookmarkStart w:id="38308" w:name="_Toc499827116"/>
      <w:bookmarkStart w:id="38309" w:name="_Toc499828636"/>
      <w:bookmarkStart w:id="38310" w:name="_Toc499829374"/>
      <w:bookmarkStart w:id="38311" w:name="_Toc499828356"/>
      <w:bookmarkStart w:id="38312" w:name="_Toc499829409"/>
      <w:bookmarkStart w:id="38313" w:name="_Toc499829708"/>
      <w:bookmarkStart w:id="38314" w:name="_Toc499830010"/>
      <w:bookmarkStart w:id="38315" w:name="_Toc499828874"/>
      <w:bookmarkStart w:id="38316" w:name="_Toc499830140"/>
      <w:bookmarkStart w:id="38317" w:name="_Toc499830386"/>
      <w:bookmarkStart w:id="38318" w:name="_Toc499830687"/>
      <w:bookmarkStart w:id="38319" w:name="_Toc499830948"/>
      <w:bookmarkStart w:id="38320" w:name="_Toc499831195"/>
      <w:bookmarkStart w:id="38321" w:name="_Toc499831671"/>
      <w:bookmarkStart w:id="38322" w:name="_Toc499832146"/>
      <w:bookmarkStart w:id="38323" w:name="_Toc499833068"/>
      <w:bookmarkStart w:id="38324" w:name="_Toc499833513"/>
      <w:bookmarkStart w:id="38325" w:name="_Toc499833824"/>
      <w:bookmarkStart w:id="38326" w:name="_Toc499834135"/>
      <w:bookmarkStart w:id="38327" w:name="_Toc499834467"/>
      <w:bookmarkStart w:id="38328" w:name="_Toc499834799"/>
      <w:bookmarkStart w:id="38329" w:name="_Toc499835131"/>
      <w:bookmarkStart w:id="38330" w:name="_Toc499834326"/>
      <w:bookmarkStart w:id="38331" w:name="_Toc499835465"/>
      <w:bookmarkStart w:id="38332" w:name="_Toc499835804"/>
      <w:bookmarkStart w:id="38333" w:name="_Toc499835010"/>
      <w:bookmarkStart w:id="38334" w:name="_Toc499836060"/>
      <w:bookmarkStart w:id="38335" w:name="_Toc499837183"/>
      <w:bookmarkStart w:id="38336" w:name="_Toc499837516"/>
      <w:bookmarkStart w:id="38337" w:name="_Toc499837850"/>
      <w:bookmarkStart w:id="38338" w:name="_Toc499838184"/>
      <w:bookmarkStart w:id="38339" w:name="_Toc499842761"/>
      <w:bookmarkStart w:id="38340" w:name="_Toc499843426"/>
      <w:bookmarkEnd w:id="37945"/>
      <w:bookmarkEnd w:id="37946"/>
      <w:bookmarkEnd w:id="37947"/>
      <w:bookmarkEnd w:id="37948"/>
      <w:bookmarkEnd w:id="37949"/>
      <w:bookmarkEnd w:id="37950"/>
      <w:bookmarkEnd w:id="37951"/>
      <w:bookmarkEnd w:id="37952"/>
      <w:bookmarkEnd w:id="37953"/>
      <w:bookmarkEnd w:id="37954"/>
      <w:bookmarkEnd w:id="37955"/>
      <w:bookmarkEnd w:id="37956"/>
      <w:bookmarkEnd w:id="37957"/>
      <w:bookmarkEnd w:id="37958"/>
      <w:bookmarkEnd w:id="37959"/>
      <w:bookmarkEnd w:id="37960"/>
      <w:bookmarkEnd w:id="37961"/>
      <w:bookmarkEnd w:id="37962"/>
      <w:bookmarkEnd w:id="37963"/>
      <w:bookmarkEnd w:id="37964"/>
      <w:bookmarkEnd w:id="37965"/>
      <w:bookmarkEnd w:id="37966"/>
      <w:bookmarkEnd w:id="37967"/>
      <w:bookmarkEnd w:id="37968"/>
      <w:bookmarkEnd w:id="37969"/>
      <w:bookmarkEnd w:id="37970"/>
      <w:bookmarkEnd w:id="37971"/>
      <w:bookmarkEnd w:id="37972"/>
      <w:bookmarkEnd w:id="37973"/>
      <w:bookmarkEnd w:id="37974"/>
      <w:bookmarkEnd w:id="37975"/>
      <w:bookmarkEnd w:id="37976"/>
      <w:bookmarkEnd w:id="37977"/>
      <w:bookmarkEnd w:id="37978"/>
      <w:bookmarkEnd w:id="37979"/>
      <w:bookmarkEnd w:id="37980"/>
      <w:bookmarkEnd w:id="37981"/>
      <w:bookmarkEnd w:id="37982"/>
      <w:bookmarkEnd w:id="37983"/>
      <w:bookmarkEnd w:id="37984"/>
      <w:bookmarkEnd w:id="37985"/>
      <w:bookmarkEnd w:id="37986"/>
      <w:bookmarkEnd w:id="37987"/>
      <w:bookmarkEnd w:id="37988"/>
      <w:bookmarkEnd w:id="37989"/>
      <w:bookmarkEnd w:id="37990"/>
      <w:bookmarkEnd w:id="37991"/>
      <w:bookmarkEnd w:id="37992"/>
      <w:bookmarkEnd w:id="37993"/>
      <w:bookmarkEnd w:id="37994"/>
      <w:bookmarkEnd w:id="37995"/>
      <w:bookmarkEnd w:id="37996"/>
      <w:bookmarkEnd w:id="37997"/>
      <w:bookmarkEnd w:id="37998"/>
      <w:bookmarkEnd w:id="37999"/>
      <w:bookmarkEnd w:id="38000"/>
      <w:bookmarkEnd w:id="38001"/>
      <w:bookmarkEnd w:id="38002"/>
      <w:bookmarkEnd w:id="38003"/>
      <w:bookmarkEnd w:id="38004"/>
      <w:bookmarkEnd w:id="38005"/>
      <w:bookmarkEnd w:id="38006"/>
      <w:bookmarkEnd w:id="38007"/>
      <w:bookmarkEnd w:id="38008"/>
      <w:bookmarkEnd w:id="38009"/>
      <w:bookmarkEnd w:id="38010"/>
      <w:bookmarkEnd w:id="38011"/>
      <w:bookmarkEnd w:id="38012"/>
      <w:bookmarkEnd w:id="38013"/>
      <w:bookmarkEnd w:id="38014"/>
      <w:bookmarkEnd w:id="38015"/>
      <w:bookmarkEnd w:id="38016"/>
      <w:bookmarkEnd w:id="38017"/>
      <w:bookmarkEnd w:id="38018"/>
      <w:bookmarkEnd w:id="38019"/>
      <w:bookmarkEnd w:id="38020"/>
      <w:bookmarkEnd w:id="38021"/>
      <w:bookmarkEnd w:id="38022"/>
      <w:bookmarkEnd w:id="38023"/>
      <w:bookmarkEnd w:id="38024"/>
      <w:bookmarkEnd w:id="38025"/>
      <w:bookmarkEnd w:id="38026"/>
      <w:bookmarkEnd w:id="38027"/>
      <w:bookmarkEnd w:id="38028"/>
      <w:bookmarkEnd w:id="38029"/>
      <w:bookmarkEnd w:id="38030"/>
      <w:bookmarkEnd w:id="38031"/>
      <w:bookmarkEnd w:id="38032"/>
      <w:bookmarkEnd w:id="38033"/>
      <w:bookmarkEnd w:id="38034"/>
      <w:bookmarkEnd w:id="38035"/>
      <w:bookmarkEnd w:id="38036"/>
      <w:bookmarkEnd w:id="38037"/>
      <w:bookmarkEnd w:id="38038"/>
      <w:bookmarkEnd w:id="38039"/>
      <w:bookmarkEnd w:id="38040"/>
      <w:bookmarkEnd w:id="38041"/>
      <w:bookmarkEnd w:id="38042"/>
      <w:bookmarkEnd w:id="38043"/>
      <w:bookmarkEnd w:id="38044"/>
      <w:bookmarkEnd w:id="38045"/>
      <w:bookmarkEnd w:id="38046"/>
      <w:bookmarkEnd w:id="38047"/>
      <w:bookmarkEnd w:id="38048"/>
      <w:bookmarkEnd w:id="38049"/>
      <w:bookmarkEnd w:id="38050"/>
      <w:bookmarkEnd w:id="38051"/>
      <w:bookmarkEnd w:id="38052"/>
      <w:bookmarkEnd w:id="38053"/>
      <w:bookmarkEnd w:id="38054"/>
      <w:bookmarkEnd w:id="38055"/>
      <w:bookmarkEnd w:id="38056"/>
      <w:bookmarkEnd w:id="38057"/>
      <w:bookmarkEnd w:id="38058"/>
      <w:bookmarkEnd w:id="38059"/>
      <w:bookmarkEnd w:id="38060"/>
      <w:bookmarkEnd w:id="38061"/>
      <w:bookmarkEnd w:id="38062"/>
      <w:bookmarkEnd w:id="38063"/>
      <w:bookmarkEnd w:id="38064"/>
      <w:bookmarkEnd w:id="38065"/>
      <w:bookmarkEnd w:id="38066"/>
      <w:bookmarkEnd w:id="38067"/>
      <w:bookmarkEnd w:id="38068"/>
      <w:bookmarkEnd w:id="38069"/>
      <w:bookmarkEnd w:id="38070"/>
      <w:bookmarkEnd w:id="38071"/>
      <w:bookmarkEnd w:id="38072"/>
      <w:bookmarkEnd w:id="38073"/>
      <w:bookmarkEnd w:id="38074"/>
      <w:bookmarkEnd w:id="38075"/>
      <w:bookmarkEnd w:id="38076"/>
      <w:bookmarkEnd w:id="38077"/>
      <w:bookmarkEnd w:id="38078"/>
      <w:bookmarkEnd w:id="38079"/>
      <w:bookmarkEnd w:id="38080"/>
      <w:bookmarkEnd w:id="38081"/>
      <w:bookmarkEnd w:id="38082"/>
      <w:bookmarkEnd w:id="38083"/>
      <w:bookmarkEnd w:id="38084"/>
      <w:bookmarkEnd w:id="38085"/>
      <w:bookmarkEnd w:id="38086"/>
      <w:bookmarkEnd w:id="38087"/>
      <w:bookmarkEnd w:id="38088"/>
      <w:bookmarkEnd w:id="38089"/>
      <w:bookmarkEnd w:id="38090"/>
      <w:bookmarkEnd w:id="38091"/>
      <w:bookmarkEnd w:id="38092"/>
      <w:bookmarkEnd w:id="38093"/>
      <w:bookmarkEnd w:id="38094"/>
      <w:bookmarkEnd w:id="38095"/>
      <w:bookmarkEnd w:id="38096"/>
      <w:bookmarkEnd w:id="38097"/>
      <w:bookmarkEnd w:id="38098"/>
      <w:bookmarkEnd w:id="38099"/>
      <w:bookmarkEnd w:id="38100"/>
      <w:bookmarkEnd w:id="38101"/>
      <w:bookmarkEnd w:id="38102"/>
      <w:bookmarkEnd w:id="38103"/>
      <w:bookmarkEnd w:id="38104"/>
      <w:bookmarkEnd w:id="38105"/>
      <w:bookmarkEnd w:id="38106"/>
      <w:bookmarkEnd w:id="38107"/>
      <w:bookmarkEnd w:id="38108"/>
      <w:bookmarkEnd w:id="38109"/>
      <w:bookmarkEnd w:id="38110"/>
      <w:bookmarkEnd w:id="38111"/>
      <w:bookmarkEnd w:id="38112"/>
      <w:bookmarkEnd w:id="38113"/>
      <w:bookmarkEnd w:id="38114"/>
      <w:bookmarkEnd w:id="38115"/>
      <w:bookmarkEnd w:id="38116"/>
      <w:bookmarkEnd w:id="38117"/>
      <w:bookmarkEnd w:id="38118"/>
      <w:bookmarkEnd w:id="38119"/>
      <w:bookmarkEnd w:id="38120"/>
      <w:bookmarkEnd w:id="38121"/>
      <w:bookmarkEnd w:id="38122"/>
      <w:bookmarkEnd w:id="38123"/>
      <w:bookmarkEnd w:id="38124"/>
      <w:bookmarkEnd w:id="38125"/>
      <w:bookmarkEnd w:id="38126"/>
      <w:bookmarkEnd w:id="38127"/>
      <w:bookmarkEnd w:id="38128"/>
      <w:bookmarkEnd w:id="38129"/>
      <w:bookmarkEnd w:id="38130"/>
      <w:bookmarkEnd w:id="38131"/>
      <w:bookmarkEnd w:id="38132"/>
      <w:bookmarkEnd w:id="38133"/>
      <w:bookmarkEnd w:id="38134"/>
      <w:bookmarkEnd w:id="38135"/>
      <w:bookmarkEnd w:id="38136"/>
      <w:bookmarkEnd w:id="38137"/>
      <w:bookmarkEnd w:id="38138"/>
      <w:bookmarkEnd w:id="38139"/>
      <w:bookmarkEnd w:id="38140"/>
      <w:bookmarkEnd w:id="38141"/>
      <w:bookmarkEnd w:id="38142"/>
      <w:bookmarkEnd w:id="38143"/>
      <w:bookmarkEnd w:id="38144"/>
      <w:bookmarkEnd w:id="38145"/>
      <w:bookmarkEnd w:id="38146"/>
      <w:bookmarkEnd w:id="38147"/>
      <w:bookmarkEnd w:id="38148"/>
      <w:bookmarkEnd w:id="38149"/>
      <w:bookmarkEnd w:id="38150"/>
      <w:bookmarkEnd w:id="38151"/>
      <w:bookmarkEnd w:id="38152"/>
      <w:bookmarkEnd w:id="38153"/>
      <w:bookmarkEnd w:id="38154"/>
      <w:bookmarkEnd w:id="38155"/>
      <w:bookmarkEnd w:id="38156"/>
      <w:bookmarkEnd w:id="38157"/>
      <w:bookmarkEnd w:id="38158"/>
      <w:bookmarkEnd w:id="38159"/>
      <w:bookmarkEnd w:id="38160"/>
      <w:bookmarkEnd w:id="38161"/>
      <w:bookmarkEnd w:id="38162"/>
      <w:bookmarkEnd w:id="38163"/>
      <w:bookmarkEnd w:id="38164"/>
      <w:bookmarkEnd w:id="38165"/>
      <w:bookmarkEnd w:id="38166"/>
      <w:bookmarkEnd w:id="38167"/>
      <w:bookmarkEnd w:id="38168"/>
      <w:bookmarkEnd w:id="38169"/>
      <w:bookmarkEnd w:id="38170"/>
      <w:bookmarkEnd w:id="38171"/>
      <w:bookmarkEnd w:id="38172"/>
      <w:bookmarkEnd w:id="38173"/>
      <w:bookmarkEnd w:id="38174"/>
      <w:bookmarkEnd w:id="38175"/>
      <w:bookmarkEnd w:id="38176"/>
      <w:bookmarkEnd w:id="38177"/>
      <w:bookmarkEnd w:id="38178"/>
      <w:bookmarkEnd w:id="38179"/>
      <w:bookmarkEnd w:id="38180"/>
      <w:bookmarkEnd w:id="38181"/>
      <w:bookmarkEnd w:id="38182"/>
      <w:bookmarkEnd w:id="38183"/>
      <w:bookmarkEnd w:id="38184"/>
      <w:bookmarkEnd w:id="38185"/>
      <w:bookmarkEnd w:id="38186"/>
      <w:bookmarkEnd w:id="38187"/>
      <w:bookmarkEnd w:id="38188"/>
      <w:bookmarkEnd w:id="38189"/>
      <w:bookmarkEnd w:id="38190"/>
      <w:bookmarkEnd w:id="38191"/>
      <w:bookmarkEnd w:id="38192"/>
      <w:bookmarkEnd w:id="38193"/>
      <w:bookmarkEnd w:id="38194"/>
      <w:bookmarkEnd w:id="38195"/>
      <w:bookmarkEnd w:id="38196"/>
      <w:bookmarkEnd w:id="38197"/>
      <w:bookmarkEnd w:id="38198"/>
      <w:bookmarkEnd w:id="38199"/>
      <w:bookmarkEnd w:id="38200"/>
      <w:bookmarkEnd w:id="38201"/>
      <w:bookmarkEnd w:id="38202"/>
      <w:bookmarkEnd w:id="38203"/>
      <w:bookmarkEnd w:id="38204"/>
      <w:bookmarkEnd w:id="38205"/>
      <w:bookmarkEnd w:id="38206"/>
      <w:bookmarkEnd w:id="38207"/>
      <w:bookmarkEnd w:id="38208"/>
      <w:bookmarkEnd w:id="38209"/>
      <w:bookmarkEnd w:id="38210"/>
      <w:bookmarkEnd w:id="38211"/>
      <w:bookmarkEnd w:id="38212"/>
      <w:bookmarkEnd w:id="38213"/>
      <w:bookmarkEnd w:id="38214"/>
      <w:bookmarkEnd w:id="38215"/>
      <w:bookmarkEnd w:id="38216"/>
      <w:bookmarkEnd w:id="38217"/>
      <w:bookmarkEnd w:id="38218"/>
      <w:bookmarkEnd w:id="38219"/>
      <w:bookmarkEnd w:id="38220"/>
      <w:bookmarkEnd w:id="38221"/>
      <w:bookmarkEnd w:id="38222"/>
      <w:bookmarkEnd w:id="38223"/>
      <w:bookmarkEnd w:id="38224"/>
      <w:bookmarkEnd w:id="38225"/>
      <w:bookmarkEnd w:id="38226"/>
      <w:bookmarkEnd w:id="38227"/>
      <w:bookmarkEnd w:id="38228"/>
      <w:bookmarkEnd w:id="38229"/>
      <w:bookmarkEnd w:id="38230"/>
      <w:bookmarkEnd w:id="38231"/>
      <w:bookmarkEnd w:id="38232"/>
      <w:bookmarkEnd w:id="38233"/>
      <w:bookmarkEnd w:id="38234"/>
      <w:bookmarkEnd w:id="38235"/>
      <w:bookmarkEnd w:id="38236"/>
      <w:bookmarkEnd w:id="38237"/>
      <w:bookmarkEnd w:id="38238"/>
      <w:bookmarkEnd w:id="38239"/>
      <w:bookmarkEnd w:id="38240"/>
      <w:bookmarkEnd w:id="38241"/>
      <w:bookmarkEnd w:id="38242"/>
      <w:bookmarkEnd w:id="38243"/>
      <w:bookmarkEnd w:id="38244"/>
      <w:bookmarkEnd w:id="38245"/>
      <w:bookmarkEnd w:id="38246"/>
      <w:bookmarkEnd w:id="38247"/>
      <w:bookmarkEnd w:id="38248"/>
      <w:bookmarkEnd w:id="38249"/>
      <w:bookmarkEnd w:id="38250"/>
      <w:bookmarkEnd w:id="38251"/>
      <w:bookmarkEnd w:id="38252"/>
      <w:bookmarkEnd w:id="38253"/>
      <w:bookmarkEnd w:id="38254"/>
      <w:bookmarkEnd w:id="38255"/>
      <w:bookmarkEnd w:id="38256"/>
      <w:bookmarkEnd w:id="38257"/>
      <w:bookmarkEnd w:id="38258"/>
      <w:bookmarkEnd w:id="38259"/>
      <w:bookmarkEnd w:id="38260"/>
      <w:bookmarkEnd w:id="38261"/>
      <w:bookmarkEnd w:id="38262"/>
      <w:bookmarkEnd w:id="38263"/>
      <w:bookmarkEnd w:id="38264"/>
      <w:bookmarkEnd w:id="38265"/>
      <w:bookmarkEnd w:id="38266"/>
      <w:bookmarkEnd w:id="38267"/>
      <w:bookmarkEnd w:id="38268"/>
      <w:bookmarkEnd w:id="38269"/>
      <w:bookmarkEnd w:id="38270"/>
      <w:bookmarkEnd w:id="38271"/>
      <w:bookmarkEnd w:id="38272"/>
      <w:bookmarkEnd w:id="38273"/>
      <w:bookmarkEnd w:id="38274"/>
      <w:bookmarkEnd w:id="38275"/>
      <w:bookmarkEnd w:id="38276"/>
      <w:bookmarkEnd w:id="38277"/>
      <w:bookmarkEnd w:id="38278"/>
      <w:bookmarkEnd w:id="38279"/>
      <w:bookmarkEnd w:id="38280"/>
      <w:bookmarkEnd w:id="38281"/>
      <w:bookmarkEnd w:id="38282"/>
      <w:bookmarkEnd w:id="38283"/>
      <w:bookmarkEnd w:id="38284"/>
      <w:bookmarkEnd w:id="38285"/>
      <w:bookmarkEnd w:id="38286"/>
      <w:bookmarkEnd w:id="38287"/>
      <w:bookmarkEnd w:id="38288"/>
      <w:bookmarkEnd w:id="38289"/>
      <w:bookmarkEnd w:id="38290"/>
      <w:bookmarkEnd w:id="38291"/>
      <w:bookmarkEnd w:id="38292"/>
      <w:bookmarkEnd w:id="38293"/>
      <w:bookmarkEnd w:id="38294"/>
      <w:bookmarkEnd w:id="38295"/>
      <w:bookmarkEnd w:id="38296"/>
      <w:bookmarkEnd w:id="38297"/>
      <w:bookmarkEnd w:id="38298"/>
      <w:bookmarkEnd w:id="38299"/>
      <w:bookmarkEnd w:id="38300"/>
      <w:bookmarkEnd w:id="38301"/>
      <w:bookmarkEnd w:id="38302"/>
      <w:bookmarkEnd w:id="38303"/>
      <w:bookmarkEnd w:id="38304"/>
      <w:bookmarkEnd w:id="38305"/>
      <w:bookmarkEnd w:id="38306"/>
      <w:bookmarkEnd w:id="38307"/>
      <w:bookmarkEnd w:id="38308"/>
      <w:bookmarkEnd w:id="38309"/>
      <w:bookmarkEnd w:id="38310"/>
      <w:bookmarkEnd w:id="38311"/>
      <w:bookmarkEnd w:id="38312"/>
      <w:bookmarkEnd w:id="38313"/>
      <w:bookmarkEnd w:id="38314"/>
      <w:bookmarkEnd w:id="38315"/>
      <w:bookmarkEnd w:id="38316"/>
      <w:bookmarkEnd w:id="38317"/>
      <w:bookmarkEnd w:id="38318"/>
      <w:bookmarkEnd w:id="38319"/>
      <w:bookmarkEnd w:id="38320"/>
      <w:bookmarkEnd w:id="38321"/>
      <w:bookmarkEnd w:id="38322"/>
      <w:bookmarkEnd w:id="38323"/>
      <w:bookmarkEnd w:id="38324"/>
      <w:bookmarkEnd w:id="38325"/>
      <w:bookmarkEnd w:id="38326"/>
      <w:bookmarkEnd w:id="38327"/>
      <w:bookmarkEnd w:id="38328"/>
      <w:bookmarkEnd w:id="38329"/>
      <w:bookmarkEnd w:id="38330"/>
      <w:bookmarkEnd w:id="38331"/>
      <w:bookmarkEnd w:id="38332"/>
      <w:bookmarkEnd w:id="38333"/>
      <w:bookmarkEnd w:id="38334"/>
      <w:bookmarkEnd w:id="38335"/>
      <w:bookmarkEnd w:id="38336"/>
      <w:bookmarkEnd w:id="38337"/>
      <w:bookmarkEnd w:id="38338"/>
      <w:bookmarkEnd w:id="38339"/>
      <w:bookmarkEnd w:id="38340"/>
    </w:p>
    <w:p w14:paraId="25E5C97E" w14:textId="5A705EF1" w:rsidR="00C87E9F" w:rsidRPr="00B7686C" w:rsidRDefault="000C117E">
      <w:pPr>
        <w:keepNext/>
        <w:jc w:val="both"/>
        <w:rPr>
          <w:ins w:id="38341" w:author="Oscar Herman Kise" w:date="2017-11-27T20:34:00Z"/>
          <w:del w:id="38342" w:author="Morten Lerstad Solli" w:date="2017-11-29T15:13:00Z"/>
          <w:lang w:val="en-US"/>
          <w:rPrChange w:id="38343" w:author="Morten Lerstad Solli" w:date="2017-11-29T12:21:00Z">
            <w:rPr>
              <w:ins w:id="38344" w:author="Oscar Herman Kise" w:date="2017-11-27T20:34:00Z"/>
              <w:del w:id="38345" w:author="Morten Lerstad Solli" w:date="2017-11-29T15:13:00Z"/>
            </w:rPr>
          </w:rPrChange>
        </w:rPr>
        <w:pPrChange w:id="38346" w:author="Oscar Herman Kise" w:date="2017-11-30T20:05:00Z">
          <w:pPr/>
        </w:pPrChange>
      </w:pPr>
      <w:ins w:id="38347" w:author="Ole-Martin Hanstveit" w:date="2017-11-27T12:34:00Z">
        <w:del w:id="38348" w:author="Morten Lerstad Solli" w:date="2017-11-29T15:13:00Z">
          <w:r w:rsidRPr="005A3108">
            <w:rPr>
              <w:noProof/>
              <w:color w:val="FF0000"/>
              <w:lang w:val="en-US"/>
            </w:rPr>
            <w:drawing>
              <wp:inline distT="0" distB="0" distL="0" distR="0" wp14:anchorId="12B0ABF5" wp14:editId="1756DC6B">
                <wp:extent cx="6642898" cy="4133850"/>
                <wp:effectExtent l="0" t="0" r="5715"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9057" cy="4137683"/>
                        </a:xfrm>
                        <a:prstGeom prst="rect">
                          <a:avLst/>
                        </a:prstGeom>
                        <a:noFill/>
                        <a:ln>
                          <a:noFill/>
                        </a:ln>
                      </pic:spPr>
                    </pic:pic>
                  </a:graphicData>
                </a:graphic>
              </wp:inline>
            </w:drawing>
          </w:r>
        </w:del>
      </w:ins>
      <w:bookmarkStart w:id="38349" w:name="_Toc499732732"/>
      <w:bookmarkStart w:id="38350" w:name="_Toc499732027"/>
      <w:bookmarkStart w:id="38351" w:name="_Toc499732890"/>
      <w:bookmarkStart w:id="38352" w:name="_Toc499732207"/>
      <w:bookmarkStart w:id="38353" w:name="_Toc499732389"/>
      <w:bookmarkStart w:id="38354" w:name="_Toc499732570"/>
      <w:bookmarkStart w:id="38355" w:name="_Toc499732805"/>
      <w:bookmarkStart w:id="38356" w:name="_Toc499733023"/>
      <w:bookmarkStart w:id="38357" w:name="_Toc499733180"/>
      <w:bookmarkStart w:id="38358" w:name="_Toc499733337"/>
      <w:bookmarkStart w:id="38359" w:name="_Toc499733494"/>
      <w:bookmarkStart w:id="38360" w:name="_Toc499733215"/>
      <w:bookmarkStart w:id="38361" w:name="_Toc499733686"/>
      <w:bookmarkStart w:id="38362" w:name="_Toc499733843"/>
      <w:bookmarkStart w:id="38363" w:name="_Toc499734000"/>
      <w:bookmarkStart w:id="38364" w:name="_Toc499737846"/>
      <w:bookmarkStart w:id="38365" w:name="_Toc499738144"/>
      <w:bookmarkStart w:id="38366" w:name="_Toc499739532"/>
      <w:bookmarkStart w:id="38367" w:name="_Toc499743860"/>
      <w:bookmarkStart w:id="38368" w:name="_Toc499748446"/>
      <w:bookmarkStart w:id="38369" w:name="_Toc499749160"/>
      <w:bookmarkStart w:id="38370" w:name="_Toc499749318"/>
      <w:bookmarkStart w:id="38371" w:name="_Toc499749476"/>
      <w:bookmarkStart w:id="38372" w:name="_Toc499749634"/>
      <w:bookmarkStart w:id="38373" w:name="_Toc499750195"/>
      <w:bookmarkStart w:id="38374" w:name="_Toc499748606"/>
      <w:bookmarkStart w:id="38375" w:name="_Toc499750076"/>
      <w:bookmarkStart w:id="38376" w:name="_Toc499750763"/>
      <w:bookmarkStart w:id="38377" w:name="_Toc499750922"/>
      <w:bookmarkStart w:id="38378" w:name="_Toc499751081"/>
      <w:bookmarkStart w:id="38379" w:name="_Toc499751240"/>
      <w:bookmarkStart w:id="38380" w:name="_Toc499751399"/>
      <w:bookmarkStart w:id="38381" w:name="_Toc499751558"/>
      <w:bookmarkStart w:id="38382" w:name="_Toc499751717"/>
      <w:bookmarkStart w:id="38383" w:name="_Toc499751876"/>
      <w:bookmarkStart w:id="38384" w:name="_Toc499752035"/>
      <w:bookmarkStart w:id="38385" w:name="_Toc499752292"/>
      <w:bookmarkStart w:id="38386" w:name="_Toc499752451"/>
      <w:bookmarkStart w:id="38387" w:name="_Toc499752610"/>
      <w:bookmarkStart w:id="38388" w:name="_Toc499752769"/>
      <w:bookmarkStart w:id="38389" w:name="_Toc499753026"/>
      <w:bookmarkStart w:id="38390" w:name="_Toc499753185"/>
      <w:bookmarkStart w:id="38391" w:name="_Toc499753344"/>
      <w:bookmarkStart w:id="38392" w:name="_Toc499753503"/>
      <w:bookmarkStart w:id="38393" w:name="_Toc499753956"/>
      <w:bookmarkStart w:id="38394" w:name="_Toc499754115"/>
      <w:bookmarkStart w:id="38395" w:name="_Toc499754960"/>
      <w:bookmarkStart w:id="38396" w:name="_Toc499755119"/>
      <w:bookmarkStart w:id="38397" w:name="_Toc499755278"/>
      <w:bookmarkStart w:id="38398" w:name="_Toc499755437"/>
      <w:bookmarkStart w:id="38399" w:name="_Toc499755792"/>
      <w:bookmarkStart w:id="38400" w:name="_Toc499755951"/>
      <w:bookmarkStart w:id="38401" w:name="_Toc499756109"/>
      <w:bookmarkStart w:id="38402" w:name="_Toc499756267"/>
      <w:bookmarkStart w:id="38403" w:name="_Toc499756425"/>
      <w:bookmarkStart w:id="38404" w:name="_Toc499756583"/>
      <w:bookmarkStart w:id="38405" w:name="_Toc499755313"/>
      <w:bookmarkStart w:id="38406" w:name="_Toc499755552"/>
      <w:bookmarkStart w:id="38407" w:name="_Toc499755733"/>
      <w:bookmarkStart w:id="38408" w:name="_Toc499756838"/>
      <w:bookmarkStart w:id="38409" w:name="_Toc499756029"/>
      <w:bookmarkStart w:id="38410" w:name="_Toc499756323"/>
      <w:bookmarkStart w:id="38411" w:name="_Toc499756620"/>
      <w:bookmarkStart w:id="38412" w:name="_Toc499756859"/>
      <w:bookmarkStart w:id="38413" w:name="_Toc499757114"/>
      <w:bookmarkStart w:id="38414" w:name="_Toc499757272"/>
      <w:bookmarkStart w:id="38415" w:name="_Toc499757430"/>
      <w:bookmarkStart w:id="38416" w:name="_Toc499757588"/>
      <w:bookmarkStart w:id="38417" w:name="_Toc499757746"/>
      <w:bookmarkStart w:id="38418" w:name="_Toc499757904"/>
      <w:bookmarkStart w:id="38419" w:name="_Toc499757975"/>
      <w:bookmarkStart w:id="38420" w:name="_Toc499758133"/>
      <w:bookmarkStart w:id="38421" w:name="_Toc499756663"/>
      <w:bookmarkStart w:id="38422" w:name="_Toc499758291"/>
      <w:bookmarkStart w:id="38423" w:name="_Toc499758449"/>
      <w:bookmarkStart w:id="38424" w:name="_Toc499758607"/>
      <w:bookmarkStart w:id="38425" w:name="_Toc499758765"/>
      <w:bookmarkStart w:id="38426" w:name="_Toc499758923"/>
      <w:bookmarkStart w:id="38427" w:name="_Toc499759081"/>
      <w:bookmarkStart w:id="38428" w:name="_Toc499759239"/>
      <w:bookmarkStart w:id="38429" w:name="_Toc499759397"/>
      <w:bookmarkStart w:id="38430" w:name="_Toc499759555"/>
      <w:bookmarkStart w:id="38431" w:name="_Toc499759713"/>
      <w:bookmarkStart w:id="38432" w:name="_Toc499759871"/>
      <w:bookmarkStart w:id="38433" w:name="_Toc499760029"/>
      <w:bookmarkStart w:id="38434" w:name="_Toc499760187"/>
      <w:bookmarkStart w:id="38435" w:name="_Toc499756992"/>
      <w:bookmarkStart w:id="38436" w:name="_Toc499757292"/>
      <w:bookmarkStart w:id="38437" w:name="_Toc499760345"/>
      <w:bookmarkStart w:id="38438" w:name="_Toc499757592"/>
      <w:bookmarkStart w:id="38439" w:name="_Toc499760503"/>
      <w:bookmarkStart w:id="38440" w:name="_Toc499760661"/>
      <w:bookmarkStart w:id="38441" w:name="_Toc499760916"/>
      <w:bookmarkStart w:id="38442" w:name="_Toc499761074"/>
      <w:bookmarkStart w:id="38443" w:name="_Toc499761232"/>
      <w:bookmarkStart w:id="38444" w:name="_Toc499761390"/>
      <w:bookmarkStart w:id="38445" w:name="_Toc499801939"/>
      <w:bookmarkStart w:id="38446" w:name="_Toc499802098"/>
      <w:bookmarkStart w:id="38447" w:name="_Toc499802257"/>
      <w:bookmarkStart w:id="38448" w:name="_Toc499802416"/>
      <w:bookmarkStart w:id="38449" w:name="_Toc499802453"/>
      <w:bookmarkStart w:id="38450" w:name="_Toc499802612"/>
      <w:bookmarkStart w:id="38451" w:name="_Toc499802771"/>
      <w:bookmarkStart w:id="38452" w:name="_Toc499802930"/>
      <w:bookmarkStart w:id="38453" w:name="_Toc499802693"/>
      <w:bookmarkStart w:id="38454" w:name="_Toc499803089"/>
      <w:bookmarkStart w:id="38455" w:name="_Toc499803248"/>
      <w:bookmarkStart w:id="38456" w:name="_Toc499803407"/>
      <w:bookmarkStart w:id="38457" w:name="_Toc499803566"/>
      <w:bookmarkStart w:id="38458" w:name="_Toc499803726"/>
      <w:bookmarkStart w:id="38459" w:name="_Toc499803886"/>
      <w:bookmarkStart w:id="38460" w:name="_Toc499804046"/>
      <w:bookmarkStart w:id="38461" w:name="_Toc499804206"/>
      <w:bookmarkStart w:id="38462" w:name="_Toc499804366"/>
      <w:bookmarkStart w:id="38463" w:name="_Toc499804526"/>
      <w:bookmarkStart w:id="38464" w:name="_Toc499803167"/>
      <w:bookmarkStart w:id="38465" w:name="_Toc499804687"/>
      <w:bookmarkStart w:id="38466" w:name="_Toc499803472"/>
      <w:bookmarkStart w:id="38467" w:name="_Toc499803770"/>
      <w:bookmarkStart w:id="38468" w:name="_Toc499804073"/>
      <w:bookmarkStart w:id="38469" w:name="_Toc499804848"/>
      <w:bookmarkStart w:id="38470" w:name="_Toc499804377"/>
      <w:bookmarkStart w:id="38471" w:name="_Toc499805008"/>
      <w:bookmarkStart w:id="38472" w:name="_Toc499805168"/>
      <w:bookmarkStart w:id="38473" w:name="_Toc499804623"/>
      <w:bookmarkStart w:id="38474" w:name="_Toc499805328"/>
      <w:bookmarkStart w:id="38475" w:name="_Toc499804145"/>
      <w:bookmarkStart w:id="38476" w:name="_Toc499805052"/>
      <w:bookmarkStart w:id="38477" w:name="_Toc499805442"/>
      <w:bookmarkStart w:id="38478" w:name="_Toc499805602"/>
      <w:bookmarkStart w:id="38479" w:name="_Toc499805711"/>
      <w:bookmarkStart w:id="38480" w:name="_Toc499805871"/>
      <w:bookmarkStart w:id="38481" w:name="_Toc499806031"/>
      <w:bookmarkStart w:id="38482" w:name="_Toc499806191"/>
      <w:bookmarkStart w:id="38483" w:name="_Toc499806737"/>
      <w:bookmarkStart w:id="38484" w:name="_Toc499822207"/>
      <w:bookmarkStart w:id="38485" w:name="_Toc499822368"/>
      <w:bookmarkStart w:id="38486" w:name="_Toc499806337"/>
      <w:bookmarkStart w:id="38487" w:name="_Toc499806497"/>
      <w:bookmarkStart w:id="38488" w:name="_Toc499806817"/>
      <w:bookmarkStart w:id="38489" w:name="_Toc499806977"/>
      <w:bookmarkStart w:id="38490" w:name="_Toc499807137"/>
      <w:bookmarkStart w:id="38491" w:name="_Toc499807297"/>
      <w:bookmarkStart w:id="38492" w:name="_Toc499807457"/>
      <w:bookmarkStart w:id="38493" w:name="_Toc499807617"/>
      <w:bookmarkStart w:id="38494" w:name="_Toc499807777"/>
      <w:bookmarkStart w:id="38495" w:name="_Toc499807937"/>
      <w:bookmarkStart w:id="38496" w:name="_Toc499808097"/>
      <w:bookmarkStart w:id="38497" w:name="_Toc499808257"/>
      <w:bookmarkStart w:id="38498" w:name="_Toc499808417"/>
      <w:bookmarkStart w:id="38499" w:name="_Toc499808577"/>
      <w:bookmarkStart w:id="38500" w:name="_Toc499808737"/>
      <w:bookmarkStart w:id="38501" w:name="_Toc499808897"/>
      <w:bookmarkStart w:id="38502" w:name="_Toc499809057"/>
      <w:bookmarkStart w:id="38503" w:name="_Toc499809217"/>
      <w:bookmarkStart w:id="38504" w:name="_Toc499809377"/>
      <w:bookmarkStart w:id="38505" w:name="_Toc499809537"/>
      <w:bookmarkStart w:id="38506" w:name="_Toc499809697"/>
      <w:bookmarkStart w:id="38507" w:name="_Toc499809857"/>
      <w:bookmarkStart w:id="38508" w:name="_Toc499810017"/>
      <w:bookmarkStart w:id="38509" w:name="_Toc499810177"/>
      <w:bookmarkStart w:id="38510" w:name="_Toc499810337"/>
      <w:bookmarkStart w:id="38511" w:name="_Toc499810497"/>
      <w:bookmarkStart w:id="38512" w:name="_Toc499810657"/>
      <w:bookmarkStart w:id="38513" w:name="_Toc499810817"/>
      <w:bookmarkStart w:id="38514" w:name="_Toc499810977"/>
      <w:bookmarkStart w:id="38515" w:name="_Toc499811137"/>
      <w:bookmarkStart w:id="38516" w:name="_Toc499811297"/>
      <w:bookmarkStart w:id="38517" w:name="_Toc499811457"/>
      <w:bookmarkStart w:id="38518" w:name="_Toc499811617"/>
      <w:bookmarkStart w:id="38519" w:name="_Toc499811875"/>
      <w:bookmarkStart w:id="38520" w:name="_Toc499812035"/>
      <w:bookmarkStart w:id="38521" w:name="_Toc499812685"/>
      <w:bookmarkStart w:id="38522" w:name="_Toc499812845"/>
      <w:bookmarkStart w:id="38523" w:name="_Toc499813005"/>
      <w:bookmarkStart w:id="38524" w:name="_Toc499813165"/>
      <w:bookmarkStart w:id="38525" w:name="_Toc499813325"/>
      <w:bookmarkStart w:id="38526" w:name="_Toc499813485"/>
      <w:bookmarkStart w:id="38527" w:name="_Toc499813645"/>
      <w:bookmarkStart w:id="38528" w:name="_Toc499813805"/>
      <w:bookmarkStart w:id="38529" w:name="_Toc499813965"/>
      <w:bookmarkStart w:id="38530" w:name="_Toc499814125"/>
      <w:bookmarkStart w:id="38531" w:name="_Toc499814285"/>
      <w:bookmarkStart w:id="38532" w:name="_Toc499814445"/>
      <w:bookmarkStart w:id="38533" w:name="_Toc499814605"/>
      <w:bookmarkStart w:id="38534" w:name="_Toc499814765"/>
      <w:bookmarkStart w:id="38535" w:name="_Toc499814925"/>
      <w:bookmarkStart w:id="38536" w:name="_Toc499815085"/>
      <w:bookmarkStart w:id="38537" w:name="_Toc499815245"/>
      <w:bookmarkStart w:id="38538" w:name="_Toc499815405"/>
      <w:bookmarkStart w:id="38539" w:name="_Toc499815565"/>
      <w:bookmarkStart w:id="38540" w:name="_Toc499815823"/>
      <w:bookmarkStart w:id="38541" w:name="_Toc499816277"/>
      <w:bookmarkStart w:id="38542" w:name="_Toc499816731"/>
      <w:bookmarkStart w:id="38543" w:name="_Toc499817969"/>
      <w:bookmarkStart w:id="38544" w:name="_Toc499818227"/>
      <w:bookmarkStart w:id="38545" w:name="_Toc499818387"/>
      <w:bookmarkStart w:id="38546" w:name="_Toc499818547"/>
      <w:bookmarkStart w:id="38547" w:name="_Toc499818707"/>
      <w:bookmarkStart w:id="38548" w:name="_Toc499818867"/>
      <w:bookmarkStart w:id="38549" w:name="_Toc499819027"/>
      <w:bookmarkStart w:id="38550" w:name="_Toc499819187"/>
      <w:bookmarkStart w:id="38551" w:name="_Toc499819347"/>
      <w:bookmarkStart w:id="38552" w:name="_Toc499819507"/>
      <w:bookmarkStart w:id="38553" w:name="_Toc499819667"/>
      <w:bookmarkStart w:id="38554" w:name="_Toc499819827"/>
      <w:bookmarkStart w:id="38555" w:name="_Toc499819987"/>
      <w:bookmarkStart w:id="38556" w:name="_Toc499820147"/>
      <w:bookmarkStart w:id="38557" w:name="_Toc499820307"/>
      <w:bookmarkStart w:id="38558" w:name="_Toc499820467"/>
      <w:bookmarkStart w:id="38559" w:name="_Toc499820627"/>
      <w:bookmarkStart w:id="38560" w:name="_Toc499820787"/>
      <w:bookmarkStart w:id="38561" w:name="_Toc499820947"/>
      <w:bookmarkStart w:id="38562" w:name="_Toc499821205"/>
      <w:bookmarkStart w:id="38563" w:name="_Toc499821365"/>
      <w:bookmarkStart w:id="38564" w:name="_Toc499821525"/>
      <w:bookmarkStart w:id="38565" w:name="_Toc499821685"/>
      <w:bookmarkStart w:id="38566" w:name="_Toc499821845"/>
      <w:bookmarkStart w:id="38567" w:name="_Toc499822005"/>
      <w:bookmarkStart w:id="38568" w:name="_Toc499822485"/>
      <w:bookmarkStart w:id="38569" w:name="_Toc499822645"/>
      <w:bookmarkStart w:id="38570" w:name="_Toc499822805"/>
      <w:bookmarkStart w:id="38571" w:name="_Toc499822965"/>
      <w:bookmarkStart w:id="38572" w:name="_Toc499823125"/>
      <w:bookmarkStart w:id="38573" w:name="_Toc499823285"/>
      <w:bookmarkStart w:id="38574" w:name="_Toc499823445"/>
      <w:bookmarkStart w:id="38575" w:name="_Toc499823605"/>
      <w:bookmarkStart w:id="38576" w:name="_Toc499823765"/>
      <w:bookmarkStart w:id="38577" w:name="_Toc499823925"/>
      <w:bookmarkStart w:id="38578" w:name="_Toc499824085"/>
      <w:bookmarkStart w:id="38579" w:name="_Toc499824245"/>
      <w:bookmarkStart w:id="38580" w:name="_Toc499824405"/>
      <w:bookmarkStart w:id="38581" w:name="_Toc499824565"/>
      <w:bookmarkStart w:id="38582" w:name="_Toc499824725"/>
      <w:bookmarkStart w:id="38583" w:name="_Toc499824885"/>
      <w:bookmarkStart w:id="38584" w:name="_Toc499825045"/>
      <w:bookmarkStart w:id="38585" w:name="_Toc499825205"/>
      <w:bookmarkStart w:id="38586" w:name="_Toc499825463"/>
      <w:bookmarkStart w:id="38587" w:name="_Toc499825623"/>
      <w:bookmarkStart w:id="38588" w:name="_Toc499825881"/>
      <w:bookmarkStart w:id="38589" w:name="_Toc499826041"/>
      <w:bookmarkStart w:id="38590" w:name="_Toc499826201"/>
      <w:bookmarkStart w:id="38591" w:name="_Toc499826459"/>
      <w:bookmarkStart w:id="38592" w:name="_Toc499826619"/>
      <w:bookmarkStart w:id="38593" w:name="_Toc499827661"/>
      <w:bookmarkStart w:id="38594" w:name="_Toc499828017"/>
      <w:bookmarkStart w:id="38595" w:name="_Toc499828177"/>
      <w:bookmarkStart w:id="38596" w:name="_Toc499828533"/>
      <w:bookmarkStart w:id="38597" w:name="_Toc499828693"/>
      <w:bookmarkStart w:id="38598" w:name="_Toc499828853"/>
      <w:bookmarkStart w:id="38599" w:name="_Toc499829013"/>
      <w:bookmarkStart w:id="38600" w:name="_Toc499829173"/>
      <w:bookmarkStart w:id="38601" w:name="_Toc499829333"/>
      <w:bookmarkStart w:id="38602" w:name="_Toc499829493"/>
      <w:bookmarkStart w:id="38603" w:name="_Toc499829653"/>
      <w:bookmarkStart w:id="38604" w:name="_Toc499829813"/>
      <w:bookmarkStart w:id="38605" w:name="_Toc499829973"/>
      <w:bookmarkStart w:id="38606" w:name="_Toc499830133"/>
      <w:bookmarkStart w:id="38607" w:name="_Toc499830293"/>
      <w:bookmarkStart w:id="38608" w:name="_Toc499830453"/>
      <w:bookmarkStart w:id="38609" w:name="_Toc499830613"/>
      <w:bookmarkStart w:id="38610" w:name="_Toc499830773"/>
      <w:bookmarkStart w:id="38611" w:name="_Toc499830933"/>
      <w:bookmarkStart w:id="38612" w:name="_Toc499831093"/>
      <w:bookmarkStart w:id="38613" w:name="_Toc499831253"/>
      <w:bookmarkStart w:id="38614" w:name="_Toc499831413"/>
      <w:bookmarkStart w:id="38615" w:name="_Toc499831573"/>
      <w:bookmarkStart w:id="38616" w:name="_Toc499831733"/>
      <w:bookmarkStart w:id="38617" w:name="_Toc499831893"/>
      <w:bookmarkStart w:id="38618" w:name="_Toc499832053"/>
      <w:bookmarkStart w:id="38619" w:name="_Toc499832213"/>
      <w:bookmarkStart w:id="38620" w:name="_Toc499832373"/>
      <w:bookmarkStart w:id="38621" w:name="_Toc499832533"/>
      <w:bookmarkStart w:id="38622" w:name="_Toc499832693"/>
      <w:bookmarkStart w:id="38623" w:name="_Toc499832853"/>
      <w:bookmarkStart w:id="38624" w:name="_Toc499833013"/>
      <w:bookmarkStart w:id="38625" w:name="_Toc499833173"/>
      <w:bookmarkStart w:id="38626" w:name="_Toc499833333"/>
      <w:bookmarkStart w:id="38627" w:name="_Toc499833493"/>
      <w:bookmarkStart w:id="38628" w:name="_Toc499833653"/>
      <w:bookmarkStart w:id="38629" w:name="_Toc499833813"/>
      <w:bookmarkStart w:id="38630" w:name="_Toc499833973"/>
      <w:bookmarkStart w:id="38631" w:name="_Toc499834133"/>
      <w:bookmarkStart w:id="38632" w:name="_Toc499834293"/>
      <w:bookmarkStart w:id="38633" w:name="_Toc499834453"/>
      <w:bookmarkStart w:id="38634" w:name="_Toc499834613"/>
      <w:bookmarkStart w:id="38635" w:name="_Toc499834773"/>
      <w:bookmarkStart w:id="38636" w:name="_Toc499834933"/>
      <w:bookmarkStart w:id="38637" w:name="_Toc499835093"/>
      <w:bookmarkStart w:id="38638" w:name="_Toc499835253"/>
      <w:bookmarkStart w:id="38639" w:name="_Toc499835413"/>
      <w:bookmarkStart w:id="38640" w:name="_Toc499835573"/>
      <w:bookmarkStart w:id="38641" w:name="_Toc499835733"/>
      <w:bookmarkStart w:id="38642" w:name="_Toc499835893"/>
      <w:bookmarkStart w:id="38643" w:name="_Toc499836053"/>
      <w:bookmarkStart w:id="38644" w:name="_Toc499836213"/>
      <w:bookmarkStart w:id="38645" w:name="_Toc499836373"/>
      <w:bookmarkStart w:id="38646" w:name="_Toc499836534"/>
      <w:bookmarkStart w:id="38647" w:name="_Toc499836695"/>
      <w:bookmarkStart w:id="38648" w:name="_Toc499836856"/>
      <w:bookmarkStart w:id="38649" w:name="_Toc499837017"/>
      <w:bookmarkStart w:id="38650" w:name="_Toc499837178"/>
      <w:bookmarkStart w:id="38651" w:name="_Toc499837339"/>
      <w:bookmarkStart w:id="38652" w:name="_Toc499822664"/>
      <w:bookmarkStart w:id="38653" w:name="_Toc499822969"/>
      <w:bookmarkStart w:id="38654" w:name="_Toc499823322"/>
      <w:bookmarkStart w:id="38655" w:name="_Toc499837500"/>
      <w:bookmarkStart w:id="38656" w:name="_Toc499837661"/>
      <w:bookmarkStart w:id="38657" w:name="_Toc499837822"/>
      <w:bookmarkStart w:id="38658" w:name="_Toc499837983"/>
      <w:bookmarkStart w:id="38659" w:name="_Toc499838144"/>
      <w:bookmarkStart w:id="38660" w:name="_Toc499838305"/>
      <w:bookmarkStart w:id="38661" w:name="_Toc499838466"/>
      <w:bookmarkStart w:id="38662" w:name="_Toc499838627"/>
      <w:bookmarkStart w:id="38663" w:name="_Toc499838788"/>
      <w:bookmarkStart w:id="38664" w:name="_Toc499838949"/>
      <w:bookmarkStart w:id="38665" w:name="_Toc499839110"/>
      <w:bookmarkStart w:id="38666" w:name="_Toc499839271"/>
      <w:bookmarkStart w:id="38667" w:name="_Toc499839432"/>
      <w:bookmarkStart w:id="38668" w:name="_Toc499839692"/>
      <w:bookmarkStart w:id="38669" w:name="_Toc499823627"/>
      <w:bookmarkStart w:id="38670" w:name="_Toc499823935"/>
      <w:bookmarkStart w:id="38671" w:name="_Toc499839853"/>
      <w:bookmarkStart w:id="38672" w:name="_Toc499824182"/>
      <w:bookmarkStart w:id="38673" w:name="_Toc499824781"/>
      <w:bookmarkStart w:id="38674" w:name="_Toc499825083"/>
      <w:bookmarkStart w:id="38675" w:name="_Toc499840014"/>
      <w:bookmarkStart w:id="38676" w:name="_Toc499840175"/>
      <w:bookmarkStart w:id="38677" w:name="_Toc499825326"/>
      <w:bookmarkStart w:id="38678" w:name="_Toc499840336"/>
      <w:bookmarkStart w:id="38679" w:name="_Toc499825631"/>
      <w:bookmarkStart w:id="38680" w:name="_Toc499840497"/>
      <w:bookmarkStart w:id="38681" w:name="_Toc499840658"/>
      <w:bookmarkStart w:id="38682" w:name="_Toc499840819"/>
      <w:bookmarkStart w:id="38683" w:name="_Toc499840980"/>
      <w:bookmarkStart w:id="38684" w:name="_Toc499825815"/>
      <w:bookmarkStart w:id="38685" w:name="_Toc499826116"/>
      <w:bookmarkStart w:id="38686" w:name="_Toc499826353"/>
      <w:bookmarkStart w:id="38687" w:name="_Toc499826655"/>
      <w:bookmarkStart w:id="38688" w:name="_Toc499826836"/>
      <w:bookmarkStart w:id="38689" w:name="_Toc499841141"/>
      <w:bookmarkStart w:id="38690" w:name="_Toc499827017"/>
      <w:bookmarkStart w:id="38691" w:name="_Toc499825373"/>
      <w:bookmarkStart w:id="38692" w:name="_Toc499827196"/>
      <w:bookmarkStart w:id="38693" w:name="_Toc499825895"/>
      <w:bookmarkStart w:id="38694" w:name="_Toc499826357"/>
      <w:bookmarkStart w:id="38695" w:name="_Toc499826750"/>
      <w:bookmarkStart w:id="38696" w:name="_Toc499827376"/>
      <w:bookmarkStart w:id="38697" w:name="_Toc499827552"/>
      <w:bookmarkStart w:id="38698" w:name="_Toc499827092"/>
      <w:bookmarkStart w:id="38699" w:name="_Toc499827664"/>
      <w:bookmarkStart w:id="38700" w:name="_Toc499827843"/>
      <w:bookmarkStart w:id="38701" w:name="_Toc499828087"/>
      <w:bookmarkStart w:id="38702" w:name="_Toc499828322"/>
      <w:bookmarkStart w:id="38703" w:name="_Toc499828565"/>
      <w:bookmarkStart w:id="38704" w:name="_Toc499828870"/>
      <w:bookmarkStart w:id="38705" w:name="_Toc499829175"/>
      <w:bookmarkStart w:id="38706" w:name="_Toc499828232"/>
      <w:bookmarkStart w:id="38707" w:name="_Toc499826764"/>
      <w:bookmarkStart w:id="38708" w:name="_Toc499827278"/>
      <w:bookmarkStart w:id="38709" w:name="_Toc499827745"/>
      <w:bookmarkStart w:id="38710" w:name="_Toc499827118"/>
      <w:bookmarkStart w:id="38711" w:name="_Toc499828695"/>
      <w:bookmarkStart w:id="38712" w:name="_Toc499829377"/>
      <w:bookmarkStart w:id="38713" w:name="_Toc499828357"/>
      <w:bookmarkStart w:id="38714" w:name="_Toc499829410"/>
      <w:bookmarkStart w:id="38715" w:name="_Toc499829709"/>
      <w:bookmarkStart w:id="38716" w:name="_Toc499830011"/>
      <w:bookmarkStart w:id="38717" w:name="_Toc499828875"/>
      <w:bookmarkStart w:id="38718" w:name="_Toc499830141"/>
      <w:bookmarkStart w:id="38719" w:name="_Toc499830387"/>
      <w:bookmarkStart w:id="38720" w:name="_Toc499830688"/>
      <w:bookmarkStart w:id="38721" w:name="_Toc499830949"/>
      <w:bookmarkStart w:id="38722" w:name="_Toc499831196"/>
      <w:bookmarkStart w:id="38723" w:name="_Toc499831672"/>
      <w:bookmarkStart w:id="38724" w:name="_Toc499832147"/>
      <w:bookmarkStart w:id="38725" w:name="_Toc499833069"/>
      <w:bookmarkStart w:id="38726" w:name="_Toc499833514"/>
      <w:bookmarkStart w:id="38727" w:name="_Toc499833825"/>
      <w:bookmarkStart w:id="38728" w:name="_Toc499834136"/>
      <w:bookmarkStart w:id="38729" w:name="_Toc499834468"/>
      <w:bookmarkStart w:id="38730" w:name="_Toc499834800"/>
      <w:bookmarkStart w:id="38731" w:name="_Toc499835132"/>
      <w:bookmarkStart w:id="38732" w:name="_Toc499834327"/>
      <w:bookmarkStart w:id="38733" w:name="_Toc499835467"/>
      <w:bookmarkStart w:id="38734" w:name="_Toc499835805"/>
      <w:bookmarkStart w:id="38735" w:name="_Toc499835011"/>
      <w:bookmarkStart w:id="38736" w:name="_Toc499836061"/>
      <w:bookmarkStart w:id="38737" w:name="_Toc499837184"/>
      <w:bookmarkStart w:id="38738" w:name="_Toc499837517"/>
      <w:bookmarkStart w:id="38739" w:name="_Toc499837851"/>
      <w:bookmarkStart w:id="38740" w:name="_Toc499838185"/>
      <w:bookmarkStart w:id="38741" w:name="_Toc499842762"/>
      <w:bookmarkStart w:id="38742" w:name="_Toc499843427"/>
      <w:bookmarkEnd w:id="38349"/>
      <w:bookmarkEnd w:id="38350"/>
      <w:bookmarkEnd w:id="38351"/>
      <w:bookmarkEnd w:id="38352"/>
      <w:bookmarkEnd w:id="38353"/>
      <w:bookmarkEnd w:id="38354"/>
      <w:bookmarkEnd w:id="38355"/>
      <w:bookmarkEnd w:id="38356"/>
      <w:bookmarkEnd w:id="38357"/>
      <w:bookmarkEnd w:id="38358"/>
      <w:bookmarkEnd w:id="38359"/>
      <w:bookmarkEnd w:id="38360"/>
      <w:bookmarkEnd w:id="38361"/>
      <w:bookmarkEnd w:id="38362"/>
      <w:bookmarkEnd w:id="38363"/>
      <w:bookmarkEnd w:id="38364"/>
      <w:bookmarkEnd w:id="38365"/>
      <w:bookmarkEnd w:id="38366"/>
      <w:bookmarkEnd w:id="38367"/>
      <w:bookmarkEnd w:id="38368"/>
      <w:bookmarkEnd w:id="38369"/>
      <w:bookmarkEnd w:id="38370"/>
      <w:bookmarkEnd w:id="38371"/>
      <w:bookmarkEnd w:id="38372"/>
      <w:bookmarkEnd w:id="38373"/>
      <w:bookmarkEnd w:id="38374"/>
      <w:bookmarkEnd w:id="38375"/>
      <w:bookmarkEnd w:id="38376"/>
      <w:bookmarkEnd w:id="38377"/>
      <w:bookmarkEnd w:id="38378"/>
      <w:bookmarkEnd w:id="38379"/>
      <w:bookmarkEnd w:id="38380"/>
      <w:bookmarkEnd w:id="38381"/>
      <w:bookmarkEnd w:id="38382"/>
      <w:bookmarkEnd w:id="38383"/>
      <w:bookmarkEnd w:id="38384"/>
      <w:bookmarkEnd w:id="38385"/>
      <w:bookmarkEnd w:id="38386"/>
      <w:bookmarkEnd w:id="38387"/>
      <w:bookmarkEnd w:id="38388"/>
      <w:bookmarkEnd w:id="38389"/>
      <w:bookmarkEnd w:id="38390"/>
      <w:bookmarkEnd w:id="38391"/>
      <w:bookmarkEnd w:id="38392"/>
      <w:bookmarkEnd w:id="38393"/>
      <w:bookmarkEnd w:id="38394"/>
      <w:bookmarkEnd w:id="38395"/>
      <w:bookmarkEnd w:id="38396"/>
      <w:bookmarkEnd w:id="38397"/>
      <w:bookmarkEnd w:id="38398"/>
      <w:bookmarkEnd w:id="38399"/>
      <w:bookmarkEnd w:id="38400"/>
      <w:bookmarkEnd w:id="38401"/>
      <w:bookmarkEnd w:id="38402"/>
      <w:bookmarkEnd w:id="38403"/>
      <w:bookmarkEnd w:id="38404"/>
      <w:bookmarkEnd w:id="38405"/>
      <w:bookmarkEnd w:id="38406"/>
      <w:bookmarkEnd w:id="38407"/>
      <w:bookmarkEnd w:id="38408"/>
      <w:bookmarkEnd w:id="38409"/>
      <w:bookmarkEnd w:id="38410"/>
      <w:bookmarkEnd w:id="38411"/>
      <w:bookmarkEnd w:id="38412"/>
      <w:bookmarkEnd w:id="38413"/>
      <w:bookmarkEnd w:id="38414"/>
      <w:bookmarkEnd w:id="38415"/>
      <w:bookmarkEnd w:id="38416"/>
      <w:bookmarkEnd w:id="38417"/>
      <w:bookmarkEnd w:id="38418"/>
      <w:bookmarkEnd w:id="38419"/>
      <w:bookmarkEnd w:id="38420"/>
      <w:bookmarkEnd w:id="38421"/>
      <w:bookmarkEnd w:id="38422"/>
      <w:bookmarkEnd w:id="38423"/>
      <w:bookmarkEnd w:id="38424"/>
      <w:bookmarkEnd w:id="38425"/>
      <w:bookmarkEnd w:id="38426"/>
      <w:bookmarkEnd w:id="38427"/>
      <w:bookmarkEnd w:id="38428"/>
      <w:bookmarkEnd w:id="38429"/>
      <w:bookmarkEnd w:id="38430"/>
      <w:bookmarkEnd w:id="38431"/>
      <w:bookmarkEnd w:id="38432"/>
      <w:bookmarkEnd w:id="38433"/>
      <w:bookmarkEnd w:id="38434"/>
      <w:bookmarkEnd w:id="38435"/>
      <w:bookmarkEnd w:id="38436"/>
      <w:bookmarkEnd w:id="38437"/>
      <w:bookmarkEnd w:id="38438"/>
      <w:bookmarkEnd w:id="38439"/>
      <w:bookmarkEnd w:id="38440"/>
      <w:bookmarkEnd w:id="38441"/>
      <w:bookmarkEnd w:id="38442"/>
      <w:bookmarkEnd w:id="38443"/>
      <w:bookmarkEnd w:id="38444"/>
      <w:bookmarkEnd w:id="38445"/>
      <w:bookmarkEnd w:id="38446"/>
      <w:bookmarkEnd w:id="38447"/>
      <w:bookmarkEnd w:id="38448"/>
      <w:bookmarkEnd w:id="38449"/>
      <w:bookmarkEnd w:id="38450"/>
      <w:bookmarkEnd w:id="38451"/>
      <w:bookmarkEnd w:id="38452"/>
      <w:bookmarkEnd w:id="38453"/>
      <w:bookmarkEnd w:id="38454"/>
      <w:bookmarkEnd w:id="38455"/>
      <w:bookmarkEnd w:id="38456"/>
      <w:bookmarkEnd w:id="38457"/>
      <w:bookmarkEnd w:id="38458"/>
      <w:bookmarkEnd w:id="38459"/>
      <w:bookmarkEnd w:id="38460"/>
      <w:bookmarkEnd w:id="38461"/>
      <w:bookmarkEnd w:id="38462"/>
      <w:bookmarkEnd w:id="38463"/>
      <w:bookmarkEnd w:id="38464"/>
      <w:bookmarkEnd w:id="38465"/>
      <w:bookmarkEnd w:id="38466"/>
      <w:bookmarkEnd w:id="38467"/>
      <w:bookmarkEnd w:id="38468"/>
      <w:bookmarkEnd w:id="38469"/>
      <w:bookmarkEnd w:id="38470"/>
      <w:bookmarkEnd w:id="38471"/>
      <w:bookmarkEnd w:id="38472"/>
      <w:bookmarkEnd w:id="38473"/>
      <w:bookmarkEnd w:id="38474"/>
      <w:bookmarkEnd w:id="38475"/>
      <w:bookmarkEnd w:id="38476"/>
      <w:bookmarkEnd w:id="38477"/>
      <w:bookmarkEnd w:id="38478"/>
      <w:bookmarkEnd w:id="38479"/>
      <w:bookmarkEnd w:id="38480"/>
      <w:bookmarkEnd w:id="38481"/>
      <w:bookmarkEnd w:id="38482"/>
      <w:bookmarkEnd w:id="38483"/>
      <w:bookmarkEnd w:id="38484"/>
      <w:bookmarkEnd w:id="38485"/>
      <w:bookmarkEnd w:id="38486"/>
      <w:bookmarkEnd w:id="38487"/>
      <w:bookmarkEnd w:id="38488"/>
      <w:bookmarkEnd w:id="38489"/>
      <w:bookmarkEnd w:id="38490"/>
      <w:bookmarkEnd w:id="38491"/>
      <w:bookmarkEnd w:id="38492"/>
      <w:bookmarkEnd w:id="38493"/>
      <w:bookmarkEnd w:id="38494"/>
      <w:bookmarkEnd w:id="38495"/>
      <w:bookmarkEnd w:id="38496"/>
      <w:bookmarkEnd w:id="38497"/>
      <w:bookmarkEnd w:id="38498"/>
      <w:bookmarkEnd w:id="38499"/>
      <w:bookmarkEnd w:id="38500"/>
      <w:bookmarkEnd w:id="38501"/>
      <w:bookmarkEnd w:id="38502"/>
      <w:bookmarkEnd w:id="38503"/>
      <w:bookmarkEnd w:id="38504"/>
      <w:bookmarkEnd w:id="38505"/>
      <w:bookmarkEnd w:id="38506"/>
      <w:bookmarkEnd w:id="38507"/>
      <w:bookmarkEnd w:id="38508"/>
      <w:bookmarkEnd w:id="38509"/>
      <w:bookmarkEnd w:id="38510"/>
      <w:bookmarkEnd w:id="38511"/>
      <w:bookmarkEnd w:id="38512"/>
      <w:bookmarkEnd w:id="38513"/>
      <w:bookmarkEnd w:id="38514"/>
      <w:bookmarkEnd w:id="38515"/>
      <w:bookmarkEnd w:id="38516"/>
      <w:bookmarkEnd w:id="38517"/>
      <w:bookmarkEnd w:id="38518"/>
      <w:bookmarkEnd w:id="38519"/>
      <w:bookmarkEnd w:id="38520"/>
      <w:bookmarkEnd w:id="38521"/>
      <w:bookmarkEnd w:id="38522"/>
      <w:bookmarkEnd w:id="38523"/>
      <w:bookmarkEnd w:id="38524"/>
      <w:bookmarkEnd w:id="38525"/>
      <w:bookmarkEnd w:id="38526"/>
      <w:bookmarkEnd w:id="38527"/>
      <w:bookmarkEnd w:id="38528"/>
      <w:bookmarkEnd w:id="38529"/>
      <w:bookmarkEnd w:id="38530"/>
      <w:bookmarkEnd w:id="38531"/>
      <w:bookmarkEnd w:id="38532"/>
      <w:bookmarkEnd w:id="38533"/>
      <w:bookmarkEnd w:id="38534"/>
      <w:bookmarkEnd w:id="38535"/>
      <w:bookmarkEnd w:id="38536"/>
      <w:bookmarkEnd w:id="38537"/>
      <w:bookmarkEnd w:id="38538"/>
      <w:bookmarkEnd w:id="38539"/>
      <w:bookmarkEnd w:id="38540"/>
      <w:bookmarkEnd w:id="38541"/>
      <w:bookmarkEnd w:id="38542"/>
      <w:bookmarkEnd w:id="38543"/>
      <w:bookmarkEnd w:id="38544"/>
      <w:bookmarkEnd w:id="38545"/>
      <w:bookmarkEnd w:id="38546"/>
      <w:bookmarkEnd w:id="38547"/>
      <w:bookmarkEnd w:id="38548"/>
      <w:bookmarkEnd w:id="38549"/>
      <w:bookmarkEnd w:id="38550"/>
      <w:bookmarkEnd w:id="38551"/>
      <w:bookmarkEnd w:id="38552"/>
      <w:bookmarkEnd w:id="38553"/>
      <w:bookmarkEnd w:id="38554"/>
      <w:bookmarkEnd w:id="38555"/>
      <w:bookmarkEnd w:id="38556"/>
      <w:bookmarkEnd w:id="38557"/>
      <w:bookmarkEnd w:id="38558"/>
      <w:bookmarkEnd w:id="38559"/>
      <w:bookmarkEnd w:id="38560"/>
      <w:bookmarkEnd w:id="38561"/>
      <w:bookmarkEnd w:id="38562"/>
      <w:bookmarkEnd w:id="38563"/>
      <w:bookmarkEnd w:id="38564"/>
      <w:bookmarkEnd w:id="38565"/>
      <w:bookmarkEnd w:id="38566"/>
      <w:bookmarkEnd w:id="38567"/>
      <w:bookmarkEnd w:id="38568"/>
      <w:bookmarkEnd w:id="38569"/>
      <w:bookmarkEnd w:id="38570"/>
      <w:bookmarkEnd w:id="38571"/>
      <w:bookmarkEnd w:id="38572"/>
      <w:bookmarkEnd w:id="38573"/>
      <w:bookmarkEnd w:id="38574"/>
      <w:bookmarkEnd w:id="38575"/>
      <w:bookmarkEnd w:id="38576"/>
      <w:bookmarkEnd w:id="38577"/>
      <w:bookmarkEnd w:id="38578"/>
      <w:bookmarkEnd w:id="38579"/>
      <w:bookmarkEnd w:id="38580"/>
      <w:bookmarkEnd w:id="38581"/>
      <w:bookmarkEnd w:id="38582"/>
      <w:bookmarkEnd w:id="38583"/>
      <w:bookmarkEnd w:id="38584"/>
      <w:bookmarkEnd w:id="38585"/>
      <w:bookmarkEnd w:id="38586"/>
      <w:bookmarkEnd w:id="38587"/>
      <w:bookmarkEnd w:id="38588"/>
      <w:bookmarkEnd w:id="38589"/>
      <w:bookmarkEnd w:id="38590"/>
      <w:bookmarkEnd w:id="38591"/>
      <w:bookmarkEnd w:id="38592"/>
      <w:bookmarkEnd w:id="38593"/>
      <w:bookmarkEnd w:id="38594"/>
      <w:bookmarkEnd w:id="38595"/>
      <w:bookmarkEnd w:id="38596"/>
      <w:bookmarkEnd w:id="38597"/>
      <w:bookmarkEnd w:id="38598"/>
      <w:bookmarkEnd w:id="38599"/>
      <w:bookmarkEnd w:id="38600"/>
      <w:bookmarkEnd w:id="38601"/>
      <w:bookmarkEnd w:id="38602"/>
      <w:bookmarkEnd w:id="38603"/>
      <w:bookmarkEnd w:id="38604"/>
      <w:bookmarkEnd w:id="38605"/>
      <w:bookmarkEnd w:id="38606"/>
      <w:bookmarkEnd w:id="38607"/>
      <w:bookmarkEnd w:id="38608"/>
      <w:bookmarkEnd w:id="38609"/>
      <w:bookmarkEnd w:id="38610"/>
      <w:bookmarkEnd w:id="38611"/>
      <w:bookmarkEnd w:id="38612"/>
      <w:bookmarkEnd w:id="38613"/>
      <w:bookmarkEnd w:id="38614"/>
      <w:bookmarkEnd w:id="38615"/>
      <w:bookmarkEnd w:id="38616"/>
      <w:bookmarkEnd w:id="38617"/>
      <w:bookmarkEnd w:id="38618"/>
      <w:bookmarkEnd w:id="38619"/>
      <w:bookmarkEnd w:id="38620"/>
      <w:bookmarkEnd w:id="38621"/>
      <w:bookmarkEnd w:id="38622"/>
      <w:bookmarkEnd w:id="38623"/>
      <w:bookmarkEnd w:id="38624"/>
      <w:bookmarkEnd w:id="38625"/>
      <w:bookmarkEnd w:id="38626"/>
      <w:bookmarkEnd w:id="38627"/>
      <w:bookmarkEnd w:id="38628"/>
      <w:bookmarkEnd w:id="38629"/>
      <w:bookmarkEnd w:id="38630"/>
      <w:bookmarkEnd w:id="38631"/>
      <w:bookmarkEnd w:id="38632"/>
      <w:bookmarkEnd w:id="38633"/>
      <w:bookmarkEnd w:id="38634"/>
      <w:bookmarkEnd w:id="38635"/>
      <w:bookmarkEnd w:id="38636"/>
      <w:bookmarkEnd w:id="38637"/>
      <w:bookmarkEnd w:id="38638"/>
      <w:bookmarkEnd w:id="38639"/>
      <w:bookmarkEnd w:id="38640"/>
      <w:bookmarkEnd w:id="38641"/>
      <w:bookmarkEnd w:id="38642"/>
      <w:bookmarkEnd w:id="38643"/>
      <w:bookmarkEnd w:id="38644"/>
      <w:bookmarkEnd w:id="38645"/>
      <w:bookmarkEnd w:id="38646"/>
      <w:bookmarkEnd w:id="38647"/>
      <w:bookmarkEnd w:id="38648"/>
      <w:bookmarkEnd w:id="38649"/>
      <w:bookmarkEnd w:id="38650"/>
      <w:bookmarkEnd w:id="38651"/>
      <w:bookmarkEnd w:id="38652"/>
      <w:bookmarkEnd w:id="38653"/>
      <w:bookmarkEnd w:id="38654"/>
      <w:bookmarkEnd w:id="38655"/>
      <w:bookmarkEnd w:id="38656"/>
      <w:bookmarkEnd w:id="38657"/>
      <w:bookmarkEnd w:id="38658"/>
      <w:bookmarkEnd w:id="38659"/>
      <w:bookmarkEnd w:id="38660"/>
      <w:bookmarkEnd w:id="38661"/>
      <w:bookmarkEnd w:id="38662"/>
      <w:bookmarkEnd w:id="38663"/>
      <w:bookmarkEnd w:id="38664"/>
      <w:bookmarkEnd w:id="38665"/>
      <w:bookmarkEnd w:id="38666"/>
      <w:bookmarkEnd w:id="38667"/>
      <w:bookmarkEnd w:id="38668"/>
      <w:bookmarkEnd w:id="38669"/>
      <w:bookmarkEnd w:id="38670"/>
      <w:bookmarkEnd w:id="38671"/>
      <w:bookmarkEnd w:id="38672"/>
      <w:bookmarkEnd w:id="38673"/>
      <w:bookmarkEnd w:id="38674"/>
      <w:bookmarkEnd w:id="38675"/>
      <w:bookmarkEnd w:id="38676"/>
      <w:bookmarkEnd w:id="38677"/>
      <w:bookmarkEnd w:id="38678"/>
      <w:bookmarkEnd w:id="38679"/>
      <w:bookmarkEnd w:id="38680"/>
      <w:bookmarkEnd w:id="38681"/>
      <w:bookmarkEnd w:id="38682"/>
      <w:bookmarkEnd w:id="38683"/>
      <w:bookmarkEnd w:id="38684"/>
      <w:bookmarkEnd w:id="38685"/>
      <w:bookmarkEnd w:id="38686"/>
      <w:bookmarkEnd w:id="38687"/>
      <w:bookmarkEnd w:id="38688"/>
      <w:bookmarkEnd w:id="38689"/>
      <w:bookmarkEnd w:id="38690"/>
      <w:bookmarkEnd w:id="38691"/>
      <w:bookmarkEnd w:id="38692"/>
      <w:bookmarkEnd w:id="38693"/>
      <w:bookmarkEnd w:id="38694"/>
      <w:bookmarkEnd w:id="38695"/>
      <w:bookmarkEnd w:id="38696"/>
      <w:bookmarkEnd w:id="38697"/>
      <w:bookmarkEnd w:id="38698"/>
      <w:bookmarkEnd w:id="38699"/>
      <w:bookmarkEnd w:id="38700"/>
      <w:bookmarkEnd w:id="38701"/>
      <w:bookmarkEnd w:id="38702"/>
      <w:bookmarkEnd w:id="38703"/>
      <w:bookmarkEnd w:id="38704"/>
      <w:bookmarkEnd w:id="38705"/>
      <w:bookmarkEnd w:id="38706"/>
      <w:bookmarkEnd w:id="38707"/>
      <w:bookmarkEnd w:id="38708"/>
      <w:bookmarkEnd w:id="38709"/>
      <w:bookmarkEnd w:id="38710"/>
      <w:bookmarkEnd w:id="38711"/>
      <w:bookmarkEnd w:id="38712"/>
      <w:bookmarkEnd w:id="38713"/>
      <w:bookmarkEnd w:id="38714"/>
      <w:bookmarkEnd w:id="38715"/>
      <w:bookmarkEnd w:id="38716"/>
      <w:bookmarkEnd w:id="38717"/>
      <w:bookmarkEnd w:id="38718"/>
      <w:bookmarkEnd w:id="38719"/>
      <w:bookmarkEnd w:id="38720"/>
      <w:bookmarkEnd w:id="38721"/>
      <w:bookmarkEnd w:id="38722"/>
      <w:bookmarkEnd w:id="38723"/>
      <w:bookmarkEnd w:id="38724"/>
      <w:bookmarkEnd w:id="38725"/>
      <w:bookmarkEnd w:id="38726"/>
      <w:bookmarkEnd w:id="38727"/>
      <w:bookmarkEnd w:id="38728"/>
      <w:bookmarkEnd w:id="38729"/>
      <w:bookmarkEnd w:id="38730"/>
      <w:bookmarkEnd w:id="38731"/>
      <w:bookmarkEnd w:id="38732"/>
      <w:bookmarkEnd w:id="38733"/>
      <w:bookmarkEnd w:id="38734"/>
      <w:bookmarkEnd w:id="38735"/>
      <w:bookmarkEnd w:id="38736"/>
      <w:bookmarkEnd w:id="38737"/>
      <w:bookmarkEnd w:id="38738"/>
      <w:bookmarkEnd w:id="38739"/>
      <w:bookmarkEnd w:id="38740"/>
      <w:bookmarkEnd w:id="38741"/>
      <w:bookmarkEnd w:id="38742"/>
    </w:p>
    <w:p w14:paraId="38F65532" w14:textId="51CC4979" w:rsidR="000C117E" w:rsidRPr="005A3108" w:rsidDel="00C87E9F" w:rsidRDefault="00C87E9F">
      <w:pPr>
        <w:pStyle w:val="Bildetekst"/>
        <w:jc w:val="both"/>
        <w:rPr>
          <w:ins w:id="38743" w:author="Ole-Martin Hanstveit" w:date="2017-11-27T12:34:00Z"/>
          <w:del w:id="38744" w:author="Morten Lerstad Solli" w:date="2017-11-29T15:13:00Z"/>
          <w:color w:val="FF0000"/>
          <w:lang w:val="en-US"/>
        </w:rPr>
        <w:pPrChange w:id="38745" w:author="Oscar Herman Kise" w:date="2017-11-30T20:05:00Z">
          <w:pPr/>
        </w:pPrChange>
      </w:pPr>
      <w:bookmarkStart w:id="38746" w:name="_Ref499633834"/>
      <w:ins w:id="38747" w:author="Oscar Herman Kise" w:date="2017-11-27T20:34:00Z">
        <w:del w:id="38748" w:author="Morten Lerstad Solli" w:date="2017-11-29T15:13:00Z">
          <w:r w:rsidRPr="00B7686C">
            <w:rPr>
              <w:lang w:val="en-US"/>
              <w:rPrChange w:id="38749" w:author="Morten Lerstad Solli" w:date="2017-11-29T12:21:00Z">
                <w:rPr/>
              </w:rPrChange>
            </w:rPr>
            <w:delText xml:space="preserve">Figure </w:delText>
          </w:r>
          <w:r w:rsidRPr="00B7686C">
            <w:rPr>
              <w:lang w:val="en-US"/>
              <w:rPrChange w:id="38750" w:author="Morten Lerstad Solli" w:date="2017-11-29T12:21:00Z">
                <w:rPr/>
              </w:rPrChange>
            </w:rPr>
            <w:fldChar w:fldCharType="begin"/>
          </w:r>
          <w:r w:rsidRPr="00B7686C">
            <w:rPr>
              <w:lang w:val="en-US"/>
              <w:rPrChange w:id="38751" w:author="Morten Lerstad Solli" w:date="2017-11-29T12:21:00Z">
                <w:rPr/>
              </w:rPrChange>
            </w:rPr>
            <w:delInstrText xml:space="preserve"> SEQ Figure \* ARABIC </w:delInstrText>
          </w:r>
        </w:del>
      </w:ins>
      <w:del w:id="38752" w:author="Morten Lerstad Solli" w:date="2017-11-29T15:13:00Z">
        <w:r w:rsidRPr="00B7686C">
          <w:rPr>
            <w:lang w:val="en-US"/>
            <w:rPrChange w:id="38753" w:author="Morten Lerstad Solli" w:date="2017-11-29T12:21:00Z">
              <w:rPr/>
            </w:rPrChange>
          </w:rPr>
          <w:fldChar w:fldCharType="separate"/>
        </w:r>
        <w:r w:rsidR="004C6BE8">
          <w:rPr>
            <w:lang w:val="en-US"/>
          </w:rPr>
          <w:delText>31</w:delText>
        </w:r>
      </w:del>
      <w:ins w:id="38754" w:author="Oscar Herman Kise" w:date="2017-11-27T20:34:00Z">
        <w:del w:id="38755" w:author="Morten Lerstad Solli" w:date="2017-11-29T15:13:00Z">
          <w:r w:rsidRPr="00B7686C">
            <w:rPr>
              <w:lang w:val="en-US"/>
              <w:rPrChange w:id="38756" w:author="Morten Lerstad Solli" w:date="2017-11-29T12:21:00Z">
                <w:rPr/>
              </w:rPrChange>
            </w:rPr>
            <w:fldChar w:fldCharType="end"/>
          </w:r>
          <w:r w:rsidRPr="00B7686C">
            <w:rPr>
              <w:lang w:val="en-US"/>
              <w:rPrChange w:id="38757" w:author="Morten Lerstad Solli" w:date="2017-11-29T12:21:00Z">
                <w:rPr/>
              </w:rPrChange>
            </w:rPr>
            <w:delText>: Picture from live vi</w:delText>
          </w:r>
          <w:r w:rsidRPr="005A3108">
            <w:rPr>
              <w:lang w:val="en-US"/>
            </w:rPr>
            <w:delText>deo. Settings panel on top, detected objects to the left and shapes detected to the right.</w:delText>
          </w:r>
        </w:del>
      </w:ins>
      <w:bookmarkStart w:id="38758" w:name="_Toc499732733"/>
      <w:bookmarkStart w:id="38759" w:name="_Toc499732028"/>
      <w:bookmarkStart w:id="38760" w:name="_Toc499732891"/>
      <w:bookmarkStart w:id="38761" w:name="_Toc499732208"/>
      <w:bookmarkStart w:id="38762" w:name="_Toc499732390"/>
      <w:bookmarkStart w:id="38763" w:name="_Toc499732571"/>
      <w:bookmarkStart w:id="38764" w:name="_Toc499732806"/>
      <w:bookmarkStart w:id="38765" w:name="_Toc499733024"/>
      <w:bookmarkStart w:id="38766" w:name="_Toc499733181"/>
      <w:bookmarkStart w:id="38767" w:name="_Toc499733338"/>
      <w:bookmarkStart w:id="38768" w:name="_Toc499733495"/>
      <w:bookmarkStart w:id="38769" w:name="_Toc499733216"/>
      <w:bookmarkStart w:id="38770" w:name="_Toc499733687"/>
      <w:bookmarkStart w:id="38771" w:name="_Toc499733844"/>
      <w:bookmarkStart w:id="38772" w:name="_Toc499734001"/>
      <w:bookmarkStart w:id="38773" w:name="_Toc499737847"/>
      <w:bookmarkStart w:id="38774" w:name="_Toc499738145"/>
      <w:bookmarkStart w:id="38775" w:name="_Toc499739533"/>
      <w:bookmarkStart w:id="38776" w:name="_Toc499743861"/>
      <w:bookmarkStart w:id="38777" w:name="_Toc499748447"/>
      <w:bookmarkStart w:id="38778" w:name="_Toc499749161"/>
      <w:bookmarkStart w:id="38779" w:name="_Toc499749319"/>
      <w:bookmarkStart w:id="38780" w:name="_Toc499749477"/>
      <w:bookmarkStart w:id="38781" w:name="_Toc499749635"/>
      <w:bookmarkStart w:id="38782" w:name="_Toc499750196"/>
      <w:bookmarkStart w:id="38783" w:name="_Toc499748607"/>
      <w:bookmarkStart w:id="38784" w:name="_Toc499750077"/>
      <w:bookmarkStart w:id="38785" w:name="_Toc499750764"/>
      <w:bookmarkStart w:id="38786" w:name="_Toc499750923"/>
      <w:bookmarkStart w:id="38787" w:name="_Toc499751082"/>
      <w:bookmarkStart w:id="38788" w:name="_Toc499751241"/>
      <w:bookmarkStart w:id="38789" w:name="_Toc499751400"/>
      <w:bookmarkStart w:id="38790" w:name="_Toc499751559"/>
      <w:bookmarkStart w:id="38791" w:name="_Toc499751718"/>
      <w:bookmarkStart w:id="38792" w:name="_Toc499751877"/>
      <w:bookmarkStart w:id="38793" w:name="_Toc499752036"/>
      <w:bookmarkStart w:id="38794" w:name="_Toc499752293"/>
      <w:bookmarkStart w:id="38795" w:name="_Toc499752452"/>
      <w:bookmarkStart w:id="38796" w:name="_Toc499752611"/>
      <w:bookmarkStart w:id="38797" w:name="_Toc499752770"/>
      <w:bookmarkStart w:id="38798" w:name="_Toc499753027"/>
      <w:bookmarkStart w:id="38799" w:name="_Toc499753186"/>
      <w:bookmarkStart w:id="38800" w:name="_Toc499753345"/>
      <w:bookmarkStart w:id="38801" w:name="_Toc499753504"/>
      <w:bookmarkStart w:id="38802" w:name="_Toc499753957"/>
      <w:bookmarkStart w:id="38803" w:name="_Toc499754116"/>
      <w:bookmarkStart w:id="38804" w:name="_Toc499754961"/>
      <w:bookmarkStart w:id="38805" w:name="_Toc499755120"/>
      <w:bookmarkStart w:id="38806" w:name="_Toc499755279"/>
      <w:bookmarkStart w:id="38807" w:name="_Toc499755438"/>
      <w:bookmarkStart w:id="38808" w:name="_Toc499755793"/>
      <w:bookmarkStart w:id="38809" w:name="_Toc499755952"/>
      <w:bookmarkStart w:id="38810" w:name="_Toc499756110"/>
      <w:bookmarkStart w:id="38811" w:name="_Toc499756268"/>
      <w:bookmarkStart w:id="38812" w:name="_Toc499756426"/>
      <w:bookmarkStart w:id="38813" w:name="_Toc499756584"/>
      <w:bookmarkStart w:id="38814" w:name="_Toc499755314"/>
      <w:bookmarkStart w:id="38815" w:name="_Toc499755553"/>
      <w:bookmarkStart w:id="38816" w:name="_Toc499755734"/>
      <w:bookmarkStart w:id="38817" w:name="_Toc499756839"/>
      <w:bookmarkStart w:id="38818" w:name="_Toc499756030"/>
      <w:bookmarkStart w:id="38819" w:name="_Toc499756324"/>
      <w:bookmarkStart w:id="38820" w:name="_Toc499756621"/>
      <w:bookmarkStart w:id="38821" w:name="_Toc499756860"/>
      <w:bookmarkStart w:id="38822" w:name="_Toc499757115"/>
      <w:bookmarkStart w:id="38823" w:name="_Toc499757273"/>
      <w:bookmarkStart w:id="38824" w:name="_Toc499757431"/>
      <w:bookmarkStart w:id="38825" w:name="_Toc499757589"/>
      <w:bookmarkStart w:id="38826" w:name="_Toc499757747"/>
      <w:bookmarkStart w:id="38827" w:name="_Toc499757905"/>
      <w:bookmarkStart w:id="38828" w:name="_Toc499757976"/>
      <w:bookmarkStart w:id="38829" w:name="_Toc499758134"/>
      <w:bookmarkStart w:id="38830" w:name="_Toc499756664"/>
      <w:bookmarkStart w:id="38831" w:name="_Toc499758292"/>
      <w:bookmarkStart w:id="38832" w:name="_Toc499758450"/>
      <w:bookmarkStart w:id="38833" w:name="_Toc499758608"/>
      <w:bookmarkStart w:id="38834" w:name="_Toc499758766"/>
      <w:bookmarkStart w:id="38835" w:name="_Toc499758924"/>
      <w:bookmarkStart w:id="38836" w:name="_Toc499759082"/>
      <w:bookmarkStart w:id="38837" w:name="_Toc499759240"/>
      <w:bookmarkStart w:id="38838" w:name="_Toc499759398"/>
      <w:bookmarkStart w:id="38839" w:name="_Toc499759556"/>
      <w:bookmarkStart w:id="38840" w:name="_Toc499759714"/>
      <w:bookmarkStart w:id="38841" w:name="_Toc499759872"/>
      <w:bookmarkStart w:id="38842" w:name="_Toc499760030"/>
      <w:bookmarkStart w:id="38843" w:name="_Toc499760188"/>
      <w:bookmarkStart w:id="38844" w:name="_Toc499756993"/>
      <w:bookmarkStart w:id="38845" w:name="_Toc499757293"/>
      <w:bookmarkStart w:id="38846" w:name="_Toc499760346"/>
      <w:bookmarkStart w:id="38847" w:name="_Toc499757593"/>
      <w:bookmarkStart w:id="38848" w:name="_Toc499760504"/>
      <w:bookmarkStart w:id="38849" w:name="_Toc499760662"/>
      <w:bookmarkStart w:id="38850" w:name="_Toc499760917"/>
      <w:bookmarkStart w:id="38851" w:name="_Toc499761075"/>
      <w:bookmarkStart w:id="38852" w:name="_Toc499761233"/>
      <w:bookmarkStart w:id="38853" w:name="_Toc499761391"/>
      <w:bookmarkStart w:id="38854" w:name="_Toc499801940"/>
      <w:bookmarkStart w:id="38855" w:name="_Toc499802099"/>
      <w:bookmarkStart w:id="38856" w:name="_Toc499802258"/>
      <w:bookmarkStart w:id="38857" w:name="_Toc499802417"/>
      <w:bookmarkStart w:id="38858" w:name="_Toc499802454"/>
      <w:bookmarkStart w:id="38859" w:name="_Toc499802613"/>
      <w:bookmarkStart w:id="38860" w:name="_Toc499802772"/>
      <w:bookmarkStart w:id="38861" w:name="_Toc499802931"/>
      <w:bookmarkStart w:id="38862" w:name="_Toc499802694"/>
      <w:bookmarkStart w:id="38863" w:name="_Toc499803090"/>
      <w:bookmarkStart w:id="38864" w:name="_Toc499803249"/>
      <w:bookmarkStart w:id="38865" w:name="_Toc499803408"/>
      <w:bookmarkStart w:id="38866" w:name="_Toc499803567"/>
      <w:bookmarkStart w:id="38867" w:name="_Toc499803727"/>
      <w:bookmarkStart w:id="38868" w:name="_Toc499803887"/>
      <w:bookmarkStart w:id="38869" w:name="_Toc499804047"/>
      <w:bookmarkStart w:id="38870" w:name="_Toc499804207"/>
      <w:bookmarkStart w:id="38871" w:name="_Toc499804367"/>
      <w:bookmarkStart w:id="38872" w:name="_Toc499804527"/>
      <w:bookmarkStart w:id="38873" w:name="_Toc499803168"/>
      <w:bookmarkStart w:id="38874" w:name="_Toc499804688"/>
      <w:bookmarkStart w:id="38875" w:name="_Toc499803473"/>
      <w:bookmarkStart w:id="38876" w:name="_Toc499803771"/>
      <w:bookmarkStart w:id="38877" w:name="_Toc499804074"/>
      <w:bookmarkStart w:id="38878" w:name="_Toc499804849"/>
      <w:bookmarkStart w:id="38879" w:name="_Toc499804378"/>
      <w:bookmarkStart w:id="38880" w:name="_Toc499805009"/>
      <w:bookmarkStart w:id="38881" w:name="_Toc499805169"/>
      <w:bookmarkStart w:id="38882" w:name="_Toc499804624"/>
      <w:bookmarkStart w:id="38883" w:name="_Toc499805329"/>
      <w:bookmarkStart w:id="38884" w:name="_Toc499804210"/>
      <w:bookmarkStart w:id="38885" w:name="_Toc499805053"/>
      <w:bookmarkStart w:id="38886" w:name="_Toc499805443"/>
      <w:bookmarkStart w:id="38887" w:name="_Toc499805603"/>
      <w:bookmarkStart w:id="38888" w:name="_Toc499805712"/>
      <w:bookmarkStart w:id="38889" w:name="_Toc499805872"/>
      <w:bookmarkStart w:id="38890" w:name="_Toc499806032"/>
      <w:bookmarkStart w:id="38891" w:name="_Toc499806192"/>
      <w:bookmarkStart w:id="38892" w:name="_Toc499806738"/>
      <w:bookmarkStart w:id="38893" w:name="_Toc499822208"/>
      <w:bookmarkStart w:id="38894" w:name="_Toc499822369"/>
      <w:bookmarkStart w:id="38895" w:name="_Toc499804923"/>
      <w:bookmarkStart w:id="38896" w:name="_Toc499806338"/>
      <w:bookmarkStart w:id="38897" w:name="_Toc499806498"/>
      <w:bookmarkStart w:id="38898" w:name="_Toc499806818"/>
      <w:bookmarkStart w:id="38899" w:name="_Toc499806978"/>
      <w:bookmarkStart w:id="38900" w:name="_Toc499807138"/>
      <w:bookmarkStart w:id="38901" w:name="_Toc499807298"/>
      <w:bookmarkStart w:id="38902" w:name="_Toc499807458"/>
      <w:bookmarkStart w:id="38903" w:name="_Toc499807618"/>
      <w:bookmarkStart w:id="38904" w:name="_Toc499807778"/>
      <w:bookmarkStart w:id="38905" w:name="_Toc499807938"/>
      <w:bookmarkStart w:id="38906" w:name="_Toc499808098"/>
      <w:bookmarkStart w:id="38907" w:name="_Toc499808258"/>
      <w:bookmarkStart w:id="38908" w:name="_Toc499808418"/>
      <w:bookmarkStart w:id="38909" w:name="_Toc499808578"/>
      <w:bookmarkStart w:id="38910" w:name="_Toc499808738"/>
      <w:bookmarkStart w:id="38911" w:name="_Toc499808898"/>
      <w:bookmarkStart w:id="38912" w:name="_Toc499809058"/>
      <w:bookmarkStart w:id="38913" w:name="_Toc499809218"/>
      <w:bookmarkStart w:id="38914" w:name="_Toc499809378"/>
      <w:bookmarkStart w:id="38915" w:name="_Toc499809538"/>
      <w:bookmarkStart w:id="38916" w:name="_Toc499809698"/>
      <w:bookmarkStart w:id="38917" w:name="_Toc499809858"/>
      <w:bookmarkStart w:id="38918" w:name="_Toc499810018"/>
      <w:bookmarkStart w:id="38919" w:name="_Toc499810178"/>
      <w:bookmarkStart w:id="38920" w:name="_Toc499810338"/>
      <w:bookmarkStart w:id="38921" w:name="_Toc499810498"/>
      <w:bookmarkStart w:id="38922" w:name="_Toc499810658"/>
      <w:bookmarkStart w:id="38923" w:name="_Toc499810818"/>
      <w:bookmarkStart w:id="38924" w:name="_Toc499810978"/>
      <w:bookmarkStart w:id="38925" w:name="_Toc499811138"/>
      <w:bookmarkStart w:id="38926" w:name="_Toc499811298"/>
      <w:bookmarkStart w:id="38927" w:name="_Toc499811458"/>
      <w:bookmarkStart w:id="38928" w:name="_Toc499811618"/>
      <w:bookmarkStart w:id="38929" w:name="_Toc499811876"/>
      <w:bookmarkStart w:id="38930" w:name="_Toc499812036"/>
      <w:bookmarkStart w:id="38931" w:name="_Toc499812686"/>
      <w:bookmarkStart w:id="38932" w:name="_Toc499812846"/>
      <w:bookmarkStart w:id="38933" w:name="_Toc499813006"/>
      <w:bookmarkStart w:id="38934" w:name="_Toc499813166"/>
      <w:bookmarkStart w:id="38935" w:name="_Toc499813326"/>
      <w:bookmarkStart w:id="38936" w:name="_Toc499813486"/>
      <w:bookmarkStart w:id="38937" w:name="_Toc499813646"/>
      <w:bookmarkStart w:id="38938" w:name="_Toc499813806"/>
      <w:bookmarkStart w:id="38939" w:name="_Toc499813966"/>
      <w:bookmarkStart w:id="38940" w:name="_Toc499814126"/>
      <w:bookmarkStart w:id="38941" w:name="_Toc499814286"/>
      <w:bookmarkStart w:id="38942" w:name="_Toc499814446"/>
      <w:bookmarkStart w:id="38943" w:name="_Toc499814606"/>
      <w:bookmarkStart w:id="38944" w:name="_Toc499814766"/>
      <w:bookmarkStart w:id="38945" w:name="_Toc499814926"/>
      <w:bookmarkStart w:id="38946" w:name="_Toc499815086"/>
      <w:bookmarkStart w:id="38947" w:name="_Toc499815246"/>
      <w:bookmarkStart w:id="38948" w:name="_Toc499815406"/>
      <w:bookmarkStart w:id="38949" w:name="_Toc499815566"/>
      <w:bookmarkStart w:id="38950" w:name="_Toc499815824"/>
      <w:bookmarkStart w:id="38951" w:name="_Toc499816278"/>
      <w:bookmarkStart w:id="38952" w:name="_Toc499816732"/>
      <w:bookmarkStart w:id="38953" w:name="_Toc499817970"/>
      <w:bookmarkStart w:id="38954" w:name="_Toc499818228"/>
      <w:bookmarkStart w:id="38955" w:name="_Toc499818388"/>
      <w:bookmarkStart w:id="38956" w:name="_Toc499818548"/>
      <w:bookmarkStart w:id="38957" w:name="_Toc499818708"/>
      <w:bookmarkStart w:id="38958" w:name="_Toc499818868"/>
      <w:bookmarkStart w:id="38959" w:name="_Toc499819028"/>
      <w:bookmarkStart w:id="38960" w:name="_Toc499819188"/>
      <w:bookmarkStart w:id="38961" w:name="_Toc499819348"/>
      <w:bookmarkStart w:id="38962" w:name="_Toc499819508"/>
      <w:bookmarkStart w:id="38963" w:name="_Toc499819668"/>
      <w:bookmarkStart w:id="38964" w:name="_Toc499819828"/>
      <w:bookmarkStart w:id="38965" w:name="_Toc499819988"/>
      <w:bookmarkStart w:id="38966" w:name="_Toc499820148"/>
      <w:bookmarkStart w:id="38967" w:name="_Toc499820308"/>
      <w:bookmarkStart w:id="38968" w:name="_Toc499820468"/>
      <w:bookmarkStart w:id="38969" w:name="_Toc499820628"/>
      <w:bookmarkStart w:id="38970" w:name="_Toc499820788"/>
      <w:bookmarkStart w:id="38971" w:name="_Toc499820948"/>
      <w:bookmarkStart w:id="38972" w:name="_Toc499821206"/>
      <w:bookmarkStart w:id="38973" w:name="_Toc499821366"/>
      <w:bookmarkStart w:id="38974" w:name="_Toc499821526"/>
      <w:bookmarkStart w:id="38975" w:name="_Toc499821686"/>
      <w:bookmarkStart w:id="38976" w:name="_Toc499821846"/>
      <w:bookmarkStart w:id="38977" w:name="_Toc499822006"/>
      <w:bookmarkStart w:id="38978" w:name="_Toc499822486"/>
      <w:bookmarkStart w:id="38979" w:name="_Toc499822646"/>
      <w:bookmarkStart w:id="38980" w:name="_Toc499822806"/>
      <w:bookmarkStart w:id="38981" w:name="_Toc499822966"/>
      <w:bookmarkStart w:id="38982" w:name="_Toc499823126"/>
      <w:bookmarkStart w:id="38983" w:name="_Toc499823286"/>
      <w:bookmarkStart w:id="38984" w:name="_Toc499823446"/>
      <w:bookmarkStart w:id="38985" w:name="_Toc499823606"/>
      <w:bookmarkStart w:id="38986" w:name="_Toc499823766"/>
      <w:bookmarkStart w:id="38987" w:name="_Toc499823926"/>
      <w:bookmarkStart w:id="38988" w:name="_Toc499824086"/>
      <w:bookmarkStart w:id="38989" w:name="_Toc499824246"/>
      <w:bookmarkStart w:id="38990" w:name="_Toc499824406"/>
      <w:bookmarkStart w:id="38991" w:name="_Toc499824566"/>
      <w:bookmarkStart w:id="38992" w:name="_Toc499824726"/>
      <w:bookmarkStart w:id="38993" w:name="_Toc499824886"/>
      <w:bookmarkStart w:id="38994" w:name="_Toc499825046"/>
      <w:bookmarkStart w:id="38995" w:name="_Toc499825206"/>
      <w:bookmarkStart w:id="38996" w:name="_Toc499825464"/>
      <w:bookmarkStart w:id="38997" w:name="_Toc499825624"/>
      <w:bookmarkStart w:id="38998" w:name="_Toc499825882"/>
      <w:bookmarkStart w:id="38999" w:name="_Toc499826042"/>
      <w:bookmarkStart w:id="39000" w:name="_Toc499826202"/>
      <w:bookmarkStart w:id="39001" w:name="_Toc499826460"/>
      <w:bookmarkStart w:id="39002" w:name="_Toc499826620"/>
      <w:bookmarkStart w:id="39003" w:name="_Toc499827662"/>
      <w:bookmarkStart w:id="39004" w:name="_Toc499828018"/>
      <w:bookmarkStart w:id="39005" w:name="_Toc499828178"/>
      <w:bookmarkStart w:id="39006" w:name="_Toc499828534"/>
      <w:bookmarkStart w:id="39007" w:name="_Toc499828694"/>
      <w:bookmarkStart w:id="39008" w:name="_Toc499828854"/>
      <w:bookmarkStart w:id="39009" w:name="_Toc499829014"/>
      <w:bookmarkStart w:id="39010" w:name="_Toc499829174"/>
      <w:bookmarkStart w:id="39011" w:name="_Toc499829334"/>
      <w:bookmarkStart w:id="39012" w:name="_Toc499829494"/>
      <w:bookmarkStart w:id="39013" w:name="_Toc499829654"/>
      <w:bookmarkStart w:id="39014" w:name="_Toc499829814"/>
      <w:bookmarkStart w:id="39015" w:name="_Toc499829974"/>
      <w:bookmarkStart w:id="39016" w:name="_Toc499830134"/>
      <w:bookmarkStart w:id="39017" w:name="_Toc499830294"/>
      <w:bookmarkStart w:id="39018" w:name="_Toc499830454"/>
      <w:bookmarkStart w:id="39019" w:name="_Toc499830614"/>
      <w:bookmarkStart w:id="39020" w:name="_Toc499830774"/>
      <w:bookmarkStart w:id="39021" w:name="_Toc499830934"/>
      <w:bookmarkStart w:id="39022" w:name="_Toc499831094"/>
      <w:bookmarkStart w:id="39023" w:name="_Toc499831254"/>
      <w:bookmarkStart w:id="39024" w:name="_Toc499831414"/>
      <w:bookmarkStart w:id="39025" w:name="_Toc499831574"/>
      <w:bookmarkStart w:id="39026" w:name="_Toc499831734"/>
      <w:bookmarkStart w:id="39027" w:name="_Toc499831894"/>
      <w:bookmarkStart w:id="39028" w:name="_Toc499832054"/>
      <w:bookmarkStart w:id="39029" w:name="_Toc499832214"/>
      <w:bookmarkStart w:id="39030" w:name="_Toc499832374"/>
      <w:bookmarkStart w:id="39031" w:name="_Toc499832534"/>
      <w:bookmarkStart w:id="39032" w:name="_Toc499832694"/>
      <w:bookmarkStart w:id="39033" w:name="_Toc499832854"/>
      <w:bookmarkStart w:id="39034" w:name="_Toc499833014"/>
      <w:bookmarkStart w:id="39035" w:name="_Toc499833174"/>
      <w:bookmarkStart w:id="39036" w:name="_Toc499833334"/>
      <w:bookmarkStart w:id="39037" w:name="_Toc499833494"/>
      <w:bookmarkStart w:id="39038" w:name="_Toc499833654"/>
      <w:bookmarkStart w:id="39039" w:name="_Toc499833814"/>
      <w:bookmarkStart w:id="39040" w:name="_Toc499833974"/>
      <w:bookmarkStart w:id="39041" w:name="_Toc499834134"/>
      <w:bookmarkStart w:id="39042" w:name="_Toc499834294"/>
      <w:bookmarkStart w:id="39043" w:name="_Toc499834454"/>
      <w:bookmarkStart w:id="39044" w:name="_Toc499834614"/>
      <w:bookmarkStart w:id="39045" w:name="_Toc499834774"/>
      <w:bookmarkStart w:id="39046" w:name="_Toc499834934"/>
      <w:bookmarkStart w:id="39047" w:name="_Toc499835094"/>
      <w:bookmarkStart w:id="39048" w:name="_Toc499835254"/>
      <w:bookmarkStart w:id="39049" w:name="_Toc499835414"/>
      <w:bookmarkStart w:id="39050" w:name="_Toc499835574"/>
      <w:bookmarkStart w:id="39051" w:name="_Toc499835734"/>
      <w:bookmarkStart w:id="39052" w:name="_Toc499835894"/>
      <w:bookmarkStart w:id="39053" w:name="_Toc499836054"/>
      <w:bookmarkStart w:id="39054" w:name="_Toc499836214"/>
      <w:bookmarkStart w:id="39055" w:name="_Toc499836374"/>
      <w:bookmarkStart w:id="39056" w:name="_Toc499836535"/>
      <w:bookmarkStart w:id="39057" w:name="_Toc499836696"/>
      <w:bookmarkStart w:id="39058" w:name="_Toc499836857"/>
      <w:bookmarkStart w:id="39059" w:name="_Toc499837018"/>
      <w:bookmarkStart w:id="39060" w:name="_Toc499837179"/>
      <w:bookmarkStart w:id="39061" w:name="_Toc499837340"/>
      <w:bookmarkStart w:id="39062" w:name="_Toc499822665"/>
      <w:bookmarkStart w:id="39063" w:name="_Toc499822970"/>
      <w:bookmarkStart w:id="39064" w:name="_Toc499823323"/>
      <w:bookmarkStart w:id="39065" w:name="_Toc499837501"/>
      <w:bookmarkStart w:id="39066" w:name="_Toc499837662"/>
      <w:bookmarkStart w:id="39067" w:name="_Toc499837823"/>
      <w:bookmarkStart w:id="39068" w:name="_Toc499837984"/>
      <w:bookmarkStart w:id="39069" w:name="_Toc499838145"/>
      <w:bookmarkStart w:id="39070" w:name="_Toc499838306"/>
      <w:bookmarkStart w:id="39071" w:name="_Toc499838467"/>
      <w:bookmarkStart w:id="39072" w:name="_Toc499838628"/>
      <w:bookmarkStart w:id="39073" w:name="_Toc499838789"/>
      <w:bookmarkStart w:id="39074" w:name="_Toc499838950"/>
      <w:bookmarkStart w:id="39075" w:name="_Toc499839111"/>
      <w:bookmarkStart w:id="39076" w:name="_Toc499839272"/>
      <w:bookmarkStart w:id="39077" w:name="_Toc499839433"/>
      <w:bookmarkStart w:id="39078" w:name="_Toc499839693"/>
      <w:bookmarkStart w:id="39079" w:name="_Toc499823628"/>
      <w:bookmarkStart w:id="39080" w:name="_Toc499823936"/>
      <w:bookmarkStart w:id="39081" w:name="_Toc499839854"/>
      <w:bookmarkStart w:id="39082" w:name="_Toc499824183"/>
      <w:bookmarkStart w:id="39083" w:name="_Toc499824483"/>
      <w:bookmarkStart w:id="39084" w:name="_Toc499824782"/>
      <w:bookmarkStart w:id="39085" w:name="_Toc499825084"/>
      <w:bookmarkStart w:id="39086" w:name="_Toc499840015"/>
      <w:bookmarkStart w:id="39087" w:name="_Toc499840176"/>
      <w:bookmarkStart w:id="39088" w:name="_Toc499825327"/>
      <w:bookmarkStart w:id="39089" w:name="_Toc499840337"/>
      <w:bookmarkStart w:id="39090" w:name="_Toc499825632"/>
      <w:bookmarkStart w:id="39091" w:name="_Toc499840498"/>
      <w:bookmarkStart w:id="39092" w:name="_Toc499840659"/>
      <w:bookmarkStart w:id="39093" w:name="_Toc499840820"/>
      <w:bookmarkStart w:id="39094" w:name="_Toc499840981"/>
      <w:bookmarkStart w:id="39095" w:name="_Toc499825817"/>
      <w:bookmarkStart w:id="39096" w:name="_Toc499826117"/>
      <w:bookmarkStart w:id="39097" w:name="_Toc499826354"/>
      <w:bookmarkStart w:id="39098" w:name="_Toc499826656"/>
      <w:bookmarkStart w:id="39099" w:name="_Toc499826837"/>
      <w:bookmarkStart w:id="39100" w:name="_Toc499841142"/>
      <w:bookmarkStart w:id="39101" w:name="_Toc499827018"/>
      <w:bookmarkStart w:id="39102" w:name="_Toc499825374"/>
      <w:bookmarkStart w:id="39103" w:name="_Toc499827197"/>
      <w:bookmarkStart w:id="39104" w:name="_Toc499825896"/>
      <w:bookmarkStart w:id="39105" w:name="_Toc499826364"/>
      <w:bookmarkStart w:id="39106" w:name="_Toc499826754"/>
      <w:bookmarkStart w:id="39107" w:name="_Toc499827377"/>
      <w:bookmarkStart w:id="39108" w:name="_Toc499827553"/>
      <w:bookmarkStart w:id="39109" w:name="_Toc499827093"/>
      <w:bookmarkStart w:id="39110" w:name="_Toc499827665"/>
      <w:bookmarkStart w:id="39111" w:name="_Toc499827844"/>
      <w:bookmarkStart w:id="39112" w:name="_Toc499828088"/>
      <w:bookmarkStart w:id="39113" w:name="_Toc499828323"/>
      <w:bookmarkStart w:id="39114" w:name="_Toc499828566"/>
      <w:bookmarkStart w:id="39115" w:name="_Toc499828871"/>
      <w:bookmarkStart w:id="39116" w:name="_Toc499829176"/>
      <w:bookmarkStart w:id="39117" w:name="_Toc499828233"/>
      <w:bookmarkStart w:id="39118" w:name="_Toc499826765"/>
      <w:bookmarkStart w:id="39119" w:name="_Toc499827279"/>
      <w:bookmarkStart w:id="39120" w:name="_Toc499827746"/>
      <w:bookmarkStart w:id="39121" w:name="_Toc499827119"/>
      <w:bookmarkStart w:id="39122" w:name="_Toc499828702"/>
      <w:bookmarkStart w:id="39123" w:name="_Toc499829378"/>
      <w:bookmarkStart w:id="39124" w:name="_Toc499828359"/>
      <w:bookmarkStart w:id="39125" w:name="_Toc499829411"/>
      <w:bookmarkStart w:id="39126" w:name="_Toc499829710"/>
      <w:bookmarkStart w:id="39127" w:name="_Toc499830012"/>
      <w:bookmarkStart w:id="39128" w:name="_Toc499828876"/>
      <w:bookmarkStart w:id="39129" w:name="_Toc499830142"/>
      <w:bookmarkStart w:id="39130" w:name="_Toc499830389"/>
      <w:bookmarkStart w:id="39131" w:name="_Toc499830689"/>
      <w:bookmarkStart w:id="39132" w:name="_Toc499830950"/>
      <w:bookmarkStart w:id="39133" w:name="_Toc499831255"/>
      <w:bookmarkStart w:id="39134" w:name="_Toc499831673"/>
      <w:bookmarkStart w:id="39135" w:name="_Toc499832149"/>
      <w:bookmarkStart w:id="39136" w:name="_Toc499833070"/>
      <w:bookmarkStart w:id="39137" w:name="_Toc499833515"/>
      <w:bookmarkStart w:id="39138" w:name="_Toc499833826"/>
      <w:bookmarkStart w:id="39139" w:name="_Toc499834137"/>
      <w:bookmarkStart w:id="39140" w:name="_Toc499834469"/>
      <w:bookmarkStart w:id="39141" w:name="_Toc499834801"/>
      <w:bookmarkStart w:id="39142" w:name="_Toc499835133"/>
      <w:bookmarkStart w:id="39143" w:name="_Toc499834328"/>
      <w:bookmarkStart w:id="39144" w:name="_Toc499835468"/>
      <w:bookmarkStart w:id="39145" w:name="_Toc499835806"/>
      <w:bookmarkStart w:id="39146" w:name="_Toc499835012"/>
      <w:bookmarkStart w:id="39147" w:name="_Toc499836062"/>
      <w:bookmarkStart w:id="39148" w:name="_Toc499837185"/>
      <w:bookmarkStart w:id="39149" w:name="_Toc499837518"/>
      <w:bookmarkStart w:id="39150" w:name="_Toc499837852"/>
      <w:bookmarkStart w:id="39151" w:name="_Toc499838188"/>
      <w:bookmarkStart w:id="39152" w:name="_Toc499842763"/>
      <w:bookmarkStart w:id="39153" w:name="_Toc499843428"/>
      <w:bookmarkEnd w:id="38746"/>
      <w:bookmarkEnd w:id="38758"/>
      <w:bookmarkEnd w:id="38759"/>
      <w:bookmarkEnd w:id="38760"/>
      <w:bookmarkEnd w:id="38761"/>
      <w:bookmarkEnd w:id="38762"/>
      <w:bookmarkEnd w:id="38763"/>
      <w:bookmarkEnd w:id="38764"/>
      <w:bookmarkEnd w:id="38765"/>
      <w:bookmarkEnd w:id="38766"/>
      <w:bookmarkEnd w:id="38767"/>
      <w:bookmarkEnd w:id="38768"/>
      <w:bookmarkEnd w:id="38769"/>
      <w:bookmarkEnd w:id="38770"/>
      <w:bookmarkEnd w:id="38771"/>
      <w:bookmarkEnd w:id="38772"/>
      <w:bookmarkEnd w:id="38773"/>
      <w:bookmarkEnd w:id="38774"/>
      <w:bookmarkEnd w:id="38775"/>
      <w:bookmarkEnd w:id="38776"/>
      <w:bookmarkEnd w:id="38777"/>
      <w:bookmarkEnd w:id="38778"/>
      <w:bookmarkEnd w:id="38779"/>
      <w:bookmarkEnd w:id="38780"/>
      <w:bookmarkEnd w:id="38781"/>
      <w:bookmarkEnd w:id="38782"/>
      <w:bookmarkEnd w:id="38783"/>
      <w:bookmarkEnd w:id="38784"/>
      <w:bookmarkEnd w:id="38785"/>
      <w:bookmarkEnd w:id="38786"/>
      <w:bookmarkEnd w:id="38787"/>
      <w:bookmarkEnd w:id="38788"/>
      <w:bookmarkEnd w:id="38789"/>
      <w:bookmarkEnd w:id="38790"/>
      <w:bookmarkEnd w:id="38791"/>
      <w:bookmarkEnd w:id="38792"/>
      <w:bookmarkEnd w:id="38793"/>
      <w:bookmarkEnd w:id="38794"/>
      <w:bookmarkEnd w:id="38795"/>
      <w:bookmarkEnd w:id="38796"/>
      <w:bookmarkEnd w:id="38797"/>
      <w:bookmarkEnd w:id="38798"/>
      <w:bookmarkEnd w:id="38799"/>
      <w:bookmarkEnd w:id="38800"/>
      <w:bookmarkEnd w:id="38801"/>
      <w:bookmarkEnd w:id="38802"/>
      <w:bookmarkEnd w:id="38803"/>
      <w:bookmarkEnd w:id="38804"/>
      <w:bookmarkEnd w:id="38805"/>
      <w:bookmarkEnd w:id="38806"/>
      <w:bookmarkEnd w:id="38807"/>
      <w:bookmarkEnd w:id="38808"/>
      <w:bookmarkEnd w:id="38809"/>
      <w:bookmarkEnd w:id="38810"/>
      <w:bookmarkEnd w:id="38811"/>
      <w:bookmarkEnd w:id="38812"/>
      <w:bookmarkEnd w:id="38813"/>
      <w:bookmarkEnd w:id="38814"/>
      <w:bookmarkEnd w:id="38815"/>
      <w:bookmarkEnd w:id="38816"/>
      <w:bookmarkEnd w:id="38817"/>
      <w:bookmarkEnd w:id="38818"/>
      <w:bookmarkEnd w:id="38819"/>
      <w:bookmarkEnd w:id="38820"/>
      <w:bookmarkEnd w:id="38821"/>
      <w:bookmarkEnd w:id="38822"/>
      <w:bookmarkEnd w:id="38823"/>
      <w:bookmarkEnd w:id="38824"/>
      <w:bookmarkEnd w:id="38825"/>
      <w:bookmarkEnd w:id="38826"/>
      <w:bookmarkEnd w:id="38827"/>
      <w:bookmarkEnd w:id="38828"/>
      <w:bookmarkEnd w:id="38829"/>
      <w:bookmarkEnd w:id="38830"/>
      <w:bookmarkEnd w:id="38831"/>
      <w:bookmarkEnd w:id="38832"/>
      <w:bookmarkEnd w:id="38833"/>
      <w:bookmarkEnd w:id="38834"/>
      <w:bookmarkEnd w:id="38835"/>
      <w:bookmarkEnd w:id="38836"/>
      <w:bookmarkEnd w:id="38837"/>
      <w:bookmarkEnd w:id="38838"/>
      <w:bookmarkEnd w:id="38839"/>
      <w:bookmarkEnd w:id="38840"/>
      <w:bookmarkEnd w:id="38841"/>
      <w:bookmarkEnd w:id="38842"/>
      <w:bookmarkEnd w:id="38843"/>
      <w:bookmarkEnd w:id="38844"/>
      <w:bookmarkEnd w:id="38845"/>
      <w:bookmarkEnd w:id="38846"/>
      <w:bookmarkEnd w:id="38847"/>
      <w:bookmarkEnd w:id="38848"/>
      <w:bookmarkEnd w:id="38849"/>
      <w:bookmarkEnd w:id="38850"/>
      <w:bookmarkEnd w:id="38851"/>
      <w:bookmarkEnd w:id="38852"/>
      <w:bookmarkEnd w:id="38853"/>
      <w:bookmarkEnd w:id="38854"/>
      <w:bookmarkEnd w:id="38855"/>
      <w:bookmarkEnd w:id="38856"/>
      <w:bookmarkEnd w:id="38857"/>
      <w:bookmarkEnd w:id="38858"/>
      <w:bookmarkEnd w:id="38859"/>
      <w:bookmarkEnd w:id="38860"/>
      <w:bookmarkEnd w:id="38861"/>
      <w:bookmarkEnd w:id="38862"/>
      <w:bookmarkEnd w:id="38863"/>
      <w:bookmarkEnd w:id="38864"/>
      <w:bookmarkEnd w:id="38865"/>
      <w:bookmarkEnd w:id="38866"/>
      <w:bookmarkEnd w:id="38867"/>
      <w:bookmarkEnd w:id="38868"/>
      <w:bookmarkEnd w:id="38869"/>
      <w:bookmarkEnd w:id="38870"/>
      <w:bookmarkEnd w:id="38871"/>
      <w:bookmarkEnd w:id="38872"/>
      <w:bookmarkEnd w:id="38873"/>
      <w:bookmarkEnd w:id="38874"/>
      <w:bookmarkEnd w:id="38875"/>
      <w:bookmarkEnd w:id="38876"/>
      <w:bookmarkEnd w:id="38877"/>
      <w:bookmarkEnd w:id="38878"/>
      <w:bookmarkEnd w:id="38879"/>
      <w:bookmarkEnd w:id="38880"/>
      <w:bookmarkEnd w:id="38881"/>
      <w:bookmarkEnd w:id="38882"/>
      <w:bookmarkEnd w:id="38883"/>
      <w:bookmarkEnd w:id="38884"/>
      <w:bookmarkEnd w:id="38885"/>
      <w:bookmarkEnd w:id="38886"/>
      <w:bookmarkEnd w:id="38887"/>
      <w:bookmarkEnd w:id="38888"/>
      <w:bookmarkEnd w:id="38889"/>
      <w:bookmarkEnd w:id="38890"/>
      <w:bookmarkEnd w:id="38891"/>
      <w:bookmarkEnd w:id="38892"/>
      <w:bookmarkEnd w:id="38893"/>
      <w:bookmarkEnd w:id="38894"/>
      <w:bookmarkEnd w:id="38895"/>
      <w:bookmarkEnd w:id="38896"/>
      <w:bookmarkEnd w:id="38897"/>
      <w:bookmarkEnd w:id="38898"/>
      <w:bookmarkEnd w:id="38899"/>
      <w:bookmarkEnd w:id="38900"/>
      <w:bookmarkEnd w:id="38901"/>
      <w:bookmarkEnd w:id="38902"/>
      <w:bookmarkEnd w:id="38903"/>
      <w:bookmarkEnd w:id="38904"/>
      <w:bookmarkEnd w:id="38905"/>
      <w:bookmarkEnd w:id="38906"/>
      <w:bookmarkEnd w:id="38907"/>
      <w:bookmarkEnd w:id="38908"/>
      <w:bookmarkEnd w:id="38909"/>
      <w:bookmarkEnd w:id="38910"/>
      <w:bookmarkEnd w:id="38911"/>
      <w:bookmarkEnd w:id="38912"/>
      <w:bookmarkEnd w:id="38913"/>
      <w:bookmarkEnd w:id="38914"/>
      <w:bookmarkEnd w:id="38915"/>
      <w:bookmarkEnd w:id="38916"/>
      <w:bookmarkEnd w:id="38917"/>
      <w:bookmarkEnd w:id="38918"/>
      <w:bookmarkEnd w:id="38919"/>
      <w:bookmarkEnd w:id="38920"/>
      <w:bookmarkEnd w:id="38921"/>
      <w:bookmarkEnd w:id="38922"/>
      <w:bookmarkEnd w:id="38923"/>
      <w:bookmarkEnd w:id="38924"/>
      <w:bookmarkEnd w:id="38925"/>
      <w:bookmarkEnd w:id="38926"/>
      <w:bookmarkEnd w:id="38927"/>
      <w:bookmarkEnd w:id="38928"/>
      <w:bookmarkEnd w:id="38929"/>
      <w:bookmarkEnd w:id="38930"/>
      <w:bookmarkEnd w:id="38931"/>
      <w:bookmarkEnd w:id="38932"/>
      <w:bookmarkEnd w:id="38933"/>
      <w:bookmarkEnd w:id="38934"/>
      <w:bookmarkEnd w:id="38935"/>
      <w:bookmarkEnd w:id="38936"/>
      <w:bookmarkEnd w:id="38937"/>
      <w:bookmarkEnd w:id="38938"/>
      <w:bookmarkEnd w:id="38939"/>
      <w:bookmarkEnd w:id="38940"/>
      <w:bookmarkEnd w:id="38941"/>
      <w:bookmarkEnd w:id="38942"/>
      <w:bookmarkEnd w:id="38943"/>
      <w:bookmarkEnd w:id="38944"/>
      <w:bookmarkEnd w:id="38945"/>
      <w:bookmarkEnd w:id="38946"/>
      <w:bookmarkEnd w:id="38947"/>
      <w:bookmarkEnd w:id="38948"/>
      <w:bookmarkEnd w:id="38949"/>
      <w:bookmarkEnd w:id="38950"/>
      <w:bookmarkEnd w:id="38951"/>
      <w:bookmarkEnd w:id="38952"/>
      <w:bookmarkEnd w:id="38953"/>
      <w:bookmarkEnd w:id="38954"/>
      <w:bookmarkEnd w:id="38955"/>
      <w:bookmarkEnd w:id="38956"/>
      <w:bookmarkEnd w:id="38957"/>
      <w:bookmarkEnd w:id="38958"/>
      <w:bookmarkEnd w:id="38959"/>
      <w:bookmarkEnd w:id="38960"/>
      <w:bookmarkEnd w:id="38961"/>
      <w:bookmarkEnd w:id="38962"/>
      <w:bookmarkEnd w:id="38963"/>
      <w:bookmarkEnd w:id="38964"/>
      <w:bookmarkEnd w:id="38965"/>
      <w:bookmarkEnd w:id="38966"/>
      <w:bookmarkEnd w:id="38967"/>
      <w:bookmarkEnd w:id="38968"/>
      <w:bookmarkEnd w:id="38969"/>
      <w:bookmarkEnd w:id="38970"/>
      <w:bookmarkEnd w:id="38971"/>
      <w:bookmarkEnd w:id="38972"/>
      <w:bookmarkEnd w:id="38973"/>
      <w:bookmarkEnd w:id="38974"/>
      <w:bookmarkEnd w:id="38975"/>
      <w:bookmarkEnd w:id="38976"/>
      <w:bookmarkEnd w:id="38977"/>
      <w:bookmarkEnd w:id="38978"/>
      <w:bookmarkEnd w:id="38979"/>
      <w:bookmarkEnd w:id="38980"/>
      <w:bookmarkEnd w:id="38981"/>
      <w:bookmarkEnd w:id="38982"/>
      <w:bookmarkEnd w:id="38983"/>
      <w:bookmarkEnd w:id="38984"/>
      <w:bookmarkEnd w:id="38985"/>
      <w:bookmarkEnd w:id="38986"/>
      <w:bookmarkEnd w:id="38987"/>
      <w:bookmarkEnd w:id="38988"/>
      <w:bookmarkEnd w:id="38989"/>
      <w:bookmarkEnd w:id="38990"/>
      <w:bookmarkEnd w:id="38991"/>
      <w:bookmarkEnd w:id="38992"/>
      <w:bookmarkEnd w:id="38993"/>
      <w:bookmarkEnd w:id="38994"/>
      <w:bookmarkEnd w:id="38995"/>
      <w:bookmarkEnd w:id="38996"/>
      <w:bookmarkEnd w:id="38997"/>
      <w:bookmarkEnd w:id="38998"/>
      <w:bookmarkEnd w:id="38999"/>
      <w:bookmarkEnd w:id="39000"/>
      <w:bookmarkEnd w:id="39001"/>
      <w:bookmarkEnd w:id="39002"/>
      <w:bookmarkEnd w:id="39003"/>
      <w:bookmarkEnd w:id="39004"/>
      <w:bookmarkEnd w:id="39005"/>
      <w:bookmarkEnd w:id="39006"/>
      <w:bookmarkEnd w:id="39007"/>
      <w:bookmarkEnd w:id="39008"/>
      <w:bookmarkEnd w:id="39009"/>
      <w:bookmarkEnd w:id="39010"/>
      <w:bookmarkEnd w:id="39011"/>
      <w:bookmarkEnd w:id="39012"/>
      <w:bookmarkEnd w:id="39013"/>
      <w:bookmarkEnd w:id="39014"/>
      <w:bookmarkEnd w:id="39015"/>
      <w:bookmarkEnd w:id="39016"/>
      <w:bookmarkEnd w:id="39017"/>
      <w:bookmarkEnd w:id="39018"/>
      <w:bookmarkEnd w:id="39019"/>
      <w:bookmarkEnd w:id="39020"/>
      <w:bookmarkEnd w:id="39021"/>
      <w:bookmarkEnd w:id="39022"/>
      <w:bookmarkEnd w:id="39023"/>
      <w:bookmarkEnd w:id="39024"/>
      <w:bookmarkEnd w:id="39025"/>
      <w:bookmarkEnd w:id="39026"/>
      <w:bookmarkEnd w:id="39027"/>
      <w:bookmarkEnd w:id="39028"/>
      <w:bookmarkEnd w:id="39029"/>
      <w:bookmarkEnd w:id="39030"/>
      <w:bookmarkEnd w:id="39031"/>
      <w:bookmarkEnd w:id="39032"/>
      <w:bookmarkEnd w:id="39033"/>
      <w:bookmarkEnd w:id="39034"/>
      <w:bookmarkEnd w:id="39035"/>
      <w:bookmarkEnd w:id="39036"/>
      <w:bookmarkEnd w:id="39037"/>
      <w:bookmarkEnd w:id="39038"/>
      <w:bookmarkEnd w:id="39039"/>
      <w:bookmarkEnd w:id="39040"/>
      <w:bookmarkEnd w:id="39041"/>
      <w:bookmarkEnd w:id="39042"/>
      <w:bookmarkEnd w:id="39043"/>
      <w:bookmarkEnd w:id="39044"/>
      <w:bookmarkEnd w:id="39045"/>
      <w:bookmarkEnd w:id="39046"/>
      <w:bookmarkEnd w:id="39047"/>
      <w:bookmarkEnd w:id="39048"/>
      <w:bookmarkEnd w:id="39049"/>
      <w:bookmarkEnd w:id="39050"/>
      <w:bookmarkEnd w:id="39051"/>
      <w:bookmarkEnd w:id="39052"/>
      <w:bookmarkEnd w:id="39053"/>
      <w:bookmarkEnd w:id="39054"/>
      <w:bookmarkEnd w:id="39055"/>
      <w:bookmarkEnd w:id="39056"/>
      <w:bookmarkEnd w:id="39057"/>
      <w:bookmarkEnd w:id="39058"/>
      <w:bookmarkEnd w:id="39059"/>
      <w:bookmarkEnd w:id="39060"/>
      <w:bookmarkEnd w:id="39061"/>
      <w:bookmarkEnd w:id="39062"/>
      <w:bookmarkEnd w:id="39063"/>
      <w:bookmarkEnd w:id="39064"/>
      <w:bookmarkEnd w:id="39065"/>
      <w:bookmarkEnd w:id="39066"/>
      <w:bookmarkEnd w:id="39067"/>
      <w:bookmarkEnd w:id="39068"/>
      <w:bookmarkEnd w:id="39069"/>
      <w:bookmarkEnd w:id="39070"/>
      <w:bookmarkEnd w:id="39071"/>
      <w:bookmarkEnd w:id="39072"/>
      <w:bookmarkEnd w:id="39073"/>
      <w:bookmarkEnd w:id="39074"/>
      <w:bookmarkEnd w:id="39075"/>
      <w:bookmarkEnd w:id="39076"/>
      <w:bookmarkEnd w:id="39077"/>
      <w:bookmarkEnd w:id="39078"/>
      <w:bookmarkEnd w:id="39079"/>
      <w:bookmarkEnd w:id="39080"/>
      <w:bookmarkEnd w:id="39081"/>
      <w:bookmarkEnd w:id="39082"/>
      <w:bookmarkEnd w:id="39083"/>
      <w:bookmarkEnd w:id="39084"/>
      <w:bookmarkEnd w:id="39085"/>
      <w:bookmarkEnd w:id="39086"/>
      <w:bookmarkEnd w:id="39087"/>
      <w:bookmarkEnd w:id="39088"/>
      <w:bookmarkEnd w:id="39089"/>
      <w:bookmarkEnd w:id="39090"/>
      <w:bookmarkEnd w:id="39091"/>
      <w:bookmarkEnd w:id="39092"/>
      <w:bookmarkEnd w:id="39093"/>
      <w:bookmarkEnd w:id="39094"/>
      <w:bookmarkEnd w:id="39095"/>
      <w:bookmarkEnd w:id="39096"/>
      <w:bookmarkEnd w:id="39097"/>
      <w:bookmarkEnd w:id="39098"/>
      <w:bookmarkEnd w:id="39099"/>
      <w:bookmarkEnd w:id="39100"/>
      <w:bookmarkEnd w:id="39101"/>
      <w:bookmarkEnd w:id="39102"/>
      <w:bookmarkEnd w:id="39103"/>
      <w:bookmarkEnd w:id="39104"/>
      <w:bookmarkEnd w:id="39105"/>
      <w:bookmarkEnd w:id="39106"/>
      <w:bookmarkEnd w:id="39107"/>
      <w:bookmarkEnd w:id="39108"/>
      <w:bookmarkEnd w:id="39109"/>
      <w:bookmarkEnd w:id="39110"/>
      <w:bookmarkEnd w:id="39111"/>
      <w:bookmarkEnd w:id="39112"/>
      <w:bookmarkEnd w:id="39113"/>
      <w:bookmarkEnd w:id="39114"/>
      <w:bookmarkEnd w:id="39115"/>
      <w:bookmarkEnd w:id="39116"/>
      <w:bookmarkEnd w:id="39117"/>
      <w:bookmarkEnd w:id="39118"/>
      <w:bookmarkEnd w:id="39119"/>
      <w:bookmarkEnd w:id="39120"/>
      <w:bookmarkEnd w:id="39121"/>
      <w:bookmarkEnd w:id="39122"/>
      <w:bookmarkEnd w:id="39123"/>
      <w:bookmarkEnd w:id="39124"/>
      <w:bookmarkEnd w:id="39125"/>
      <w:bookmarkEnd w:id="39126"/>
      <w:bookmarkEnd w:id="39127"/>
      <w:bookmarkEnd w:id="39128"/>
      <w:bookmarkEnd w:id="39129"/>
      <w:bookmarkEnd w:id="39130"/>
      <w:bookmarkEnd w:id="39131"/>
      <w:bookmarkEnd w:id="39132"/>
      <w:bookmarkEnd w:id="39133"/>
      <w:bookmarkEnd w:id="39134"/>
      <w:bookmarkEnd w:id="39135"/>
      <w:bookmarkEnd w:id="39136"/>
      <w:bookmarkEnd w:id="39137"/>
      <w:bookmarkEnd w:id="39138"/>
      <w:bookmarkEnd w:id="39139"/>
      <w:bookmarkEnd w:id="39140"/>
      <w:bookmarkEnd w:id="39141"/>
      <w:bookmarkEnd w:id="39142"/>
      <w:bookmarkEnd w:id="39143"/>
      <w:bookmarkEnd w:id="39144"/>
      <w:bookmarkEnd w:id="39145"/>
      <w:bookmarkEnd w:id="39146"/>
      <w:bookmarkEnd w:id="39147"/>
      <w:bookmarkEnd w:id="39148"/>
      <w:bookmarkEnd w:id="39149"/>
      <w:bookmarkEnd w:id="39150"/>
      <w:bookmarkEnd w:id="39151"/>
      <w:bookmarkEnd w:id="39152"/>
      <w:bookmarkEnd w:id="39153"/>
    </w:p>
    <w:p w14:paraId="46089A00" w14:textId="391BB45D" w:rsidR="000F2FC9" w:rsidRPr="00B7686C" w:rsidRDefault="000C117E">
      <w:pPr>
        <w:pStyle w:val="Overskrift3"/>
        <w:jc w:val="both"/>
        <w:rPr>
          <w:ins w:id="39154" w:author="Morten Lerstad Solli" w:date="2017-11-26T16:22:00Z"/>
          <w:lang w:val="en-US"/>
          <w:rPrChange w:id="39155" w:author="Morten Lerstad Solli" w:date="2017-11-29T12:21:00Z">
            <w:rPr>
              <w:ins w:id="39156" w:author="Morten Lerstad Solli" w:date="2017-11-26T16:22:00Z"/>
            </w:rPr>
          </w:rPrChange>
        </w:rPr>
        <w:pPrChange w:id="39157" w:author="Oscar Herman Kise" w:date="2017-11-30T20:05:00Z">
          <w:pPr>
            <w:pStyle w:val="Overskrift3"/>
          </w:pPr>
        </w:pPrChange>
      </w:pPr>
      <w:ins w:id="39158" w:author="Ole-Martin Hanstveit" w:date="2017-11-27T12:34:00Z">
        <w:del w:id="39159" w:author="Morten Lerstad Solli" w:date="2017-11-29T15:13:00Z">
          <w:r w:rsidRPr="00B7686C" w:rsidDel="00C87E9F">
            <w:rPr>
              <w:color w:val="FF0000"/>
              <w:lang w:val="en-US"/>
            </w:rPr>
            <w:delText>Bildetekst: “</w:delText>
          </w:r>
        </w:del>
      </w:ins>
      <w:ins w:id="39160" w:author="Ole-Martin Hanstveit" w:date="2017-11-27T12:44:00Z">
        <w:del w:id="39161" w:author="Morten Lerstad Solli" w:date="2017-11-29T15:13:00Z">
          <w:r w:rsidR="00D66040" w:rsidRPr="00B7686C" w:rsidDel="00C87E9F">
            <w:rPr>
              <w:color w:val="FF0000"/>
              <w:lang w:val="en-US"/>
            </w:rPr>
            <w:delText>Picture taken from live video</w:delText>
          </w:r>
          <w:r w:rsidR="00994A9D" w:rsidRPr="00B7686C" w:rsidDel="00C87E9F">
            <w:rPr>
              <w:color w:val="FF0000"/>
              <w:lang w:val="en-US"/>
            </w:rPr>
            <w:delText xml:space="preserve">. </w:delText>
          </w:r>
        </w:del>
      </w:ins>
      <w:ins w:id="39162" w:author="Ole-Martin Hanstveit" w:date="2017-11-27T12:34:00Z">
        <w:del w:id="39163" w:author="Morten Lerstad Solli" w:date="2017-11-29T15:13:00Z">
          <w:r w:rsidRPr="00B7686C" w:rsidDel="00C87E9F">
            <w:rPr>
              <w:color w:val="FF0000"/>
              <w:lang w:val="en-US"/>
            </w:rPr>
            <w:delText xml:space="preserve">Settings panel on top, detected objects </w:delText>
          </w:r>
        </w:del>
      </w:ins>
      <w:ins w:id="39164" w:author="Ole-Martin Hanstveit" w:date="2017-11-27T12:35:00Z">
        <w:del w:id="39165" w:author="Morten Lerstad Solli" w:date="2017-11-29T15:13:00Z">
          <w:r w:rsidRPr="00B7686C" w:rsidDel="00C87E9F">
            <w:rPr>
              <w:color w:val="FF0000"/>
              <w:lang w:val="en-US"/>
            </w:rPr>
            <w:delText xml:space="preserve">to the </w:delText>
          </w:r>
        </w:del>
      </w:ins>
      <w:ins w:id="39166" w:author="Ole-Martin Hanstveit" w:date="2017-11-27T12:34:00Z">
        <w:del w:id="39167" w:author="Morten Lerstad Solli" w:date="2017-11-29T15:13:00Z">
          <w:r w:rsidRPr="00B7686C" w:rsidDel="00C87E9F">
            <w:rPr>
              <w:color w:val="FF0000"/>
              <w:lang w:val="en-US"/>
            </w:rPr>
            <w:delText xml:space="preserve">left and </w:delText>
          </w:r>
        </w:del>
      </w:ins>
      <w:ins w:id="39168" w:author="Ole-Martin Hanstveit" w:date="2017-11-27T12:35:00Z">
        <w:del w:id="39169" w:author="Morten Lerstad Solli" w:date="2017-11-29T15:13:00Z">
          <w:r w:rsidRPr="00B7686C" w:rsidDel="00C87E9F">
            <w:rPr>
              <w:color w:val="FF0000"/>
              <w:lang w:val="en-US"/>
            </w:rPr>
            <w:delText>shapes detected to the right.”</w:delText>
          </w:r>
        </w:del>
      </w:ins>
      <w:bookmarkStart w:id="39170" w:name="_Toc499733339"/>
      <w:bookmarkStart w:id="39171" w:name="_Toc499737848"/>
      <w:bookmarkStart w:id="39172" w:name="_Toc499750765"/>
      <w:bookmarkStart w:id="39173" w:name="_Toc499754121"/>
      <w:bookmarkStart w:id="39174" w:name="_Toc499757906"/>
      <w:bookmarkStart w:id="39175" w:name="_Toc499757594"/>
      <w:bookmarkStart w:id="39176" w:name="_Toc499806193"/>
      <w:bookmarkStart w:id="39177" w:name="_Toc499829177"/>
      <w:bookmarkStart w:id="39178" w:name="_Ref499827451"/>
      <w:bookmarkStart w:id="39179" w:name="_Ref499827453"/>
      <w:bookmarkStart w:id="39180" w:name="_Toc499830143"/>
      <w:bookmarkStart w:id="39181" w:name="_Toc499835807"/>
      <w:bookmarkStart w:id="39182" w:name="_Toc499394319"/>
      <w:bookmarkStart w:id="39183" w:name="_Toc499485479"/>
      <w:bookmarkStart w:id="39184" w:name="_Toc499485889"/>
      <w:bookmarkStart w:id="39185" w:name="_Toc499485979"/>
      <w:bookmarkStart w:id="39186" w:name="_Toc499500688"/>
      <w:bookmarkStart w:id="39187" w:name="_Toc499567486"/>
      <w:bookmarkStart w:id="39188" w:name="_Toc499568151"/>
      <w:bookmarkStart w:id="39189" w:name="_Toc499584525"/>
      <w:bookmarkStart w:id="39190" w:name="_Toc499584859"/>
      <w:bookmarkStart w:id="39191" w:name="_Toc499631452"/>
      <w:bookmarkStart w:id="39192" w:name="_Toc499646516"/>
      <w:bookmarkStart w:id="39193" w:name="_Toc499654729"/>
      <w:bookmarkStart w:id="39194" w:name="_Toc499722806"/>
      <w:bookmarkStart w:id="39195" w:name="_Toc499727236"/>
      <w:bookmarkStart w:id="39196" w:name="_Toc499843429"/>
      <w:ins w:id="39197" w:author="Morten Lerstad Solli" w:date="2017-11-29T14:12:00Z">
        <w:r w:rsidR="00EF4234">
          <w:rPr>
            <w:lang w:val="en-US"/>
          </w:rPr>
          <w:t>Handling</w:t>
        </w:r>
      </w:ins>
      <w:ins w:id="39198" w:author="Morten Lerstad Solli" w:date="2017-11-29T14:07:00Z">
        <w:r w:rsidR="002E7857">
          <w:rPr>
            <w:lang w:val="en-US"/>
          </w:rPr>
          <w:t xml:space="preserve"> sensor data</w:t>
        </w:r>
      </w:ins>
      <w:bookmarkEnd w:id="39170"/>
      <w:bookmarkEnd w:id="39171"/>
      <w:bookmarkEnd w:id="39172"/>
      <w:bookmarkEnd w:id="39173"/>
      <w:bookmarkEnd w:id="39174"/>
      <w:bookmarkEnd w:id="39175"/>
      <w:bookmarkEnd w:id="39176"/>
      <w:bookmarkEnd w:id="39177"/>
      <w:bookmarkEnd w:id="39178"/>
      <w:bookmarkEnd w:id="39179"/>
      <w:bookmarkEnd w:id="39180"/>
      <w:bookmarkEnd w:id="39181"/>
      <w:bookmarkEnd w:id="39196"/>
      <w:ins w:id="39199" w:author="Ole-Martin Hanstveit" w:date="2017-11-26T20:22:00Z">
        <w:del w:id="39200" w:author="Morten Lerstad Solli" w:date="2017-11-29T14:07:00Z">
          <w:r w:rsidR="0040397C" w:rsidRPr="00F11BCB" w:rsidDel="002E7857">
            <w:rPr>
              <w:lang w:val="en-US"/>
              <w:rPrChange w:id="39201" w:author="Morten Lerstad Solli" w:date="2017-11-29T13:21:00Z">
                <w:rPr/>
              </w:rPrChange>
            </w:rPr>
            <w:delText>a</w:delText>
          </w:r>
        </w:del>
      </w:ins>
      <w:bookmarkEnd w:id="39182"/>
      <w:bookmarkEnd w:id="39183"/>
      <w:bookmarkEnd w:id="39184"/>
      <w:bookmarkEnd w:id="39185"/>
      <w:bookmarkEnd w:id="39186"/>
      <w:bookmarkEnd w:id="39187"/>
      <w:bookmarkEnd w:id="39188"/>
      <w:bookmarkEnd w:id="39189"/>
      <w:bookmarkEnd w:id="39190"/>
      <w:bookmarkEnd w:id="39191"/>
      <w:bookmarkEnd w:id="39192"/>
      <w:bookmarkEnd w:id="39193"/>
      <w:bookmarkEnd w:id="39194"/>
      <w:bookmarkEnd w:id="39195"/>
    </w:p>
    <w:p w14:paraId="2495F42D" w14:textId="1CD4A661" w:rsidR="000B647F" w:rsidRPr="000B647F" w:rsidRDefault="00E206A4">
      <w:pPr>
        <w:jc w:val="both"/>
        <w:rPr>
          <w:ins w:id="39202" w:author="Morten Lerstad Solli" w:date="2017-11-29T14:43:00Z"/>
          <w:lang w:val="en-US"/>
        </w:rPr>
      </w:pPr>
      <w:ins w:id="39203" w:author="Morten Lerstad Solli" w:date="2017-11-29T14:30:00Z">
        <w:r>
          <w:rPr>
            <w:lang w:val="en-US"/>
          </w:rPr>
          <w:t xml:space="preserve">Handling </w:t>
        </w:r>
      </w:ins>
      <w:ins w:id="39204" w:author="Morten Lerstad Solli" w:date="2017-11-29T14:37:00Z">
        <w:r w:rsidR="0029738C">
          <w:rPr>
            <w:lang w:val="en-US"/>
          </w:rPr>
          <w:t xml:space="preserve">sensor </w:t>
        </w:r>
      </w:ins>
      <w:ins w:id="39205" w:author="Morten Lerstad Solli" w:date="2017-11-29T14:30:00Z">
        <w:r>
          <w:rPr>
            <w:lang w:val="en-US"/>
          </w:rPr>
          <w:t xml:space="preserve">data </w:t>
        </w:r>
      </w:ins>
      <w:ins w:id="39206" w:author="Morten Lerstad Solli" w:date="2017-11-29T14:38:00Z">
        <w:r w:rsidR="00AE2145">
          <w:rPr>
            <w:lang w:val="en-US"/>
          </w:rPr>
          <w:t>received</w:t>
        </w:r>
      </w:ins>
      <w:ins w:id="39207" w:author="Morten Lerstad Solli" w:date="2017-11-29T14:30:00Z">
        <w:r>
          <w:rPr>
            <w:lang w:val="en-US"/>
          </w:rPr>
          <w:t xml:space="preserve"> from the </w:t>
        </w:r>
      </w:ins>
      <w:ins w:id="39208" w:author="Morten Lerstad Solli" w:date="2017-11-29T14:37:00Z">
        <w:r w:rsidR="0029738C">
          <w:rPr>
            <w:lang w:val="en-US"/>
          </w:rPr>
          <w:t xml:space="preserve">Arduino </w:t>
        </w:r>
        <w:r w:rsidR="00AE2145">
          <w:rPr>
            <w:lang w:val="en-US"/>
          </w:rPr>
          <w:t xml:space="preserve">is the </w:t>
        </w:r>
        <w:r w:rsidR="00AE2145">
          <w:rPr>
            <w:i/>
            <w:lang w:val="en-US"/>
          </w:rPr>
          <w:t>Sen</w:t>
        </w:r>
      </w:ins>
      <w:ins w:id="39209" w:author="Morten Lerstad Solli" w:date="2017-11-29T14:42:00Z">
        <w:r w:rsidR="00193D42">
          <w:rPr>
            <w:i/>
            <w:lang w:val="en-US"/>
          </w:rPr>
          <w:t>s</w:t>
        </w:r>
      </w:ins>
      <w:ins w:id="39210" w:author="Morten Lerstad Solli" w:date="2017-11-29T14:37:00Z">
        <w:r w:rsidR="00AE2145">
          <w:rPr>
            <w:i/>
            <w:lang w:val="en-US"/>
          </w:rPr>
          <w:t>orHan</w:t>
        </w:r>
      </w:ins>
      <w:ins w:id="39211" w:author="Morten Lerstad Solli" w:date="2017-11-29T14:38:00Z">
        <w:r w:rsidR="00AE2145">
          <w:rPr>
            <w:i/>
            <w:lang w:val="en-US"/>
          </w:rPr>
          <w:t>dler</w:t>
        </w:r>
      </w:ins>
      <w:ins w:id="39212" w:author="Ole-Martin Hanstveit" w:date="2017-11-29T15:17:00Z">
        <w:r w:rsidR="00272415">
          <w:rPr>
            <w:i/>
            <w:lang w:val="en-US"/>
          </w:rPr>
          <w:t>’</w:t>
        </w:r>
      </w:ins>
      <w:ins w:id="39213" w:author="Morten Lerstad Solli" w:date="2017-11-29T14:38:00Z">
        <w:r w:rsidR="00AE2145">
          <w:rPr>
            <w:i/>
            <w:lang w:val="en-US"/>
          </w:rPr>
          <w:t xml:space="preserve">s </w:t>
        </w:r>
        <w:r w:rsidR="00AE2145" w:rsidRPr="00AE2145">
          <w:rPr>
            <w:lang w:val="en-US"/>
            <w:rPrChange w:id="39214" w:author="Morten Lerstad Solli" w:date="2017-11-29T14:38:00Z">
              <w:rPr/>
            </w:rPrChange>
          </w:rPr>
          <w:t>r</w:t>
        </w:r>
        <w:r w:rsidR="00AE2145">
          <w:rPr>
            <w:lang w:val="en-US"/>
          </w:rPr>
          <w:t xml:space="preserve">esponsibility. </w:t>
        </w:r>
      </w:ins>
      <w:ins w:id="39215" w:author="Morten Lerstad Solli" w:date="2017-11-29T14:44:00Z">
        <w:r w:rsidR="000139D3">
          <w:rPr>
            <w:lang w:val="en-US"/>
          </w:rPr>
          <w:t xml:space="preserve">It </w:t>
        </w:r>
      </w:ins>
      <w:ins w:id="39216" w:author="Morten Lerstad Solli" w:date="2017-11-29T15:01:00Z">
        <w:r w:rsidR="00E50988">
          <w:rPr>
            <w:lang w:val="en-US"/>
          </w:rPr>
          <w:t>is similar to</w:t>
        </w:r>
      </w:ins>
      <w:ins w:id="39217" w:author="Morten Lerstad Solli" w:date="2017-11-29T14:44:00Z">
        <w:r w:rsidR="000139D3">
          <w:rPr>
            <w:lang w:val="en-US"/>
          </w:rPr>
          <w:t xml:space="preserve"> </w:t>
        </w:r>
      </w:ins>
      <w:ins w:id="39218" w:author="Morten Lerstad Solli" w:date="2017-11-29T14:48:00Z">
        <w:r w:rsidR="002E0CD1">
          <w:rPr>
            <w:lang w:val="en-US"/>
          </w:rPr>
          <w:t>the</w:t>
        </w:r>
      </w:ins>
      <w:ins w:id="39219" w:author="Morten Lerstad Solli" w:date="2017-11-29T14:44:00Z">
        <w:r w:rsidR="000139D3">
          <w:rPr>
            <w:lang w:val="en-US"/>
          </w:rPr>
          <w:t xml:space="preserve"> </w:t>
        </w:r>
      </w:ins>
      <w:ins w:id="39220" w:author="Morten Lerstad Solli" w:date="2017-11-29T14:47:00Z">
        <w:r w:rsidR="001F67CE">
          <w:rPr>
            <w:lang w:val="en-US"/>
          </w:rPr>
          <w:t>S</w:t>
        </w:r>
      </w:ins>
      <w:ins w:id="39221" w:author="Morten Lerstad Solli" w:date="2017-11-29T14:44:00Z">
        <w:r w:rsidR="000139D3">
          <w:rPr>
            <w:lang w:val="en-US"/>
          </w:rPr>
          <w:t>torageBox object which we have had about in class</w:t>
        </w:r>
      </w:ins>
      <w:ins w:id="39222" w:author="Morten Lerstad Solli" w:date="2017-11-29T15:01:00Z">
        <w:r w:rsidR="00E50988">
          <w:rPr>
            <w:lang w:val="en-US"/>
          </w:rPr>
          <w:t>.</w:t>
        </w:r>
      </w:ins>
    </w:p>
    <w:p w14:paraId="677A1FD3" w14:textId="2CECBDDB" w:rsidR="004A7D6C" w:rsidRPr="004A7D6C" w:rsidRDefault="004A7D6C">
      <w:pPr>
        <w:jc w:val="both"/>
        <w:rPr>
          <w:ins w:id="39223" w:author="Morten Lerstad Solli" w:date="2017-11-29T15:05:00Z"/>
          <w:lang w:val="en-US"/>
          <w:rPrChange w:id="39224" w:author="Morten Lerstad Solli" w:date="2017-11-29T15:05:00Z">
            <w:rPr>
              <w:ins w:id="39225" w:author="Morten Lerstad Solli" w:date="2017-11-29T15:05:00Z"/>
              <w:highlight w:val="yellow"/>
              <w:lang w:val="en-US"/>
            </w:rPr>
          </w:rPrChange>
        </w:rPr>
      </w:pPr>
      <w:ins w:id="39226" w:author="Morten Lerstad Solli" w:date="2017-11-29T15:05:00Z">
        <w:r w:rsidRPr="004A7D6C">
          <w:rPr>
            <w:lang w:val="en-US"/>
          </w:rPr>
          <w:t xml:space="preserve">The function of the </w:t>
        </w:r>
        <w:r>
          <w:rPr>
            <w:i/>
            <w:lang w:val="en-US"/>
          </w:rPr>
          <w:t>SensorHandler</w:t>
        </w:r>
        <w:r w:rsidRPr="004A7D6C">
          <w:rPr>
            <w:lang w:val="en-US"/>
            <w:rPrChange w:id="39227" w:author="Morten Lerstad Solli" w:date="2017-11-29T15:05:00Z">
              <w:rPr>
                <w:highlight w:val="yellow"/>
                <w:lang w:val="en-US"/>
              </w:rPr>
            </w:rPrChange>
          </w:rPr>
          <w:t xml:space="preserve"> is </w:t>
        </w:r>
        <w:r w:rsidRPr="004A7D6C">
          <w:rPr>
            <w:lang w:val="en-US"/>
          </w:rPr>
          <w:t>to store the sensor variables from the RFID sensor and IR sensor in sub classes.</w:t>
        </w:r>
        <w:r w:rsidRPr="004A7D6C">
          <w:rPr>
            <w:lang w:val="en-US"/>
            <w:rPrChange w:id="39228" w:author="Morten Lerstad Solli" w:date="2017-11-29T15:05:00Z">
              <w:rPr>
                <w:highlight w:val="yellow"/>
                <w:lang w:val="en-US"/>
              </w:rPr>
            </w:rPrChange>
          </w:rPr>
          <w:t xml:space="preserve"> </w:t>
        </w:r>
      </w:ins>
    </w:p>
    <w:p w14:paraId="5323BF3D" w14:textId="5DF634AE" w:rsidR="004A7D6C" w:rsidRPr="004A7D6C" w:rsidRDefault="004A7D6C">
      <w:pPr>
        <w:jc w:val="both"/>
        <w:rPr>
          <w:ins w:id="39229" w:author="Morten Lerstad Solli" w:date="2017-11-29T15:05:00Z"/>
          <w:lang w:val="en-US"/>
          <w:rPrChange w:id="39230" w:author="Morten Lerstad Solli" w:date="2017-11-29T15:05:00Z">
            <w:rPr>
              <w:ins w:id="39231" w:author="Morten Lerstad Solli" w:date="2017-11-29T15:05:00Z"/>
              <w:highlight w:val="yellow"/>
              <w:lang w:val="en-US"/>
            </w:rPr>
          </w:rPrChange>
        </w:rPr>
      </w:pPr>
      <w:ins w:id="39232" w:author="Morten Lerstad Solli" w:date="2017-11-29T15:05:00Z">
        <w:r w:rsidRPr="004A7D6C">
          <w:rPr>
            <w:lang w:val="en-US"/>
            <w:rPrChange w:id="39233" w:author="Morten Lerstad Solli" w:date="2017-11-29T15:05:00Z">
              <w:rPr>
                <w:highlight w:val="yellow"/>
                <w:lang w:val="en-US"/>
              </w:rPr>
            </w:rPrChange>
          </w:rPr>
          <w:t>It contains synchronized methods to make sure that the threads reading</w:t>
        </w:r>
      </w:ins>
      <w:ins w:id="39234" w:author="Morten Lerstad Solli" w:date="2017-11-29T15:06:00Z">
        <w:r>
          <w:rPr>
            <w:lang w:val="en-US"/>
          </w:rPr>
          <w:t xml:space="preserve"> from</w:t>
        </w:r>
      </w:ins>
      <w:ins w:id="39235" w:author="Morten Lerstad Solli" w:date="2017-11-29T15:05:00Z">
        <w:r w:rsidRPr="004A7D6C">
          <w:rPr>
            <w:lang w:val="en-US"/>
            <w:rPrChange w:id="39236" w:author="Morten Lerstad Solli" w:date="2017-11-29T15:05:00Z">
              <w:rPr>
                <w:highlight w:val="yellow"/>
                <w:lang w:val="en-US"/>
              </w:rPr>
            </w:rPrChange>
          </w:rPr>
          <w:t xml:space="preserve"> and writing to the object </w:t>
        </w:r>
      </w:ins>
      <w:ins w:id="39237" w:author="Morten Lerstad Solli" w:date="2017-11-29T15:06:00Z">
        <w:r w:rsidRPr="004A7D6C">
          <w:rPr>
            <w:lang w:val="en-US"/>
          </w:rPr>
          <w:t>can</w:t>
        </w:r>
        <w:r>
          <w:rPr>
            <w:lang w:val="en-US"/>
          </w:rPr>
          <w:t>’t</w:t>
        </w:r>
      </w:ins>
      <w:ins w:id="39238" w:author="Morten Lerstad Solli" w:date="2017-11-29T15:05:00Z">
        <w:r w:rsidRPr="004A7D6C">
          <w:rPr>
            <w:lang w:val="en-US"/>
            <w:rPrChange w:id="39239" w:author="Morten Lerstad Solli" w:date="2017-11-29T15:05:00Z">
              <w:rPr>
                <w:highlight w:val="yellow"/>
                <w:lang w:val="en-US"/>
              </w:rPr>
            </w:rPrChange>
          </w:rPr>
          <w:t xml:space="preserve"> interact with it at the same time, making it a mutual excluding object. This is done to not get corrupt data when reading from the object. It also contains an event to notify the reader when new RFID data is received.</w:t>
        </w:r>
      </w:ins>
    </w:p>
    <w:p w14:paraId="1D6C5BFB" w14:textId="77777777" w:rsidR="004A7D6C" w:rsidRPr="00054C39" w:rsidRDefault="004A7D6C" w:rsidP="004A7D6C">
      <w:pPr>
        <w:jc w:val="both"/>
        <w:rPr>
          <w:ins w:id="39240" w:author="Morten Lerstad Solli" w:date="2017-11-29T15:05:00Z"/>
          <w:lang w:val="en-US"/>
        </w:rPr>
      </w:pPr>
      <w:ins w:id="39241" w:author="Morten Lerstad Solli" w:date="2017-11-29T15:05:00Z">
        <w:r w:rsidRPr="004A7D6C">
          <w:rPr>
            <w:lang w:val="en-US"/>
            <w:rPrChange w:id="39242" w:author="Morten Lerstad Solli" w:date="2017-11-29T15:05:00Z">
              <w:rPr>
                <w:highlight w:val="yellow"/>
                <w:lang w:val="en-US"/>
              </w:rPr>
            </w:rPrChange>
          </w:rPr>
          <w:t xml:space="preserve">This handler is meant to get sensor data from the </w:t>
        </w:r>
        <w:r w:rsidRPr="004A7D6C">
          <w:rPr>
            <w:i/>
            <w:lang w:val="en-US"/>
            <w:rPrChange w:id="39243" w:author="Morten Lerstad Solli" w:date="2017-11-29T15:05:00Z">
              <w:rPr>
                <w:i/>
                <w:highlight w:val="yellow"/>
                <w:lang w:val="en-US"/>
              </w:rPr>
            </w:rPrChange>
          </w:rPr>
          <w:t>InputHandler</w:t>
        </w:r>
        <w:r w:rsidRPr="004A7D6C">
          <w:rPr>
            <w:lang w:val="en-US"/>
            <w:rPrChange w:id="39244" w:author="Morten Lerstad Solli" w:date="2017-11-29T15:05:00Z">
              <w:rPr>
                <w:highlight w:val="yellow"/>
                <w:lang w:val="en-US"/>
              </w:rPr>
            </w:rPrChange>
          </w:rPr>
          <w:t xml:space="preserve"> and the </w:t>
        </w:r>
        <w:r w:rsidRPr="004A7D6C">
          <w:rPr>
            <w:i/>
            <w:lang w:val="en-US"/>
            <w:rPrChange w:id="39245" w:author="Morten Lerstad Solli" w:date="2017-11-29T15:05:00Z">
              <w:rPr>
                <w:i/>
                <w:highlight w:val="yellow"/>
                <w:lang w:val="en-US"/>
              </w:rPr>
            </w:rPrChange>
          </w:rPr>
          <w:t xml:space="preserve">MovementHandler </w:t>
        </w:r>
        <w:r w:rsidRPr="004A7D6C">
          <w:rPr>
            <w:lang w:val="en-US"/>
            <w:rPrChange w:id="39246" w:author="Morten Lerstad Solli" w:date="2017-11-29T15:05:00Z">
              <w:rPr>
                <w:highlight w:val="yellow"/>
                <w:lang w:val="en-US"/>
              </w:rPr>
            </w:rPrChange>
          </w:rPr>
          <w:t>is supposed to retrieve it.</w:t>
        </w:r>
      </w:ins>
    </w:p>
    <w:p w14:paraId="44A6DA8C" w14:textId="34C8AAE4" w:rsidR="000F2FC9" w:rsidRPr="00893504" w:rsidRDefault="000F2FC9">
      <w:pPr>
        <w:pStyle w:val="Brdtekst"/>
        <w:jc w:val="both"/>
        <w:rPr>
          <w:del w:id="39247" w:author="Morten Lerstad Solli" w:date="2017-11-27T14:04:00Z"/>
          <w:highlight w:val="yellow"/>
          <w:lang w:val="en-US"/>
          <w:rPrChange w:id="39248" w:author="Morten Lerstad Solli" w:date="2017-11-29T14:59:00Z">
            <w:rPr>
              <w:del w:id="39249" w:author="Morten Lerstad Solli" w:date="2017-11-27T14:04:00Z"/>
              <w:lang w:val="en-US"/>
            </w:rPr>
          </w:rPrChange>
        </w:rPr>
        <w:pPrChange w:id="39250" w:author="Oscar Herman Kise" w:date="2017-11-29T14:24:00Z">
          <w:pPr>
            <w:pStyle w:val="Brdtekst"/>
          </w:pPr>
        </w:pPrChange>
      </w:pPr>
    </w:p>
    <w:p w14:paraId="3FDA8F6C" w14:textId="30668948" w:rsidR="00F1190C" w:rsidRPr="00B7686C" w:rsidRDefault="00E15BAB">
      <w:pPr>
        <w:jc w:val="both"/>
        <w:rPr>
          <w:ins w:id="39251" w:author="Ole-Martin Hanstveit" w:date="2017-11-23T10:47:00Z"/>
          <w:del w:id="39252" w:author="Morten Lerstad Solli" w:date="2017-11-23T15:05:00Z"/>
          <w:lang w:val="en-US"/>
          <w:rPrChange w:id="39253" w:author="Morten Lerstad Solli" w:date="2017-11-29T12:21:00Z">
            <w:rPr>
              <w:ins w:id="39254" w:author="Ole-Martin Hanstveit" w:date="2017-11-23T10:47:00Z"/>
              <w:del w:id="39255" w:author="Morten Lerstad Solli" w:date="2017-11-23T15:05:00Z"/>
            </w:rPr>
          </w:rPrChange>
        </w:rPr>
        <w:pPrChange w:id="39256" w:author="Oscar Herman Kise" w:date="2017-11-29T14:24:00Z">
          <w:pPr/>
        </w:pPrChange>
      </w:pPr>
      <w:ins w:id="39257" w:author="Oscar Herman Kise" w:date="2017-11-29T14:28:00Z">
        <w:del w:id="39258" w:author="Morten Lerstad Solli" w:date="2017-11-29T15:06:00Z">
          <w:r w:rsidRPr="00893504" w:rsidDel="004A7D6C">
            <w:rPr>
              <w:highlight w:val="yellow"/>
              <w:lang w:val="en-US"/>
              <w:rPrChange w:id="39259" w:author="Morten Lerstad Solli" w:date="2017-11-29T14:58:00Z">
                <w:rPr>
                  <w:lang w:val="en-US"/>
                </w:rPr>
              </w:rPrChange>
            </w:rPr>
            <w:delText>,</w:delText>
          </w:r>
          <w:r w:rsidR="00BD547B" w:rsidRPr="00893504" w:rsidDel="004A7D6C">
            <w:rPr>
              <w:highlight w:val="yellow"/>
              <w:lang w:val="en-US"/>
              <w:rPrChange w:id="39260" w:author="Morten Lerstad Solli" w:date="2017-11-29T14:58:00Z">
                <w:rPr>
                  <w:lang w:val="en-US"/>
                </w:rPr>
              </w:rPrChange>
            </w:rPr>
            <w:delText>m</w:delText>
          </w:r>
        </w:del>
      </w:ins>
      <w:ins w:id="39261" w:author="Oscar Herman Kise" w:date="2017-11-29T14:31:00Z">
        <w:del w:id="39262" w:author="Morten Lerstad Solli" w:date="2017-11-29T15:06:00Z">
          <w:r w:rsidR="006735A9" w:rsidRPr="00893504" w:rsidDel="004A7D6C">
            <w:rPr>
              <w:i/>
              <w:highlight w:val="yellow"/>
              <w:lang w:val="en-US"/>
              <w:rPrChange w:id="39263" w:author="Morten Lerstad Solli" w:date="2017-11-29T14:58:00Z">
                <w:rPr>
                  <w:i/>
                  <w:lang w:val="en-US"/>
                </w:rPr>
              </w:rPrChange>
            </w:rPr>
            <w:delText>e</w:delText>
          </w:r>
        </w:del>
      </w:ins>
    </w:p>
    <w:p w14:paraId="523903F8" w14:textId="25A3906E" w:rsidR="00F1190C" w:rsidRPr="00B7686C" w:rsidRDefault="00F1190C">
      <w:pPr>
        <w:jc w:val="both"/>
        <w:rPr>
          <w:ins w:id="39264" w:author="Ole-Martin Hanstveit" w:date="2017-11-23T10:47:00Z"/>
          <w:del w:id="39265" w:author="Morten Lerstad Solli" w:date="2017-11-23T15:05:00Z"/>
          <w:lang w:val="en-US"/>
          <w:rPrChange w:id="39266" w:author="Morten Lerstad Solli" w:date="2017-11-29T12:21:00Z">
            <w:rPr>
              <w:ins w:id="39267" w:author="Ole-Martin Hanstveit" w:date="2017-11-23T10:47:00Z"/>
              <w:del w:id="39268" w:author="Morten Lerstad Solli" w:date="2017-11-23T15:05:00Z"/>
            </w:rPr>
          </w:rPrChange>
        </w:rPr>
        <w:pPrChange w:id="39269" w:author="Oscar Herman Kise" w:date="2017-11-29T14:24:00Z">
          <w:pPr/>
        </w:pPrChange>
      </w:pPr>
    </w:p>
    <w:p w14:paraId="0EE89099" w14:textId="77777777" w:rsidR="00F1190C" w:rsidRPr="00B7686C" w:rsidRDefault="00F1190C">
      <w:pPr>
        <w:jc w:val="both"/>
        <w:rPr>
          <w:ins w:id="39270" w:author="Ole-Martin Hanstveit" w:date="2017-11-23T10:47:00Z"/>
          <w:del w:id="39271" w:author="Morten Lerstad Solli" w:date="2017-11-23T15:05:00Z"/>
          <w:lang w:val="en-US"/>
          <w:rPrChange w:id="39272" w:author="Morten Lerstad Solli" w:date="2017-11-29T12:21:00Z">
            <w:rPr>
              <w:ins w:id="39273" w:author="Ole-Martin Hanstveit" w:date="2017-11-23T10:47:00Z"/>
              <w:del w:id="39274" w:author="Morten Lerstad Solli" w:date="2017-11-23T15:05:00Z"/>
            </w:rPr>
          </w:rPrChange>
        </w:rPr>
        <w:pPrChange w:id="39275" w:author="Oscar Herman Kise" w:date="2017-11-29T14:24:00Z">
          <w:pPr/>
        </w:pPrChange>
      </w:pPr>
    </w:p>
    <w:p w14:paraId="39632B0B" w14:textId="762A9780" w:rsidR="00F1190C" w:rsidRPr="00B7686C" w:rsidRDefault="00F1190C">
      <w:pPr>
        <w:jc w:val="both"/>
        <w:rPr>
          <w:ins w:id="39276" w:author="Ole-Martin Hanstveit" w:date="2017-11-23T10:47:00Z"/>
          <w:del w:id="39277" w:author="Morten Lerstad Solli" w:date="2017-11-23T15:05:00Z"/>
          <w:lang w:val="en-US"/>
          <w:rPrChange w:id="39278" w:author="Morten Lerstad Solli" w:date="2017-11-29T12:21:00Z">
            <w:rPr>
              <w:ins w:id="39279" w:author="Ole-Martin Hanstveit" w:date="2017-11-23T10:47:00Z"/>
              <w:del w:id="39280" w:author="Morten Lerstad Solli" w:date="2017-11-23T15:05:00Z"/>
            </w:rPr>
          </w:rPrChange>
        </w:rPr>
        <w:pPrChange w:id="39281" w:author="Oscar Herman Kise" w:date="2017-11-29T14:24:00Z">
          <w:pPr/>
        </w:pPrChange>
      </w:pPr>
    </w:p>
    <w:p w14:paraId="5B02F9AB" w14:textId="77777777" w:rsidR="00F1190C" w:rsidRPr="00B7686C" w:rsidRDefault="00F1190C">
      <w:pPr>
        <w:jc w:val="both"/>
        <w:rPr>
          <w:lang w:val="en-US"/>
          <w:rPrChange w:id="39282" w:author="Morten Lerstad Solli" w:date="2017-11-29T12:21:00Z">
            <w:rPr/>
          </w:rPrChange>
        </w:rPr>
        <w:pPrChange w:id="39283" w:author="Oscar Herman Kise" w:date="2017-11-29T14:24:00Z">
          <w:pPr>
            <w:pStyle w:val="Brdtekst"/>
          </w:pPr>
        </w:pPrChange>
      </w:pPr>
    </w:p>
    <w:p w14:paraId="3E636219" w14:textId="77777777" w:rsidR="008B6289" w:rsidRPr="00B7686C" w:rsidRDefault="008B6289">
      <w:pPr>
        <w:pStyle w:val="Overskrift3"/>
        <w:jc w:val="both"/>
        <w:rPr>
          <w:ins w:id="39284" w:author="Morten Lerstad Solli" w:date="2017-11-23T11:39:00Z"/>
          <w:lang w:val="en-US"/>
        </w:rPr>
        <w:pPrChange w:id="39285" w:author="Oscar Herman Kise" w:date="2017-11-29T14:24:00Z">
          <w:pPr>
            <w:pStyle w:val="Overskrift3"/>
          </w:pPr>
        </w:pPrChange>
      </w:pPr>
      <w:bookmarkStart w:id="39286" w:name="_Toc499197484"/>
      <w:bookmarkStart w:id="39287" w:name="_Toc499231074"/>
      <w:bookmarkStart w:id="39288" w:name="_Toc499394320"/>
      <w:bookmarkStart w:id="39289" w:name="_Toc499485480"/>
      <w:bookmarkStart w:id="39290" w:name="_Toc499485890"/>
      <w:bookmarkStart w:id="39291" w:name="_Toc499485980"/>
      <w:bookmarkStart w:id="39292" w:name="_Toc499500689"/>
      <w:bookmarkStart w:id="39293" w:name="_Toc499567487"/>
      <w:bookmarkStart w:id="39294" w:name="_Toc499568152"/>
      <w:bookmarkStart w:id="39295" w:name="_Toc499584526"/>
      <w:bookmarkStart w:id="39296" w:name="_Toc499584860"/>
      <w:bookmarkStart w:id="39297" w:name="_Toc499631453"/>
      <w:bookmarkStart w:id="39298" w:name="_Toc499646517"/>
      <w:bookmarkStart w:id="39299" w:name="_Toc499654730"/>
      <w:bookmarkStart w:id="39300" w:name="_Toc499722807"/>
      <w:bookmarkStart w:id="39301" w:name="_Toc499733340"/>
      <w:bookmarkStart w:id="39302" w:name="_Toc499737849"/>
      <w:bookmarkStart w:id="39303" w:name="_Toc499750766"/>
      <w:bookmarkStart w:id="39304" w:name="_Toc499754122"/>
      <w:bookmarkStart w:id="39305" w:name="_Toc499757907"/>
      <w:bookmarkStart w:id="39306" w:name="_Toc499757595"/>
      <w:bookmarkStart w:id="39307" w:name="_Toc499806194"/>
      <w:bookmarkStart w:id="39308" w:name="_Toc499829178"/>
      <w:bookmarkStart w:id="39309" w:name="_Toc499830144"/>
      <w:bookmarkStart w:id="39310" w:name="_Toc499835808"/>
      <w:bookmarkStart w:id="39311" w:name="_Toc499843430"/>
      <w:moveToRangeStart w:id="39312" w:author="Morten Lerstad Solli" w:date="2017-11-23T10:46:00Z" w:name="move499197310"/>
      <w:moveTo w:id="39313" w:author="Morten Lerstad Solli" w:date="2017-11-23T10:46:00Z">
        <w:r w:rsidRPr="00B7686C">
          <w:rPr>
            <w:lang w:val="en-US"/>
          </w:rPr>
          <w:t>Arduino</w:t>
        </w:r>
      </w:moveTo>
      <w:bookmarkEnd w:id="39286"/>
      <w:bookmarkEnd w:id="39287"/>
      <w:bookmarkEnd w:id="39288"/>
      <w:bookmarkEnd w:id="39289"/>
      <w:bookmarkEnd w:id="39290"/>
      <w:bookmarkEnd w:id="39291"/>
      <w:bookmarkEnd w:id="39292"/>
      <w:bookmarkEnd w:id="39293"/>
      <w:bookmarkEnd w:id="39294"/>
      <w:bookmarkEnd w:id="39295"/>
      <w:bookmarkEnd w:id="39296"/>
      <w:bookmarkEnd w:id="39297"/>
      <w:bookmarkEnd w:id="39298"/>
      <w:bookmarkEnd w:id="39299"/>
      <w:bookmarkEnd w:id="39300"/>
      <w:bookmarkEnd w:id="39301"/>
      <w:bookmarkEnd w:id="39302"/>
      <w:bookmarkEnd w:id="39303"/>
      <w:bookmarkEnd w:id="39304"/>
      <w:bookmarkEnd w:id="39305"/>
      <w:bookmarkEnd w:id="39306"/>
      <w:bookmarkEnd w:id="39307"/>
      <w:bookmarkEnd w:id="39308"/>
      <w:bookmarkEnd w:id="39309"/>
      <w:bookmarkEnd w:id="39310"/>
      <w:bookmarkEnd w:id="39311"/>
    </w:p>
    <w:p w14:paraId="4C25C790" w14:textId="4C346798" w:rsidR="00DE28DD" w:rsidRPr="00B7686C" w:rsidRDefault="00390E98">
      <w:pPr>
        <w:pStyle w:val="Brdtekst"/>
        <w:jc w:val="both"/>
        <w:rPr>
          <w:ins w:id="39314" w:author="Morten Lerstad Solli" w:date="2017-11-23T13:22:00Z"/>
          <w:lang w:val="en-US"/>
        </w:rPr>
        <w:pPrChange w:id="39315" w:author="Oscar Herman Kise" w:date="2017-11-29T14:24:00Z">
          <w:pPr>
            <w:pStyle w:val="Brdtekst"/>
          </w:pPr>
        </w:pPrChange>
      </w:pPr>
      <w:ins w:id="39316" w:author="Morten Lerstad Solli" w:date="2017-11-23T12:21:00Z">
        <w:r w:rsidRPr="00B7686C">
          <w:rPr>
            <w:lang w:val="en-US"/>
          </w:rPr>
          <w:t xml:space="preserve">The Arduino is </w:t>
        </w:r>
      </w:ins>
      <w:ins w:id="39317" w:author="Morten Lerstad Solli" w:date="2017-11-23T12:22:00Z">
        <w:r w:rsidR="001C2C67" w:rsidRPr="00B7686C">
          <w:rPr>
            <w:lang w:val="en-US"/>
          </w:rPr>
          <w:t>used as a</w:t>
        </w:r>
      </w:ins>
      <w:ins w:id="39318" w:author="Morten Lerstad Solli" w:date="2017-11-23T12:38:00Z">
        <w:r w:rsidR="00A830B1" w:rsidRPr="00B7686C">
          <w:rPr>
            <w:lang w:val="en-US"/>
          </w:rPr>
          <w:t>n</w:t>
        </w:r>
      </w:ins>
      <w:ins w:id="39319" w:author="Morten Lerstad Solli" w:date="2017-11-23T12:22:00Z">
        <w:r w:rsidR="005A2F58" w:rsidRPr="00B7686C">
          <w:rPr>
            <w:lang w:val="en-US"/>
          </w:rPr>
          <w:t xml:space="preserve"> input/output device</w:t>
        </w:r>
      </w:ins>
      <w:ins w:id="39320" w:author="Morten Lerstad Solli" w:date="2017-11-23T12:23:00Z">
        <w:r w:rsidR="005A2F58" w:rsidRPr="00B7686C">
          <w:rPr>
            <w:lang w:val="en-US"/>
          </w:rPr>
          <w:t xml:space="preserve">. Setting motor speed </w:t>
        </w:r>
      </w:ins>
      <w:ins w:id="39321" w:author="Morten Lerstad Solli" w:date="2017-11-23T12:31:00Z">
        <w:r w:rsidR="00403A76" w:rsidRPr="00B7686C">
          <w:rPr>
            <w:lang w:val="en-US"/>
          </w:rPr>
          <w:t>and direction, servo position,</w:t>
        </w:r>
      </w:ins>
      <w:ins w:id="39322" w:author="Morten Lerstad Solli" w:date="2017-11-29T15:10:00Z">
        <w:r w:rsidR="007F208B">
          <w:rPr>
            <w:lang w:val="en-US"/>
          </w:rPr>
          <w:t xml:space="preserve"> </w:t>
        </w:r>
      </w:ins>
      <w:ins w:id="39323" w:author="Morten Lerstad Solli" w:date="2017-11-29T15:09:00Z">
        <w:r w:rsidR="005A3108">
          <w:rPr>
            <w:lang w:val="en-US"/>
          </w:rPr>
          <w:t>and</w:t>
        </w:r>
      </w:ins>
      <w:ins w:id="39324" w:author="Morten Lerstad Solli" w:date="2017-11-23T12:31:00Z">
        <w:r w:rsidR="00403A76" w:rsidRPr="00B7686C">
          <w:rPr>
            <w:lang w:val="en-US"/>
          </w:rPr>
          <w:t xml:space="preserve"> reading sensor data</w:t>
        </w:r>
        <w:r w:rsidR="0004787A" w:rsidRPr="005A3108">
          <w:rPr>
            <w:lang w:val="en-US"/>
          </w:rPr>
          <w:t>.</w:t>
        </w:r>
      </w:ins>
      <w:ins w:id="39325" w:author="Morten Lerstad Solli" w:date="2017-11-23T12:39:00Z">
        <w:r w:rsidR="00F94C42" w:rsidRPr="00B7686C">
          <w:rPr>
            <w:lang w:val="en-US"/>
          </w:rPr>
          <w:t xml:space="preserve"> To do this</w:t>
        </w:r>
      </w:ins>
      <w:ins w:id="39326" w:author="Oscar Herman Kise" w:date="2017-11-29T14:37:00Z">
        <w:r w:rsidR="00846046">
          <w:rPr>
            <w:lang w:val="en-US"/>
          </w:rPr>
          <w:t>,</w:t>
        </w:r>
      </w:ins>
      <w:ins w:id="39327" w:author="Morten Lerstad Solli" w:date="2017-11-23T12:39:00Z">
        <w:r w:rsidR="00F94C42" w:rsidRPr="00B7686C">
          <w:rPr>
            <w:lang w:val="en-US"/>
          </w:rPr>
          <w:t xml:space="preserve"> the Arduino also </w:t>
        </w:r>
      </w:ins>
      <w:ins w:id="39328" w:author="Morten Lerstad Solli" w:date="2017-11-23T12:40:00Z">
        <w:r w:rsidR="00656E1D" w:rsidRPr="00B7686C">
          <w:rPr>
            <w:lang w:val="en-US"/>
          </w:rPr>
          <w:t>need</w:t>
        </w:r>
      </w:ins>
      <w:ins w:id="39329" w:author="Morten Lerstad Solli" w:date="2017-11-23T13:19:00Z">
        <w:r w:rsidR="00114B07" w:rsidRPr="00B7686C">
          <w:rPr>
            <w:lang w:val="en-US"/>
          </w:rPr>
          <w:t>s</w:t>
        </w:r>
      </w:ins>
      <w:ins w:id="39330" w:author="Morten Lerstad Solli" w:date="2017-11-23T12:39:00Z">
        <w:r w:rsidR="00F94C42" w:rsidRPr="00B7686C">
          <w:rPr>
            <w:lang w:val="en-US"/>
          </w:rPr>
          <w:t xml:space="preserve"> </w:t>
        </w:r>
      </w:ins>
      <w:ins w:id="39331" w:author="Morten Lerstad Solli" w:date="2017-11-23T12:40:00Z">
        <w:r w:rsidR="00656E1D" w:rsidRPr="00B7686C">
          <w:rPr>
            <w:lang w:val="en-US"/>
          </w:rPr>
          <w:t>to</w:t>
        </w:r>
      </w:ins>
      <w:ins w:id="39332" w:author="Oscar Herman Kise" w:date="2017-11-29T14:37:00Z">
        <w:r w:rsidR="00846046">
          <w:rPr>
            <w:lang w:val="en-US"/>
          </w:rPr>
          <w:t xml:space="preserve"> send and</w:t>
        </w:r>
      </w:ins>
      <w:ins w:id="39333" w:author="Morten Lerstad Solli" w:date="2017-11-23T12:40:00Z">
        <w:r w:rsidR="00656E1D" w:rsidRPr="00B7686C">
          <w:rPr>
            <w:lang w:val="en-US"/>
          </w:rPr>
          <w:t xml:space="preserve"> receive </w:t>
        </w:r>
      </w:ins>
      <w:ins w:id="39334" w:author="Morten Lerstad Solli" w:date="2017-11-23T13:19:00Z">
        <w:r w:rsidR="00114B07" w:rsidRPr="00B7686C">
          <w:rPr>
            <w:lang w:val="en-US"/>
          </w:rPr>
          <w:t xml:space="preserve">data </w:t>
        </w:r>
        <w:del w:id="39335" w:author="Oscar Herman Kise" w:date="2017-11-29T14:37:00Z">
          <w:r w:rsidR="00114B07" w:rsidRPr="00B7686C" w:rsidDel="00846046">
            <w:rPr>
              <w:lang w:val="en-US"/>
            </w:rPr>
            <w:delText>from</w:delText>
          </w:r>
        </w:del>
      </w:ins>
      <w:ins w:id="39336" w:author="Oscar Herman Kise" w:date="2017-11-29T14:37:00Z">
        <w:r w:rsidR="00846046">
          <w:rPr>
            <w:lang w:val="en-US"/>
          </w:rPr>
          <w:t>with</w:t>
        </w:r>
      </w:ins>
      <w:ins w:id="39337" w:author="Morten Lerstad Solli" w:date="2017-11-23T13:19:00Z">
        <w:r w:rsidR="00114B07" w:rsidRPr="00B7686C">
          <w:rPr>
            <w:lang w:val="en-US"/>
          </w:rPr>
          <w:t xml:space="preserve"> the Java progra</w:t>
        </w:r>
      </w:ins>
      <w:ins w:id="39338" w:author="Oscar Herman Kise" w:date="2017-11-29T14:37:00Z">
        <w:r w:rsidR="00846046">
          <w:rPr>
            <w:lang w:val="en-US"/>
          </w:rPr>
          <w:t>m.</w:t>
        </w:r>
      </w:ins>
      <w:ins w:id="39339" w:author="Morten Lerstad Solli" w:date="2017-11-23T13:19:00Z">
        <w:del w:id="39340" w:author="Oscar Herman Kise" w:date="2017-11-29T14:37:00Z">
          <w:r w:rsidR="00114B07" w:rsidRPr="00B7686C" w:rsidDel="00846046">
            <w:rPr>
              <w:lang w:val="en-US"/>
            </w:rPr>
            <w:delText>m</w:delText>
          </w:r>
        </w:del>
      </w:ins>
      <w:ins w:id="39341" w:author="Morten Lerstad Solli" w:date="2017-11-23T14:03:00Z">
        <w:del w:id="39342" w:author="Oscar Herman Kise" w:date="2017-11-29T14:37:00Z">
          <w:r w:rsidR="00A15289" w:rsidRPr="00B7686C" w:rsidDel="00846046">
            <w:rPr>
              <w:lang w:val="en-US"/>
            </w:rPr>
            <w:delText xml:space="preserve"> and send</w:delText>
          </w:r>
        </w:del>
      </w:ins>
      <w:ins w:id="39343" w:author="Morten Lerstad Solli" w:date="2017-11-23T13:19:00Z">
        <w:del w:id="39344" w:author="Oscar Herman Kise" w:date="2017-11-29T14:37:00Z">
          <w:r w:rsidR="00114B07" w:rsidRPr="00B7686C" w:rsidDel="00846046">
            <w:rPr>
              <w:lang w:val="en-US"/>
            </w:rPr>
            <w:delText>.</w:delText>
          </w:r>
        </w:del>
      </w:ins>
    </w:p>
    <w:p w14:paraId="1C6E8169" w14:textId="7502A6A5" w:rsidR="000C4FBE" w:rsidRPr="00B7686C" w:rsidRDefault="00856EAA">
      <w:pPr>
        <w:pStyle w:val="Brdtekst"/>
        <w:jc w:val="both"/>
        <w:rPr>
          <w:ins w:id="39345" w:author="Morten Lerstad Solli" w:date="2017-11-23T14:43:00Z"/>
          <w:lang w:val="en-US"/>
        </w:rPr>
        <w:pPrChange w:id="39346" w:author="Oscar Herman Kise" w:date="2017-11-29T14:24:00Z">
          <w:pPr>
            <w:pStyle w:val="Brdtekst"/>
          </w:pPr>
        </w:pPrChange>
      </w:pPr>
      <w:ins w:id="39347" w:author="Morten Lerstad Solli" w:date="2017-11-23T14:06:00Z">
        <w:r w:rsidRPr="00B7686C">
          <w:rPr>
            <w:lang w:val="en-US"/>
          </w:rPr>
          <w:t>Incoming data</w:t>
        </w:r>
      </w:ins>
      <w:ins w:id="39348" w:author="Morten Lerstad Solli" w:date="2017-11-23T14:08:00Z">
        <w:r w:rsidR="004003E5" w:rsidRPr="00B7686C">
          <w:rPr>
            <w:lang w:val="en-US"/>
          </w:rPr>
          <w:t xml:space="preserve"> strings</w:t>
        </w:r>
      </w:ins>
      <w:ins w:id="39349" w:author="Morten Lerstad Solli" w:date="2017-11-23T14:06:00Z">
        <w:r w:rsidRPr="00B7686C">
          <w:rPr>
            <w:lang w:val="en-US"/>
          </w:rPr>
          <w:t xml:space="preserve"> </w:t>
        </w:r>
      </w:ins>
      <w:ins w:id="39350" w:author="Morten Lerstad Solli" w:date="2017-11-23T14:08:00Z">
        <w:r w:rsidR="004003E5" w:rsidRPr="00B7686C">
          <w:rPr>
            <w:lang w:val="en-US"/>
          </w:rPr>
          <w:t>are</w:t>
        </w:r>
      </w:ins>
      <w:ins w:id="39351" w:author="Morten Lerstad Solli" w:date="2017-11-23T14:06:00Z">
        <w:r w:rsidRPr="00B7686C">
          <w:rPr>
            <w:lang w:val="en-US"/>
          </w:rPr>
          <w:t xml:space="preserve"> received</w:t>
        </w:r>
      </w:ins>
      <w:ins w:id="39352" w:author="Morten Lerstad Solli" w:date="2017-11-23T14:08:00Z">
        <w:r w:rsidR="004003E5" w:rsidRPr="00B7686C">
          <w:rPr>
            <w:lang w:val="en-US"/>
          </w:rPr>
          <w:t xml:space="preserve"> from the USB port and </w:t>
        </w:r>
      </w:ins>
      <w:ins w:id="39353" w:author="Morten Lerstad Solli" w:date="2017-11-23T14:09:00Z">
        <w:r w:rsidR="00E3463F" w:rsidRPr="00B7686C">
          <w:rPr>
            <w:lang w:val="en-US"/>
          </w:rPr>
          <w:t>separated into substrings</w:t>
        </w:r>
      </w:ins>
      <w:ins w:id="39354" w:author="Morten Lerstad Solli" w:date="2017-11-23T14:10:00Z">
        <w:r w:rsidR="00DD6098" w:rsidRPr="00B7686C">
          <w:rPr>
            <w:lang w:val="en-US"/>
          </w:rPr>
          <w:t>. This is</w:t>
        </w:r>
      </w:ins>
      <w:ins w:id="39355" w:author="Oscar Herman Kise" w:date="2017-11-24T13:05:00Z">
        <w:r w:rsidR="00F07429" w:rsidRPr="00B7686C">
          <w:rPr>
            <w:lang w:val="en-US"/>
          </w:rPr>
          <w:t xml:space="preserve"> done</w:t>
        </w:r>
      </w:ins>
      <w:ins w:id="39356" w:author="Morten Lerstad Solli" w:date="2017-11-23T14:10:00Z">
        <w:del w:id="39357" w:author="Oscar Herman Kise" w:date="2017-11-24T13:05:00Z">
          <w:r w:rsidR="00DD6098" w:rsidRPr="00B7686C" w:rsidDel="004D72BB">
            <w:rPr>
              <w:lang w:val="en-US"/>
            </w:rPr>
            <w:delText xml:space="preserve"> done</w:delText>
          </w:r>
        </w:del>
        <w:del w:id="39358" w:author="Oscar Herman Kise" w:date="2017-11-23T20:03:00Z">
          <w:r w:rsidR="00DD6098" w:rsidRPr="00B7686C" w:rsidDel="006626A3">
            <w:rPr>
              <w:lang w:val="en-US"/>
            </w:rPr>
            <w:delText xml:space="preserve"> v</w:delText>
          </w:r>
        </w:del>
        <w:del w:id="39359" w:author="Oscar Herman Kise" w:date="2017-11-23T20:02:00Z">
          <w:r w:rsidR="00DD6098" w:rsidRPr="00B7686C" w:rsidDel="006626A3">
            <w:rPr>
              <w:lang w:val="en-US"/>
            </w:rPr>
            <w:delText>ery</w:delText>
          </w:r>
        </w:del>
        <w:r w:rsidR="00DD6098" w:rsidRPr="00B7686C">
          <w:rPr>
            <w:lang w:val="en-US"/>
          </w:rPr>
          <w:t xml:space="preserve"> similar to</w:t>
        </w:r>
        <w:del w:id="39360" w:author="Oscar Herman Kise" w:date="2017-11-23T20:03:00Z">
          <w:r w:rsidR="00DD6098" w:rsidRPr="00B7686C" w:rsidDel="006626A3">
            <w:rPr>
              <w:lang w:val="en-US"/>
            </w:rPr>
            <w:delText xml:space="preserve"> the</w:delText>
          </w:r>
        </w:del>
        <w:r w:rsidR="00DD6098" w:rsidRPr="00B7686C">
          <w:rPr>
            <w:lang w:val="en-US"/>
          </w:rPr>
          <w:t xml:space="preserve"> what is done in the java program</w:t>
        </w:r>
        <w:r w:rsidR="00376FE2" w:rsidRPr="00B7686C">
          <w:rPr>
            <w:lang w:val="en-US"/>
          </w:rPr>
          <w:t>. A string of 3 parameters is received</w:t>
        </w:r>
      </w:ins>
      <w:ins w:id="39361" w:author="Morten Lerstad Solli" w:date="2017-11-23T14:40:00Z">
        <w:r w:rsidR="00A01A00" w:rsidRPr="00B7686C">
          <w:rPr>
            <w:lang w:val="en-US"/>
          </w:rPr>
          <w:t>,</w:t>
        </w:r>
      </w:ins>
      <w:ins w:id="39362" w:author="Morten Lerstad Solli" w:date="2017-11-23T14:10:00Z">
        <w:r w:rsidR="00376FE2" w:rsidRPr="00B7686C">
          <w:rPr>
            <w:lang w:val="en-US"/>
          </w:rPr>
          <w:t xml:space="preserve"> </w:t>
        </w:r>
      </w:ins>
      <w:ins w:id="39363" w:author="Morten Lerstad Solli" w:date="2017-11-23T14:12:00Z">
        <w:r w:rsidR="00C31498" w:rsidRPr="00B7686C">
          <w:rPr>
            <w:lang w:val="en-US"/>
          </w:rPr>
          <w:t xml:space="preserve">separated </w:t>
        </w:r>
        <w:r w:rsidR="001A3BCA" w:rsidRPr="00B7686C">
          <w:rPr>
            <w:lang w:val="en-US"/>
          </w:rPr>
          <w:t xml:space="preserve">by a forward slash. The first parameter is a word </w:t>
        </w:r>
      </w:ins>
      <w:ins w:id="39364" w:author="Morten Lerstad Solli" w:date="2017-11-23T14:13:00Z">
        <w:r w:rsidR="00D81AD4" w:rsidRPr="00B7686C">
          <w:rPr>
            <w:lang w:val="en-US"/>
          </w:rPr>
          <w:t xml:space="preserve">which is mapped to a switch case, the two next </w:t>
        </w:r>
      </w:ins>
      <w:ins w:id="39365" w:author="Morten Lerstad Solli" w:date="2017-11-23T14:18:00Z">
        <w:r w:rsidR="00AB341E" w:rsidRPr="00B7686C">
          <w:rPr>
            <w:lang w:val="en-US"/>
          </w:rPr>
          <w:t>parameters are variables</w:t>
        </w:r>
      </w:ins>
      <w:ins w:id="39366" w:author="Morten Lerstad Solli" w:date="2017-11-23T14:19:00Z">
        <w:r w:rsidR="00757E7C" w:rsidRPr="00B7686C">
          <w:rPr>
            <w:lang w:val="en-US"/>
          </w:rPr>
          <w:t xml:space="preserve"> which will be used inside the case.</w:t>
        </w:r>
      </w:ins>
      <w:ins w:id="39367" w:author="Morten Lerstad Solli" w:date="2017-11-23T14:43:00Z">
        <w:r w:rsidR="00CB033C" w:rsidRPr="00B7686C">
          <w:rPr>
            <w:lang w:val="en-US"/>
          </w:rPr>
          <w:t xml:space="preserve"> </w:t>
        </w:r>
      </w:ins>
      <w:ins w:id="39368" w:author="Morten Lerstad Solli" w:date="2017-11-23T14:40:00Z">
        <w:r w:rsidR="000C4FBE" w:rsidRPr="00B7686C">
          <w:rPr>
            <w:lang w:val="en-US"/>
          </w:rPr>
          <w:t>Functions for writing to outputs are placed insi</w:t>
        </w:r>
        <w:r w:rsidR="00FB358C" w:rsidRPr="00B7686C">
          <w:rPr>
            <w:lang w:val="en-US"/>
          </w:rPr>
          <w:t>de th</w:t>
        </w:r>
      </w:ins>
      <w:ins w:id="39369" w:author="Morten Lerstad Solli" w:date="2017-11-23T14:41:00Z">
        <w:r w:rsidR="00FB358C" w:rsidRPr="00B7686C">
          <w:rPr>
            <w:lang w:val="en-US"/>
          </w:rPr>
          <w:t>e switch case</w:t>
        </w:r>
      </w:ins>
      <w:ins w:id="39370" w:author="Oscar Herman Kise" w:date="2017-11-29T14:39:00Z">
        <w:r w:rsidR="00AE2198">
          <w:rPr>
            <w:lang w:val="en-US"/>
          </w:rPr>
          <w:t>.</w:t>
        </w:r>
      </w:ins>
      <w:ins w:id="39371" w:author="Morten Lerstad Solli" w:date="2017-11-23T14:41:00Z">
        <w:del w:id="39372" w:author="Oscar Herman Kise" w:date="2017-11-29T14:39:00Z">
          <w:r w:rsidR="00FB358C" w:rsidRPr="00B7686C" w:rsidDel="00AE2198">
            <w:rPr>
              <w:lang w:val="en-US"/>
            </w:rPr>
            <w:delText>,</w:delText>
          </w:r>
        </w:del>
        <w:r w:rsidR="00FB358C" w:rsidRPr="00B7686C">
          <w:rPr>
            <w:lang w:val="en-US"/>
          </w:rPr>
          <w:t xml:space="preserve"> </w:t>
        </w:r>
      </w:ins>
      <w:ins w:id="39373" w:author="Oscar Herman Kise" w:date="2017-11-29T14:39:00Z">
        <w:r w:rsidR="00AE2198">
          <w:rPr>
            <w:lang w:val="en-US"/>
          </w:rPr>
          <w:t>W</w:t>
        </w:r>
      </w:ins>
      <w:ins w:id="39374" w:author="Morten Lerstad Solli" w:date="2017-11-23T14:41:00Z">
        <w:del w:id="39375" w:author="Oscar Herman Kise" w:date="2017-11-29T14:39:00Z">
          <w:r w:rsidR="00FB358C" w:rsidRPr="00B7686C" w:rsidDel="00AE2198">
            <w:rPr>
              <w:lang w:val="en-US"/>
            </w:rPr>
            <w:delText>w</w:delText>
          </w:r>
        </w:del>
        <w:r w:rsidR="00FB358C" w:rsidRPr="00B7686C">
          <w:rPr>
            <w:lang w:val="en-US"/>
          </w:rPr>
          <w:t xml:space="preserve">hen a case is selected it takes in the variables </w:t>
        </w:r>
      </w:ins>
      <w:ins w:id="39376" w:author="Morten Lerstad Solli" w:date="2017-11-23T14:42:00Z">
        <w:r w:rsidR="00E424C8" w:rsidRPr="00B7686C">
          <w:rPr>
            <w:lang w:val="en-US"/>
          </w:rPr>
          <w:t xml:space="preserve">and run the </w:t>
        </w:r>
      </w:ins>
      <w:ins w:id="39377" w:author="Morten Lerstad Solli" w:date="2017-11-23T14:44:00Z">
        <w:r w:rsidR="008B78D3" w:rsidRPr="00B7686C">
          <w:rPr>
            <w:lang w:val="en-US"/>
          </w:rPr>
          <w:t>methods specified in that case.</w:t>
        </w:r>
      </w:ins>
    </w:p>
    <w:p w14:paraId="1D6CEB94" w14:textId="05A418A6" w:rsidR="008B78D3" w:rsidRPr="00B7686C" w:rsidDel="001718B1" w:rsidRDefault="00F335E5">
      <w:pPr>
        <w:pStyle w:val="Brdtekst"/>
        <w:jc w:val="both"/>
        <w:rPr>
          <w:ins w:id="39378" w:author="Morten Lerstad Solli" w:date="2017-11-23T14:43:00Z"/>
          <w:del w:id="39379" w:author="Oscar Herman Kise" w:date="2017-11-29T14:41:00Z"/>
          <w:lang w:val="en-US"/>
        </w:rPr>
        <w:pPrChange w:id="39380" w:author="Oscar Herman Kise" w:date="2017-11-29T14:24:00Z">
          <w:pPr>
            <w:pStyle w:val="Brdtekst"/>
          </w:pPr>
        </w:pPrChange>
      </w:pPr>
      <w:ins w:id="39381" w:author="Morten Lerstad Solli" w:date="2017-11-23T14:45:00Z">
        <w:del w:id="39382" w:author="Oscar Herman Kise" w:date="2017-11-29T14:41:00Z">
          <w:r w:rsidRPr="00B7686C" w:rsidDel="001718B1">
            <w:rPr>
              <w:lang w:val="en-US"/>
            </w:rPr>
            <w:delText xml:space="preserve">Reading sensor data and writing the data to the Java program </w:delText>
          </w:r>
          <w:r w:rsidR="00844EA3" w:rsidRPr="00B7686C" w:rsidDel="001718B1">
            <w:rPr>
              <w:lang w:val="en-US"/>
            </w:rPr>
            <w:delText xml:space="preserve">is also a part of the Arduino program. </w:delText>
          </w:r>
        </w:del>
      </w:ins>
      <w:ins w:id="39383" w:author="Morten Lerstad Solli" w:date="2017-11-23T14:47:00Z">
        <w:del w:id="39384" w:author="Oscar Herman Kise" w:date="2017-11-29T14:41:00Z">
          <w:r w:rsidR="006416BA" w:rsidRPr="00B7686C" w:rsidDel="001718B1">
            <w:rPr>
              <w:lang w:val="en-US"/>
            </w:rPr>
            <w:delText>However</w:delText>
          </w:r>
        </w:del>
      </w:ins>
      <w:ins w:id="39385" w:author="Morten Lerstad Solli" w:date="2017-11-23T14:51:00Z">
        <w:del w:id="39386" w:author="Oscar Herman Kise" w:date="2017-11-29T14:41:00Z">
          <w:r w:rsidR="003217BF" w:rsidRPr="00B7686C" w:rsidDel="001718B1">
            <w:rPr>
              <w:lang w:val="en-US"/>
            </w:rPr>
            <w:delText>,</w:delText>
          </w:r>
        </w:del>
      </w:ins>
      <w:ins w:id="39387" w:author="Morten Lerstad Solli" w:date="2017-11-23T14:47:00Z">
        <w:del w:id="39388" w:author="Oscar Herman Kise" w:date="2017-11-29T14:41:00Z">
          <w:r w:rsidR="006416BA" w:rsidRPr="00B7686C" w:rsidDel="001718B1">
            <w:rPr>
              <w:lang w:val="en-US"/>
            </w:rPr>
            <w:delText xml:space="preserve"> t</w:delText>
          </w:r>
        </w:del>
      </w:ins>
      <w:ins w:id="39389" w:author="Morten Lerstad Solli" w:date="2017-11-23T14:45:00Z">
        <w:del w:id="39390" w:author="Oscar Herman Kise" w:date="2017-11-29T14:41:00Z">
          <w:r w:rsidR="00844EA3" w:rsidRPr="00B7686C" w:rsidDel="001718B1">
            <w:rPr>
              <w:lang w:val="en-US"/>
            </w:rPr>
            <w:delText xml:space="preserve">his is not implemented in the final </w:delText>
          </w:r>
        </w:del>
      </w:ins>
      <w:ins w:id="39391" w:author="Morten Lerstad Solli" w:date="2017-11-23T14:51:00Z">
        <w:del w:id="39392" w:author="Oscar Herman Kise" w:date="2017-11-29T14:41:00Z">
          <w:r w:rsidR="009E28B1" w:rsidRPr="00B7686C" w:rsidDel="001718B1">
            <w:rPr>
              <w:lang w:val="en-US"/>
            </w:rPr>
            <w:delText xml:space="preserve">version of the </w:delText>
          </w:r>
        </w:del>
      </w:ins>
      <w:ins w:id="39393" w:author="Morten Lerstad Solli" w:date="2017-11-23T14:45:00Z">
        <w:del w:id="39394" w:author="Oscar Herman Kise" w:date="2017-11-29T14:41:00Z">
          <w:r w:rsidR="00844EA3" w:rsidRPr="00B7686C" w:rsidDel="001718B1">
            <w:rPr>
              <w:lang w:val="en-US"/>
            </w:rPr>
            <w:delText xml:space="preserve">code because </w:delText>
          </w:r>
        </w:del>
      </w:ins>
      <w:ins w:id="39395" w:author="Morten Lerstad Solli" w:date="2017-11-23T14:51:00Z">
        <w:del w:id="39396" w:author="Oscar Herman Kise" w:date="2017-11-29T14:41:00Z">
          <w:r w:rsidR="009E28B1" w:rsidRPr="00B7686C" w:rsidDel="001718B1">
            <w:rPr>
              <w:lang w:val="en-US"/>
            </w:rPr>
            <w:delText>of time restrains.</w:delText>
          </w:r>
        </w:del>
      </w:ins>
      <w:ins w:id="39397" w:author="Morten Lerstad Solli" w:date="2017-11-23T14:46:00Z">
        <w:del w:id="39398" w:author="Oscar Herman Kise" w:date="2017-11-29T14:41:00Z">
          <w:r w:rsidR="00790552" w:rsidRPr="00B7686C" w:rsidDel="001718B1">
            <w:rPr>
              <w:lang w:val="en-US"/>
            </w:rPr>
            <w:delText xml:space="preserve"> </w:delText>
          </w:r>
        </w:del>
      </w:ins>
    </w:p>
    <w:p w14:paraId="5A24E91A" w14:textId="266FD8FE" w:rsidR="009213E4" w:rsidRPr="00B7686C" w:rsidRDefault="00830CDB">
      <w:pPr>
        <w:pStyle w:val="Brdtekst"/>
        <w:jc w:val="both"/>
        <w:rPr>
          <w:ins w:id="39399" w:author="Ole-Martin Hanstveit" w:date="2017-11-26T23:03:00Z"/>
          <w:lang w:val="en-US"/>
        </w:rPr>
        <w:pPrChange w:id="39400" w:author="Oscar Herman Kise" w:date="2017-11-29T14:24:00Z">
          <w:pPr>
            <w:pStyle w:val="Brdtekst"/>
          </w:pPr>
        </w:pPrChange>
      </w:pPr>
      <w:ins w:id="39401" w:author="Morten Lerstad Solli" w:date="2017-11-23T15:00:00Z">
        <w:r w:rsidRPr="00B7686C">
          <w:rPr>
            <w:lang w:val="en-US"/>
          </w:rPr>
          <w:t xml:space="preserve">The Arduino reads data from both the distance sensor and RFID scanner. </w:t>
        </w:r>
        <w:r w:rsidR="005C087A" w:rsidRPr="00B7686C">
          <w:rPr>
            <w:lang w:val="en-US"/>
          </w:rPr>
          <w:t>The</w:t>
        </w:r>
      </w:ins>
      <w:ins w:id="39402" w:author="Morten Lerstad Solli" w:date="2017-11-23T15:01:00Z">
        <w:r w:rsidR="005C087A" w:rsidRPr="00B7686C">
          <w:rPr>
            <w:lang w:val="en-US"/>
          </w:rPr>
          <w:t xml:space="preserve">n a string will be </w:t>
        </w:r>
      </w:ins>
      <w:ins w:id="39403" w:author="Morten Lerstad Solli" w:date="2017-11-23T15:18:00Z">
        <w:r w:rsidR="00781456" w:rsidRPr="00B7686C">
          <w:rPr>
            <w:lang w:val="en-US"/>
          </w:rPr>
          <w:t>built</w:t>
        </w:r>
      </w:ins>
      <w:ins w:id="39404" w:author="Morten Lerstad Solli" w:date="2017-11-23T15:01:00Z">
        <w:r w:rsidR="005C087A" w:rsidRPr="00B7686C">
          <w:rPr>
            <w:lang w:val="en-US"/>
          </w:rPr>
          <w:t xml:space="preserve"> from the sensor data</w:t>
        </w:r>
        <w:r w:rsidR="00E7205C" w:rsidRPr="00B7686C">
          <w:rPr>
            <w:lang w:val="en-US"/>
          </w:rPr>
          <w:t xml:space="preserve">. </w:t>
        </w:r>
      </w:ins>
      <w:ins w:id="39405" w:author="Morten Lerstad Solli" w:date="2017-11-23T15:02:00Z">
        <w:r w:rsidR="00B075FF" w:rsidRPr="00B7686C">
          <w:rPr>
            <w:lang w:val="en-US"/>
          </w:rPr>
          <w:t xml:space="preserve">The name of the sensor </w:t>
        </w:r>
        <w:r w:rsidR="00536A86" w:rsidRPr="00B7686C">
          <w:rPr>
            <w:lang w:val="en-US"/>
          </w:rPr>
          <w:t>an</w:t>
        </w:r>
      </w:ins>
      <w:ins w:id="39406" w:author="Morten Lerstad Solli" w:date="2017-11-23T15:03:00Z">
        <w:r w:rsidR="00F21293" w:rsidRPr="00B7686C">
          <w:rPr>
            <w:lang w:val="en-US"/>
          </w:rPr>
          <w:t>d</w:t>
        </w:r>
      </w:ins>
      <w:ins w:id="39407" w:author="Morten Lerstad Solli" w:date="2017-11-23T15:02:00Z">
        <w:r w:rsidR="00536A86" w:rsidRPr="00B7686C">
          <w:rPr>
            <w:lang w:val="en-US"/>
          </w:rPr>
          <w:t xml:space="preserve"> the value is added as two parameters</w:t>
        </w:r>
      </w:ins>
      <w:ins w:id="39408" w:author="Morten Lerstad Solli" w:date="2017-11-23T15:03:00Z">
        <w:r w:rsidR="00F21293" w:rsidRPr="00B7686C">
          <w:rPr>
            <w:lang w:val="en-US"/>
          </w:rPr>
          <w:t>.</w:t>
        </w:r>
      </w:ins>
      <w:ins w:id="39409" w:author="Morten Lerstad Solli" w:date="2017-11-23T15:02:00Z">
        <w:r w:rsidR="00536A86" w:rsidRPr="00B7686C">
          <w:rPr>
            <w:lang w:val="en-US"/>
          </w:rPr>
          <w:t xml:space="preserve"> </w:t>
        </w:r>
      </w:ins>
      <w:ins w:id="39410" w:author="Morten Lerstad Solli" w:date="2017-11-23T15:03:00Z">
        <w:r w:rsidR="00F21293" w:rsidRPr="00B7686C">
          <w:rPr>
            <w:lang w:val="en-US"/>
          </w:rPr>
          <w:t>I</w:t>
        </w:r>
      </w:ins>
      <w:ins w:id="39411" w:author="Morten Lerstad Solli" w:date="2017-11-23T15:02:00Z">
        <w:r w:rsidR="00536A86" w:rsidRPr="00B7686C">
          <w:rPr>
            <w:lang w:val="en-US"/>
          </w:rPr>
          <w:t xml:space="preserve">t is then sent to the java program over the same serial line as </w:t>
        </w:r>
      </w:ins>
      <w:ins w:id="39412" w:author="Morten Lerstad Solli" w:date="2017-11-23T15:03:00Z">
        <w:r w:rsidR="00F21293" w:rsidRPr="00B7686C">
          <w:rPr>
            <w:lang w:val="en-US"/>
          </w:rPr>
          <w:t>commands are received.</w:t>
        </w:r>
      </w:ins>
    </w:p>
    <w:p w14:paraId="2BE44A23" w14:textId="2BAA08EE" w:rsidR="004D7DF4" w:rsidRPr="00B7686C" w:rsidRDefault="004D7DF4" w:rsidP="0085628B">
      <w:pPr>
        <w:pStyle w:val="Brdtekst"/>
        <w:rPr>
          <w:ins w:id="39413" w:author="Ole-Martin Hanstveit" w:date="2017-11-26T23:03:00Z"/>
          <w:lang w:val="en-US"/>
        </w:rPr>
      </w:pPr>
    </w:p>
    <w:p w14:paraId="3525500E" w14:textId="7520F344" w:rsidR="004D7DF4" w:rsidRPr="00B7686C" w:rsidRDefault="004D7DF4">
      <w:pPr>
        <w:pStyle w:val="Overskrift3"/>
        <w:jc w:val="both"/>
        <w:rPr>
          <w:ins w:id="39414" w:author="Ole-Martin Hanstveit" w:date="2017-11-26T23:03:00Z"/>
          <w:lang w:val="en-US"/>
        </w:rPr>
        <w:pPrChange w:id="39415" w:author="Oscar Herman Kise" w:date="2017-11-29T14:24:00Z">
          <w:pPr>
            <w:pStyle w:val="Overskrift3"/>
          </w:pPr>
        </w:pPrChange>
      </w:pPr>
      <w:bookmarkStart w:id="39416" w:name="_Toc499567488"/>
      <w:bookmarkStart w:id="39417" w:name="_Toc499568153"/>
      <w:bookmarkStart w:id="39418" w:name="_Toc499584527"/>
      <w:bookmarkStart w:id="39419" w:name="_Toc499584861"/>
      <w:bookmarkStart w:id="39420" w:name="_Ref499627403"/>
      <w:bookmarkStart w:id="39421" w:name="_Ref499628554"/>
      <w:bookmarkStart w:id="39422" w:name="_Toc499631454"/>
      <w:bookmarkStart w:id="39423" w:name="_Toc499646518"/>
      <w:bookmarkStart w:id="39424" w:name="_Toc499654731"/>
      <w:bookmarkStart w:id="39425" w:name="_Toc499722808"/>
      <w:bookmarkStart w:id="39426" w:name="_Ref499726694"/>
      <w:bookmarkStart w:id="39427" w:name="_Toc499733341"/>
      <w:bookmarkStart w:id="39428" w:name="_Toc499737850"/>
      <w:bookmarkStart w:id="39429" w:name="_Toc499750767"/>
      <w:bookmarkStart w:id="39430" w:name="_Toc499754123"/>
      <w:bookmarkStart w:id="39431" w:name="_Toc499757908"/>
      <w:bookmarkStart w:id="39432" w:name="_Toc499757596"/>
      <w:bookmarkStart w:id="39433" w:name="_Toc499806195"/>
      <w:bookmarkStart w:id="39434" w:name="_Toc499829179"/>
      <w:bookmarkStart w:id="39435" w:name="_Toc499830145"/>
      <w:bookmarkStart w:id="39436" w:name="_Toc499835809"/>
      <w:bookmarkStart w:id="39437" w:name="_Toc499843431"/>
      <w:ins w:id="39438" w:author="Ole-Martin Hanstveit" w:date="2017-11-26T23:03:00Z">
        <w:r w:rsidRPr="00B7686C">
          <w:rPr>
            <w:lang w:val="en-US"/>
          </w:rPr>
          <w:t>External client</w:t>
        </w:r>
        <w:bookmarkEnd w:id="39416"/>
        <w:bookmarkEnd w:id="39417"/>
        <w:bookmarkEnd w:id="39418"/>
        <w:bookmarkEnd w:id="39419"/>
        <w:bookmarkEnd w:id="39420"/>
        <w:bookmarkEnd w:id="39421"/>
        <w:bookmarkEnd w:id="39422"/>
        <w:bookmarkEnd w:id="39423"/>
        <w:bookmarkEnd w:id="39424"/>
        <w:bookmarkEnd w:id="39425"/>
        <w:bookmarkEnd w:id="39426"/>
        <w:bookmarkEnd w:id="39427"/>
        <w:bookmarkEnd w:id="39428"/>
        <w:bookmarkEnd w:id="39429"/>
        <w:bookmarkEnd w:id="39430"/>
        <w:bookmarkEnd w:id="39431"/>
        <w:bookmarkEnd w:id="39432"/>
        <w:bookmarkEnd w:id="39433"/>
        <w:bookmarkEnd w:id="39434"/>
        <w:bookmarkEnd w:id="39435"/>
        <w:bookmarkEnd w:id="39436"/>
        <w:bookmarkEnd w:id="39437"/>
      </w:ins>
    </w:p>
    <w:p w14:paraId="0C216DA5" w14:textId="68ED9745" w:rsidR="004D7DF4" w:rsidRPr="00B7686C" w:rsidRDefault="007A109D">
      <w:pPr>
        <w:pStyle w:val="Brdtekst"/>
        <w:jc w:val="both"/>
        <w:rPr>
          <w:ins w:id="39439" w:author="Ole-Martin Hanstveit" w:date="2017-11-27T18:51:00Z"/>
          <w:lang w:val="en-US"/>
        </w:rPr>
        <w:pPrChange w:id="39440" w:author="Oscar Herman Kise" w:date="2017-11-29T14:24:00Z">
          <w:pPr>
            <w:pStyle w:val="Brdtekst"/>
          </w:pPr>
        </w:pPrChange>
      </w:pPr>
      <w:ins w:id="39441" w:author="Ole-Martin Hanstveit" w:date="2017-11-27T18:24:00Z">
        <w:r w:rsidRPr="00B7686C">
          <w:rPr>
            <w:lang w:val="en-US"/>
          </w:rPr>
          <w:t xml:space="preserve">To control the car, an external GUI application was designed. </w:t>
        </w:r>
      </w:ins>
      <w:ins w:id="39442" w:author="Ole-Martin Hanstveit" w:date="2017-11-27T18:25:00Z">
        <w:r w:rsidRPr="00B7686C">
          <w:rPr>
            <w:lang w:val="en-US"/>
          </w:rPr>
          <w:t xml:space="preserve">This GUI communicates </w:t>
        </w:r>
      </w:ins>
      <w:ins w:id="39443" w:author="Ole-Martin Hanstveit" w:date="2017-11-27T18:26:00Z">
        <w:r w:rsidRPr="00B7686C">
          <w:rPr>
            <w:lang w:val="en-US"/>
          </w:rPr>
          <w:t xml:space="preserve">with the Odroid </w:t>
        </w:r>
      </w:ins>
      <w:ins w:id="39444" w:author="Ole-Martin Hanstveit" w:date="2017-11-27T18:29:00Z">
        <w:r w:rsidR="00414224" w:rsidRPr="00B7686C">
          <w:rPr>
            <w:lang w:val="en-US"/>
          </w:rPr>
          <w:t xml:space="preserve">by </w:t>
        </w:r>
      </w:ins>
      <w:ins w:id="39445" w:author="Ole-Martin Hanstveit" w:date="2017-11-27T18:30:00Z">
        <w:r w:rsidR="00414224" w:rsidRPr="00B7686C">
          <w:rPr>
            <w:lang w:val="en-US"/>
          </w:rPr>
          <w:t>sending commands to it, and receiv</w:t>
        </w:r>
      </w:ins>
      <w:ins w:id="39446" w:author="Oscar Herman Kise" w:date="2017-11-29T15:09:00Z">
        <w:r w:rsidR="003461FB">
          <w:rPr>
            <w:lang w:val="en-US"/>
          </w:rPr>
          <w:t>es</w:t>
        </w:r>
      </w:ins>
      <w:ins w:id="39447" w:author="Ole-Martin Hanstveit" w:date="2017-11-27T18:30:00Z">
        <w:del w:id="39448" w:author="Oscar Herman Kise" w:date="2017-11-29T15:09:00Z">
          <w:r w:rsidR="00414224" w:rsidRPr="00B7686C" w:rsidDel="003461FB">
            <w:rPr>
              <w:lang w:val="en-US"/>
            </w:rPr>
            <w:delText>ing</w:delText>
          </w:r>
        </w:del>
        <w:r w:rsidR="00414224" w:rsidRPr="00B7686C">
          <w:rPr>
            <w:lang w:val="en-US"/>
          </w:rPr>
          <w:t xml:space="preserve"> a continuous video stream from it. </w:t>
        </w:r>
      </w:ins>
      <w:ins w:id="39449" w:author="Ole-Martin Hanstveit" w:date="2017-11-27T19:05:00Z">
        <w:r w:rsidR="003F7CA4" w:rsidRPr="00B7686C">
          <w:rPr>
            <w:lang w:val="en-US"/>
          </w:rPr>
          <w:t>The communication is established through a Wi-Fi connection to a dedicated router for this project.</w:t>
        </w:r>
      </w:ins>
      <w:ins w:id="39450" w:author="Ole-Martin Hanstveit" w:date="2017-11-27T18:30:00Z">
        <w:r w:rsidR="00414224" w:rsidRPr="00B7686C">
          <w:rPr>
            <w:lang w:val="en-US"/>
          </w:rPr>
          <w:t xml:space="preserve"> </w:t>
        </w:r>
      </w:ins>
      <w:ins w:id="39451" w:author="Ole-Martin Hanstveit" w:date="2017-11-27T18:45:00Z">
        <w:r w:rsidR="00B776B8" w:rsidRPr="00B7686C">
          <w:rPr>
            <w:lang w:val="en-US"/>
          </w:rPr>
          <w:t xml:space="preserve">In the GUI, a user can </w:t>
        </w:r>
      </w:ins>
      <w:ins w:id="39452" w:author="Ole-Martin Hanstveit" w:date="2017-11-27T18:47:00Z">
        <w:r w:rsidR="00B776B8" w:rsidRPr="00B7686C">
          <w:rPr>
            <w:lang w:val="en-US"/>
          </w:rPr>
          <w:t xml:space="preserve">specify </w:t>
        </w:r>
      </w:ins>
      <w:ins w:id="39453" w:author="Ole-Martin Hanstveit" w:date="2017-11-27T18:48:00Z">
        <w:r w:rsidR="00B776B8" w:rsidRPr="00B7686C">
          <w:rPr>
            <w:lang w:val="en-US"/>
          </w:rPr>
          <w:t>the color of</w:t>
        </w:r>
      </w:ins>
      <w:ins w:id="39454" w:author="Oscar Herman Kise" w:date="2017-11-29T15:10:00Z">
        <w:r w:rsidR="00A91A41">
          <w:rPr>
            <w:lang w:val="en-US"/>
          </w:rPr>
          <w:t xml:space="preserve"> the</w:t>
        </w:r>
      </w:ins>
      <w:ins w:id="39455" w:author="Ole-Martin Hanstveit" w:date="2017-11-27T18:48:00Z">
        <w:r w:rsidR="00B776B8" w:rsidRPr="00B7686C">
          <w:rPr>
            <w:lang w:val="en-US"/>
          </w:rPr>
          <w:t xml:space="preserve"> portals the car should drive </w:t>
        </w:r>
      </w:ins>
      <w:ins w:id="39456" w:author="Ole-Martin Hanstveit" w:date="2017-11-27T18:26:00Z">
        <w:r w:rsidRPr="00B7686C">
          <w:rPr>
            <w:lang w:val="en-US"/>
          </w:rPr>
          <w:t>through</w:t>
        </w:r>
      </w:ins>
      <w:ins w:id="39457" w:author="Ole-Martin Hanstveit" w:date="2017-11-27T18:48:00Z">
        <w:r w:rsidR="00B776B8" w:rsidRPr="00B7686C">
          <w:rPr>
            <w:lang w:val="en-US"/>
          </w:rPr>
          <w:t>.</w:t>
        </w:r>
      </w:ins>
      <w:ins w:id="39458" w:author="Ole-Martin Hanstveit" w:date="2017-11-27T18:26:00Z">
        <w:r w:rsidRPr="00B7686C">
          <w:rPr>
            <w:lang w:val="en-US"/>
          </w:rPr>
          <w:t xml:space="preserve"> The </w:t>
        </w:r>
      </w:ins>
      <w:ins w:id="39459" w:author="Ole-Martin Hanstveit" w:date="2017-11-27T18:49:00Z">
        <w:r w:rsidR="00B776B8" w:rsidRPr="00B7686C">
          <w:rPr>
            <w:lang w:val="en-US"/>
          </w:rPr>
          <w:t>GUI allow</w:t>
        </w:r>
        <w:del w:id="39460" w:author="Oscar Herman Kise" w:date="2017-11-29T15:11:00Z">
          <w:r w:rsidR="00B776B8" w:rsidRPr="00B7686C" w:rsidDel="00C86187">
            <w:rPr>
              <w:lang w:val="en-US"/>
            </w:rPr>
            <w:delText xml:space="preserve"> for</w:delText>
          </w:r>
        </w:del>
        <w:r w:rsidR="00B776B8" w:rsidRPr="00B7686C">
          <w:rPr>
            <w:lang w:val="en-US"/>
          </w:rPr>
          <w:t xml:space="preserve"> three portals to be specified, but the implementation is currently limited to the first color selected. T</w:t>
        </w:r>
      </w:ins>
      <w:ins w:id="39461" w:author="Ole-Martin Hanstveit" w:date="2017-11-27T18:50:00Z">
        <w:r w:rsidR="00B776B8" w:rsidRPr="00B7686C">
          <w:rPr>
            <w:lang w:val="en-US"/>
          </w:rPr>
          <w:t>he color selection of the second and third portal is not registered by the Odroid.</w:t>
        </w:r>
      </w:ins>
    </w:p>
    <w:p w14:paraId="6D47BD0E" w14:textId="472F2EAE" w:rsidR="00B776B8" w:rsidRPr="00B7686C" w:rsidRDefault="00B776B8">
      <w:pPr>
        <w:pStyle w:val="Brdtekst"/>
        <w:jc w:val="both"/>
        <w:rPr>
          <w:ins w:id="39462" w:author="Ole-Martin Hanstveit" w:date="2017-11-27T18:54:00Z"/>
          <w:lang w:val="en-US"/>
        </w:rPr>
        <w:pPrChange w:id="39463" w:author="Oscar Herman Kise" w:date="2017-11-29T14:24:00Z">
          <w:pPr>
            <w:pStyle w:val="Brdtekst"/>
          </w:pPr>
        </w:pPrChange>
      </w:pPr>
      <w:ins w:id="39464" w:author="Ole-Martin Hanstveit" w:date="2017-11-27T18:51:00Z">
        <w:r w:rsidRPr="00B7686C">
          <w:rPr>
            <w:lang w:val="en-US"/>
          </w:rPr>
          <w:t xml:space="preserve">There is also an option for color and shape of the </w:t>
        </w:r>
      </w:ins>
      <w:ins w:id="39465" w:author="Ole-Martin Hanstveit" w:date="2017-11-27T18:54:00Z">
        <w:r w:rsidRPr="00B7686C">
          <w:rPr>
            <w:lang w:val="en-US"/>
          </w:rPr>
          <w:t>target object that</w:t>
        </w:r>
      </w:ins>
      <w:ins w:id="39466" w:author="Ole-Martin Hanstveit" w:date="2017-11-27T18:51:00Z">
        <w:r w:rsidRPr="00B7686C">
          <w:rPr>
            <w:lang w:val="en-US"/>
          </w:rPr>
          <w:t xml:space="preserve"> the car should fetch. Th</w:t>
        </w:r>
      </w:ins>
      <w:ins w:id="39467" w:author="Ole-Martin Hanstveit" w:date="2017-11-27T18:52:00Z">
        <w:r w:rsidRPr="00B7686C">
          <w:rPr>
            <w:lang w:val="en-US"/>
          </w:rPr>
          <w:t xml:space="preserve">ese options are </w:t>
        </w:r>
        <w:del w:id="39468" w:author="Oscar Herman Kise" w:date="2017-11-29T15:13:00Z">
          <w:r w:rsidRPr="00B7686C" w:rsidDel="000A5FCB">
            <w:rPr>
              <w:lang w:val="en-US"/>
            </w:rPr>
            <w:delText xml:space="preserve">also </w:delText>
          </w:r>
        </w:del>
        <w:r w:rsidRPr="00B7686C">
          <w:rPr>
            <w:lang w:val="en-US"/>
          </w:rPr>
          <w:t>not registered by the Odroid due to the feature not being included in the final code. It is included</w:t>
        </w:r>
      </w:ins>
      <w:ins w:id="39469" w:author="Ole-Martin Hanstveit" w:date="2017-11-27T18:53:00Z">
        <w:r w:rsidRPr="00B7686C">
          <w:rPr>
            <w:lang w:val="en-US"/>
          </w:rPr>
          <w:t xml:space="preserve"> to suit future implementations.</w:t>
        </w:r>
      </w:ins>
    </w:p>
    <w:p w14:paraId="1594AA52" w14:textId="02FB38DA" w:rsidR="00B776B8" w:rsidRPr="00B7686C" w:rsidRDefault="008331E9">
      <w:pPr>
        <w:pStyle w:val="Brdtekst"/>
        <w:jc w:val="both"/>
        <w:rPr>
          <w:ins w:id="39470" w:author="Ole-Martin Hanstveit" w:date="2017-11-27T19:45:00Z"/>
          <w:lang w:val="en-US"/>
        </w:rPr>
        <w:pPrChange w:id="39471" w:author="Oscar Herman Kise" w:date="2017-11-29T14:24:00Z">
          <w:pPr>
            <w:pStyle w:val="Brdtekst"/>
          </w:pPr>
        </w:pPrChange>
      </w:pPr>
      <w:ins w:id="39472" w:author="Ole-Martin Hanstveit" w:date="2017-11-27T19:33:00Z">
        <w:r w:rsidRPr="00B7686C">
          <w:rPr>
            <w:lang w:val="en-US"/>
          </w:rPr>
          <w:t>There is an option for starting and stopping th</w:t>
        </w:r>
      </w:ins>
      <w:ins w:id="39473" w:author="Ole-Martin Hanstveit" w:date="2017-11-27T19:34:00Z">
        <w:r w:rsidRPr="00B7686C">
          <w:rPr>
            <w:lang w:val="en-US"/>
          </w:rPr>
          <w:t>e car</w:t>
        </w:r>
      </w:ins>
      <w:ins w:id="39474" w:author="Ole-Martin Hanstveit" w:date="2017-11-27T19:43:00Z">
        <w:r w:rsidR="00467971" w:rsidRPr="00B7686C">
          <w:rPr>
            <w:lang w:val="en-US"/>
          </w:rPr>
          <w:t xml:space="preserve">. </w:t>
        </w:r>
      </w:ins>
      <w:ins w:id="39475" w:author="Ole-Martin Hanstveit" w:date="2017-11-27T19:44:00Z">
        <w:r w:rsidR="00467971" w:rsidRPr="00B7686C">
          <w:rPr>
            <w:lang w:val="en-US"/>
          </w:rPr>
          <w:t xml:space="preserve">Pressing the start button </w:t>
        </w:r>
      </w:ins>
      <w:ins w:id="39476" w:author="Ole-Martin Hanstveit" w:date="2017-11-27T19:43:00Z">
        <w:r w:rsidR="00467971" w:rsidRPr="00B7686C">
          <w:rPr>
            <w:lang w:val="en-US"/>
          </w:rPr>
          <w:t>will update the selected parameters i</w:t>
        </w:r>
      </w:ins>
      <w:ins w:id="39477" w:author="Ole-Martin Hanstveit" w:date="2017-11-27T19:44:00Z">
        <w:r w:rsidR="00467971" w:rsidRPr="00B7686C">
          <w:rPr>
            <w:lang w:val="en-US"/>
          </w:rPr>
          <w:t>n the GUI and send these to the Odroid. The stop button sends a “stop” keyword that is hand</w:t>
        </w:r>
      </w:ins>
      <w:ins w:id="39478" w:author="Ole-Martin Hanstveit" w:date="2017-11-27T19:45:00Z">
        <w:r w:rsidR="00467971" w:rsidRPr="00B7686C">
          <w:rPr>
            <w:lang w:val="en-US"/>
          </w:rPr>
          <w:t>led by the Odroid to make the car stop.</w:t>
        </w:r>
      </w:ins>
    </w:p>
    <w:p w14:paraId="7AC0B458" w14:textId="3937F639" w:rsidR="00467971" w:rsidRPr="00B7686C" w:rsidRDefault="00467971">
      <w:pPr>
        <w:pStyle w:val="Brdtekst"/>
        <w:jc w:val="both"/>
        <w:rPr>
          <w:ins w:id="39479" w:author="Ole-Martin Hanstveit" w:date="2017-11-27T19:55:00Z"/>
          <w:lang w:val="en-US"/>
        </w:rPr>
        <w:pPrChange w:id="39480" w:author="Oscar Herman Kise" w:date="2017-11-29T14:24:00Z">
          <w:pPr>
            <w:pStyle w:val="Brdtekst"/>
          </w:pPr>
        </w:pPrChange>
      </w:pPr>
      <w:ins w:id="39481" w:author="Ole-Martin Hanstveit" w:date="2017-11-27T19:45:00Z">
        <w:r w:rsidRPr="00B7686C">
          <w:rPr>
            <w:lang w:val="en-US"/>
          </w:rPr>
          <w:t xml:space="preserve">Additionally, there is a toggle option for enabling/disabling both TCP and UDP connection. However, there is currently a bug where re-enabling the TCP </w:t>
        </w:r>
      </w:ins>
      <w:ins w:id="39482" w:author="Ole-Martin Hanstveit" w:date="2017-11-27T19:46:00Z">
        <w:r w:rsidRPr="00B7686C">
          <w:rPr>
            <w:lang w:val="en-US"/>
          </w:rPr>
          <w:t>will not be possible. This is due to the TCP-socket only being closed on the client side, not on the Odroid itself, when TCP is set to disabled.</w:t>
        </w:r>
      </w:ins>
      <w:ins w:id="39483" w:author="Ole-Martin Hanstveit" w:date="2017-11-27T19:47:00Z">
        <w:r w:rsidRPr="00B7686C">
          <w:rPr>
            <w:lang w:val="en-US"/>
          </w:rPr>
          <w:t xml:space="preserve"> </w:t>
        </w:r>
      </w:ins>
      <w:ins w:id="39484" w:author="Ole-Martin Hanstveit" w:date="2017-11-28T10:08:00Z">
        <w:r w:rsidR="006D4DB8" w:rsidRPr="00B7686C">
          <w:rPr>
            <w:lang w:val="en-US"/>
          </w:rPr>
          <w:t>To</w:t>
        </w:r>
      </w:ins>
      <w:ins w:id="39485" w:author="Ole-Martin Hanstveit" w:date="2017-11-27T19:47:00Z">
        <w:r w:rsidRPr="00B7686C">
          <w:rPr>
            <w:lang w:val="en-US"/>
          </w:rPr>
          <w:t xml:space="preserve"> fix this, the server-side (Odroid) must close the connection </w:t>
        </w:r>
      </w:ins>
      <w:ins w:id="39486" w:author="Ole-Martin Hanstveit" w:date="2017-11-27T19:48:00Z">
        <w:r w:rsidRPr="00B7686C">
          <w:rPr>
            <w:lang w:val="en-US"/>
          </w:rPr>
          <w:t>as well when it is closed from client-side.</w:t>
        </w:r>
      </w:ins>
    </w:p>
    <w:p w14:paraId="1155D348" w14:textId="4F0E3F23" w:rsidR="004448BD" w:rsidRPr="00B7686C" w:rsidRDefault="00D43A25">
      <w:pPr>
        <w:pStyle w:val="Brdtekst"/>
        <w:jc w:val="both"/>
        <w:rPr>
          <w:ins w:id="39487" w:author="Ole-Martin Hanstveit" w:date="2017-11-27T20:05:00Z"/>
          <w:lang w:val="en-US"/>
        </w:rPr>
        <w:pPrChange w:id="39488" w:author="Oscar Herman Kise" w:date="2017-11-29T14:24:00Z">
          <w:pPr>
            <w:pStyle w:val="Brdtekst"/>
          </w:pPr>
        </w:pPrChange>
      </w:pPr>
      <w:ins w:id="39489" w:author="Ole-Martin Hanstveit" w:date="2017-11-27T20:04:00Z">
        <w:r w:rsidRPr="00B7686C">
          <w:rPr>
            <w:lang w:val="en-US"/>
          </w:rPr>
          <w:t xml:space="preserve">It is also possible to toggle between manual and automatic mode in the GUI, this currently has no functions. It is included </w:t>
        </w:r>
      </w:ins>
      <w:ins w:id="39490" w:author="Ole-Martin Hanstveit" w:date="2017-11-27T20:05:00Z">
        <w:r w:rsidRPr="00B7686C">
          <w:rPr>
            <w:lang w:val="en-US"/>
          </w:rPr>
          <w:t>in the final code to suit future implementations.</w:t>
        </w:r>
      </w:ins>
    </w:p>
    <w:p w14:paraId="7099146D" w14:textId="4DDE2792" w:rsidR="00D43A25" w:rsidRPr="00B7686C" w:rsidRDefault="00D43A25">
      <w:pPr>
        <w:pStyle w:val="Brdtekst"/>
        <w:jc w:val="both"/>
        <w:rPr>
          <w:ins w:id="39491" w:author="Ole-Martin Hanstveit" w:date="2017-11-27T19:04:00Z"/>
          <w:lang w:val="en-US"/>
        </w:rPr>
        <w:pPrChange w:id="39492" w:author="Oscar Herman Kise" w:date="2017-11-29T14:24:00Z">
          <w:pPr>
            <w:pStyle w:val="Brdtekst"/>
          </w:pPr>
        </w:pPrChange>
      </w:pPr>
      <w:ins w:id="39493" w:author="Ole-Martin Hanstveit" w:date="2017-11-27T20:07:00Z">
        <w:r w:rsidRPr="00B7686C">
          <w:rPr>
            <w:lang w:val="en-US"/>
          </w:rPr>
          <w:t xml:space="preserve">The video stream is </w:t>
        </w:r>
      </w:ins>
      <w:ins w:id="39494" w:author="Ole-Martin Hanstveit" w:date="2017-11-27T20:08:00Z">
        <w:r w:rsidRPr="00B7686C">
          <w:rPr>
            <w:lang w:val="en-US"/>
          </w:rPr>
          <w:t xml:space="preserve">displayed in the GUI as a 640x480 resolution image that is continuously updated as new images arrive. </w:t>
        </w:r>
      </w:ins>
      <w:ins w:id="39495" w:author="Ole-Martin Hanstveit" w:date="2017-11-27T20:10:00Z">
        <w:r w:rsidR="008E2F82" w:rsidRPr="00B7686C">
          <w:rPr>
            <w:lang w:val="en-US"/>
          </w:rPr>
          <w:t xml:space="preserve">The image is received in </w:t>
        </w:r>
      </w:ins>
      <w:ins w:id="39496" w:author="Ole-Martin Hanstveit" w:date="2017-11-27T20:11:00Z">
        <w:r w:rsidR="008E2F82" w:rsidRPr="00B7686C">
          <w:rPr>
            <w:lang w:val="en-US"/>
          </w:rPr>
          <w:t>320x240</w:t>
        </w:r>
      </w:ins>
      <w:ins w:id="39497" w:author="Ole-Martin Hanstveit" w:date="2017-11-27T20:10:00Z">
        <w:r w:rsidR="008E2F82" w:rsidRPr="00B7686C">
          <w:rPr>
            <w:lang w:val="en-US"/>
          </w:rPr>
          <w:t xml:space="preserve"> resolution and resized to 640x480 to g</w:t>
        </w:r>
      </w:ins>
      <w:ins w:id="39498" w:author="Ole-Martin Hanstveit" w:date="2017-11-27T20:11:00Z">
        <w:r w:rsidR="008E2F82" w:rsidRPr="00B7686C">
          <w:rPr>
            <w:lang w:val="en-US"/>
          </w:rPr>
          <w:t>et the desired size.</w:t>
        </w:r>
      </w:ins>
    </w:p>
    <w:p w14:paraId="4CDF95A7" w14:textId="65EA366C" w:rsidR="008E2F82" w:rsidRPr="00680BC7" w:rsidRDefault="008E2F82">
      <w:pPr>
        <w:pStyle w:val="Brdtekst"/>
        <w:jc w:val="both"/>
        <w:rPr>
          <w:ins w:id="39499" w:author="Morten Lerstad Solli" w:date="2017-11-23T14:43:00Z"/>
          <w:del w:id="39500" w:author="Ole-Martin Hanstveit" w:date="2017-11-29T15:36:00Z"/>
          <w:lang w:val="en-US"/>
        </w:rPr>
        <w:pPrChange w:id="39501" w:author="Ole-Martin Hanstveit" w:date="2017-11-29T16:58:00Z">
          <w:pPr>
            <w:pStyle w:val="Brdtekst"/>
          </w:pPr>
        </w:pPrChange>
      </w:pPr>
      <w:ins w:id="39502" w:author="Ole-Martin Hanstveit" w:date="2017-11-27T20:13:00Z">
        <w:r w:rsidRPr="00B7686C">
          <w:rPr>
            <w:lang w:val="en-US"/>
          </w:rPr>
          <w:t>Below is a picture taken of the GUI during operation;</w:t>
        </w:r>
      </w:ins>
    </w:p>
    <w:p w14:paraId="4881BDC9" w14:textId="4F78CF17" w:rsidR="00114B07" w:rsidRPr="00324058" w:rsidRDefault="00114B07">
      <w:pPr>
        <w:pStyle w:val="Overskrift4"/>
        <w:numPr>
          <w:ilvl w:val="0"/>
          <w:numId w:val="0"/>
        </w:numPr>
        <w:ind w:left="1715" w:hanging="864"/>
        <w:rPr>
          <w:del w:id="39503" w:author="Ole-Martin Hanstveit" w:date="2017-11-27T22:40:00Z"/>
          <w:lang w:val="en-GB"/>
          <w:rPrChange w:id="39504" w:author="Ole-Martin Hanstveit" w:date="2017-11-29T16:58:00Z">
            <w:rPr>
              <w:del w:id="39505" w:author="Ole-Martin Hanstveit" w:date="2017-11-27T22:40:00Z"/>
            </w:rPr>
          </w:rPrChange>
        </w:rPr>
        <w:pPrChange w:id="39506" w:author="Morten Lerstad Solli" w:date="2017-11-23T11:39:00Z">
          <w:pPr>
            <w:pStyle w:val="Overskrift3"/>
          </w:pPr>
        </w:pPrChange>
      </w:pPr>
    </w:p>
    <w:p w14:paraId="6A37F5D3" w14:textId="77777777" w:rsidR="00150207" w:rsidRPr="00324058" w:rsidRDefault="00150207">
      <w:pPr>
        <w:pStyle w:val="Brdtekst"/>
        <w:jc w:val="both"/>
        <w:rPr>
          <w:ins w:id="39507" w:author="Ole-Martin Hanstveit" w:date="2017-11-27T22:40:00Z"/>
          <w:lang w:val="en-GB"/>
          <w:rPrChange w:id="39508" w:author="Ole-Martin Hanstveit" w:date="2017-11-29T16:58:00Z">
            <w:rPr>
              <w:ins w:id="39509" w:author="Ole-Martin Hanstveit" w:date="2017-11-27T22:40:00Z"/>
            </w:rPr>
          </w:rPrChange>
        </w:rPr>
        <w:pPrChange w:id="39510" w:author="Ole-Martin Hanstveit" w:date="2017-11-29T16:58:00Z">
          <w:pPr/>
        </w:pPrChange>
      </w:pPr>
    </w:p>
    <w:p w14:paraId="0781EA25" w14:textId="77777777" w:rsidR="00150207" w:rsidRPr="00324058" w:rsidRDefault="00150207" w:rsidP="008E2F82">
      <w:pPr>
        <w:rPr>
          <w:ins w:id="39511" w:author="Ole-Martin Hanstveit" w:date="2017-11-27T22:40:00Z"/>
          <w:lang w:val="en-GB"/>
        </w:rPr>
      </w:pPr>
    </w:p>
    <w:p w14:paraId="61D19743" w14:textId="7F6C78C3" w:rsidR="00150207" w:rsidRPr="00B7686C" w:rsidRDefault="00150207">
      <w:pPr>
        <w:jc w:val="both"/>
        <w:rPr>
          <w:ins w:id="39512" w:author="Ole-Martin Hanstveit" w:date="2017-11-27T22:40:00Z"/>
          <w:rFonts w:ascii="Arial" w:hAnsi="Arial" w:cs="Arial"/>
          <w:b/>
          <w:sz w:val="26"/>
          <w:szCs w:val="26"/>
          <w:lang w:val="en-US"/>
          <w:rPrChange w:id="39513" w:author="Morten Lerstad Solli" w:date="2017-11-29T12:21:00Z">
            <w:rPr>
              <w:ins w:id="39514" w:author="Ole-Martin Hanstveit" w:date="2017-11-27T22:40:00Z"/>
              <w:lang w:val="en-GB"/>
            </w:rPr>
          </w:rPrChange>
        </w:rPr>
        <w:pPrChange w:id="39515" w:author="Oscar Herman Kise" w:date="2017-11-29T14:24:00Z">
          <w:pPr/>
        </w:pPrChange>
      </w:pPr>
      <w:ins w:id="39516" w:author="Ole-Martin Hanstveit" w:date="2017-11-27T22:41:00Z">
        <w:r w:rsidRPr="00B7686C">
          <w:rPr>
            <w:rFonts w:ascii="Arial" w:hAnsi="Arial" w:cs="Arial"/>
            <w:b/>
            <w:sz w:val="26"/>
            <w:szCs w:val="26"/>
            <w:lang w:val="en-US"/>
            <w:rPrChange w:id="39517" w:author="Morten Lerstad Solli" w:date="2017-11-29T12:21:00Z">
              <w:rPr/>
            </w:rPrChange>
          </w:rPr>
          <w:t>Th</w:t>
        </w:r>
      </w:ins>
      <w:ins w:id="39518" w:author="Ole-Martin Hanstveit" w:date="2017-11-27T22:40:00Z">
        <w:r w:rsidRPr="00B7686C">
          <w:rPr>
            <w:rFonts w:ascii="Arial" w:hAnsi="Arial" w:cs="Arial"/>
            <w:b/>
            <w:sz w:val="26"/>
            <w:szCs w:val="26"/>
            <w:lang w:val="en-US"/>
            <w:rPrChange w:id="39519" w:author="Morten Lerstad Solli" w:date="2017-11-29T12:21:00Z">
              <w:rPr/>
            </w:rPrChange>
          </w:rPr>
          <w:t>read implementation</w:t>
        </w:r>
      </w:ins>
    </w:p>
    <w:p w14:paraId="7012F1C2" w14:textId="01A8AFD3" w:rsidR="008E2F82" w:rsidRPr="00B7686C" w:rsidRDefault="00ED6EAE">
      <w:pPr>
        <w:jc w:val="both"/>
        <w:rPr>
          <w:ins w:id="39520" w:author="Ole-Martin Hanstveit" w:date="2017-11-27T20:14:00Z"/>
          <w:lang w:val="en-US"/>
          <w:rPrChange w:id="39521" w:author="Morten Lerstad Solli" w:date="2017-11-29T12:21:00Z">
            <w:rPr>
              <w:ins w:id="39522" w:author="Ole-Martin Hanstveit" w:date="2017-11-27T20:14:00Z"/>
              <w:lang w:val="en-GB"/>
            </w:rPr>
          </w:rPrChange>
        </w:rPr>
        <w:pPrChange w:id="39523" w:author="Oscar Herman Kise" w:date="2017-11-29T14:24:00Z">
          <w:pPr/>
        </w:pPrChange>
      </w:pPr>
      <w:ins w:id="39524" w:author="Ole-Martin Hanstveit" w:date="2017-11-27T20:29:00Z">
        <w:r w:rsidRPr="00B7686C">
          <w:rPr>
            <w:lang w:val="en-US"/>
            <w:rPrChange w:id="39525" w:author="Morten Lerstad Solli" w:date="2017-11-29T12:21:00Z">
              <w:rPr/>
            </w:rPrChange>
          </w:rPr>
          <w:t xml:space="preserve">The incoming </w:t>
        </w:r>
      </w:ins>
      <w:ins w:id="39526" w:author="Ole-Martin Hanstveit" w:date="2017-11-27T20:30:00Z">
        <w:r w:rsidRPr="00B7686C">
          <w:rPr>
            <w:lang w:val="en-US"/>
            <w:rPrChange w:id="39527" w:author="Morten Lerstad Solli" w:date="2017-11-29T12:21:00Z">
              <w:rPr>
                <w:lang w:val="en-GB"/>
              </w:rPr>
            </w:rPrChange>
          </w:rPr>
          <w:t xml:space="preserve">stream of images is received by a Runnable thread called </w:t>
        </w:r>
        <w:r w:rsidRPr="00B7686C">
          <w:rPr>
            <w:i/>
            <w:lang w:val="en-US"/>
            <w:rPrChange w:id="39528" w:author="Morten Lerstad Solli" w:date="2017-11-29T12:21:00Z">
              <w:rPr>
                <w:i/>
                <w:lang w:val="en-GB"/>
              </w:rPr>
            </w:rPrChange>
          </w:rPr>
          <w:t>InputVideoStream</w:t>
        </w:r>
        <w:r w:rsidRPr="00B7686C">
          <w:rPr>
            <w:lang w:val="en-US"/>
            <w:rPrChange w:id="39529" w:author="Morten Lerstad Solli" w:date="2017-11-29T12:21:00Z">
              <w:rPr>
                <w:lang w:val="en-GB"/>
              </w:rPr>
            </w:rPrChange>
          </w:rPr>
          <w:t xml:space="preserve">. This thread </w:t>
        </w:r>
      </w:ins>
      <w:ins w:id="39530" w:author="Ole-Martin Hanstveit" w:date="2017-11-27T22:39:00Z">
        <w:r w:rsidR="00150207" w:rsidRPr="00B7686C">
          <w:rPr>
            <w:lang w:val="en-US"/>
            <w:rPrChange w:id="39531" w:author="Morten Lerstad Solli" w:date="2017-11-29T12:21:00Z">
              <w:rPr>
                <w:lang w:val="en-GB"/>
              </w:rPr>
            </w:rPrChange>
          </w:rPr>
          <w:t>listens</w:t>
        </w:r>
      </w:ins>
      <w:ins w:id="39532" w:author="Ole-Martin Hanstveit" w:date="2017-11-27T20:30:00Z">
        <w:r w:rsidRPr="00B7686C">
          <w:rPr>
            <w:lang w:val="en-US"/>
            <w:rPrChange w:id="39533" w:author="Morten Lerstad Solli" w:date="2017-11-29T12:21:00Z">
              <w:rPr>
                <w:lang w:val="en-GB"/>
              </w:rPr>
            </w:rPrChange>
          </w:rPr>
          <w:t xml:space="preserve"> for incoming</w:t>
        </w:r>
      </w:ins>
      <w:ins w:id="39534" w:author="Ole-Martin Hanstveit" w:date="2017-11-27T20:31:00Z">
        <w:r w:rsidRPr="00B7686C">
          <w:rPr>
            <w:lang w:val="en-US"/>
            <w:rPrChange w:id="39535" w:author="Morten Lerstad Solli" w:date="2017-11-29T12:21:00Z">
              <w:rPr>
                <w:lang w:val="en-GB"/>
              </w:rPr>
            </w:rPrChange>
          </w:rPr>
          <w:t xml:space="preserve"> packets through a UDP connection.</w:t>
        </w:r>
      </w:ins>
      <w:ins w:id="39536" w:author="Ole-Martin Hanstveit" w:date="2017-11-27T20:32:00Z">
        <w:r w:rsidR="00CB1000" w:rsidRPr="00B7686C">
          <w:rPr>
            <w:lang w:val="en-US"/>
            <w:rPrChange w:id="39537" w:author="Morten Lerstad Solli" w:date="2017-11-29T12:21:00Z">
              <w:rPr>
                <w:lang w:val="en-GB"/>
              </w:rPr>
            </w:rPrChange>
          </w:rPr>
          <w:t xml:space="preserve"> It expects a packet that contains an imag</w:t>
        </w:r>
      </w:ins>
      <w:ins w:id="39538" w:author="Ole-Martin Hanstveit" w:date="2017-11-27T20:34:00Z">
        <w:r w:rsidR="00CB1000" w:rsidRPr="00B7686C">
          <w:rPr>
            <w:lang w:val="en-US"/>
            <w:rPrChange w:id="39539" w:author="Morten Lerstad Solli" w:date="2017-11-29T12:21:00Z">
              <w:rPr>
                <w:lang w:val="en-GB"/>
              </w:rPr>
            </w:rPrChange>
          </w:rPr>
          <w:t xml:space="preserve">e as a BufferedImage. When it receives </w:t>
        </w:r>
      </w:ins>
      <w:ins w:id="39540" w:author="Ole-Martin Hanstveit" w:date="2017-11-27T20:35:00Z">
        <w:r w:rsidR="00CB1000" w:rsidRPr="00B7686C">
          <w:rPr>
            <w:lang w:val="en-US"/>
            <w:rPrChange w:id="39541" w:author="Morten Lerstad Solli" w:date="2017-11-29T12:21:00Z">
              <w:rPr>
                <w:lang w:val="en-GB"/>
              </w:rPr>
            </w:rPrChange>
          </w:rPr>
          <w:t>an image</w:t>
        </w:r>
      </w:ins>
      <w:ins w:id="39542" w:author="Ole-Martin Hanstveit" w:date="2017-11-27T20:34:00Z">
        <w:r w:rsidR="00CB1000" w:rsidRPr="00B7686C">
          <w:rPr>
            <w:lang w:val="en-US"/>
            <w:rPrChange w:id="39543" w:author="Morten Lerstad Solli" w:date="2017-11-29T12:21:00Z">
              <w:rPr>
                <w:lang w:val="en-GB"/>
              </w:rPr>
            </w:rPrChange>
          </w:rPr>
          <w:t xml:space="preserve">, it </w:t>
        </w:r>
      </w:ins>
      <w:ins w:id="39544" w:author="Ole-Martin Hanstveit" w:date="2017-11-27T20:35:00Z">
        <w:r w:rsidR="00CB1000" w:rsidRPr="00B7686C">
          <w:rPr>
            <w:lang w:val="en-US"/>
            <w:rPrChange w:id="39545" w:author="Morten Lerstad Solli" w:date="2017-11-29T12:21:00Z">
              <w:rPr>
                <w:lang w:val="en-GB"/>
              </w:rPr>
            </w:rPrChange>
          </w:rPr>
          <w:t xml:space="preserve">is converted to a Mat, resized to appropriate format, then turned into a BufferedImage again. </w:t>
        </w:r>
      </w:ins>
      <w:ins w:id="39546" w:author="Ole-Martin Hanstveit" w:date="2017-11-27T20:37:00Z">
        <w:r w:rsidR="00CB1000" w:rsidRPr="00B7686C">
          <w:rPr>
            <w:lang w:val="en-US"/>
            <w:rPrChange w:id="39547" w:author="Morten Lerstad Solli" w:date="2017-11-29T12:21:00Z">
              <w:rPr>
                <w:lang w:val="en-GB"/>
              </w:rPr>
            </w:rPrChange>
          </w:rPr>
          <w:t xml:space="preserve">The resized image is stored as a variable </w:t>
        </w:r>
      </w:ins>
      <w:ins w:id="39548" w:author="Ole-Martin Hanstveit" w:date="2017-11-27T20:38:00Z">
        <w:r w:rsidR="00CB1000" w:rsidRPr="00B7686C">
          <w:rPr>
            <w:lang w:val="en-US"/>
            <w:rPrChange w:id="39549" w:author="Morten Lerstad Solli" w:date="2017-11-29T12:21:00Z">
              <w:rPr>
                <w:lang w:val="en-GB"/>
              </w:rPr>
            </w:rPrChange>
          </w:rPr>
          <w:t>for the GUI to fetch when needed.</w:t>
        </w:r>
      </w:ins>
      <w:ins w:id="39550" w:author="Ole-Martin Hanstveit" w:date="2017-11-27T20:40:00Z">
        <w:r w:rsidR="00CB1000" w:rsidRPr="00B7686C">
          <w:rPr>
            <w:lang w:val="en-US"/>
            <w:rPrChange w:id="39551" w:author="Morten Lerstad Solli" w:date="2017-11-29T12:21:00Z">
              <w:rPr>
                <w:lang w:val="en-GB"/>
              </w:rPr>
            </w:rPrChange>
          </w:rPr>
          <w:t xml:space="preserve"> This thread is considered thread-safe because there is a try-catch statement </w:t>
        </w:r>
      </w:ins>
      <w:ins w:id="39552" w:author="Ole-Martin Hanstveit" w:date="2017-11-27T20:41:00Z">
        <w:r w:rsidR="00CB1000" w:rsidRPr="00B7686C">
          <w:rPr>
            <w:lang w:val="en-US"/>
            <w:rPrChange w:id="39553" w:author="Morten Lerstad Solli" w:date="2017-11-29T12:21:00Z">
              <w:rPr>
                <w:lang w:val="en-GB"/>
              </w:rPr>
            </w:rPrChange>
          </w:rPr>
          <w:t xml:space="preserve">preventing the thread from becoming stuck when there </w:t>
        </w:r>
        <w:del w:id="39554" w:author="Oscar Herman Kise" w:date="2017-11-29T15:29:00Z">
          <w:r w:rsidR="00CB1000" w:rsidRPr="00B7686C" w:rsidDel="0085123D">
            <w:rPr>
              <w:lang w:val="en-US"/>
              <w:rPrChange w:id="39555" w:author="Morten Lerstad Solli" w:date="2017-11-29T12:21:00Z">
                <w:rPr>
                  <w:lang w:val="en-GB"/>
                </w:rPr>
              </w:rPrChange>
            </w:rPr>
            <w:delText>is</w:delText>
          </w:r>
        </w:del>
      </w:ins>
      <w:ins w:id="39556" w:author="Oscar Herman Kise" w:date="2017-11-29T15:29:00Z">
        <w:r w:rsidR="0085123D" w:rsidRPr="00305687">
          <w:rPr>
            <w:lang w:val="en-US"/>
          </w:rPr>
          <w:t>are</w:t>
        </w:r>
      </w:ins>
      <w:ins w:id="39557" w:author="Ole-Martin Hanstveit" w:date="2017-11-27T20:41:00Z">
        <w:r w:rsidR="00CB1000" w:rsidRPr="00B7686C">
          <w:rPr>
            <w:lang w:val="en-US"/>
            <w:rPrChange w:id="39558" w:author="Morten Lerstad Solli" w:date="2017-11-29T12:21:00Z">
              <w:rPr>
                <w:lang w:val="en-GB"/>
              </w:rPr>
            </w:rPrChange>
          </w:rPr>
          <w:t xml:space="preserve"> no incoming packets. The method for getting the resized image has no need for being s</w:t>
        </w:r>
      </w:ins>
      <w:ins w:id="39559" w:author="Ole-Martin Hanstveit" w:date="2017-11-27T20:42:00Z">
        <w:r w:rsidR="00CB1000" w:rsidRPr="00B7686C">
          <w:rPr>
            <w:lang w:val="en-US"/>
            <w:rPrChange w:id="39560" w:author="Morten Lerstad Solli" w:date="2017-11-29T12:21:00Z">
              <w:rPr>
                <w:lang w:val="en-GB"/>
              </w:rPr>
            </w:rPrChange>
          </w:rPr>
          <w:t>ynchronized due to only being accessed from one thread.</w:t>
        </w:r>
      </w:ins>
    </w:p>
    <w:p w14:paraId="357E0265" w14:textId="7EF9F69C" w:rsidR="00C85AEB" w:rsidRPr="00B7686C" w:rsidRDefault="00C85AEB">
      <w:pPr>
        <w:jc w:val="both"/>
        <w:rPr>
          <w:ins w:id="39561" w:author="Ole-Martin Hanstveit" w:date="2017-11-27T20:58:00Z"/>
          <w:lang w:val="en-US"/>
          <w:rPrChange w:id="39562" w:author="Morten Lerstad Solli" w:date="2017-11-29T12:21:00Z">
            <w:rPr>
              <w:ins w:id="39563" w:author="Ole-Martin Hanstveit" w:date="2017-11-27T20:58:00Z"/>
              <w:lang w:val="en-GB"/>
            </w:rPr>
          </w:rPrChange>
        </w:rPr>
        <w:pPrChange w:id="39564" w:author="Oscar Herman Kise" w:date="2017-11-29T14:24:00Z">
          <w:pPr/>
        </w:pPrChange>
      </w:pPr>
    </w:p>
    <w:p w14:paraId="5676ADF0" w14:textId="68BADDA5" w:rsidR="00C85AEB" w:rsidRDefault="00C85AEB">
      <w:pPr>
        <w:jc w:val="both"/>
        <w:rPr>
          <w:ins w:id="39565" w:author="Oscar Herman Kise" w:date="2017-11-30T20:02:00Z"/>
          <w:lang w:val="en-US"/>
        </w:rPr>
        <w:pPrChange w:id="39566" w:author="Oscar Herman Kise" w:date="2017-11-29T14:24:00Z">
          <w:pPr/>
        </w:pPrChange>
      </w:pPr>
      <w:ins w:id="39567" w:author="Ole-Martin Hanstveit" w:date="2017-11-27T20:59:00Z">
        <w:r w:rsidRPr="00B7686C">
          <w:rPr>
            <w:lang w:val="en-US"/>
            <w:rPrChange w:id="39568" w:author="Morten Lerstad Solli" w:date="2017-11-29T12:21:00Z">
              <w:rPr>
                <w:lang w:val="en-GB"/>
              </w:rPr>
            </w:rPrChange>
          </w:rPr>
          <w:t xml:space="preserve">For a thread-safe initialization of the GUI, </w:t>
        </w:r>
      </w:ins>
      <w:ins w:id="39569" w:author="Ole-Martin Hanstveit" w:date="2017-11-27T21:00:00Z">
        <w:r w:rsidRPr="00B7686C">
          <w:rPr>
            <w:lang w:val="en-US"/>
            <w:rPrChange w:id="39570" w:author="Morten Lerstad Solli" w:date="2017-11-29T12:21:00Z">
              <w:rPr>
                <w:lang w:val="en-GB"/>
              </w:rPr>
            </w:rPrChange>
          </w:rPr>
          <w:t>the initialization is scheduled for the event-dispatching thread</w:t>
        </w:r>
      </w:ins>
      <w:customXmlInsRangeStart w:id="39571" w:author="Ole-Martin Hanstveit" w:date="2017-11-27T21:52:00Z"/>
      <w:sdt>
        <w:sdtPr>
          <w:rPr>
            <w:lang w:val="en-US"/>
          </w:rPr>
          <w:id w:val="-1802529950"/>
          <w:citation/>
        </w:sdtPr>
        <w:sdtContent>
          <w:customXmlInsRangeEnd w:id="39571"/>
          <w:ins w:id="39572" w:author="Ole-Martin Hanstveit" w:date="2017-11-27T21:52:00Z">
            <w:r w:rsidR="00C919FE" w:rsidRPr="00B7686C">
              <w:rPr>
                <w:lang w:val="en-US"/>
                <w:rPrChange w:id="39573" w:author="Morten Lerstad Solli" w:date="2017-11-29T12:21:00Z">
                  <w:rPr>
                    <w:lang w:val="en-GB"/>
                  </w:rPr>
                </w:rPrChange>
              </w:rPr>
              <w:fldChar w:fldCharType="begin"/>
            </w:r>
            <w:r w:rsidR="00C919FE" w:rsidRPr="00B7686C">
              <w:rPr>
                <w:lang w:val="en-US"/>
                <w:rPrChange w:id="39574" w:author="Morten Lerstad Solli" w:date="2017-11-29T12:21:00Z">
                  <w:rPr/>
                </w:rPrChange>
              </w:rPr>
              <w:instrText xml:space="preserve"> CITATION Ora17 \l 1044 </w:instrText>
            </w:r>
          </w:ins>
          <w:r w:rsidR="00C919FE" w:rsidRPr="00B7686C">
            <w:rPr>
              <w:lang w:val="en-US"/>
              <w:rPrChange w:id="39575" w:author="Morten Lerstad Solli" w:date="2017-11-29T12:21:00Z">
                <w:rPr>
                  <w:lang w:val="en-GB"/>
                </w:rPr>
              </w:rPrChange>
            </w:rPr>
            <w:fldChar w:fldCharType="separate"/>
          </w:r>
          <w:r w:rsidR="009C609D">
            <w:rPr>
              <w:noProof/>
              <w:lang w:val="en-US"/>
            </w:rPr>
            <w:t xml:space="preserve"> (Oracle u.d.)</w:t>
          </w:r>
          <w:ins w:id="39576" w:author="Ole-Martin Hanstveit" w:date="2017-11-27T21:52:00Z">
            <w:r w:rsidR="00C919FE" w:rsidRPr="00B7686C">
              <w:rPr>
                <w:lang w:val="en-US"/>
                <w:rPrChange w:id="39577" w:author="Morten Lerstad Solli" w:date="2017-11-29T12:21:00Z">
                  <w:rPr>
                    <w:lang w:val="en-GB"/>
                  </w:rPr>
                </w:rPrChange>
              </w:rPr>
              <w:fldChar w:fldCharType="end"/>
            </w:r>
          </w:ins>
          <w:customXmlInsRangeStart w:id="39578" w:author="Ole-Martin Hanstveit" w:date="2017-11-27T21:52:00Z"/>
        </w:sdtContent>
      </w:sdt>
      <w:customXmlInsRangeEnd w:id="39578"/>
      <w:ins w:id="39579" w:author="Ole-Martin Hanstveit" w:date="2017-11-27T21:00:00Z">
        <w:r w:rsidRPr="00B7686C">
          <w:rPr>
            <w:lang w:val="en-US"/>
            <w:rPrChange w:id="39580" w:author="Morten Lerstad Solli" w:date="2017-11-29T12:21:00Z">
              <w:rPr>
                <w:lang w:val="en-GB"/>
              </w:rPr>
            </w:rPrChange>
          </w:rPr>
          <w:t xml:space="preserve">. </w:t>
        </w:r>
      </w:ins>
      <w:ins w:id="39581" w:author="Ole-Martin Hanstveit" w:date="2017-11-27T21:12:00Z">
        <w:r w:rsidR="00292E12" w:rsidRPr="00B7686C">
          <w:rPr>
            <w:lang w:val="en-US"/>
            <w:rPrChange w:id="39582" w:author="Morten Lerstad Solli" w:date="2017-11-29T12:21:00Z">
              <w:rPr>
                <w:lang w:val="en-GB"/>
              </w:rPr>
            </w:rPrChange>
          </w:rPr>
          <w:t xml:space="preserve">This is done with </w:t>
        </w:r>
      </w:ins>
      <w:ins w:id="39583" w:author="Ole-Martin Hanstveit" w:date="2017-11-27T21:13:00Z">
        <w:r w:rsidR="00292E12" w:rsidRPr="00B7686C">
          <w:rPr>
            <w:lang w:val="en-US"/>
            <w:rPrChange w:id="39584" w:author="Morten Lerstad Solli" w:date="2017-11-29T12:21:00Z">
              <w:rPr>
                <w:lang w:val="en-GB"/>
              </w:rPr>
            </w:rPrChange>
          </w:rPr>
          <w:t xml:space="preserve">the </w:t>
        </w:r>
      </w:ins>
      <w:ins w:id="39585" w:author="Oscar Herman Kise" w:date="2017-11-29T15:29:00Z">
        <w:r w:rsidR="0085123D">
          <w:rPr>
            <w:lang w:val="en-US"/>
          </w:rPr>
          <w:t>“</w:t>
        </w:r>
      </w:ins>
      <w:ins w:id="39586" w:author="Ole-Martin Hanstveit" w:date="2017-11-27T21:13:00Z">
        <w:r w:rsidR="00292E12" w:rsidRPr="00B7686C">
          <w:rPr>
            <w:i/>
            <w:lang w:val="en-US"/>
            <w:rPrChange w:id="39587" w:author="Morten Lerstad Solli" w:date="2017-11-29T12:21:00Z">
              <w:rPr>
                <w:i/>
                <w:lang w:val="en-GB"/>
              </w:rPr>
            </w:rPrChange>
          </w:rPr>
          <w:t>invokeLater</w:t>
        </w:r>
      </w:ins>
      <w:ins w:id="39588" w:author="Oscar Herman Kise" w:date="2017-11-29T15:29:00Z">
        <w:r w:rsidR="0085123D">
          <w:rPr>
            <w:i/>
            <w:lang w:val="en-US"/>
          </w:rPr>
          <w:t>()”</w:t>
        </w:r>
      </w:ins>
      <w:ins w:id="39589" w:author="Ole-Martin Hanstveit" w:date="2017-11-27T21:13:00Z">
        <w:r w:rsidR="00292E12" w:rsidRPr="00B7686C">
          <w:rPr>
            <w:lang w:val="en-US"/>
            <w:rPrChange w:id="39590" w:author="Morten Lerstad Solli" w:date="2017-11-29T12:21:00Z">
              <w:rPr>
                <w:lang w:val="en-GB"/>
              </w:rPr>
            </w:rPrChange>
          </w:rPr>
          <w:t xml:space="preserve"> method, which will </w:t>
        </w:r>
      </w:ins>
      <w:ins w:id="39591" w:author="Ole-Martin Hanstveit" w:date="2017-11-27T21:15:00Z">
        <w:r w:rsidR="00292E12" w:rsidRPr="00B7686C">
          <w:rPr>
            <w:lang w:val="en-US"/>
            <w:rPrChange w:id="39592" w:author="Morten Lerstad Solli" w:date="2017-11-29T12:21:00Z">
              <w:rPr>
                <w:lang w:val="en-GB"/>
              </w:rPr>
            </w:rPrChange>
          </w:rPr>
          <w:t>initialize the GUI when the thread is available.</w:t>
        </w:r>
      </w:ins>
      <w:ins w:id="39593" w:author="Ole-Martin Hanstveit" w:date="2017-11-27T21:16:00Z">
        <w:r w:rsidR="00292E12" w:rsidRPr="00B7686C">
          <w:rPr>
            <w:lang w:val="en-US"/>
            <w:rPrChange w:id="39594" w:author="Morten Lerstad Solli" w:date="2017-11-29T12:21:00Z">
              <w:rPr>
                <w:lang w:val="en-GB"/>
              </w:rPr>
            </w:rPrChange>
          </w:rPr>
          <w:t xml:space="preserve"> This is the thread which also handles </w:t>
        </w:r>
      </w:ins>
      <w:ins w:id="39595" w:author="Ole-Martin Hanstveit" w:date="2017-11-27T21:17:00Z">
        <w:r w:rsidR="00292E12" w:rsidRPr="00B7686C">
          <w:rPr>
            <w:lang w:val="en-US"/>
            <w:rPrChange w:id="39596" w:author="Morten Lerstad Solli" w:date="2017-11-29T12:21:00Z">
              <w:rPr>
                <w:lang w:val="en-GB"/>
              </w:rPr>
            </w:rPrChange>
          </w:rPr>
          <w:t>GUI events such as actions to do when a button is pressed.</w:t>
        </w:r>
      </w:ins>
    </w:p>
    <w:p w14:paraId="2E85AF3F" w14:textId="77777777" w:rsidR="000147D9" w:rsidRPr="00B7686C" w:rsidRDefault="000147D9">
      <w:pPr>
        <w:jc w:val="both"/>
        <w:rPr>
          <w:ins w:id="39597" w:author="Ole-Martin Hanstveit" w:date="2017-11-27T21:17:00Z"/>
          <w:lang w:val="en-US"/>
          <w:rPrChange w:id="39598" w:author="Morten Lerstad Solli" w:date="2017-11-29T12:21:00Z">
            <w:rPr>
              <w:ins w:id="39599" w:author="Ole-Martin Hanstveit" w:date="2017-11-27T21:17:00Z"/>
              <w:lang w:val="en-GB"/>
            </w:rPr>
          </w:rPrChange>
        </w:rPr>
        <w:pPrChange w:id="39600" w:author="Oscar Herman Kise" w:date="2017-11-29T14:24:00Z">
          <w:pPr/>
        </w:pPrChange>
      </w:pPr>
    </w:p>
    <w:p w14:paraId="650E971F" w14:textId="77777777" w:rsidR="001E3E59" w:rsidRPr="00B7686C" w:rsidRDefault="001E3E59" w:rsidP="008E2F82">
      <w:pPr>
        <w:rPr>
          <w:ins w:id="39601" w:author="Ole-Martin Hanstveit" w:date="2017-11-27T22:53:00Z"/>
          <w:lang w:val="en-US"/>
          <w:rPrChange w:id="39602" w:author="Morten Lerstad Solli" w:date="2017-11-29T12:21:00Z">
            <w:rPr>
              <w:ins w:id="39603" w:author="Ole-Martin Hanstveit" w:date="2017-11-27T22:53:00Z"/>
              <w:lang w:val="en-GB"/>
            </w:rPr>
          </w:rPrChange>
        </w:rPr>
      </w:pPr>
    </w:p>
    <w:p w14:paraId="3849DE39" w14:textId="77777777" w:rsidR="00D034FD" w:rsidRDefault="001E3E59">
      <w:pPr>
        <w:keepNext/>
        <w:rPr>
          <w:ins w:id="39604" w:author="Oscar Herman Kise" w:date="2017-11-30T20:00:00Z"/>
        </w:rPr>
      </w:pPr>
      <w:ins w:id="39605" w:author="Ole-Martin Hanstveit" w:date="2017-11-27T22:53:00Z">
        <w:r w:rsidRPr="00B7686C">
          <w:rPr>
            <w:noProof/>
            <w:lang w:val="en-US"/>
            <w:rPrChange w:id="39606" w:author="Morten Lerstad Solli" w:date="2017-11-29T12:21:00Z">
              <w:rPr>
                <w:noProof/>
                <w:lang w:val="en-GB"/>
              </w:rPr>
            </w:rPrChange>
          </w:rPr>
          <w:lastRenderedPageBreak/>
          <w:drawing>
            <wp:inline distT="0" distB="0" distL="0" distR="0" wp14:anchorId="3BBC5D72" wp14:editId="74DB3723">
              <wp:extent cx="4832350" cy="1384300"/>
              <wp:effectExtent l="0" t="0" r="6350" b="635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2350" cy="1384300"/>
                      </a:xfrm>
                      <a:prstGeom prst="rect">
                        <a:avLst/>
                      </a:prstGeom>
                      <a:noFill/>
                      <a:ln>
                        <a:noFill/>
                      </a:ln>
                    </pic:spPr>
                  </pic:pic>
                </a:graphicData>
              </a:graphic>
            </wp:inline>
          </w:drawing>
        </w:r>
      </w:ins>
    </w:p>
    <w:p w14:paraId="31B10471" w14:textId="32BB4DF9" w:rsidR="00D034FD" w:rsidRPr="0088402E" w:rsidRDefault="00D034FD" w:rsidP="00D034FD">
      <w:pPr>
        <w:pStyle w:val="Bildetekst"/>
        <w:rPr>
          <w:ins w:id="39607" w:author="Oscar Herman Kise" w:date="2017-11-30T20:00:00Z"/>
          <w:lang w:val="en-US"/>
        </w:rPr>
      </w:pPr>
      <w:bookmarkStart w:id="39608" w:name="_Ref499836129"/>
      <w:ins w:id="39609" w:author="Oscar Herman Kise" w:date="2017-11-30T20:00:00Z">
        <w:r w:rsidRPr="001739EA">
          <w:rPr>
            <w:lang w:val="en-US"/>
            <w:rPrChange w:id="39610" w:author="Oscar Herman Kise" w:date="2017-11-30T20:01:00Z">
              <w:rPr/>
            </w:rPrChange>
          </w:rPr>
          <w:t xml:space="preserve">Figure </w:t>
        </w:r>
        <w:r>
          <w:fldChar w:fldCharType="begin"/>
        </w:r>
        <w:r w:rsidRPr="001739EA">
          <w:rPr>
            <w:lang w:val="en-US"/>
            <w:rPrChange w:id="39611" w:author="Oscar Herman Kise" w:date="2017-11-30T20:01:00Z">
              <w:rPr/>
            </w:rPrChange>
          </w:rPr>
          <w:instrText xml:space="preserve"> SEQ Figure \* ARABIC </w:instrText>
        </w:r>
      </w:ins>
      <w:r>
        <w:fldChar w:fldCharType="separate"/>
      </w:r>
      <w:ins w:id="39612" w:author="Oscar Herman Kise" w:date="2017-11-30T22:19:00Z">
        <w:r w:rsidR="00710D49">
          <w:rPr>
            <w:noProof/>
            <w:lang w:val="en-US"/>
          </w:rPr>
          <w:t>34</w:t>
        </w:r>
      </w:ins>
      <w:ins w:id="39613" w:author="Oscar Herman Kise" w:date="2017-11-30T20:00:00Z">
        <w:r>
          <w:fldChar w:fldCharType="end"/>
        </w:r>
        <w:bookmarkEnd w:id="39608"/>
        <w:r w:rsidRPr="001739EA">
          <w:rPr>
            <w:lang w:val="en-US"/>
            <w:rPrChange w:id="39614" w:author="Oscar Herman Kise" w:date="2017-11-30T20:01:00Z">
              <w:rPr/>
            </w:rPrChange>
          </w:rPr>
          <w:t xml:space="preserve">: </w:t>
        </w:r>
        <w:r w:rsidRPr="0088402E">
          <w:rPr>
            <w:lang w:val="en-GB"/>
          </w:rPr>
          <w:t>Code for scheduling the initialization of the GUI</w:t>
        </w:r>
      </w:ins>
    </w:p>
    <w:p w14:paraId="2BEF5FD8" w14:textId="1AFCA3B9" w:rsidR="001E3E59" w:rsidRPr="001739EA" w:rsidDel="00D034FD" w:rsidRDefault="001E3E59">
      <w:pPr>
        <w:pStyle w:val="Bildetekst"/>
        <w:rPr>
          <w:ins w:id="39615" w:author="Ole-Martin Hanstveit" w:date="2017-11-27T22:53:00Z"/>
          <w:del w:id="39616" w:author="Oscar Herman Kise" w:date="2017-11-30T20:00:00Z"/>
          <w:lang w:val="en-US"/>
          <w:rPrChange w:id="39617" w:author="Oscar Herman Kise" w:date="2017-11-30T20:01:00Z">
            <w:rPr>
              <w:ins w:id="39618" w:author="Ole-Martin Hanstveit" w:date="2017-11-27T22:53:00Z"/>
              <w:del w:id="39619" w:author="Oscar Herman Kise" w:date="2017-11-30T20:00:00Z"/>
            </w:rPr>
          </w:rPrChange>
        </w:rPr>
        <w:pPrChange w:id="39620" w:author="Oscar Herman Kise" w:date="2017-11-30T20:00:00Z">
          <w:pPr/>
        </w:pPrChange>
      </w:pPr>
    </w:p>
    <w:p w14:paraId="6114CA98" w14:textId="1F7B6833" w:rsidR="001E3E59" w:rsidRPr="00C9737F" w:rsidDel="00D034FD" w:rsidRDefault="00C9737F" w:rsidP="00500279">
      <w:pPr>
        <w:pStyle w:val="Bildetekst"/>
        <w:rPr>
          <w:ins w:id="39621" w:author="Ole-Martin Hanstveit" w:date="2017-11-27T21:17:00Z"/>
          <w:del w:id="39622" w:author="Oscar Herman Kise" w:date="2017-11-30T20:00:00Z"/>
          <w:lang w:val="en-US"/>
          <w:rPrChange w:id="39623" w:author="Morten Lerstad Solli" w:date="2017-11-29T12:21:00Z">
            <w:rPr>
              <w:ins w:id="39624" w:author="Ole-Martin Hanstveit" w:date="2017-11-27T21:17:00Z"/>
              <w:del w:id="39625" w:author="Oscar Herman Kise" w:date="2017-11-30T20:00:00Z"/>
              <w:lang w:val="en-GB"/>
            </w:rPr>
          </w:rPrChange>
        </w:rPr>
      </w:pPr>
      <w:bookmarkStart w:id="39626" w:name="_Ref499750447"/>
      <w:ins w:id="39627" w:author="Ole-Martin Hanstveit" w:date="2017-11-29T15:22:00Z">
        <w:del w:id="39628" w:author="Oscar Herman Kise" w:date="2017-11-30T20:00:00Z">
          <w:r w:rsidRPr="009650BA" w:rsidDel="00D034FD">
            <w:rPr>
              <w:lang w:val="en-GB"/>
              <w:rPrChange w:id="39629" w:author="Oscar Herman Kise" w:date="2017-11-29T15:23:00Z">
                <w:rPr/>
              </w:rPrChange>
            </w:rPr>
            <w:delText xml:space="preserve">Figure </w:delText>
          </w:r>
          <w:r w:rsidDel="00D034FD">
            <w:rPr>
              <w:i w:val="0"/>
              <w:iCs w:val="0"/>
            </w:rPr>
            <w:fldChar w:fldCharType="begin"/>
          </w:r>
          <w:r w:rsidRPr="009650BA" w:rsidDel="00D034FD">
            <w:rPr>
              <w:lang w:val="en-GB"/>
              <w:rPrChange w:id="39630" w:author="Oscar Herman Kise" w:date="2017-11-29T15:23:00Z">
                <w:rPr/>
              </w:rPrChange>
            </w:rPr>
            <w:delInstrText xml:space="preserve"> SEQ Figure \* ARABIC </w:delInstrText>
          </w:r>
        </w:del>
      </w:ins>
      <w:del w:id="39631" w:author="Oscar Herman Kise" w:date="2017-11-30T20:00:00Z">
        <w:r w:rsidDel="00D034FD">
          <w:rPr>
            <w:i w:val="0"/>
            <w:iCs w:val="0"/>
          </w:rPr>
          <w:fldChar w:fldCharType="separate"/>
        </w:r>
        <w:r w:rsidR="00500279" w:rsidDel="00D034FD">
          <w:rPr>
            <w:noProof/>
            <w:lang w:val="en-GB"/>
          </w:rPr>
          <w:delText>33</w:delText>
        </w:r>
      </w:del>
      <w:ins w:id="39632" w:author="Ole-Martin Hanstveit" w:date="2017-11-29T15:22:00Z">
        <w:del w:id="39633" w:author="Oscar Herman Kise" w:date="2017-11-30T20:00:00Z">
          <w:r w:rsidDel="00D034FD">
            <w:rPr>
              <w:i w:val="0"/>
              <w:iCs w:val="0"/>
            </w:rPr>
            <w:fldChar w:fldCharType="end"/>
          </w:r>
          <w:r w:rsidRPr="009650BA" w:rsidDel="00D034FD">
            <w:rPr>
              <w:lang w:val="en-GB"/>
              <w:rPrChange w:id="39634" w:author="Oscar Herman Kise" w:date="2017-11-29T15:23:00Z">
                <w:rPr/>
              </w:rPrChange>
            </w:rPr>
            <w:delText xml:space="preserve">: </w:delText>
          </w:r>
        </w:del>
      </w:ins>
      <w:ins w:id="39635" w:author="Ole-Martin Hanstveit" w:date="2017-11-27T22:53:00Z">
        <w:del w:id="39636" w:author="Oscar Herman Kise" w:date="2017-11-30T20:00:00Z">
          <w:r w:rsidR="001E3E59" w:rsidRPr="009650BA" w:rsidDel="00D034FD">
            <w:rPr>
              <w:lang w:val="en-GB"/>
              <w:rPrChange w:id="39637" w:author="Oscar Herman Kise" w:date="2017-11-29T15:23:00Z">
                <w:rPr/>
              </w:rPrChange>
            </w:rPr>
            <w:delText xml:space="preserve">Code for </w:delText>
          </w:r>
        </w:del>
      </w:ins>
      <w:ins w:id="39638" w:author="Ole-Martin Hanstveit" w:date="2017-11-27T22:54:00Z">
        <w:del w:id="39639" w:author="Oscar Herman Kise" w:date="2017-11-30T20:00:00Z">
          <w:r w:rsidR="001E3E59" w:rsidRPr="009650BA" w:rsidDel="00D034FD">
            <w:rPr>
              <w:lang w:val="en-GB"/>
              <w:rPrChange w:id="39640" w:author="Oscar Herman Kise" w:date="2017-11-29T15:23:00Z">
                <w:rPr/>
              </w:rPrChange>
            </w:rPr>
            <w:delText>scheduling the initialization of the GUI</w:delText>
          </w:r>
        </w:del>
      </w:ins>
      <w:bookmarkEnd w:id="39626"/>
    </w:p>
    <w:p w14:paraId="6D8A8A96" w14:textId="77777777" w:rsidR="00292E12" w:rsidRPr="00B7686C" w:rsidRDefault="00292E12" w:rsidP="008E2F82">
      <w:pPr>
        <w:rPr>
          <w:ins w:id="39641" w:author="Ole-Martin Hanstveit" w:date="2017-11-27T20:14:00Z"/>
          <w:lang w:val="en-US"/>
          <w:rPrChange w:id="39642" w:author="Morten Lerstad Solli" w:date="2017-11-29T12:21:00Z">
            <w:rPr>
              <w:ins w:id="39643" w:author="Ole-Martin Hanstveit" w:date="2017-11-27T20:14:00Z"/>
              <w:lang w:val="en-GB"/>
            </w:rPr>
          </w:rPrChange>
        </w:rPr>
      </w:pPr>
    </w:p>
    <w:p w14:paraId="7E2E16DB" w14:textId="54CE25FC" w:rsidR="002A4A43" w:rsidRPr="00B7686C" w:rsidRDefault="002A4A43">
      <w:pPr>
        <w:jc w:val="both"/>
        <w:rPr>
          <w:ins w:id="39644" w:author="Ole-Martin Hanstveit" w:date="2017-11-27T20:14:00Z"/>
          <w:lang w:val="en-US"/>
          <w:rPrChange w:id="39645" w:author="Morten Lerstad Solli" w:date="2017-11-29T12:21:00Z">
            <w:rPr>
              <w:ins w:id="39646" w:author="Ole-Martin Hanstveit" w:date="2017-11-27T20:14:00Z"/>
              <w:lang w:val="en-GB"/>
            </w:rPr>
          </w:rPrChange>
        </w:rPr>
        <w:pPrChange w:id="39647" w:author="Oscar Herman Kise" w:date="2017-11-29T14:25:00Z">
          <w:pPr/>
        </w:pPrChange>
      </w:pPr>
      <w:ins w:id="39648" w:author="Ole-Martin Hanstveit" w:date="2017-11-27T22:13:00Z">
        <w:r w:rsidRPr="00B7686C">
          <w:rPr>
            <w:lang w:val="en-US"/>
            <w:rPrChange w:id="39649" w:author="Morten Lerstad Solli" w:date="2017-11-29T12:21:00Z">
              <w:rPr>
                <w:lang w:val="en-GB"/>
              </w:rPr>
            </w:rPrChange>
          </w:rPr>
          <w:t xml:space="preserve">It was added an </w:t>
        </w:r>
        <w:r w:rsidRPr="00B7686C">
          <w:rPr>
            <w:i/>
            <w:lang w:val="en-US"/>
            <w:rPrChange w:id="39650" w:author="Morten Lerstad Solli" w:date="2017-11-29T12:21:00Z">
              <w:rPr>
                <w:lang w:val="en-GB"/>
              </w:rPr>
            </w:rPrChange>
          </w:rPr>
          <w:t>ActionListener</w:t>
        </w:r>
        <w:r w:rsidRPr="00B7686C">
          <w:rPr>
            <w:lang w:val="en-US"/>
            <w:rPrChange w:id="39651" w:author="Morten Lerstad Solli" w:date="2017-11-29T12:21:00Z">
              <w:rPr>
                <w:lang w:val="en-GB"/>
              </w:rPr>
            </w:rPrChange>
          </w:rPr>
          <w:t xml:space="preserve"> to the buttons in the GUI to </w:t>
        </w:r>
      </w:ins>
      <w:ins w:id="39652" w:author="Ole-Martin Hanstveit" w:date="2017-11-27T22:16:00Z">
        <w:r w:rsidR="005408A4" w:rsidRPr="00B7686C">
          <w:rPr>
            <w:lang w:val="en-US"/>
            <w:rPrChange w:id="39653" w:author="Morten Lerstad Solli" w:date="2017-11-29T12:21:00Z">
              <w:rPr>
                <w:lang w:val="en-GB"/>
              </w:rPr>
            </w:rPrChange>
          </w:rPr>
          <w:t>handle the actions bound to the buttons</w:t>
        </w:r>
      </w:ins>
      <w:ins w:id="39654" w:author="Oscar Herman Kise" w:date="2017-11-30T17:38:00Z">
        <w:r w:rsidR="00646B68">
          <w:rPr>
            <w:lang w:val="en-US"/>
          </w:rPr>
          <w:t xml:space="preserve"> (</w:t>
        </w:r>
      </w:ins>
      <w:ins w:id="39655" w:author="Oscar Herman Kise" w:date="2017-11-30T20:02:00Z">
        <w:r w:rsidR="000147D9">
          <w:rPr>
            <w:lang w:val="en-US"/>
          </w:rPr>
          <w:fldChar w:fldCharType="begin"/>
        </w:r>
        <w:r w:rsidR="000147D9">
          <w:rPr>
            <w:lang w:val="en-US"/>
          </w:rPr>
          <w:instrText xml:space="preserve"> REF _Ref499836129 \h </w:instrText>
        </w:r>
      </w:ins>
      <w:r w:rsidR="000147D9">
        <w:rPr>
          <w:lang w:val="en-US"/>
        </w:rPr>
      </w:r>
      <w:r w:rsidR="000147D9">
        <w:rPr>
          <w:lang w:val="en-US"/>
        </w:rPr>
        <w:fldChar w:fldCharType="separate"/>
      </w:r>
      <w:ins w:id="39656" w:author="Oscar Herman Kise" w:date="2017-11-30T22:19:00Z">
        <w:r w:rsidR="00710D49" w:rsidRPr="001739EA">
          <w:rPr>
            <w:lang w:val="en-US"/>
            <w:rPrChange w:id="39657" w:author="Oscar Herman Kise" w:date="2017-11-30T20:01:00Z">
              <w:rPr/>
            </w:rPrChange>
          </w:rPr>
          <w:t xml:space="preserve">Figure </w:t>
        </w:r>
        <w:r w:rsidR="00710D49">
          <w:rPr>
            <w:noProof/>
            <w:lang w:val="en-US"/>
          </w:rPr>
          <w:t>34</w:t>
        </w:r>
      </w:ins>
      <w:ins w:id="39658" w:author="Oscar Herman Kise" w:date="2017-11-30T20:02:00Z">
        <w:r w:rsidR="000147D9">
          <w:rPr>
            <w:lang w:val="en-US"/>
          </w:rPr>
          <w:fldChar w:fldCharType="end"/>
        </w:r>
      </w:ins>
      <w:ins w:id="39659" w:author="Oscar Herman Kise" w:date="2017-11-30T17:38:00Z">
        <w:r w:rsidR="00646B68">
          <w:rPr>
            <w:lang w:val="en-US"/>
          </w:rPr>
          <w:t>).</w:t>
        </w:r>
      </w:ins>
      <w:ins w:id="39660" w:author="Ole-Martin Hanstveit" w:date="2017-11-29T20:25:00Z">
        <w:del w:id="39661" w:author="Oscar Herman Kise" w:date="2017-11-30T17:38:00Z">
          <w:r w:rsidR="0022656D" w:rsidDel="00646B68">
            <w:rPr>
              <w:lang w:val="en-US"/>
            </w:rPr>
            <w:delText xml:space="preserve"> (see </w:delText>
          </w:r>
          <w:r w:rsidR="00527A80" w:rsidDel="00646B68">
            <w:rPr>
              <w:lang w:val="en-US"/>
            </w:rPr>
            <w:fldChar w:fldCharType="begin"/>
          </w:r>
          <w:r w:rsidR="00527A80" w:rsidDel="00646B68">
            <w:rPr>
              <w:lang w:val="en-US"/>
            </w:rPr>
            <w:delInstrText xml:space="preserve"> REF _Ref499750447 \h </w:delInstrText>
          </w:r>
        </w:del>
      </w:ins>
      <w:del w:id="39662" w:author="Oscar Herman Kise" w:date="2017-11-30T17:38:00Z">
        <w:r w:rsidR="00527A80" w:rsidDel="00646B68">
          <w:rPr>
            <w:lang w:val="en-US"/>
          </w:rPr>
        </w:r>
        <w:r w:rsidR="00527A80" w:rsidDel="00646B68">
          <w:rPr>
            <w:lang w:val="en-US"/>
          </w:rPr>
          <w:fldChar w:fldCharType="separate"/>
        </w:r>
      </w:del>
      <w:ins w:id="39663" w:author="Morten Lerstad Solli" w:date="2017-11-29T22:38:00Z">
        <w:del w:id="39664" w:author="Oscar Herman Kise" w:date="2017-11-30T17:38:00Z">
          <w:r w:rsidR="00500279" w:rsidRPr="009650BA" w:rsidDel="00646B68">
            <w:rPr>
              <w:i/>
              <w:iCs/>
              <w:color w:val="44546A" w:themeColor="text2"/>
              <w:sz w:val="18"/>
              <w:szCs w:val="18"/>
              <w:lang w:val="en-GB"/>
              <w:rPrChange w:id="39665" w:author="Oscar Herman Kise" w:date="2017-11-29T15:23:00Z">
                <w:rPr>
                  <w:i/>
                  <w:iCs/>
                </w:rPr>
              </w:rPrChange>
            </w:rPr>
            <w:delText xml:space="preserve">Figure </w:delText>
          </w:r>
          <w:r w:rsidR="00500279" w:rsidDel="00646B68">
            <w:rPr>
              <w:noProof/>
              <w:lang w:val="en-GB"/>
            </w:rPr>
            <w:delText>33</w:delText>
          </w:r>
          <w:r w:rsidR="00500279" w:rsidRPr="009650BA" w:rsidDel="00646B68">
            <w:rPr>
              <w:i/>
              <w:iCs/>
              <w:color w:val="44546A" w:themeColor="text2"/>
              <w:sz w:val="18"/>
              <w:szCs w:val="18"/>
              <w:lang w:val="en-GB"/>
              <w:rPrChange w:id="39666" w:author="Oscar Herman Kise" w:date="2017-11-29T15:23:00Z">
                <w:rPr>
                  <w:i/>
                  <w:iCs/>
                </w:rPr>
              </w:rPrChange>
            </w:rPr>
            <w:delText>: Code for scheduling the initialization of the GUI</w:delText>
          </w:r>
        </w:del>
      </w:ins>
      <w:ins w:id="39667" w:author="Ole-Martin Hanstveit" w:date="2017-11-29T15:22:00Z">
        <w:del w:id="39668" w:author="Oscar Herman Kise" w:date="2017-11-30T17:38:00Z">
          <w:r w:rsidR="00994271" w:rsidRPr="009650BA" w:rsidDel="00646B68">
            <w:rPr>
              <w:i/>
              <w:iCs/>
              <w:color w:val="44546A" w:themeColor="text2"/>
              <w:sz w:val="18"/>
              <w:szCs w:val="18"/>
              <w:lang w:val="en-GB"/>
              <w:rPrChange w:id="39669" w:author="Oscar Herman Kise" w:date="2017-11-29T15:23:00Z">
                <w:rPr>
                  <w:i/>
                  <w:iCs/>
                </w:rPr>
              </w:rPrChange>
            </w:rPr>
            <w:delText xml:space="preserve">Figure </w:delText>
          </w:r>
        </w:del>
      </w:ins>
      <w:del w:id="39670" w:author="Oscar Herman Kise" w:date="2017-11-30T17:38:00Z">
        <w:r w:rsidR="00994271" w:rsidDel="00646B68">
          <w:rPr>
            <w:noProof/>
            <w:lang w:val="en-GB"/>
          </w:rPr>
          <w:delText>33</w:delText>
        </w:r>
      </w:del>
      <w:ins w:id="39671" w:author="Ole-Martin Hanstveit" w:date="2017-11-29T15:22:00Z">
        <w:del w:id="39672" w:author="Oscar Herman Kise" w:date="2017-11-30T17:38:00Z">
          <w:r w:rsidR="00994271" w:rsidRPr="009650BA" w:rsidDel="00646B68">
            <w:rPr>
              <w:i/>
              <w:iCs/>
              <w:color w:val="44546A" w:themeColor="text2"/>
              <w:sz w:val="18"/>
              <w:szCs w:val="18"/>
              <w:lang w:val="en-GB"/>
              <w:rPrChange w:id="39673" w:author="Oscar Herman Kise" w:date="2017-11-29T15:23:00Z">
                <w:rPr>
                  <w:i/>
                  <w:iCs/>
                </w:rPr>
              </w:rPrChange>
            </w:rPr>
            <w:delText xml:space="preserve">: </w:delText>
          </w:r>
        </w:del>
      </w:ins>
      <w:ins w:id="39674" w:author="Ole-Martin Hanstveit" w:date="2017-11-27T22:53:00Z">
        <w:del w:id="39675" w:author="Oscar Herman Kise" w:date="2017-11-30T17:38:00Z">
          <w:r w:rsidR="00994271" w:rsidRPr="009650BA" w:rsidDel="00646B68">
            <w:rPr>
              <w:i/>
              <w:iCs/>
              <w:color w:val="44546A" w:themeColor="text2"/>
              <w:sz w:val="18"/>
              <w:szCs w:val="18"/>
              <w:lang w:val="en-GB"/>
              <w:rPrChange w:id="39676" w:author="Oscar Herman Kise" w:date="2017-11-29T15:23:00Z">
                <w:rPr>
                  <w:i/>
                  <w:iCs/>
                </w:rPr>
              </w:rPrChange>
            </w:rPr>
            <w:delText xml:space="preserve">Code for </w:delText>
          </w:r>
        </w:del>
      </w:ins>
      <w:ins w:id="39677" w:author="Ole-Martin Hanstveit" w:date="2017-11-27T22:54:00Z">
        <w:del w:id="39678" w:author="Oscar Herman Kise" w:date="2017-11-30T17:38:00Z">
          <w:r w:rsidR="00994271" w:rsidRPr="009650BA" w:rsidDel="00646B68">
            <w:rPr>
              <w:i/>
              <w:iCs/>
              <w:color w:val="44546A" w:themeColor="text2"/>
              <w:sz w:val="18"/>
              <w:szCs w:val="18"/>
              <w:lang w:val="en-GB"/>
              <w:rPrChange w:id="39679" w:author="Oscar Herman Kise" w:date="2017-11-29T15:23:00Z">
                <w:rPr>
                  <w:i/>
                  <w:iCs/>
                </w:rPr>
              </w:rPrChange>
            </w:rPr>
            <w:delText>scheduling the initialization of the GUI</w:delText>
          </w:r>
        </w:del>
      </w:ins>
      <w:ins w:id="39680" w:author="Ole-Martin Hanstveit" w:date="2017-11-29T20:25:00Z">
        <w:del w:id="39681" w:author="Oscar Herman Kise" w:date="2017-11-30T17:38:00Z">
          <w:r w:rsidR="00527A80" w:rsidDel="00646B68">
            <w:rPr>
              <w:lang w:val="en-US"/>
            </w:rPr>
            <w:fldChar w:fldCharType="end"/>
          </w:r>
          <w:r w:rsidR="00527A80" w:rsidDel="00646B68">
            <w:rPr>
              <w:lang w:val="en-US"/>
            </w:rPr>
            <w:delText>)</w:delText>
          </w:r>
        </w:del>
      </w:ins>
      <w:ins w:id="39682" w:author="Ole-Martin Hanstveit" w:date="2017-11-27T22:16:00Z">
        <w:del w:id="39683" w:author="Oscar Herman Kise" w:date="2017-11-30T17:38:00Z">
          <w:r w:rsidR="005408A4" w:rsidRPr="00B7686C" w:rsidDel="00646B68">
            <w:rPr>
              <w:lang w:val="en-US"/>
              <w:rPrChange w:id="39684" w:author="Morten Lerstad Solli" w:date="2017-11-29T12:21:00Z">
                <w:rPr>
                  <w:lang w:val="en-GB"/>
                </w:rPr>
              </w:rPrChange>
            </w:rPr>
            <w:delText>.</w:delText>
          </w:r>
        </w:del>
      </w:ins>
      <w:ins w:id="39685" w:author="Ole-Martin Hanstveit" w:date="2017-11-27T22:17:00Z">
        <w:r w:rsidR="005A15E2" w:rsidRPr="00B7686C">
          <w:rPr>
            <w:lang w:val="en-US"/>
            <w:rPrChange w:id="39686" w:author="Morten Lerstad Solli" w:date="2017-11-29T12:21:00Z">
              <w:rPr>
                <w:lang w:val="en-GB"/>
              </w:rPr>
            </w:rPrChange>
          </w:rPr>
          <w:t xml:space="preserve"> The </w:t>
        </w:r>
      </w:ins>
      <w:ins w:id="39687" w:author="Ole-Martin Hanstveit" w:date="2017-11-27T22:18:00Z">
        <w:r w:rsidR="005A15E2" w:rsidRPr="00B7686C">
          <w:rPr>
            <w:lang w:val="en-US"/>
            <w:rPrChange w:id="39688" w:author="Morten Lerstad Solli" w:date="2017-11-29T12:21:00Z">
              <w:rPr>
                <w:lang w:val="en-GB"/>
              </w:rPr>
            </w:rPrChange>
          </w:rPr>
          <w:t>methods</w:t>
        </w:r>
      </w:ins>
      <w:ins w:id="39689" w:author="Ole-Martin Hanstveit" w:date="2017-11-27T22:17:00Z">
        <w:r w:rsidR="005A15E2" w:rsidRPr="00B7686C">
          <w:rPr>
            <w:lang w:val="en-US"/>
            <w:rPrChange w:id="39690" w:author="Morten Lerstad Solli" w:date="2017-11-29T12:21:00Z">
              <w:rPr>
                <w:lang w:val="en-GB"/>
              </w:rPr>
            </w:rPrChange>
          </w:rPr>
          <w:t xml:space="preserve"> </w:t>
        </w:r>
      </w:ins>
      <w:ins w:id="39691" w:author="Ole-Martin Hanstveit" w:date="2017-11-27T22:18:00Z">
        <w:r w:rsidR="005A15E2" w:rsidRPr="00B7686C">
          <w:rPr>
            <w:lang w:val="en-US"/>
            <w:rPrChange w:id="39692" w:author="Morten Lerstad Solli" w:date="2017-11-29T12:21:00Z">
              <w:rPr>
                <w:lang w:val="en-GB"/>
              </w:rPr>
            </w:rPrChange>
          </w:rPr>
          <w:t>that are run by the listeners are designed to be fast to prevent st</w:t>
        </w:r>
      </w:ins>
      <w:ins w:id="39693" w:author="Ole-Martin Hanstveit" w:date="2017-11-27T22:19:00Z">
        <w:r w:rsidR="005A15E2" w:rsidRPr="00B7686C">
          <w:rPr>
            <w:lang w:val="en-US"/>
            <w:rPrChange w:id="39694" w:author="Morten Lerstad Solli" w:date="2017-11-29T12:21:00Z">
              <w:rPr>
                <w:lang w:val="en-GB"/>
              </w:rPr>
            </w:rPrChange>
          </w:rPr>
          <w:t>opping the entire event-dispatching thread. If this was</w:t>
        </w:r>
      </w:ins>
      <w:ins w:id="39695" w:author="Oscar Herman Kise" w:date="2017-11-29T15:31:00Z">
        <w:r w:rsidR="0085123D">
          <w:rPr>
            <w:lang w:val="en-US"/>
          </w:rPr>
          <w:t xml:space="preserve"> not</w:t>
        </w:r>
      </w:ins>
      <w:ins w:id="39696" w:author="Ole-Martin Hanstveit" w:date="2017-11-27T22:19:00Z">
        <w:del w:id="39697" w:author="Oscar Herman Kise" w:date="2017-11-29T15:31:00Z">
          <w:r w:rsidR="005A15E2" w:rsidRPr="00B7686C" w:rsidDel="0085123D">
            <w:rPr>
              <w:lang w:val="en-US"/>
              <w:rPrChange w:id="39698" w:author="Morten Lerstad Solli" w:date="2017-11-29T12:21:00Z">
                <w:rPr>
                  <w:lang w:val="en-GB"/>
                </w:rPr>
              </w:rPrChange>
            </w:rPr>
            <w:delText>n’t</w:delText>
          </w:r>
        </w:del>
        <w:r w:rsidR="005A15E2" w:rsidRPr="00B7686C">
          <w:rPr>
            <w:lang w:val="en-US"/>
            <w:rPrChange w:id="39699" w:author="Morten Lerstad Solli" w:date="2017-11-29T12:21:00Z">
              <w:rPr>
                <w:lang w:val="en-GB"/>
              </w:rPr>
            </w:rPrChange>
          </w:rPr>
          <w:t xml:space="preserve"> taken into consideration, the entire GUI could potentially freeze while the thread was stuck in an operation.</w:t>
        </w:r>
      </w:ins>
    </w:p>
    <w:p w14:paraId="5DD71B57" w14:textId="44315AC9" w:rsidR="005A15E2" w:rsidRPr="00B7686C" w:rsidRDefault="005A15E2">
      <w:pPr>
        <w:jc w:val="both"/>
        <w:rPr>
          <w:ins w:id="39700" w:author="Ole-Martin Hanstveit" w:date="2017-11-27T22:20:00Z"/>
          <w:lang w:val="en-US"/>
          <w:rPrChange w:id="39701" w:author="Morten Lerstad Solli" w:date="2017-11-29T12:21:00Z">
            <w:rPr>
              <w:ins w:id="39702" w:author="Ole-Martin Hanstveit" w:date="2017-11-27T22:20:00Z"/>
              <w:lang w:val="en-GB"/>
            </w:rPr>
          </w:rPrChange>
        </w:rPr>
        <w:pPrChange w:id="39703" w:author="Oscar Herman Kise" w:date="2017-11-29T14:25:00Z">
          <w:pPr/>
        </w:pPrChange>
      </w:pPr>
    </w:p>
    <w:p w14:paraId="3474A311" w14:textId="37835B40" w:rsidR="005A15E2" w:rsidRPr="005A3108" w:rsidRDefault="005A15E2">
      <w:pPr>
        <w:jc w:val="both"/>
        <w:rPr>
          <w:ins w:id="39704" w:author="Ole-Martin Hanstveit" w:date="2017-11-27T20:14:00Z"/>
          <w:moveTo w:id="39705" w:author="Morten Lerstad Solli" w:date="2017-11-23T10:46:00Z"/>
          <w:lang w:val="en-US"/>
        </w:rPr>
        <w:pPrChange w:id="39706" w:author="Oscar Herman Kise" w:date="2017-11-29T14:25:00Z">
          <w:pPr>
            <w:pStyle w:val="Overskrift3"/>
          </w:pPr>
        </w:pPrChange>
      </w:pPr>
      <w:ins w:id="39707" w:author="Ole-Martin Hanstveit" w:date="2017-11-27T22:21:00Z">
        <w:r w:rsidRPr="00B7686C">
          <w:rPr>
            <w:lang w:val="en-US"/>
            <w:rPrChange w:id="39708" w:author="Morten Lerstad Solli" w:date="2017-11-29T12:21:00Z">
              <w:rPr>
                <w:b w:val="0"/>
                <w:bCs w:val="0"/>
                <w:lang w:val="en-GB"/>
              </w:rPr>
            </w:rPrChange>
          </w:rPr>
          <w:t xml:space="preserve">To update the image in the GUI, a </w:t>
        </w:r>
      </w:ins>
      <w:ins w:id="39709" w:author="Ole-Martin Hanstveit" w:date="2017-11-27T22:23:00Z">
        <w:r w:rsidRPr="00B7686C">
          <w:rPr>
            <w:i/>
            <w:lang w:val="en-US"/>
            <w:rPrChange w:id="39710" w:author="Morten Lerstad Solli" w:date="2017-11-29T12:21:00Z">
              <w:rPr>
                <w:b w:val="0"/>
                <w:bCs w:val="0"/>
                <w:i/>
                <w:lang w:val="en-GB"/>
              </w:rPr>
            </w:rPrChange>
          </w:rPr>
          <w:t>Timer</w:t>
        </w:r>
        <w:r w:rsidRPr="00B7686C">
          <w:rPr>
            <w:lang w:val="en-US"/>
            <w:rPrChange w:id="39711" w:author="Morten Lerstad Solli" w:date="2017-11-29T12:21:00Z">
              <w:rPr>
                <w:b w:val="0"/>
                <w:bCs w:val="0"/>
                <w:lang w:val="en-GB"/>
              </w:rPr>
            </w:rPrChange>
          </w:rPr>
          <w:t xml:space="preserve"> is used to schedule an update every 33ms. This time is specified to achieve 30 frames per second</w:t>
        </w:r>
      </w:ins>
      <w:ins w:id="39712" w:author="Ole-Martin Hanstveit" w:date="2017-11-27T22:24:00Z">
        <w:r w:rsidRPr="00B7686C">
          <w:rPr>
            <w:lang w:val="en-US"/>
            <w:rPrChange w:id="39713" w:author="Morten Lerstad Solli" w:date="2017-11-29T12:21:00Z">
              <w:rPr>
                <w:b w:val="0"/>
                <w:bCs w:val="0"/>
                <w:lang w:val="en-GB"/>
              </w:rPr>
            </w:rPrChange>
          </w:rPr>
          <w:t xml:space="preserve"> which is enough for a smooth image.</w:t>
        </w:r>
      </w:ins>
    </w:p>
    <w:p w14:paraId="05B7364C" w14:textId="212836A5" w:rsidR="008B6289" w:rsidRPr="00B7686C" w:rsidRDefault="008B6289">
      <w:pPr>
        <w:jc w:val="both"/>
        <w:rPr>
          <w:del w:id="39714" w:author="Morten Lerstad Solli" w:date="2017-11-23T15:05:00Z"/>
          <w:moveTo w:id="39715" w:author="Morten Lerstad Solli" w:date="2017-11-23T10:46:00Z"/>
          <w:lang w:val="en-US"/>
        </w:rPr>
        <w:pPrChange w:id="39716" w:author="Oscar Herman Kise" w:date="2017-11-29T14:25:00Z">
          <w:pPr>
            <w:pStyle w:val="Brdtekst"/>
          </w:pPr>
        </w:pPrChange>
      </w:pPr>
    </w:p>
    <w:p w14:paraId="60AAB396" w14:textId="2354113C" w:rsidR="008B6289" w:rsidRPr="00B7686C" w:rsidRDefault="008B6289">
      <w:pPr>
        <w:jc w:val="both"/>
        <w:rPr>
          <w:del w:id="39717" w:author="Morten Lerstad Solli" w:date="2017-11-23T15:05:00Z"/>
          <w:moveTo w:id="39718" w:author="Morten Lerstad Solli" w:date="2017-11-23T10:46:00Z"/>
          <w:color w:val="FF0000"/>
          <w:lang w:val="en-US"/>
        </w:rPr>
        <w:pPrChange w:id="39719" w:author="Oscar Herman Kise" w:date="2017-11-29T14:25:00Z">
          <w:pPr>
            <w:pStyle w:val="Brdtekst"/>
          </w:pPr>
        </w:pPrChange>
      </w:pPr>
      <w:moveTo w:id="39720" w:author="Morten Lerstad Solli" w:date="2017-11-23T10:46:00Z">
        <w:del w:id="39721" w:author="Morten Lerstad Solli" w:date="2017-11-23T15:05:00Z">
          <w:r w:rsidRPr="00B7686C">
            <w:rPr>
              <w:color w:val="FF0000"/>
              <w:lang w:val="en-US"/>
            </w:rPr>
            <w:delText>Morten</w:delText>
          </w:r>
        </w:del>
      </w:moveTo>
    </w:p>
    <w:moveToRangeEnd w:id="39312"/>
    <w:p w14:paraId="796184B9" w14:textId="2AB944A0" w:rsidR="008B6289" w:rsidRPr="00B7686C" w:rsidRDefault="008B6289">
      <w:pPr>
        <w:jc w:val="both"/>
        <w:rPr>
          <w:del w:id="39722" w:author="Morten Lerstad Solli" w:date="2017-11-23T15:05:00Z"/>
          <w:color w:val="FF0000"/>
          <w:lang w:val="en-US"/>
          <w:rPrChange w:id="39723" w:author="Morten Lerstad Solli" w:date="2017-11-29T12:21:00Z">
            <w:rPr>
              <w:del w:id="39724" w:author="Morten Lerstad Solli" w:date="2017-11-23T15:05:00Z"/>
              <w:color w:val="FF0000"/>
            </w:rPr>
          </w:rPrChange>
        </w:rPr>
        <w:pPrChange w:id="39725" w:author="Oscar Herman Kise" w:date="2017-11-29T14:25:00Z">
          <w:pPr>
            <w:pStyle w:val="Brdtekst"/>
          </w:pPr>
        </w:pPrChange>
      </w:pPr>
    </w:p>
    <w:p w14:paraId="0DDC1843" w14:textId="4C20E314" w:rsidR="105559D5" w:rsidRPr="00B7686C" w:rsidRDefault="105559D5">
      <w:pPr>
        <w:jc w:val="both"/>
        <w:rPr>
          <w:rFonts w:ascii="Arial" w:eastAsia="Arial" w:hAnsi="Arial" w:cs="Arial"/>
          <w:sz w:val="24"/>
          <w:szCs w:val="24"/>
          <w:lang w:val="en-US"/>
          <w:rPrChange w:id="39726" w:author="Morten Lerstad Solli" w:date="2017-11-29T12:21:00Z">
            <w:rPr>
              <w:rFonts w:ascii="Arial" w:eastAsia="Arial" w:hAnsi="Arial" w:cs="Arial"/>
              <w:sz w:val="24"/>
              <w:szCs w:val="24"/>
              <w:lang w:val="en-GB"/>
            </w:rPr>
          </w:rPrChange>
        </w:rPr>
        <w:pPrChange w:id="39727" w:author="Oscar Herman Kise" w:date="2017-11-29T14:25:00Z">
          <w:pPr>
            <w:pStyle w:val="Brdtekst"/>
          </w:pPr>
        </w:pPrChange>
      </w:pPr>
    </w:p>
    <w:p w14:paraId="374C8118" w14:textId="62D57B78" w:rsidR="00055CAA" w:rsidRPr="00B7686C" w:rsidRDefault="009314A8">
      <w:pPr>
        <w:pStyle w:val="Overskrift2"/>
        <w:jc w:val="both"/>
        <w:rPr>
          <w:ins w:id="39728" w:author="Morten Lerstad Solli" w:date="2017-11-23T15:06:00Z"/>
          <w:lang w:val="en-US"/>
        </w:rPr>
        <w:pPrChange w:id="39729" w:author="Oscar Herman Kise" w:date="2017-11-29T14:25:00Z">
          <w:pPr>
            <w:pStyle w:val="Overskrift2"/>
          </w:pPr>
        </w:pPrChange>
      </w:pPr>
      <w:bookmarkStart w:id="39730" w:name="_Toc499034273"/>
      <w:bookmarkStart w:id="39731" w:name="_Toc499047110"/>
      <w:bookmarkStart w:id="39732" w:name="_Toc499129480"/>
      <w:bookmarkStart w:id="39733" w:name="_Toc499197485"/>
      <w:bookmarkStart w:id="39734" w:name="_Toc499231075"/>
      <w:bookmarkStart w:id="39735" w:name="_Toc499394321"/>
      <w:bookmarkStart w:id="39736" w:name="_Toc499485481"/>
      <w:bookmarkStart w:id="39737" w:name="_Toc499485891"/>
      <w:bookmarkStart w:id="39738" w:name="_Toc499485981"/>
      <w:bookmarkStart w:id="39739" w:name="_Toc499500690"/>
      <w:bookmarkStart w:id="39740" w:name="_Toc499567489"/>
      <w:bookmarkStart w:id="39741" w:name="_Toc499568154"/>
      <w:bookmarkStart w:id="39742" w:name="_Toc499584528"/>
      <w:bookmarkStart w:id="39743" w:name="_Toc499584862"/>
      <w:bookmarkStart w:id="39744" w:name="_Toc499631455"/>
      <w:bookmarkStart w:id="39745" w:name="_Toc499646519"/>
      <w:bookmarkStart w:id="39746" w:name="_Toc499654732"/>
      <w:bookmarkStart w:id="39747" w:name="_Toc499722809"/>
      <w:bookmarkStart w:id="39748" w:name="_Toc499733342"/>
      <w:bookmarkStart w:id="39749" w:name="_Toc499737851"/>
      <w:bookmarkStart w:id="39750" w:name="_Toc499750768"/>
      <w:bookmarkStart w:id="39751" w:name="_Toc499754124"/>
      <w:bookmarkStart w:id="39752" w:name="_Toc499757909"/>
      <w:bookmarkStart w:id="39753" w:name="_Toc499757597"/>
      <w:bookmarkStart w:id="39754" w:name="_Toc499806196"/>
      <w:bookmarkStart w:id="39755" w:name="_Toc499829180"/>
      <w:bookmarkStart w:id="39756" w:name="_Toc499830146"/>
      <w:bookmarkStart w:id="39757" w:name="_Toc499835810"/>
      <w:bookmarkStart w:id="39758" w:name="_Toc499843432"/>
      <w:r w:rsidRPr="00B7686C">
        <w:rPr>
          <w:lang w:val="en-US"/>
        </w:rPr>
        <w:t>Wi-Fi setup</w:t>
      </w:r>
      <w:bookmarkEnd w:id="39730"/>
      <w:bookmarkEnd w:id="39731"/>
      <w:bookmarkEnd w:id="39732"/>
      <w:bookmarkEnd w:id="39733"/>
      <w:bookmarkEnd w:id="39734"/>
      <w:bookmarkEnd w:id="39735"/>
      <w:bookmarkEnd w:id="39736"/>
      <w:bookmarkEnd w:id="39737"/>
      <w:bookmarkEnd w:id="39738"/>
      <w:bookmarkEnd w:id="39739"/>
      <w:bookmarkEnd w:id="39740"/>
      <w:bookmarkEnd w:id="39741"/>
      <w:bookmarkEnd w:id="39742"/>
      <w:bookmarkEnd w:id="39743"/>
      <w:bookmarkEnd w:id="39744"/>
      <w:bookmarkEnd w:id="39745"/>
      <w:bookmarkEnd w:id="39746"/>
      <w:bookmarkEnd w:id="39747"/>
      <w:bookmarkEnd w:id="39748"/>
      <w:bookmarkEnd w:id="39749"/>
      <w:bookmarkEnd w:id="39750"/>
      <w:bookmarkEnd w:id="39751"/>
      <w:bookmarkEnd w:id="39752"/>
      <w:bookmarkEnd w:id="39753"/>
      <w:bookmarkEnd w:id="39754"/>
      <w:bookmarkEnd w:id="39755"/>
      <w:bookmarkEnd w:id="39756"/>
      <w:bookmarkEnd w:id="39757"/>
      <w:bookmarkEnd w:id="39758"/>
    </w:p>
    <w:p w14:paraId="66B8BC56" w14:textId="1E3CD71A" w:rsidR="003B295E" w:rsidRPr="00B7686C" w:rsidRDefault="002B012E">
      <w:pPr>
        <w:pStyle w:val="Brdtekst"/>
        <w:jc w:val="both"/>
        <w:rPr>
          <w:ins w:id="39759" w:author="Morten Lerstad Solli" w:date="2017-11-23T15:22:00Z"/>
          <w:lang w:val="en-US"/>
        </w:rPr>
        <w:pPrChange w:id="39760" w:author="Oscar Herman Kise" w:date="2017-11-29T15:32:00Z">
          <w:pPr>
            <w:pStyle w:val="Brdtekst"/>
          </w:pPr>
        </w:pPrChange>
      </w:pPr>
      <w:ins w:id="39761" w:author="Morten Lerstad Solli" w:date="2017-11-23T15:11:00Z">
        <w:r w:rsidRPr="00B7686C">
          <w:rPr>
            <w:lang w:val="en-US"/>
          </w:rPr>
          <w:t xml:space="preserve">Between the </w:t>
        </w:r>
      </w:ins>
      <w:ins w:id="39762" w:author="Morten Lerstad Solli" w:date="2017-11-23T15:17:00Z">
        <w:r w:rsidR="00C125F3" w:rsidRPr="00B7686C">
          <w:rPr>
            <w:lang w:val="en-US"/>
          </w:rPr>
          <w:t xml:space="preserve">Odroid and the </w:t>
        </w:r>
      </w:ins>
      <w:ins w:id="39763" w:author="Morten Lerstad Solli" w:date="2017-11-23T15:11:00Z">
        <w:r w:rsidRPr="00B7686C">
          <w:rPr>
            <w:lang w:val="en-US"/>
          </w:rPr>
          <w:t>external GUI</w:t>
        </w:r>
      </w:ins>
      <w:ins w:id="39764" w:author="Oscar Herman Kise" w:date="2017-11-29T15:32:00Z">
        <w:r w:rsidR="0085123D">
          <w:rPr>
            <w:lang w:val="en-US"/>
          </w:rPr>
          <w:t>,</w:t>
        </w:r>
      </w:ins>
      <w:ins w:id="39765" w:author="Morten Lerstad Solli" w:date="2017-11-23T15:11:00Z">
        <w:r w:rsidRPr="00B7686C">
          <w:rPr>
            <w:lang w:val="en-US"/>
          </w:rPr>
          <w:t xml:space="preserve"> there is a Wi-Fi </w:t>
        </w:r>
      </w:ins>
      <w:ins w:id="39766" w:author="Morten Lerstad Solli" w:date="2017-11-23T15:21:00Z">
        <w:r w:rsidR="00E540BF" w:rsidRPr="00B7686C">
          <w:rPr>
            <w:lang w:val="en-US"/>
          </w:rPr>
          <w:t>network</w:t>
        </w:r>
      </w:ins>
      <w:ins w:id="39767" w:author="Morten Lerstad Solli" w:date="2017-11-23T15:17:00Z">
        <w:r w:rsidR="00C125F3" w:rsidRPr="00B7686C">
          <w:rPr>
            <w:lang w:val="en-US"/>
          </w:rPr>
          <w:t xml:space="preserve"> </w:t>
        </w:r>
      </w:ins>
      <w:ins w:id="39768" w:author="Morten Lerstad Solli" w:date="2017-11-23T15:19:00Z">
        <w:r w:rsidR="00A91247" w:rsidRPr="00B7686C">
          <w:rPr>
            <w:lang w:val="en-US"/>
          </w:rPr>
          <w:t xml:space="preserve">for </w:t>
        </w:r>
      </w:ins>
      <w:ins w:id="39769" w:author="Morten Lerstad Solli" w:date="2017-11-23T15:21:00Z">
        <w:r w:rsidR="00E540BF" w:rsidRPr="00B7686C">
          <w:rPr>
            <w:lang w:val="en-US"/>
          </w:rPr>
          <w:t xml:space="preserve">data transfer. The network </w:t>
        </w:r>
        <w:r w:rsidR="00E940D2" w:rsidRPr="00B7686C">
          <w:rPr>
            <w:lang w:val="en-US"/>
          </w:rPr>
          <w:t xml:space="preserve">consists of one Wireless router, </w:t>
        </w:r>
      </w:ins>
      <w:ins w:id="39770" w:author="Morten Lerstad Solli" w:date="2017-11-23T15:22:00Z">
        <w:r w:rsidR="00E940D2" w:rsidRPr="00B7686C">
          <w:rPr>
            <w:lang w:val="en-US"/>
          </w:rPr>
          <w:t>an USB</w:t>
        </w:r>
        <w:r w:rsidR="004F3F04" w:rsidRPr="00B7686C">
          <w:rPr>
            <w:lang w:val="en-US"/>
          </w:rPr>
          <w:t xml:space="preserve"> Wi-Fi adapter for the Odroid, and a laptop with wireless network.</w:t>
        </w:r>
      </w:ins>
    </w:p>
    <w:p w14:paraId="3C54BC93" w14:textId="08A932A9" w:rsidR="0044294C" w:rsidRPr="00CD6AE6" w:rsidRDefault="004A61FC">
      <w:pPr>
        <w:pStyle w:val="Brdtekst"/>
        <w:jc w:val="both"/>
        <w:rPr>
          <w:del w:id="39771" w:author="Morten Lerstad Solli" w:date="2017-11-23T15:29:00Z"/>
          <w:lang w:val="en-US"/>
        </w:rPr>
        <w:pPrChange w:id="39772" w:author="Oscar Herman Kise" w:date="2017-11-29T15:32:00Z">
          <w:pPr>
            <w:pStyle w:val="Overskrift2"/>
          </w:pPr>
        </w:pPrChange>
      </w:pPr>
      <w:ins w:id="39773" w:author="Morten Lerstad Solli" w:date="2017-11-23T15:22:00Z">
        <w:r w:rsidRPr="00CD6AE6">
          <w:rPr>
            <w:lang w:val="en-US"/>
          </w:rPr>
          <w:t>The router is</w:t>
        </w:r>
      </w:ins>
      <w:ins w:id="39774" w:author="Morten Lerstad Solli" w:date="2017-11-23T15:24:00Z">
        <w:r w:rsidR="0052176F" w:rsidRPr="00CD6AE6">
          <w:rPr>
            <w:lang w:val="en-US"/>
          </w:rPr>
          <w:t xml:space="preserve"> configure</w:t>
        </w:r>
      </w:ins>
      <w:ins w:id="39775" w:author="Morten Lerstad Solli" w:date="2017-11-23T15:25:00Z">
        <w:r w:rsidR="0052176F" w:rsidRPr="00CD6AE6">
          <w:rPr>
            <w:lang w:val="en-US"/>
          </w:rPr>
          <w:t>d</w:t>
        </w:r>
      </w:ins>
      <w:ins w:id="39776" w:author="Morten Lerstad Solli" w:date="2017-11-23T15:22:00Z">
        <w:r w:rsidRPr="00CD6AE6">
          <w:rPr>
            <w:lang w:val="en-US"/>
          </w:rPr>
          <w:t xml:space="preserve"> as </w:t>
        </w:r>
      </w:ins>
      <w:ins w:id="39777" w:author="Morten Lerstad Solli" w:date="2017-11-23T15:23:00Z">
        <w:r w:rsidRPr="00CD6AE6">
          <w:rPr>
            <w:lang w:val="en-US"/>
          </w:rPr>
          <w:t>a DHCP server</w:t>
        </w:r>
      </w:ins>
      <w:ins w:id="39778" w:author="Morten Lerstad Solli" w:date="2017-11-23T15:25:00Z">
        <w:r w:rsidR="00DE4C94" w:rsidRPr="00CD6AE6">
          <w:rPr>
            <w:lang w:val="en-US"/>
          </w:rPr>
          <w:t xml:space="preserve"> which hands out IP-addresses to the Odroid and the laptop</w:t>
        </w:r>
        <w:r w:rsidR="0015477B" w:rsidRPr="00CD6AE6">
          <w:rPr>
            <w:lang w:val="en-US"/>
          </w:rPr>
          <w:t>.</w:t>
        </w:r>
      </w:ins>
      <w:ins w:id="39779" w:author="Morten Lerstad Solli" w:date="2017-11-23T15:27:00Z">
        <w:r w:rsidR="0044294C" w:rsidRPr="00CD6AE6">
          <w:rPr>
            <w:lang w:val="en-US"/>
          </w:rPr>
          <w:t xml:space="preserve"> </w:t>
        </w:r>
        <w:r w:rsidR="009F6B89" w:rsidRPr="00CD6AE6">
          <w:rPr>
            <w:lang w:val="en-US"/>
          </w:rPr>
          <w:t>T</w:t>
        </w:r>
        <w:r w:rsidR="00922CF3" w:rsidRPr="00CD6AE6">
          <w:rPr>
            <w:lang w:val="en-US"/>
          </w:rPr>
          <w:t>h</w:t>
        </w:r>
      </w:ins>
      <w:ins w:id="39780" w:author="Morten Lerstad Solli" w:date="2017-11-23T15:28:00Z">
        <w:r w:rsidR="00922CF3" w:rsidRPr="00CD6AE6">
          <w:rPr>
            <w:lang w:val="en-US"/>
          </w:rPr>
          <w:t xml:space="preserve">e easiest way to connect the Odroid is to </w:t>
        </w:r>
        <w:r w:rsidR="00A632CD" w:rsidRPr="00CD6AE6">
          <w:rPr>
            <w:lang w:val="en-US"/>
          </w:rPr>
          <w:t xml:space="preserve">write the following command into the terminal window: nmcli </w:t>
        </w:r>
      </w:ins>
      <w:ins w:id="39781" w:author="Morten Lerstad Solli" w:date="2017-11-23T15:29:00Z">
        <w:r w:rsidR="004E46BC" w:rsidRPr="00CD6AE6">
          <w:rPr>
            <w:lang w:val="en-US"/>
          </w:rPr>
          <w:t>d wifi &lt;WiFiSSID&gt; password &lt;WiFiPassword&gt; iface &lt;WiFiInterface&gt;.</w:t>
        </w:r>
      </w:ins>
    </w:p>
    <w:p w14:paraId="2FBC85FD" w14:textId="7DF0E66D" w:rsidR="00055CAA" w:rsidRPr="00B7686C" w:rsidRDefault="00055CAA">
      <w:pPr>
        <w:pStyle w:val="Brdtekst"/>
        <w:jc w:val="both"/>
        <w:rPr>
          <w:del w:id="39782" w:author="Morten Lerstad Solli" w:date="2017-11-23T15:29:00Z"/>
          <w:rFonts w:ascii="Arial" w:eastAsia="Arial" w:hAnsi="Arial" w:cs="Arial"/>
          <w:bCs/>
          <w:iCs/>
          <w:sz w:val="24"/>
          <w:szCs w:val="24"/>
          <w:lang w:val="en-US"/>
        </w:rPr>
        <w:pPrChange w:id="39783" w:author="Oscar Herman Kise" w:date="2017-11-29T15:32:00Z">
          <w:pPr>
            <w:pStyle w:val="Brdtekst"/>
          </w:pPr>
        </w:pPrChange>
      </w:pPr>
    </w:p>
    <w:p w14:paraId="1DC4EAFF" w14:textId="0A0BE6BE" w:rsidR="009314A8" w:rsidRPr="00B7686C" w:rsidRDefault="00D91E46">
      <w:pPr>
        <w:pStyle w:val="Brdtekst"/>
        <w:jc w:val="both"/>
        <w:rPr>
          <w:del w:id="39784" w:author="Morten Lerstad Solli" w:date="2017-11-23T15:29:00Z"/>
          <w:rFonts w:ascii="Arial" w:eastAsia="Arial" w:hAnsi="Arial" w:cs="Arial"/>
          <w:bCs/>
          <w:iCs/>
          <w:color w:val="FF0000"/>
          <w:sz w:val="24"/>
          <w:szCs w:val="24"/>
          <w:lang w:val="en-US"/>
        </w:rPr>
        <w:pPrChange w:id="39785" w:author="Oscar Herman Kise" w:date="2017-11-29T15:32:00Z">
          <w:pPr>
            <w:pStyle w:val="Brdtekst"/>
          </w:pPr>
        </w:pPrChange>
      </w:pPr>
      <w:del w:id="39786" w:author="Morten Lerstad Solli" w:date="2017-11-23T15:29:00Z">
        <w:r w:rsidRPr="00B7686C">
          <w:rPr>
            <w:rFonts w:ascii="Arial" w:eastAsia="Arial" w:hAnsi="Arial" w:cs="Arial"/>
            <w:bCs/>
            <w:iCs/>
            <w:color w:val="FF0000"/>
            <w:sz w:val="24"/>
            <w:szCs w:val="24"/>
            <w:lang w:val="en-US"/>
          </w:rPr>
          <w:delText>Morten</w:delText>
        </w:r>
      </w:del>
    </w:p>
    <w:p w14:paraId="4529E316" w14:textId="0838760A" w:rsidR="009314A8" w:rsidRPr="00B7686C" w:rsidDel="000F5D07" w:rsidRDefault="009314A8">
      <w:pPr>
        <w:pStyle w:val="Brdtekst"/>
        <w:jc w:val="both"/>
        <w:rPr>
          <w:del w:id="39787" w:author="Oscar Herman Kise" w:date="2017-11-29T15:33:00Z"/>
          <w:rFonts w:ascii="Arial" w:eastAsia="Arial" w:hAnsi="Arial" w:cs="Arial"/>
          <w:bCs/>
          <w:iCs/>
          <w:sz w:val="24"/>
          <w:szCs w:val="24"/>
          <w:lang w:val="en-US"/>
        </w:rPr>
        <w:pPrChange w:id="39788" w:author="Oscar Herman Kise" w:date="2017-11-29T15:32:00Z">
          <w:pPr>
            <w:pStyle w:val="Brdtekst"/>
          </w:pPr>
        </w:pPrChange>
      </w:pPr>
    </w:p>
    <w:p w14:paraId="79151620" w14:textId="77777777" w:rsidR="000F5D07" w:rsidRPr="00B7686C" w:rsidRDefault="000F5D07" w:rsidP="00305687">
      <w:pPr>
        <w:pStyle w:val="Brdtekst"/>
        <w:rPr>
          <w:ins w:id="39789" w:author="Oscar Herman Kise" w:date="2017-11-23T18:08:00Z"/>
          <w:rFonts w:ascii="Arial" w:eastAsia="Arial" w:hAnsi="Arial" w:cs="Arial"/>
          <w:b/>
          <w:bCs/>
          <w:i/>
          <w:iCs/>
          <w:sz w:val="24"/>
          <w:szCs w:val="24"/>
          <w:lang w:val="en-US"/>
        </w:rPr>
      </w:pPr>
    </w:p>
    <w:p w14:paraId="343A729E" w14:textId="34412619" w:rsidR="0007217F" w:rsidRPr="00B7686C" w:rsidRDefault="00FA4003">
      <w:pPr>
        <w:pStyle w:val="Overskrift2"/>
        <w:jc w:val="both"/>
        <w:rPr>
          <w:ins w:id="39790" w:author="Oscar Herman Kise" w:date="2017-11-23T18:08:00Z"/>
          <w:lang w:val="en-US"/>
        </w:rPr>
        <w:pPrChange w:id="39791" w:author="Oscar Herman Kise" w:date="2017-11-29T15:32:00Z">
          <w:pPr>
            <w:pStyle w:val="Overskrift2"/>
          </w:pPr>
        </w:pPrChange>
      </w:pPr>
      <w:bookmarkStart w:id="39792" w:name="_Toc499757598"/>
      <w:bookmarkStart w:id="39793" w:name="_Toc499806197"/>
      <w:bookmarkStart w:id="39794" w:name="_Toc499829181"/>
      <w:bookmarkStart w:id="39795" w:name="_Toc499830147"/>
      <w:bookmarkStart w:id="39796" w:name="_Toc499835811"/>
      <w:bookmarkStart w:id="39797" w:name="_Toc499843433"/>
      <w:ins w:id="39798" w:author="Oscar Herman Kise" w:date="2017-11-29T22:04:00Z">
        <w:r>
          <w:rPr>
            <w:lang w:val="en-US"/>
          </w:rPr>
          <w:t>Hardware connections</w:t>
        </w:r>
      </w:ins>
      <w:bookmarkEnd w:id="39792"/>
      <w:bookmarkEnd w:id="39793"/>
      <w:bookmarkEnd w:id="39794"/>
      <w:bookmarkEnd w:id="39795"/>
      <w:bookmarkEnd w:id="39796"/>
      <w:bookmarkEnd w:id="39797"/>
    </w:p>
    <w:p w14:paraId="3CD97504" w14:textId="6829745C" w:rsidR="007D3A26" w:rsidRPr="00B7686C" w:rsidRDefault="00464AFD">
      <w:pPr>
        <w:pStyle w:val="Brdtekst"/>
        <w:jc w:val="both"/>
        <w:rPr>
          <w:ins w:id="39799" w:author="Oscar Herman Kise" w:date="2017-11-27T19:45:00Z"/>
          <w:lang w:val="en-US"/>
          <w:rPrChange w:id="39800" w:author="Morten Lerstad Solli" w:date="2017-11-29T12:21:00Z">
            <w:rPr>
              <w:ins w:id="39801" w:author="Oscar Herman Kise" w:date="2017-11-27T19:45:00Z"/>
            </w:rPr>
          </w:rPrChange>
        </w:rPr>
        <w:pPrChange w:id="39802" w:author="Oscar Herman Kise" w:date="2017-11-27T19:45:00Z">
          <w:pPr>
            <w:pStyle w:val="Brdtekst"/>
          </w:pPr>
        </w:pPrChange>
      </w:pPr>
      <w:ins w:id="39803" w:author="Oscar Herman Kise" w:date="2017-11-23T18:08:00Z">
        <w:r w:rsidRPr="00B7686C">
          <w:rPr>
            <w:lang w:val="en-US"/>
          </w:rPr>
          <w:t>The hardware connections consist of four parts, a RedBoard</w:t>
        </w:r>
        <w:r w:rsidR="008216A7" w:rsidRPr="00B7686C">
          <w:rPr>
            <w:lang w:val="en-US"/>
          </w:rPr>
          <w:t xml:space="preserve">, two Arduino </w:t>
        </w:r>
      </w:ins>
      <w:ins w:id="39804" w:author="Oscar Herman Kise" w:date="2017-11-23T18:25:00Z">
        <w:r w:rsidR="008216A7" w:rsidRPr="00B7686C">
          <w:rPr>
            <w:lang w:val="en-US"/>
          </w:rPr>
          <w:t>m</w:t>
        </w:r>
      </w:ins>
      <w:ins w:id="39805" w:author="Oscar Herman Kise" w:date="2017-11-23T18:08:00Z">
        <w:r w:rsidR="008216A7" w:rsidRPr="00B7686C">
          <w:rPr>
            <w:lang w:val="en-US"/>
          </w:rPr>
          <w:t xml:space="preserve">otor </w:t>
        </w:r>
      </w:ins>
      <w:ins w:id="39806" w:author="Oscar Herman Kise" w:date="2017-11-23T18:25:00Z">
        <w:r w:rsidR="008216A7" w:rsidRPr="00B7686C">
          <w:rPr>
            <w:lang w:val="en-US"/>
          </w:rPr>
          <w:t>s</w:t>
        </w:r>
      </w:ins>
      <w:ins w:id="39807" w:author="Oscar Herman Kise" w:date="2017-11-23T18:08:00Z">
        <w:r w:rsidRPr="00B7686C">
          <w:rPr>
            <w:lang w:val="en-US"/>
          </w:rPr>
          <w:t xml:space="preserve">hields and an Odroid XU4. The </w:t>
        </w:r>
      </w:ins>
      <w:ins w:id="39808" w:author="Oscar Herman Kise" w:date="2017-11-23T18:09:00Z">
        <w:r w:rsidR="00D170F5" w:rsidRPr="00B7686C">
          <w:rPr>
            <w:lang w:val="en-US"/>
          </w:rPr>
          <w:t>Redboard</w:t>
        </w:r>
        <w:r w:rsidR="000B191C" w:rsidRPr="00B7686C">
          <w:rPr>
            <w:lang w:val="en-US"/>
          </w:rPr>
          <w:t xml:space="preserve"> has</w:t>
        </w:r>
        <w:r w:rsidR="008216A7" w:rsidRPr="00B7686C">
          <w:rPr>
            <w:lang w:val="en-US"/>
          </w:rPr>
          <w:t xml:space="preserve"> two </w:t>
        </w:r>
      </w:ins>
      <w:ins w:id="39809" w:author="Oscar Herman Kise" w:date="2017-11-23T18:25:00Z">
        <w:r w:rsidR="008216A7" w:rsidRPr="00B7686C">
          <w:rPr>
            <w:lang w:val="en-US"/>
          </w:rPr>
          <w:t>m</w:t>
        </w:r>
      </w:ins>
      <w:ins w:id="39810" w:author="Oscar Herman Kise" w:date="2017-11-23T18:09:00Z">
        <w:r w:rsidR="00D170F5" w:rsidRPr="00B7686C">
          <w:rPr>
            <w:lang w:val="en-US"/>
          </w:rPr>
          <w:t xml:space="preserve">otor </w:t>
        </w:r>
      </w:ins>
      <w:ins w:id="39811" w:author="Oscar Herman Kise" w:date="2017-11-23T18:25:00Z">
        <w:r w:rsidR="008216A7" w:rsidRPr="00B7686C">
          <w:rPr>
            <w:lang w:val="en-US"/>
          </w:rPr>
          <w:t>s</w:t>
        </w:r>
      </w:ins>
      <w:ins w:id="39812" w:author="Oscar Herman Kise" w:date="2017-11-23T18:09:00Z">
        <w:r w:rsidR="00D170F5" w:rsidRPr="00B7686C">
          <w:rPr>
            <w:lang w:val="en-US"/>
          </w:rPr>
          <w:t>h</w:t>
        </w:r>
      </w:ins>
      <w:ins w:id="39813" w:author="Oscar Herman Kise" w:date="2017-11-23T18:10:00Z">
        <w:r w:rsidR="00D170F5" w:rsidRPr="00B7686C">
          <w:rPr>
            <w:lang w:val="en-US"/>
          </w:rPr>
          <w:t xml:space="preserve">ields stacked </w:t>
        </w:r>
        <w:r w:rsidR="00020F7D" w:rsidRPr="00B7686C">
          <w:rPr>
            <w:lang w:val="en-US"/>
          </w:rPr>
          <w:t>on it</w:t>
        </w:r>
      </w:ins>
      <w:ins w:id="39814" w:author="Oscar Herman Kise" w:date="2017-11-23T18:12:00Z">
        <w:r w:rsidR="001048CA" w:rsidRPr="00B7686C">
          <w:rPr>
            <w:lang w:val="en-US"/>
          </w:rPr>
          <w:t xml:space="preserve">, making the stack </w:t>
        </w:r>
        <w:r w:rsidR="00611855" w:rsidRPr="00B7686C">
          <w:rPr>
            <w:lang w:val="en-US"/>
          </w:rPr>
          <w:t xml:space="preserve">three levels high. </w:t>
        </w:r>
      </w:ins>
      <w:ins w:id="39815" w:author="Oscar Herman Kise" w:date="2017-11-29T21:47:00Z">
        <w:r w:rsidR="0034483C">
          <w:rPr>
            <w:lang w:val="en-US"/>
          </w:rPr>
          <w:t>The wiring diagram</w:t>
        </w:r>
      </w:ins>
      <w:ins w:id="39816" w:author="Oscar Herman Kise" w:date="2017-11-29T21:49:00Z">
        <w:r w:rsidR="000042A9">
          <w:rPr>
            <w:lang w:val="en-US"/>
          </w:rPr>
          <w:t>s</w:t>
        </w:r>
      </w:ins>
      <w:ins w:id="39817" w:author="Oscar Herman Kise" w:date="2017-11-29T21:47:00Z">
        <w:r w:rsidR="00AF38E5">
          <w:rPr>
            <w:lang w:val="en-US"/>
          </w:rPr>
          <w:t xml:space="preserve"> are </w:t>
        </w:r>
      </w:ins>
      <w:ins w:id="39818" w:author="Oscar Herman Kise" w:date="2017-11-29T21:49:00Z">
        <w:r w:rsidR="000042A9">
          <w:rPr>
            <w:lang w:val="en-US"/>
          </w:rPr>
          <w:t>found</w:t>
        </w:r>
      </w:ins>
      <w:ins w:id="39819" w:author="Oscar Herman Kise" w:date="2017-11-29T21:47:00Z">
        <w:r w:rsidR="00AF38E5">
          <w:rPr>
            <w:lang w:val="en-US"/>
          </w:rPr>
          <w:t xml:space="preserve"> in Appendix C</w:t>
        </w:r>
      </w:ins>
      <w:ins w:id="39820" w:author="Oscar Herman Kise" w:date="2017-11-29T21:48:00Z">
        <w:r w:rsidR="00AF38E5">
          <w:rPr>
            <w:lang w:val="en-US"/>
          </w:rPr>
          <w:t>.</w:t>
        </w:r>
      </w:ins>
    </w:p>
    <w:p w14:paraId="7EAE6C6C" w14:textId="265EE27F" w:rsidR="00D41A90" w:rsidRPr="00B7686C" w:rsidDel="00990619" w:rsidRDefault="00483B59">
      <w:pPr>
        <w:pStyle w:val="Brdtekst"/>
        <w:jc w:val="both"/>
        <w:rPr>
          <w:del w:id="39821" w:author="Oscar Herman Kise" w:date="2017-11-23T19:51:00Z"/>
          <w:lang w:val="en-US"/>
          <w:rPrChange w:id="39822" w:author="Morten Lerstad Solli" w:date="2017-11-29T12:21:00Z">
            <w:rPr>
              <w:del w:id="39823" w:author="Oscar Herman Kise" w:date="2017-11-23T19:51:00Z"/>
              <w:b/>
              <w:bCs/>
              <w:i/>
              <w:iCs/>
              <w:lang w:val="en-US"/>
            </w:rPr>
          </w:rPrChange>
        </w:rPr>
        <w:pPrChange w:id="39824" w:author="Oscar Herman Kise" w:date="2017-11-29T14:25:00Z">
          <w:pPr>
            <w:pStyle w:val="Brdtekst"/>
          </w:pPr>
        </w:pPrChange>
      </w:pPr>
      <w:ins w:id="39825" w:author="Oscar Herman Kise" w:date="2017-11-23T18:18:00Z">
        <w:r w:rsidRPr="00B7686C">
          <w:rPr>
            <w:lang w:val="en-US"/>
          </w:rPr>
          <w:t xml:space="preserve">The first level </w:t>
        </w:r>
      </w:ins>
      <w:ins w:id="39826" w:author="Oscar Herman Kise" w:date="2017-11-23T18:19:00Z">
        <w:r w:rsidR="0059286E" w:rsidRPr="00B7686C">
          <w:rPr>
            <w:lang w:val="en-US"/>
          </w:rPr>
          <w:t>i</w:t>
        </w:r>
        <w:r w:rsidR="0059133E" w:rsidRPr="00B7686C">
          <w:rPr>
            <w:lang w:val="en-US"/>
          </w:rPr>
          <w:t xml:space="preserve">s the RedBoard, which </w:t>
        </w:r>
      </w:ins>
      <w:ins w:id="39827" w:author="Oscar Herman Kise" w:date="2017-11-23T18:54:00Z">
        <w:r w:rsidR="0059133E" w:rsidRPr="00B7686C">
          <w:rPr>
            <w:lang w:val="en-US"/>
          </w:rPr>
          <w:t xml:space="preserve">is communicating </w:t>
        </w:r>
      </w:ins>
      <w:ins w:id="39828" w:author="Oscar Herman Kise" w:date="2017-11-23T18:19:00Z">
        <w:r w:rsidR="0059286E" w:rsidRPr="00B7686C">
          <w:rPr>
            <w:lang w:val="en-US"/>
          </w:rPr>
          <w:t>serially</w:t>
        </w:r>
      </w:ins>
      <w:ins w:id="39829" w:author="Oscar Herman Kise" w:date="2017-11-23T18:20:00Z">
        <w:r w:rsidR="00946ECD" w:rsidRPr="00B7686C">
          <w:rPr>
            <w:lang w:val="en-US"/>
          </w:rPr>
          <w:t xml:space="preserve"> via</w:t>
        </w:r>
        <w:r w:rsidR="005C727E" w:rsidRPr="00B7686C">
          <w:rPr>
            <w:lang w:val="en-US"/>
          </w:rPr>
          <w:t xml:space="preserve"> a</w:t>
        </w:r>
        <w:r w:rsidR="00946ECD" w:rsidRPr="00B7686C">
          <w:rPr>
            <w:lang w:val="en-US"/>
          </w:rPr>
          <w:t xml:space="preserve"> USB</w:t>
        </w:r>
        <w:r w:rsidR="005C727E" w:rsidRPr="00B7686C">
          <w:rPr>
            <w:lang w:val="en-US"/>
          </w:rPr>
          <w:t xml:space="preserve"> cable</w:t>
        </w:r>
      </w:ins>
      <w:ins w:id="39830" w:author="Oscar Herman Kise" w:date="2017-11-23T18:54:00Z">
        <w:r w:rsidR="0059133E" w:rsidRPr="00B7686C">
          <w:rPr>
            <w:lang w:val="en-US"/>
          </w:rPr>
          <w:t>,</w:t>
        </w:r>
      </w:ins>
      <w:ins w:id="39831" w:author="Oscar Herman Kise" w:date="2017-11-23T18:19:00Z">
        <w:r w:rsidR="0059286E" w:rsidRPr="00B7686C">
          <w:rPr>
            <w:lang w:val="en-US"/>
          </w:rPr>
          <w:t xml:space="preserve"> with the Odroid.</w:t>
        </w:r>
      </w:ins>
      <w:ins w:id="39832" w:author="Oscar Herman Kise" w:date="2017-11-23T18:20:00Z">
        <w:r w:rsidR="005C727E" w:rsidRPr="00B7686C">
          <w:rPr>
            <w:lang w:val="en-US"/>
          </w:rPr>
          <w:t xml:space="preserve"> </w:t>
        </w:r>
      </w:ins>
      <w:ins w:id="39833" w:author="Oscar Herman Kise" w:date="2017-11-29T22:08:00Z">
        <w:r w:rsidR="007D0C68">
          <w:rPr>
            <w:lang w:val="en-US"/>
          </w:rPr>
          <w:br/>
        </w:r>
      </w:ins>
      <w:ins w:id="39834" w:author="Oscar Herman Kise" w:date="2017-11-29T21:51:00Z">
        <w:r w:rsidR="0040671A">
          <w:rPr>
            <w:lang w:val="en-US"/>
          </w:rPr>
          <w:br/>
        </w:r>
      </w:ins>
      <w:ins w:id="39835" w:author="Oscar Herman Kise" w:date="2017-11-23T18:22:00Z">
        <w:r w:rsidR="001C54C7" w:rsidRPr="00B7686C">
          <w:rPr>
            <w:lang w:val="en-US"/>
          </w:rPr>
          <w:t>The s</w:t>
        </w:r>
        <w:r w:rsidR="009621A8" w:rsidRPr="00B7686C">
          <w:rPr>
            <w:lang w:val="en-US"/>
          </w:rPr>
          <w:t>econd level of the stack is</w:t>
        </w:r>
        <w:r w:rsidR="001C54C7" w:rsidRPr="00B7686C">
          <w:rPr>
            <w:lang w:val="en-US"/>
          </w:rPr>
          <w:t xml:space="preserve"> the </w:t>
        </w:r>
      </w:ins>
      <w:ins w:id="39836" w:author="Oscar Herman Kise" w:date="2017-11-29T21:52:00Z">
        <w:r w:rsidR="007B726A">
          <w:rPr>
            <w:lang w:val="en-US"/>
          </w:rPr>
          <w:t>first</w:t>
        </w:r>
      </w:ins>
      <w:ins w:id="39837" w:author="Oscar Herman Kise" w:date="2017-11-23T18:22:00Z">
        <w:r w:rsidR="001C54C7" w:rsidRPr="00B7686C">
          <w:rPr>
            <w:lang w:val="en-US"/>
          </w:rPr>
          <w:t xml:space="preserve"> motor shield</w:t>
        </w:r>
        <w:r w:rsidR="009F2CF4" w:rsidRPr="00B7686C">
          <w:rPr>
            <w:lang w:val="en-US"/>
          </w:rPr>
          <w:t xml:space="preserve">. The motor drivers </w:t>
        </w:r>
      </w:ins>
      <w:ins w:id="39838" w:author="Oscar Herman Kise" w:date="2017-11-23T18:23:00Z">
        <w:r w:rsidR="002E7E03" w:rsidRPr="00B7686C">
          <w:rPr>
            <w:lang w:val="en-US"/>
          </w:rPr>
          <w:t>provide</w:t>
        </w:r>
      </w:ins>
      <w:ins w:id="39839" w:author="Oscar Herman Kise" w:date="2017-11-23T18:22:00Z">
        <w:r w:rsidR="009F2CF4" w:rsidRPr="00B7686C">
          <w:rPr>
            <w:lang w:val="en-US"/>
          </w:rPr>
          <w:t xml:space="preserve"> power for the two </w:t>
        </w:r>
      </w:ins>
      <w:ins w:id="39840" w:author="Oscar Herman Kise" w:date="2017-11-23T18:23:00Z">
        <w:r w:rsidR="009F2CF4" w:rsidRPr="00B7686C">
          <w:rPr>
            <w:lang w:val="en-US"/>
          </w:rPr>
          <w:t>front motors</w:t>
        </w:r>
        <w:r w:rsidR="002E7E03" w:rsidRPr="00B7686C">
          <w:rPr>
            <w:lang w:val="en-US"/>
          </w:rPr>
          <w:t xml:space="preserve"> of the car</w:t>
        </w:r>
      </w:ins>
      <w:ins w:id="39841" w:author="Oscar Herman Kise" w:date="2017-11-23T18:24:00Z">
        <w:r w:rsidR="002E7E03" w:rsidRPr="00B7686C">
          <w:rPr>
            <w:lang w:val="en-US"/>
          </w:rPr>
          <w:t>,</w:t>
        </w:r>
      </w:ins>
      <w:ins w:id="39842" w:author="Oscar Herman Kise" w:date="2017-11-23T18:23:00Z">
        <w:r w:rsidR="009F2CF4" w:rsidRPr="00B7686C">
          <w:rPr>
            <w:lang w:val="en-US"/>
          </w:rPr>
          <w:t xml:space="preserve"> connected to</w:t>
        </w:r>
      </w:ins>
      <w:ins w:id="39843" w:author="Oscar Herman Kise" w:date="2017-11-23T18:24:00Z">
        <w:r w:rsidR="002E7E03" w:rsidRPr="00B7686C">
          <w:rPr>
            <w:lang w:val="en-US"/>
          </w:rPr>
          <w:t xml:space="preserve"> the output</w:t>
        </w:r>
      </w:ins>
      <w:ins w:id="39844" w:author="Oscar Herman Kise" w:date="2017-11-23T18:23:00Z">
        <w:r w:rsidR="009F2CF4" w:rsidRPr="00B7686C">
          <w:rPr>
            <w:lang w:val="en-US"/>
          </w:rPr>
          <w:t xml:space="preserve"> </w:t>
        </w:r>
      </w:ins>
      <w:ins w:id="39845" w:author="Oscar Herman Kise" w:date="2017-11-29T21:53:00Z">
        <w:r w:rsidR="008522BA">
          <w:rPr>
            <w:lang w:val="en-US"/>
          </w:rPr>
          <w:t>channel</w:t>
        </w:r>
      </w:ins>
      <w:ins w:id="39846" w:author="Oscar Herman Kise" w:date="2017-11-23T18:23:00Z">
        <w:r w:rsidR="002E7E03" w:rsidRPr="00B7686C">
          <w:rPr>
            <w:lang w:val="en-US"/>
          </w:rPr>
          <w:t xml:space="preserve"> A and B. </w:t>
        </w:r>
      </w:ins>
      <w:ins w:id="39847" w:author="Oscar Herman Kise" w:date="2017-11-29T22:08:00Z">
        <w:r w:rsidR="007D0C68">
          <w:rPr>
            <w:lang w:val="en-US"/>
          </w:rPr>
          <w:br/>
        </w:r>
        <w:r w:rsidR="007D0C68">
          <w:rPr>
            <w:lang w:val="en-US"/>
          </w:rPr>
          <w:br/>
        </w:r>
      </w:ins>
      <w:ins w:id="39848" w:author="Oscar Herman Kise" w:date="2017-11-23T18:34:00Z">
        <w:r w:rsidR="00D87D76" w:rsidRPr="00B7686C">
          <w:rPr>
            <w:lang w:val="en-US"/>
          </w:rPr>
          <w:t>The third l</w:t>
        </w:r>
      </w:ins>
      <w:ins w:id="39849" w:author="Oscar Herman Kise" w:date="2017-11-23T18:35:00Z">
        <w:r w:rsidR="00D544F2" w:rsidRPr="00B7686C">
          <w:rPr>
            <w:lang w:val="en-US"/>
          </w:rPr>
          <w:t>evel</w:t>
        </w:r>
      </w:ins>
      <w:ins w:id="39850" w:author="Oscar Herman Kise" w:date="2017-11-29T15:36:00Z">
        <w:r w:rsidR="00DD255A">
          <w:rPr>
            <w:lang w:val="en-US"/>
          </w:rPr>
          <w:t xml:space="preserve"> is </w:t>
        </w:r>
      </w:ins>
      <w:ins w:id="39851" w:author="Oscar Herman Kise" w:date="2017-11-29T15:41:00Z">
        <w:r w:rsidR="00BD1109">
          <w:rPr>
            <w:lang w:val="en-US"/>
          </w:rPr>
          <w:t>the second</w:t>
        </w:r>
      </w:ins>
      <w:ins w:id="39852" w:author="Oscar Herman Kise" w:date="2017-11-29T15:36:00Z">
        <w:r w:rsidR="00DD255A">
          <w:rPr>
            <w:lang w:val="en-US"/>
          </w:rPr>
          <w:t xml:space="preserve"> motor shield,</w:t>
        </w:r>
      </w:ins>
      <w:ins w:id="39853" w:author="Oscar Herman Kise" w:date="2017-11-29T15:35:00Z">
        <w:r w:rsidR="00AD50F7">
          <w:rPr>
            <w:lang w:val="en-US"/>
          </w:rPr>
          <w:t xml:space="preserve"> </w:t>
        </w:r>
      </w:ins>
      <w:ins w:id="39854" w:author="Oscar Herman Kise" w:date="2017-11-29T15:36:00Z">
        <w:r w:rsidR="00DD255A">
          <w:rPr>
            <w:lang w:val="en-US"/>
          </w:rPr>
          <w:t>controlling</w:t>
        </w:r>
      </w:ins>
      <w:ins w:id="39855" w:author="Oscar Herman Kise" w:date="2017-11-23T18:35:00Z">
        <w:r w:rsidR="00C9673B" w:rsidRPr="00B7686C">
          <w:rPr>
            <w:lang w:val="en-US"/>
          </w:rPr>
          <w:t xml:space="preserve"> the two rea</w:t>
        </w:r>
      </w:ins>
      <w:ins w:id="39856" w:author="Oscar Herman Kise" w:date="2017-11-23T18:37:00Z">
        <w:r w:rsidR="00C9673B" w:rsidRPr="00B7686C">
          <w:rPr>
            <w:lang w:val="en-US"/>
          </w:rPr>
          <w:t>r</w:t>
        </w:r>
      </w:ins>
      <w:ins w:id="39857" w:author="Oscar Herman Kise" w:date="2017-11-23T18:35:00Z">
        <w:r w:rsidR="00B276D0" w:rsidRPr="00B7686C">
          <w:rPr>
            <w:lang w:val="en-US"/>
          </w:rPr>
          <w:t xml:space="preserve"> motors of the</w:t>
        </w:r>
      </w:ins>
      <w:ins w:id="39858" w:author="Oscar Herman Kise" w:date="2017-11-23T18:56:00Z">
        <w:r w:rsidR="00D41A90" w:rsidRPr="00B7686C">
          <w:rPr>
            <w:lang w:val="en-US"/>
          </w:rPr>
          <w:t xml:space="preserve"> car</w:t>
        </w:r>
      </w:ins>
      <w:ins w:id="39859" w:author="Oscar Herman Kise" w:date="2017-11-29T15:36:00Z">
        <w:r w:rsidR="0086586F">
          <w:rPr>
            <w:lang w:val="en-US"/>
          </w:rPr>
          <w:t>,</w:t>
        </w:r>
      </w:ins>
      <w:ins w:id="39860" w:author="Oscar Herman Kise" w:date="2017-11-23T18:56:00Z">
        <w:r w:rsidR="00D41A90" w:rsidRPr="00B7686C">
          <w:rPr>
            <w:lang w:val="en-US"/>
          </w:rPr>
          <w:t xml:space="preserve"> by the output </w:t>
        </w:r>
      </w:ins>
      <w:ins w:id="39861" w:author="Oscar Herman Kise" w:date="2017-11-29T15:36:00Z">
        <w:r w:rsidR="0086586F">
          <w:rPr>
            <w:lang w:val="en-US"/>
          </w:rPr>
          <w:t>channels</w:t>
        </w:r>
      </w:ins>
      <w:ins w:id="39862" w:author="Oscar Herman Kise" w:date="2017-11-23T18:56:00Z">
        <w:r w:rsidR="00D41A90" w:rsidRPr="00B7686C">
          <w:rPr>
            <w:lang w:val="en-US"/>
          </w:rPr>
          <w:t xml:space="preserve"> A and B</w:t>
        </w:r>
      </w:ins>
      <w:ins w:id="39863" w:author="Oscar Herman Kise" w:date="2017-11-23T18:38:00Z">
        <w:r w:rsidR="004F1C50" w:rsidRPr="00B7686C">
          <w:rPr>
            <w:lang w:val="en-US"/>
          </w:rPr>
          <w:t xml:space="preserve">. </w:t>
        </w:r>
      </w:ins>
      <w:ins w:id="39864" w:author="Oscar Herman Kise" w:date="2017-11-23T18:39:00Z">
        <w:r w:rsidR="00604C07" w:rsidRPr="00B7686C">
          <w:rPr>
            <w:lang w:val="en-US"/>
          </w:rPr>
          <w:t>The</w:t>
        </w:r>
      </w:ins>
      <w:ins w:id="39865" w:author="Oscar Herman Kise" w:date="2017-11-23T18:43:00Z">
        <w:r w:rsidR="007452C2" w:rsidRPr="00B7686C">
          <w:rPr>
            <w:lang w:val="en-US"/>
          </w:rPr>
          <w:t xml:space="preserve"> 8V</w:t>
        </w:r>
      </w:ins>
      <w:ins w:id="39866" w:author="Oscar Herman Kise" w:date="2017-11-23T18:39:00Z">
        <w:r w:rsidR="00604C07" w:rsidRPr="00B7686C">
          <w:rPr>
            <w:lang w:val="en-US"/>
          </w:rPr>
          <w:t xml:space="preserve"> </w:t>
        </w:r>
        <w:r w:rsidR="00B05002" w:rsidRPr="00B7686C">
          <w:rPr>
            <w:lang w:val="en-US"/>
          </w:rPr>
          <w:t>battery</w:t>
        </w:r>
      </w:ins>
      <w:ins w:id="39867" w:author="Oscar Herman Kise" w:date="2017-11-29T15:37:00Z">
        <w:r w:rsidR="00DD255A">
          <w:rPr>
            <w:lang w:val="en-US"/>
          </w:rPr>
          <w:t xml:space="preserve"> is connected to the power input, providing</w:t>
        </w:r>
      </w:ins>
      <w:ins w:id="39868" w:author="Oscar Herman Kise" w:date="2017-11-29T15:38:00Z">
        <w:r w:rsidR="00DD255A">
          <w:rPr>
            <w:lang w:val="en-US"/>
          </w:rPr>
          <w:t xml:space="preserve"> all levels of</w:t>
        </w:r>
      </w:ins>
      <w:ins w:id="39869" w:author="Oscar Herman Kise" w:date="2017-11-29T15:37:00Z">
        <w:r w:rsidR="00DD255A">
          <w:rPr>
            <w:lang w:val="en-US"/>
          </w:rPr>
          <w:t xml:space="preserve"> </w:t>
        </w:r>
      </w:ins>
      <w:ins w:id="39870" w:author="Oscar Herman Kise" w:date="2017-11-29T15:38:00Z">
        <w:r w:rsidR="00DD255A">
          <w:rPr>
            <w:lang w:val="en-US"/>
          </w:rPr>
          <w:t>the</w:t>
        </w:r>
      </w:ins>
      <w:ins w:id="39871" w:author="Oscar Herman Kise" w:date="2017-11-29T15:37:00Z">
        <w:r w:rsidR="00DD255A">
          <w:rPr>
            <w:lang w:val="en-US"/>
          </w:rPr>
          <w:t xml:space="preserve"> stack with power. </w:t>
        </w:r>
      </w:ins>
      <w:ins w:id="39872" w:author="Oscar Herman Kise" w:date="2017-11-23T18:44:00Z">
        <w:r w:rsidR="001535F6" w:rsidRPr="00B7686C">
          <w:rPr>
            <w:lang w:val="en-US"/>
          </w:rPr>
          <w:t xml:space="preserve">The two servos </w:t>
        </w:r>
        <w:r w:rsidR="007E1DB6" w:rsidRPr="00B7686C">
          <w:rPr>
            <w:lang w:val="en-US"/>
          </w:rPr>
          <w:t>used on the gripper mechanism are attac</w:t>
        </w:r>
      </w:ins>
      <w:ins w:id="39873" w:author="Oscar Herman Kise" w:date="2017-11-23T18:45:00Z">
        <w:r w:rsidR="007E1DB6" w:rsidRPr="00B7686C">
          <w:rPr>
            <w:lang w:val="en-US"/>
          </w:rPr>
          <w:t>hed on</w:t>
        </w:r>
        <w:r w:rsidR="00D64EB8" w:rsidRPr="00B7686C">
          <w:rPr>
            <w:lang w:val="en-US"/>
          </w:rPr>
          <w:t xml:space="preserve"> the output slots 5 and 6. These slots</w:t>
        </w:r>
      </w:ins>
      <w:ins w:id="39874" w:author="Oscar Herman Kise" w:date="2017-11-23T18:46:00Z">
        <w:r w:rsidR="007B2349" w:rsidRPr="00B7686C">
          <w:rPr>
            <w:lang w:val="en-US"/>
          </w:rPr>
          <w:t xml:space="preserve"> </w:t>
        </w:r>
        <w:r w:rsidR="00064C1D">
          <w:rPr>
            <w:lang w:val="en-US"/>
          </w:rPr>
          <w:t>consist</w:t>
        </w:r>
      </w:ins>
      <w:ins w:id="39875" w:author="Oscar Herman Kise" w:date="2017-11-29T22:03:00Z">
        <w:r w:rsidR="008E09D8">
          <w:rPr>
            <w:lang w:val="en-US"/>
          </w:rPr>
          <w:t>s</w:t>
        </w:r>
      </w:ins>
      <w:ins w:id="39876" w:author="Oscar Herman Kise" w:date="2017-11-23T18:46:00Z">
        <w:r w:rsidR="007B2349" w:rsidRPr="00B7686C">
          <w:rPr>
            <w:lang w:val="en-US"/>
          </w:rPr>
          <w:t xml:space="preserve"> of three pins, +5V</w:t>
        </w:r>
      </w:ins>
      <w:ins w:id="39877" w:author="Oscar Herman Kise" w:date="2017-11-23T18:47:00Z">
        <w:r w:rsidR="00E15209" w:rsidRPr="00B7686C">
          <w:rPr>
            <w:lang w:val="en-US"/>
          </w:rPr>
          <w:t>, ground and PWM. The</w:t>
        </w:r>
        <w:r w:rsidR="003C5AC5" w:rsidRPr="00B7686C">
          <w:rPr>
            <w:lang w:val="en-US"/>
          </w:rPr>
          <w:t xml:space="preserve"> signal from the</w:t>
        </w:r>
        <w:r w:rsidR="00E15209" w:rsidRPr="00B7686C">
          <w:rPr>
            <w:lang w:val="en-US"/>
          </w:rPr>
          <w:t xml:space="preserve"> analog distance sensor used to localize </w:t>
        </w:r>
        <w:r w:rsidR="003C5AC5" w:rsidRPr="00B7686C">
          <w:rPr>
            <w:lang w:val="en-US"/>
          </w:rPr>
          <w:t xml:space="preserve">the object to be gripped, </w:t>
        </w:r>
      </w:ins>
      <w:ins w:id="39878" w:author="Oscar Herman Kise" w:date="2017-11-23T18:48:00Z">
        <w:r w:rsidR="003C5AC5" w:rsidRPr="00B7686C">
          <w:rPr>
            <w:lang w:val="en-US"/>
          </w:rPr>
          <w:t>is placed in the input slot</w:t>
        </w:r>
        <w:r w:rsidR="0012619D" w:rsidRPr="00B7686C">
          <w:rPr>
            <w:lang w:val="en-US"/>
          </w:rPr>
          <w:t xml:space="preserve"> 2. This slot </w:t>
        </w:r>
      </w:ins>
      <w:ins w:id="39879" w:author="Oscar Herman Kise" w:date="2017-11-23T18:49:00Z">
        <w:r w:rsidR="00A518EB" w:rsidRPr="00B7686C">
          <w:rPr>
            <w:lang w:val="en-US"/>
          </w:rPr>
          <w:t>consists</w:t>
        </w:r>
      </w:ins>
      <w:ins w:id="39880" w:author="Oscar Herman Kise" w:date="2017-11-23T18:48:00Z">
        <w:r w:rsidR="0012619D" w:rsidRPr="00B7686C">
          <w:rPr>
            <w:lang w:val="en-US"/>
          </w:rPr>
          <w:t xml:space="preserve"> of three pins, +5V, ground and analog</w:t>
        </w:r>
      </w:ins>
      <w:ins w:id="39881" w:author="Oscar Herman Kise" w:date="2017-11-29T22:09:00Z">
        <w:r w:rsidR="00707F6B">
          <w:rPr>
            <w:lang w:val="en-US"/>
          </w:rPr>
          <w:t xml:space="preserve"> input. </w:t>
        </w:r>
        <w:r w:rsidR="00104361">
          <w:rPr>
            <w:lang w:val="en-US"/>
          </w:rPr>
          <w:br/>
        </w:r>
        <w:r w:rsidR="00104361">
          <w:rPr>
            <w:lang w:val="en-US"/>
          </w:rPr>
          <w:br/>
        </w:r>
      </w:ins>
      <w:ins w:id="39882" w:author="Oscar Herman Kise" w:date="2017-11-23T18:56:00Z">
        <w:r w:rsidR="00D41A90" w:rsidRPr="00B7686C">
          <w:rPr>
            <w:lang w:val="en-US"/>
          </w:rPr>
          <w:t xml:space="preserve">The Odroid </w:t>
        </w:r>
      </w:ins>
      <w:ins w:id="39883" w:author="Oscar Herman Kise" w:date="2017-11-23T18:58:00Z">
        <w:r w:rsidR="00E80662" w:rsidRPr="00B7686C">
          <w:rPr>
            <w:lang w:val="en-US"/>
          </w:rPr>
          <w:t>receives</w:t>
        </w:r>
      </w:ins>
      <w:ins w:id="39884" w:author="Oscar Herman Kise" w:date="2017-11-23T19:13:00Z">
        <w:r w:rsidR="00C44089" w:rsidRPr="00B7686C">
          <w:rPr>
            <w:lang w:val="en-US"/>
          </w:rPr>
          <w:t xml:space="preserve"> input</w:t>
        </w:r>
      </w:ins>
      <w:ins w:id="39885" w:author="Oscar Herman Kise" w:date="2017-11-23T18:58:00Z">
        <w:r w:rsidR="00E80662" w:rsidRPr="00B7686C">
          <w:rPr>
            <w:lang w:val="en-US"/>
          </w:rPr>
          <w:t xml:space="preserve"> power</w:t>
        </w:r>
      </w:ins>
      <w:ins w:id="39886" w:author="Oscar Herman Kise" w:date="2017-11-29T15:42:00Z">
        <w:r w:rsidR="00BD1109">
          <w:rPr>
            <w:lang w:val="en-US"/>
          </w:rPr>
          <w:t xml:space="preserve"> from the regulator</w:t>
        </w:r>
      </w:ins>
      <w:ins w:id="39887" w:author="Oscar Herman Kise" w:date="2017-11-23T19:13:00Z">
        <w:r w:rsidR="00C44089" w:rsidRPr="00B7686C">
          <w:rPr>
            <w:lang w:val="en-US"/>
          </w:rPr>
          <w:t>,</w:t>
        </w:r>
      </w:ins>
      <w:ins w:id="39888" w:author="Oscar Herman Kise" w:date="2017-11-23T18:58:00Z">
        <w:r w:rsidR="00E80662" w:rsidRPr="00B7686C">
          <w:rPr>
            <w:lang w:val="en-US"/>
          </w:rPr>
          <w:t xml:space="preserve"> </w:t>
        </w:r>
      </w:ins>
      <w:ins w:id="39889" w:author="Oscar Herman Kise" w:date="2017-11-29T22:07:00Z">
        <w:r w:rsidR="00AB06E5">
          <w:rPr>
            <w:lang w:val="en-US"/>
          </w:rPr>
          <w:t>which is connected to the</w:t>
        </w:r>
      </w:ins>
      <w:ins w:id="39890" w:author="Oscar Herman Kise" w:date="2017-11-23T18:58:00Z">
        <w:r w:rsidR="00E80662" w:rsidRPr="00B7686C">
          <w:rPr>
            <w:lang w:val="en-US"/>
          </w:rPr>
          <w:t xml:space="preserve"> </w:t>
        </w:r>
      </w:ins>
      <w:ins w:id="39891" w:author="Oscar Herman Kise" w:date="2017-11-29T22:07:00Z">
        <w:r w:rsidR="00657DB9">
          <w:rPr>
            <w:lang w:val="en-US"/>
          </w:rPr>
          <w:t>battery.</w:t>
        </w:r>
      </w:ins>
      <w:ins w:id="39892" w:author="Oscar Herman Kise" w:date="2017-11-23T18:58:00Z">
        <w:r w:rsidR="00E80662" w:rsidRPr="00B7686C">
          <w:rPr>
            <w:lang w:val="en-US"/>
          </w:rPr>
          <w:t xml:space="preserve"> </w:t>
        </w:r>
      </w:ins>
      <w:ins w:id="39893" w:author="Oscar Herman Kise" w:date="2017-11-23T18:59:00Z">
        <w:r w:rsidR="000373F5" w:rsidRPr="00B7686C">
          <w:rPr>
            <w:lang w:val="en-US"/>
          </w:rPr>
          <w:t>A</w:t>
        </w:r>
      </w:ins>
      <w:ins w:id="39894" w:author="Oscar Herman Kise" w:date="2017-11-23T19:00:00Z">
        <w:r w:rsidR="00A10F6D" w:rsidRPr="00B7686C">
          <w:rPr>
            <w:lang w:val="en-US"/>
          </w:rPr>
          <w:t xml:space="preserve">ll three of the available USB ports </w:t>
        </w:r>
      </w:ins>
      <w:ins w:id="39895" w:author="Oscar Herman Kise" w:date="2017-11-23T19:01:00Z">
        <w:r w:rsidR="00500CA6" w:rsidRPr="00B7686C">
          <w:rPr>
            <w:lang w:val="en-US"/>
          </w:rPr>
          <w:t xml:space="preserve">is connected to a device. The connections by USB </w:t>
        </w:r>
      </w:ins>
      <w:ins w:id="39896" w:author="Oscar Herman Kise" w:date="2017-11-23T19:02:00Z">
        <w:r w:rsidR="00720DF5" w:rsidRPr="00B7686C">
          <w:rPr>
            <w:lang w:val="en-US"/>
          </w:rPr>
          <w:t>is</w:t>
        </w:r>
      </w:ins>
      <w:ins w:id="39897" w:author="Oscar Herman Kise" w:date="2017-11-23T19:01:00Z">
        <w:r w:rsidR="00333039" w:rsidRPr="00B7686C">
          <w:rPr>
            <w:lang w:val="en-US"/>
          </w:rPr>
          <w:t xml:space="preserve"> a web camera, </w:t>
        </w:r>
        <w:r w:rsidR="00CB7CBA" w:rsidRPr="00B7686C">
          <w:rPr>
            <w:lang w:val="en-US"/>
          </w:rPr>
          <w:t>a</w:t>
        </w:r>
      </w:ins>
      <w:ins w:id="39898" w:author="Oscar Herman Kise" w:date="2017-11-23T19:03:00Z">
        <w:r w:rsidR="00720DF5" w:rsidRPr="00B7686C">
          <w:rPr>
            <w:lang w:val="en-US"/>
          </w:rPr>
          <w:t>n</w:t>
        </w:r>
      </w:ins>
      <w:ins w:id="39899" w:author="Oscar Herman Kise" w:date="2017-11-23T19:01:00Z">
        <w:r w:rsidR="00CB7CBA" w:rsidRPr="00B7686C">
          <w:rPr>
            <w:lang w:val="en-US"/>
          </w:rPr>
          <w:t xml:space="preserve"> </w:t>
        </w:r>
      </w:ins>
      <w:ins w:id="39900" w:author="Oscar Herman Kise" w:date="2017-11-23T19:06:00Z">
        <w:r w:rsidR="001236A0" w:rsidRPr="00B7686C">
          <w:rPr>
            <w:lang w:val="en-US"/>
          </w:rPr>
          <w:t>WIFI</w:t>
        </w:r>
      </w:ins>
      <w:ins w:id="39901" w:author="Oscar Herman Kise" w:date="2017-11-23T19:01:00Z">
        <w:r w:rsidR="00CB7CBA" w:rsidRPr="00B7686C">
          <w:rPr>
            <w:lang w:val="en-US"/>
          </w:rPr>
          <w:t xml:space="preserve"> adapter that provides the </w:t>
        </w:r>
      </w:ins>
      <w:ins w:id="39902" w:author="Oscar Herman Kise" w:date="2017-11-23T19:02:00Z">
        <w:r w:rsidR="00CB7CBA" w:rsidRPr="00B7686C">
          <w:rPr>
            <w:lang w:val="en-US"/>
          </w:rPr>
          <w:t xml:space="preserve">Odroid with wireless </w:t>
        </w:r>
        <w:r w:rsidR="00BF2633" w:rsidRPr="00B7686C">
          <w:rPr>
            <w:lang w:val="en-US"/>
          </w:rPr>
          <w:t>internet and the RedBoard</w:t>
        </w:r>
      </w:ins>
      <w:ins w:id="39903" w:author="Oscar Herman Kise" w:date="2017-11-23T19:03:00Z">
        <w:r w:rsidR="00720DF5" w:rsidRPr="00B7686C">
          <w:rPr>
            <w:lang w:val="en-US"/>
          </w:rPr>
          <w:t xml:space="preserve"> communication cable. </w:t>
        </w:r>
      </w:ins>
    </w:p>
    <w:p w14:paraId="3C3CB1D6" w14:textId="50C159D6" w:rsidR="00055CAA" w:rsidRPr="00B7686C" w:rsidDel="00990619" w:rsidRDefault="00055CAA">
      <w:pPr>
        <w:pStyle w:val="Overskrift2"/>
        <w:jc w:val="both"/>
        <w:rPr>
          <w:ins w:id="39904" w:author="Morten Lerstad Solli" w:date="2017-11-23T15:18:00Z"/>
          <w:del w:id="39905" w:author="Oscar Herman Kise" w:date="2017-11-23T19:51:00Z"/>
          <w:lang w:val="en-US"/>
        </w:rPr>
        <w:pPrChange w:id="39906" w:author="Oscar Herman Kise" w:date="2017-11-29T14:25:00Z">
          <w:pPr>
            <w:pStyle w:val="Overskrift2"/>
          </w:pPr>
        </w:pPrChange>
      </w:pPr>
      <w:bookmarkStart w:id="39907" w:name="_Toc499034274"/>
      <w:bookmarkStart w:id="39908" w:name="_Toc499047111"/>
      <w:bookmarkStart w:id="39909" w:name="_Toc499129481"/>
      <w:bookmarkStart w:id="39910" w:name="_Toc499197486"/>
      <w:bookmarkStart w:id="39911" w:name="_Toc499731635"/>
      <w:del w:id="39912" w:author="Oscar Herman Kise" w:date="2017-11-23T19:51:00Z">
        <w:r w:rsidRPr="005A3108" w:rsidDel="00990619">
          <w:rPr>
            <w:lang w:val="en-US"/>
          </w:rPr>
          <w:delText>HardWare</w:delText>
        </w:r>
      </w:del>
      <w:bookmarkEnd w:id="39907"/>
      <w:bookmarkEnd w:id="39908"/>
      <w:bookmarkEnd w:id="39909"/>
      <w:bookmarkEnd w:id="39910"/>
      <w:bookmarkEnd w:id="39911"/>
    </w:p>
    <w:p w14:paraId="6E29DB3E" w14:textId="6BACE8F1" w:rsidR="000E1702" w:rsidRPr="00CD6AE6" w:rsidDel="0007217F" w:rsidRDefault="00781456">
      <w:pPr>
        <w:pStyle w:val="Brdtekst"/>
        <w:jc w:val="both"/>
        <w:rPr>
          <w:del w:id="39913" w:author="Oscar Herman Kise" w:date="2017-11-23T18:08:00Z"/>
          <w:lang w:val="en-US"/>
        </w:rPr>
        <w:pPrChange w:id="39914" w:author="Oscar Herman Kise" w:date="2017-11-29T14:25:00Z">
          <w:pPr>
            <w:pStyle w:val="Overskrift2"/>
          </w:pPr>
        </w:pPrChange>
      </w:pPr>
      <w:bookmarkStart w:id="39915" w:name="_Toc499129482"/>
      <w:bookmarkStart w:id="39916" w:name="_Toc499197487"/>
      <w:ins w:id="39917" w:author="Morten Lerstad Solli" w:date="2017-11-23T15:18:00Z">
        <w:del w:id="39918" w:author="Oscar Herman Kise" w:date="2017-11-23T19:51:00Z">
          <w:r w:rsidRPr="00CD6AE6" w:rsidDel="00990619">
            <w:rPr>
              <w:color w:val="FF0000"/>
              <w:lang w:val="en-US"/>
            </w:rPr>
            <w:delText>Oscar</w:delText>
          </w:r>
        </w:del>
      </w:ins>
      <w:bookmarkStart w:id="39919" w:name="_Toc499223879"/>
      <w:bookmarkStart w:id="39920" w:name="_Toc499223941"/>
      <w:bookmarkStart w:id="39921" w:name="_Toc499224003"/>
      <w:bookmarkStart w:id="39922" w:name="_Toc499224065"/>
      <w:bookmarkStart w:id="39923" w:name="_Toc499224127"/>
      <w:bookmarkStart w:id="39924" w:name="_Toc499225984"/>
      <w:bookmarkStart w:id="39925" w:name="_Toc499226656"/>
      <w:bookmarkStart w:id="39926" w:name="_Toc499227048"/>
      <w:bookmarkStart w:id="39927" w:name="_Toc499227110"/>
      <w:bookmarkStart w:id="39928" w:name="_Toc499227142"/>
      <w:bookmarkStart w:id="39929" w:name="_Toc499227204"/>
      <w:bookmarkStart w:id="39930" w:name="_Toc499227266"/>
      <w:bookmarkStart w:id="39931" w:name="_Toc499227205"/>
      <w:bookmarkStart w:id="39932" w:name="_Toc499227329"/>
      <w:bookmarkStart w:id="39933" w:name="_Toc499227391"/>
      <w:bookmarkStart w:id="39934" w:name="_Toc499227453"/>
      <w:bookmarkStart w:id="39935" w:name="_Toc499227515"/>
      <w:bookmarkStart w:id="39936" w:name="_Toc499227577"/>
      <w:bookmarkStart w:id="39937" w:name="_Toc499227639"/>
      <w:bookmarkStart w:id="39938" w:name="_Toc499227701"/>
      <w:bookmarkStart w:id="39939" w:name="_Toc499227763"/>
      <w:bookmarkStart w:id="39940" w:name="_Toc499228276"/>
      <w:bookmarkStart w:id="39941" w:name="_Toc499229841"/>
      <w:bookmarkEnd w:id="39919"/>
      <w:bookmarkEnd w:id="39920"/>
      <w:bookmarkEnd w:id="39921"/>
      <w:bookmarkEnd w:id="39922"/>
      <w:bookmarkEnd w:id="39923"/>
      <w:bookmarkEnd w:id="39924"/>
      <w:bookmarkEnd w:id="39925"/>
      <w:bookmarkEnd w:id="39926"/>
      <w:bookmarkEnd w:id="39927"/>
      <w:bookmarkEnd w:id="39928"/>
      <w:bookmarkEnd w:id="39929"/>
      <w:bookmarkEnd w:id="39930"/>
      <w:bookmarkEnd w:id="39931"/>
      <w:bookmarkEnd w:id="39932"/>
      <w:bookmarkEnd w:id="39933"/>
      <w:bookmarkEnd w:id="39934"/>
      <w:bookmarkEnd w:id="39935"/>
      <w:bookmarkEnd w:id="39936"/>
      <w:bookmarkEnd w:id="39937"/>
      <w:bookmarkEnd w:id="39938"/>
      <w:bookmarkEnd w:id="39939"/>
      <w:bookmarkEnd w:id="39940"/>
      <w:bookmarkEnd w:id="39941"/>
    </w:p>
    <w:p w14:paraId="798354D6" w14:textId="3CC36F06" w:rsidR="105559D5" w:rsidRPr="00B7686C" w:rsidDel="00990619" w:rsidRDefault="53BA8898">
      <w:pPr>
        <w:pStyle w:val="Overskrift3"/>
        <w:jc w:val="both"/>
        <w:rPr>
          <w:del w:id="39942" w:author="Oscar Herman Kise" w:date="2017-11-23T19:51:00Z"/>
          <w:lang w:val="en-US"/>
        </w:rPr>
        <w:pPrChange w:id="39943" w:author="Oscar Herman Kise" w:date="2017-11-29T14:25:00Z">
          <w:pPr>
            <w:pStyle w:val="Overskrift3"/>
          </w:pPr>
        </w:pPrChange>
      </w:pPr>
      <w:bookmarkStart w:id="39944" w:name="_Toc499731636"/>
      <w:del w:id="39945" w:author="Oscar Herman Kise" w:date="2017-11-23T19:51:00Z">
        <w:r w:rsidRPr="00F11BCB" w:rsidDel="00990619">
          <w:rPr>
            <w:b w:val="0"/>
            <w:lang w:val="en-US"/>
          </w:rPr>
          <w:delText>Motors</w:delText>
        </w:r>
        <w:bookmarkEnd w:id="39915"/>
        <w:bookmarkEnd w:id="39916"/>
        <w:bookmarkEnd w:id="39944"/>
      </w:del>
    </w:p>
    <w:p w14:paraId="252E4F9F" w14:textId="77777777" w:rsidR="00781456" w:rsidRPr="00B7686C" w:rsidDel="00990619" w:rsidRDefault="00781456">
      <w:pPr>
        <w:pStyle w:val="Brdtekst"/>
        <w:jc w:val="both"/>
        <w:rPr>
          <w:ins w:id="39946" w:author="Morten Lerstad Solli" w:date="2017-11-23T15:18:00Z"/>
          <w:del w:id="39947" w:author="Oscar Herman Kise" w:date="2017-11-23T19:51:00Z"/>
          <w:color w:val="FF0000"/>
          <w:lang w:val="en-US"/>
        </w:rPr>
        <w:pPrChange w:id="39948" w:author="Oscar Herman Kise" w:date="2017-11-29T14:25:00Z">
          <w:pPr>
            <w:pStyle w:val="Brdtekst"/>
          </w:pPr>
        </w:pPrChange>
      </w:pPr>
      <w:ins w:id="39949" w:author="Morten Lerstad Solli" w:date="2017-11-23T15:18:00Z">
        <w:del w:id="39950" w:author="Oscar Herman Kise" w:date="2017-11-23T19:51:00Z">
          <w:r w:rsidRPr="00B7686C" w:rsidDel="00990619">
            <w:rPr>
              <w:color w:val="FF0000"/>
              <w:lang w:val="en-US"/>
            </w:rPr>
            <w:delText>Oscar</w:delText>
          </w:r>
        </w:del>
      </w:ins>
    </w:p>
    <w:p w14:paraId="5CE7AF8C" w14:textId="2B9620AE" w:rsidR="105559D5" w:rsidRPr="00B7686C" w:rsidDel="00990619" w:rsidRDefault="105559D5">
      <w:pPr>
        <w:pStyle w:val="Brdtekst"/>
        <w:jc w:val="both"/>
        <w:rPr>
          <w:del w:id="39951" w:author="Oscar Herman Kise" w:date="2017-11-23T19:51:00Z"/>
          <w:rFonts w:ascii="Arial" w:eastAsia="Arial" w:hAnsi="Arial" w:cs="Arial"/>
          <w:b/>
          <w:sz w:val="24"/>
          <w:szCs w:val="24"/>
          <w:lang w:val="en-US"/>
          <w:rPrChange w:id="39952" w:author="Morten Lerstad Solli" w:date="2017-11-29T12:21:00Z">
            <w:rPr>
              <w:del w:id="39953" w:author="Oscar Herman Kise" w:date="2017-11-23T19:51:00Z"/>
              <w:rFonts w:ascii="Arial" w:eastAsia="Arial" w:hAnsi="Arial" w:cs="Arial"/>
              <w:b/>
              <w:bCs/>
              <w:i/>
              <w:iCs/>
              <w:sz w:val="24"/>
              <w:szCs w:val="24"/>
              <w:lang w:val="en-US"/>
            </w:rPr>
          </w:rPrChange>
        </w:rPr>
        <w:pPrChange w:id="39954" w:author="Oscar Herman Kise" w:date="2017-11-29T14:25:00Z">
          <w:pPr>
            <w:pStyle w:val="Brdtekst"/>
          </w:pPr>
        </w:pPrChange>
      </w:pPr>
    </w:p>
    <w:p w14:paraId="3A602DD5" w14:textId="4364387A" w:rsidR="105559D5" w:rsidRPr="00B7686C" w:rsidDel="00990619" w:rsidRDefault="53BA8898">
      <w:pPr>
        <w:pStyle w:val="Overskrift3"/>
        <w:jc w:val="both"/>
        <w:rPr>
          <w:del w:id="39955" w:author="Oscar Herman Kise" w:date="2017-11-23T19:51:00Z"/>
          <w:lang w:val="en-US"/>
        </w:rPr>
        <w:pPrChange w:id="39956" w:author="Oscar Herman Kise" w:date="2017-11-29T14:25:00Z">
          <w:pPr>
            <w:pStyle w:val="Overskrift3"/>
          </w:pPr>
        </w:pPrChange>
      </w:pPr>
      <w:bookmarkStart w:id="39957" w:name="_Toc499129483"/>
      <w:bookmarkStart w:id="39958" w:name="_Toc499197488"/>
      <w:bookmarkStart w:id="39959" w:name="_Toc499731639"/>
      <w:del w:id="39960" w:author="Oscar Herman Kise" w:date="2017-11-23T19:51:00Z">
        <w:r w:rsidRPr="005A3108" w:rsidDel="00990619">
          <w:rPr>
            <w:lang w:val="en-US"/>
          </w:rPr>
          <w:delText>Servos</w:delText>
        </w:r>
        <w:bookmarkEnd w:id="39957"/>
        <w:bookmarkEnd w:id="39958"/>
        <w:bookmarkEnd w:id="39959"/>
      </w:del>
    </w:p>
    <w:p w14:paraId="7F5DF491" w14:textId="77777777" w:rsidR="00781456" w:rsidRPr="00B7686C" w:rsidDel="00990619" w:rsidRDefault="00781456">
      <w:pPr>
        <w:pStyle w:val="Brdtekst"/>
        <w:jc w:val="both"/>
        <w:rPr>
          <w:ins w:id="39961" w:author="Morten Lerstad Solli" w:date="2017-11-23T15:18:00Z"/>
          <w:del w:id="39962" w:author="Oscar Herman Kise" w:date="2017-11-23T19:51:00Z"/>
          <w:color w:val="FF0000"/>
          <w:lang w:val="en-US"/>
        </w:rPr>
        <w:pPrChange w:id="39963" w:author="Oscar Herman Kise" w:date="2017-11-29T14:25:00Z">
          <w:pPr>
            <w:pStyle w:val="Brdtekst"/>
          </w:pPr>
        </w:pPrChange>
      </w:pPr>
      <w:ins w:id="39964" w:author="Morten Lerstad Solli" w:date="2017-11-23T15:18:00Z">
        <w:del w:id="39965" w:author="Oscar Herman Kise" w:date="2017-11-23T19:51:00Z">
          <w:r w:rsidRPr="00B7686C" w:rsidDel="00990619">
            <w:rPr>
              <w:color w:val="FF0000"/>
              <w:lang w:val="en-US"/>
            </w:rPr>
            <w:delText>Oscar</w:delText>
          </w:r>
        </w:del>
      </w:ins>
    </w:p>
    <w:p w14:paraId="42AAD825" w14:textId="14C36D6E" w:rsidR="105559D5" w:rsidRPr="00B7686C" w:rsidDel="00990619" w:rsidRDefault="105559D5">
      <w:pPr>
        <w:pStyle w:val="Brdtekst"/>
        <w:jc w:val="both"/>
        <w:rPr>
          <w:del w:id="39966" w:author="Oscar Herman Kise" w:date="2017-11-23T19:51:00Z"/>
          <w:rFonts w:ascii="Arial" w:eastAsia="Arial" w:hAnsi="Arial" w:cs="Arial"/>
          <w:b/>
          <w:sz w:val="24"/>
          <w:szCs w:val="24"/>
          <w:lang w:val="en-US"/>
          <w:rPrChange w:id="39967" w:author="Morten Lerstad Solli" w:date="2017-11-29T12:21:00Z">
            <w:rPr>
              <w:del w:id="39968" w:author="Oscar Herman Kise" w:date="2017-11-23T19:51:00Z"/>
              <w:rFonts w:ascii="Arial" w:eastAsia="Arial" w:hAnsi="Arial" w:cs="Arial"/>
              <w:b/>
              <w:bCs/>
              <w:i/>
              <w:iCs/>
              <w:sz w:val="24"/>
              <w:szCs w:val="24"/>
              <w:lang w:val="en-US"/>
            </w:rPr>
          </w:rPrChange>
        </w:rPr>
        <w:pPrChange w:id="39969" w:author="Oscar Herman Kise" w:date="2017-11-29T14:25:00Z">
          <w:pPr>
            <w:pStyle w:val="Brdtekst"/>
          </w:pPr>
        </w:pPrChange>
      </w:pPr>
    </w:p>
    <w:p w14:paraId="6CEC9ED0" w14:textId="470D50C6" w:rsidR="105559D5" w:rsidRPr="00B7686C" w:rsidDel="00990619" w:rsidRDefault="105559D5">
      <w:pPr>
        <w:pStyle w:val="Overskrift3"/>
        <w:jc w:val="both"/>
        <w:rPr>
          <w:del w:id="39970" w:author="Oscar Herman Kise" w:date="2017-11-23T19:51:00Z"/>
          <w:lang w:val="en-US"/>
        </w:rPr>
        <w:pPrChange w:id="39971" w:author="Oscar Herman Kise" w:date="2017-11-29T14:25:00Z">
          <w:pPr>
            <w:pStyle w:val="Overskrift3"/>
          </w:pPr>
        </w:pPrChange>
      </w:pPr>
      <w:bookmarkStart w:id="39972" w:name="_Toc499129484"/>
      <w:bookmarkStart w:id="39973" w:name="_Toc499197489"/>
      <w:bookmarkStart w:id="39974" w:name="_Toc499731640"/>
      <w:del w:id="39975" w:author="Oscar Herman Kise" w:date="2017-11-23T19:51:00Z">
        <w:r w:rsidRPr="005A3108" w:rsidDel="00990619">
          <w:rPr>
            <w:lang w:val="en-US"/>
          </w:rPr>
          <w:delText>IR-sensor</w:delText>
        </w:r>
        <w:bookmarkEnd w:id="39972"/>
        <w:bookmarkEnd w:id="39973"/>
        <w:bookmarkEnd w:id="39974"/>
      </w:del>
    </w:p>
    <w:p w14:paraId="603CEB98" w14:textId="77777777" w:rsidR="00781456" w:rsidRPr="00B7686C" w:rsidDel="00441F74" w:rsidRDefault="00781456">
      <w:pPr>
        <w:pStyle w:val="Brdtekst"/>
        <w:jc w:val="both"/>
        <w:rPr>
          <w:ins w:id="39976" w:author="Morten Lerstad Solli" w:date="2017-11-23T15:18:00Z"/>
          <w:del w:id="39977" w:author="Oscar Herman Kise" w:date="2017-11-23T19:12:00Z"/>
          <w:color w:val="FF0000"/>
          <w:lang w:val="en-US"/>
        </w:rPr>
        <w:pPrChange w:id="39978" w:author="Oscar Herman Kise" w:date="2017-11-29T14:25:00Z">
          <w:pPr>
            <w:pStyle w:val="Brdtekst"/>
          </w:pPr>
        </w:pPrChange>
      </w:pPr>
      <w:ins w:id="39979" w:author="Morten Lerstad Solli" w:date="2017-11-23T15:18:00Z">
        <w:del w:id="39980" w:author="Oscar Herman Kise" w:date="2017-11-23T19:51:00Z">
          <w:r w:rsidRPr="00B7686C" w:rsidDel="00990619">
            <w:rPr>
              <w:color w:val="FF0000"/>
              <w:lang w:val="en-US"/>
            </w:rPr>
            <w:delText>Oscar</w:delText>
          </w:r>
        </w:del>
      </w:ins>
    </w:p>
    <w:p w14:paraId="3CF25C30" w14:textId="0EF6C169" w:rsidR="105559D5" w:rsidRPr="00B7686C" w:rsidDel="00441F74" w:rsidRDefault="105559D5">
      <w:pPr>
        <w:pStyle w:val="Brdtekst"/>
        <w:jc w:val="both"/>
        <w:rPr>
          <w:del w:id="39981" w:author="Oscar Herman Kise" w:date="2017-11-23T19:12:00Z"/>
          <w:rFonts w:ascii="Arial" w:eastAsia="Arial" w:hAnsi="Arial" w:cs="Arial"/>
          <w:b/>
          <w:sz w:val="24"/>
          <w:szCs w:val="24"/>
          <w:lang w:val="en-US"/>
          <w:rPrChange w:id="39982" w:author="Morten Lerstad Solli" w:date="2017-11-29T12:21:00Z">
            <w:rPr>
              <w:del w:id="39983" w:author="Oscar Herman Kise" w:date="2017-11-23T19:12:00Z"/>
              <w:rFonts w:ascii="Arial" w:eastAsia="Arial" w:hAnsi="Arial" w:cs="Arial"/>
              <w:b/>
              <w:bCs/>
              <w:i/>
              <w:iCs/>
              <w:sz w:val="24"/>
              <w:szCs w:val="24"/>
              <w:lang w:val="en-US"/>
            </w:rPr>
          </w:rPrChange>
        </w:rPr>
        <w:pPrChange w:id="39984" w:author="Oscar Herman Kise" w:date="2017-11-29T14:25:00Z">
          <w:pPr>
            <w:pStyle w:val="Brdtekst"/>
          </w:pPr>
        </w:pPrChange>
      </w:pPr>
    </w:p>
    <w:p w14:paraId="122F3BE4" w14:textId="2983AACA" w:rsidR="105559D5" w:rsidRPr="00B7686C" w:rsidDel="00441F74" w:rsidRDefault="105559D5">
      <w:pPr>
        <w:pStyle w:val="Overskrift3"/>
        <w:jc w:val="both"/>
        <w:rPr>
          <w:del w:id="39985" w:author="Oscar Herman Kise" w:date="2017-11-23T19:12:00Z"/>
          <w:lang w:val="en-US"/>
        </w:rPr>
        <w:pPrChange w:id="39986" w:author="Oscar Herman Kise" w:date="2017-11-29T14:25:00Z">
          <w:pPr>
            <w:pStyle w:val="Overskrift3"/>
          </w:pPr>
        </w:pPrChange>
      </w:pPr>
      <w:bookmarkStart w:id="39987" w:name="_Toc499129485"/>
      <w:bookmarkStart w:id="39988" w:name="_Toc499197490"/>
      <w:bookmarkStart w:id="39989" w:name="_Toc499731641"/>
      <w:del w:id="39990" w:author="Oscar Herman Kise" w:date="2017-11-23T19:12:00Z">
        <w:r w:rsidRPr="005A3108" w:rsidDel="00441F74">
          <w:rPr>
            <w:lang w:val="en-US"/>
          </w:rPr>
          <w:delText>Communication with Java</w:delText>
        </w:r>
        <w:bookmarkEnd w:id="39987"/>
        <w:bookmarkEnd w:id="39988"/>
        <w:bookmarkEnd w:id="39989"/>
      </w:del>
    </w:p>
    <w:p w14:paraId="1F5D53D1" w14:textId="6EBFD1F4" w:rsidR="105559D5" w:rsidRPr="00B7686C" w:rsidDel="00990619" w:rsidRDefault="105559D5">
      <w:pPr>
        <w:pStyle w:val="Brdtekst"/>
        <w:jc w:val="both"/>
        <w:rPr>
          <w:del w:id="39991" w:author="Oscar Herman Kise" w:date="2017-11-23T19:51:00Z"/>
          <w:rFonts w:ascii="Arial" w:eastAsia="Arial" w:hAnsi="Arial" w:cs="Arial"/>
          <w:b/>
          <w:bCs/>
          <w:i/>
          <w:iCs/>
          <w:sz w:val="24"/>
          <w:szCs w:val="24"/>
          <w:lang w:val="en-US"/>
        </w:rPr>
        <w:pPrChange w:id="39992" w:author="Oscar Herman Kise" w:date="2017-11-29T14:25:00Z">
          <w:pPr>
            <w:pStyle w:val="Brdtekst"/>
          </w:pPr>
        </w:pPrChange>
      </w:pPr>
    </w:p>
    <w:p w14:paraId="15DC35C9" w14:textId="274ED917" w:rsidR="105559D5" w:rsidRPr="00B7686C" w:rsidDel="00990619" w:rsidRDefault="105559D5">
      <w:pPr>
        <w:pStyle w:val="Brdtekst"/>
        <w:jc w:val="both"/>
        <w:rPr>
          <w:del w:id="39993" w:author="Oscar Herman Kise" w:date="2017-11-23T19:51:00Z"/>
          <w:rFonts w:ascii="Arial" w:eastAsia="Arial" w:hAnsi="Arial" w:cs="Arial"/>
          <w:b/>
          <w:bCs/>
          <w:i/>
          <w:iCs/>
          <w:sz w:val="24"/>
          <w:szCs w:val="24"/>
          <w:lang w:val="en-US"/>
        </w:rPr>
        <w:pPrChange w:id="39994" w:author="Oscar Herman Kise" w:date="2017-11-29T14:25:00Z">
          <w:pPr>
            <w:pStyle w:val="Brdtekst"/>
          </w:pPr>
        </w:pPrChange>
      </w:pPr>
    </w:p>
    <w:p w14:paraId="0D5A2498" w14:textId="73706049" w:rsidR="105559D5" w:rsidRPr="00B7686C" w:rsidRDefault="105559D5">
      <w:pPr>
        <w:pStyle w:val="Brdtekst"/>
        <w:jc w:val="both"/>
        <w:rPr>
          <w:rFonts w:ascii="Arial" w:eastAsia="Arial" w:hAnsi="Arial" w:cs="Arial"/>
          <w:b/>
          <w:bCs/>
          <w:i/>
          <w:iCs/>
          <w:sz w:val="24"/>
          <w:szCs w:val="24"/>
          <w:lang w:val="en-US"/>
        </w:rPr>
        <w:pPrChange w:id="39995" w:author="Oscar Herman Kise" w:date="2017-11-29T14:25:00Z">
          <w:pPr>
            <w:pStyle w:val="Brdtekst"/>
          </w:pPr>
        </w:pPrChange>
      </w:pPr>
    </w:p>
    <w:p w14:paraId="76072927" w14:textId="61CDA403" w:rsidR="0057276A" w:rsidRPr="00B7686C" w:rsidRDefault="0057276A" w:rsidP="105559D5">
      <w:pPr>
        <w:pStyle w:val="Brdtekst"/>
        <w:rPr>
          <w:rFonts w:ascii="Arial" w:eastAsia="Arial" w:hAnsi="Arial" w:cs="Arial"/>
          <w:b/>
          <w:bCs/>
          <w:i/>
          <w:iCs/>
          <w:sz w:val="24"/>
          <w:szCs w:val="24"/>
          <w:lang w:val="en-US"/>
        </w:rPr>
      </w:pPr>
    </w:p>
    <w:p w14:paraId="1AA75081" w14:textId="5D455F03" w:rsidR="77F9EE56" w:rsidRPr="00B7686C" w:rsidRDefault="77F9EE56" w:rsidP="77F9EE56">
      <w:pPr>
        <w:pStyle w:val="Brdtekst"/>
        <w:rPr>
          <w:del w:id="39996" w:author="Morten Lerstad Solli" w:date="2017-11-30T19:27:00Z"/>
          <w:lang w:val="en-US"/>
        </w:rPr>
      </w:pPr>
      <w:bookmarkStart w:id="39997" w:name="_Toc499834143"/>
      <w:bookmarkStart w:id="39998" w:name="_Toc499834475"/>
      <w:bookmarkStart w:id="39999" w:name="_Toc499834807"/>
      <w:bookmarkStart w:id="40000" w:name="_Toc499835141"/>
      <w:bookmarkStart w:id="40001" w:name="_Toc499834337"/>
      <w:bookmarkStart w:id="40002" w:name="_Toc499835480"/>
      <w:bookmarkStart w:id="40003" w:name="_Toc499835812"/>
      <w:bookmarkStart w:id="40004" w:name="_Toc499835148"/>
      <w:bookmarkStart w:id="40005" w:name="_Toc499836068"/>
      <w:bookmarkStart w:id="40006" w:name="_Toc499837191"/>
      <w:bookmarkStart w:id="40007" w:name="_Toc499837524"/>
      <w:bookmarkStart w:id="40008" w:name="_Toc499837858"/>
      <w:bookmarkStart w:id="40009" w:name="_Toc499838194"/>
      <w:bookmarkStart w:id="40010" w:name="_Toc499842769"/>
      <w:bookmarkStart w:id="40011" w:name="_Toc499843434"/>
      <w:bookmarkEnd w:id="39997"/>
      <w:bookmarkEnd w:id="39998"/>
      <w:bookmarkEnd w:id="39999"/>
      <w:bookmarkEnd w:id="40000"/>
      <w:bookmarkEnd w:id="40001"/>
      <w:bookmarkEnd w:id="40002"/>
      <w:bookmarkEnd w:id="40003"/>
      <w:bookmarkEnd w:id="40004"/>
      <w:bookmarkEnd w:id="40005"/>
      <w:bookmarkEnd w:id="40006"/>
      <w:bookmarkEnd w:id="40007"/>
      <w:bookmarkEnd w:id="40008"/>
      <w:bookmarkEnd w:id="40009"/>
      <w:bookmarkEnd w:id="40010"/>
      <w:bookmarkEnd w:id="40011"/>
    </w:p>
    <w:p w14:paraId="0E09F6CE" w14:textId="77777777" w:rsidR="00B7494B" w:rsidRPr="00B7686C" w:rsidRDefault="28E8C15E" w:rsidP="28E8C15E">
      <w:pPr>
        <w:pStyle w:val="Comment"/>
        <w:rPr>
          <w:del w:id="40012" w:author="Morten Lerstad Solli" w:date="2017-11-30T19:27:00Z"/>
          <w:lang w:val="en-US"/>
        </w:rPr>
      </w:pPr>
      <w:del w:id="40013" w:author="Morten Lerstad Solli" w:date="2017-11-30T19:27:00Z">
        <w:r w:rsidRPr="00B7686C">
          <w:rPr>
            <w:lang w:val="en-US"/>
          </w:rPr>
          <w:delText>[D</w:delText>
        </w:r>
        <w:r w:rsidRPr="00B7686C">
          <w:rPr>
            <w:rStyle w:val="hps"/>
            <w:lang w:val="en-US"/>
          </w:rPr>
          <w:delText>escribes the</w:delText>
        </w:r>
        <w:r w:rsidRPr="00B7686C">
          <w:rPr>
            <w:lang w:val="en-US"/>
          </w:rPr>
          <w:delText xml:space="preserve"> </w:delText>
        </w:r>
        <w:r w:rsidRPr="00B7686C">
          <w:rPr>
            <w:rStyle w:val="hps"/>
            <w:lang w:val="en-US"/>
          </w:rPr>
          <w:delText>methods used</w:delText>
        </w:r>
        <w:r w:rsidRPr="00B7686C">
          <w:rPr>
            <w:lang w:val="en-US"/>
          </w:rPr>
          <w:delText xml:space="preserve"> </w:delText>
        </w:r>
        <w:r w:rsidRPr="00B7686C">
          <w:rPr>
            <w:rStyle w:val="hps"/>
            <w:lang w:val="en-US"/>
          </w:rPr>
          <w:delText>to process</w:delText>
        </w:r>
        <w:r w:rsidRPr="00B7686C">
          <w:rPr>
            <w:lang w:val="en-US"/>
          </w:rPr>
          <w:delText xml:space="preserve"> </w:delText>
        </w:r>
        <w:r w:rsidRPr="00B7686C">
          <w:rPr>
            <w:rStyle w:val="hps"/>
            <w:lang w:val="en-US"/>
          </w:rPr>
          <w:delText>the data, for instance.</w:delText>
        </w:r>
        <w:r w:rsidRPr="00B7686C">
          <w:rPr>
            <w:lang w:val="en-US"/>
          </w:rPr>
          <w:delText xml:space="preserve"> </w:delText>
        </w:r>
        <w:r w:rsidRPr="00B7686C">
          <w:rPr>
            <w:rStyle w:val="hps"/>
            <w:lang w:val="en-US"/>
          </w:rPr>
          <w:delText>These includes</w:delText>
        </w:r>
        <w:r w:rsidRPr="00B7686C">
          <w:rPr>
            <w:lang w:val="en-US"/>
          </w:rPr>
          <w:delText xml:space="preserve"> </w:delText>
        </w:r>
        <w:r w:rsidRPr="00B7686C">
          <w:rPr>
            <w:rStyle w:val="hps"/>
            <w:lang w:val="en-US"/>
          </w:rPr>
          <w:delText>methods</w:delText>
        </w:r>
        <w:r w:rsidRPr="00B7686C">
          <w:rPr>
            <w:lang w:val="en-US"/>
          </w:rPr>
          <w:delText xml:space="preserve"> </w:delText>
        </w:r>
        <w:r w:rsidRPr="00B7686C">
          <w:rPr>
            <w:rStyle w:val="hps"/>
            <w:lang w:val="en-US"/>
          </w:rPr>
          <w:delText>for</w:delText>
        </w:r>
        <w:r w:rsidRPr="00B7686C">
          <w:rPr>
            <w:lang w:val="en-US"/>
          </w:rPr>
          <w:delText xml:space="preserve"> </w:delText>
        </w:r>
        <w:r w:rsidRPr="00B7686C">
          <w:rPr>
            <w:rStyle w:val="hps"/>
            <w:lang w:val="en-US"/>
          </w:rPr>
          <w:delText>filtering</w:delText>
        </w:r>
        <w:r w:rsidRPr="00B7686C">
          <w:rPr>
            <w:lang w:val="en-US"/>
          </w:rPr>
          <w:delText xml:space="preserve">, signal </w:delText>
        </w:r>
        <w:r w:rsidRPr="00B7686C">
          <w:rPr>
            <w:rStyle w:val="hps"/>
            <w:lang w:val="en-US"/>
          </w:rPr>
          <w:delText>analysis</w:delText>
        </w:r>
        <w:r w:rsidRPr="00B7686C">
          <w:rPr>
            <w:lang w:val="en-US"/>
          </w:rPr>
          <w:delText>, pattern recognition, etc.. F</w:delText>
        </w:r>
        <w:r w:rsidRPr="00B7686C">
          <w:rPr>
            <w:rStyle w:val="hps"/>
            <w:lang w:val="en-US"/>
          </w:rPr>
          <w:delText>ormulas</w:delText>
        </w:r>
        <w:r w:rsidRPr="00B7686C">
          <w:rPr>
            <w:lang w:val="en-US"/>
          </w:rPr>
          <w:delText xml:space="preserve"> </w:delText>
        </w:r>
        <w:r w:rsidRPr="00B7686C">
          <w:rPr>
            <w:rStyle w:val="hps"/>
            <w:lang w:val="en-US"/>
          </w:rPr>
          <w:delText>must</w:delText>
        </w:r>
        <w:r w:rsidRPr="00B7686C">
          <w:rPr>
            <w:lang w:val="en-US"/>
          </w:rPr>
          <w:delText xml:space="preserve"> </w:delText>
        </w:r>
        <w:r w:rsidRPr="00B7686C">
          <w:rPr>
            <w:rStyle w:val="hps"/>
            <w:lang w:val="en-US"/>
          </w:rPr>
          <w:delText>be</w:delText>
        </w:r>
        <w:r w:rsidRPr="00B7686C">
          <w:rPr>
            <w:lang w:val="en-US"/>
          </w:rPr>
          <w:delText xml:space="preserve"> </w:delText>
        </w:r>
        <w:r w:rsidRPr="00B7686C">
          <w:rPr>
            <w:rStyle w:val="hps"/>
            <w:lang w:val="en-US"/>
          </w:rPr>
          <w:delText>numbered and</w:delText>
        </w:r>
        <w:r w:rsidRPr="00B7686C">
          <w:rPr>
            <w:lang w:val="en-US"/>
          </w:rPr>
          <w:delText xml:space="preserve"> </w:delText>
        </w:r>
        <w:r w:rsidRPr="00B7686C">
          <w:rPr>
            <w:rStyle w:val="hps"/>
            <w:lang w:val="en-US"/>
          </w:rPr>
          <w:delText>all symbols</w:delText>
        </w:r>
        <w:r w:rsidRPr="00B7686C">
          <w:rPr>
            <w:lang w:val="en-US"/>
          </w:rPr>
          <w:delText xml:space="preserve"> </w:delText>
        </w:r>
        <w:r w:rsidRPr="00B7686C">
          <w:rPr>
            <w:rStyle w:val="hps"/>
            <w:lang w:val="en-US"/>
          </w:rPr>
          <w:delText>should</w:delText>
        </w:r>
        <w:r w:rsidRPr="00B7686C">
          <w:rPr>
            <w:lang w:val="en-US"/>
          </w:rPr>
          <w:delText xml:space="preserve"> </w:delText>
        </w:r>
        <w:r w:rsidRPr="00B7686C">
          <w:rPr>
            <w:rStyle w:val="hps"/>
            <w:lang w:val="en-US"/>
          </w:rPr>
          <w:delText>be</w:delText>
        </w:r>
        <w:r w:rsidRPr="00B7686C">
          <w:rPr>
            <w:lang w:val="en-US"/>
          </w:rPr>
          <w:delText xml:space="preserve"> </w:delText>
        </w:r>
        <w:r w:rsidRPr="00B7686C">
          <w:rPr>
            <w:rStyle w:val="hps"/>
            <w:lang w:val="en-US"/>
          </w:rPr>
          <w:delText>defined</w:delText>
        </w:r>
        <w:r w:rsidRPr="00B7686C">
          <w:rPr>
            <w:lang w:val="en-US"/>
          </w:rPr>
          <w:delText xml:space="preserve"> </w:delText>
        </w:r>
        <w:r w:rsidRPr="00B7686C">
          <w:rPr>
            <w:rStyle w:val="hps"/>
            <w:lang w:val="en-US"/>
          </w:rPr>
          <w:delText>in</w:delText>
        </w:r>
        <w:r w:rsidRPr="00B7686C">
          <w:rPr>
            <w:lang w:val="en-US"/>
          </w:rPr>
          <w:delText xml:space="preserve"> the T</w:delText>
        </w:r>
        <w:r w:rsidRPr="00B7686C">
          <w:rPr>
            <w:rStyle w:val="hps"/>
            <w:lang w:val="en-US"/>
          </w:rPr>
          <w:delText>erminology</w:delText>
        </w:r>
        <w:r w:rsidRPr="00B7686C">
          <w:rPr>
            <w:lang w:val="en-US"/>
          </w:rPr>
          <w:delText xml:space="preserve"> </w:delText>
        </w:r>
        <w:r w:rsidRPr="00B7686C">
          <w:rPr>
            <w:rStyle w:val="hps"/>
            <w:lang w:val="en-US"/>
          </w:rPr>
          <w:delText>chapter.</w:delText>
        </w:r>
        <w:r w:rsidRPr="00B7686C">
          <w:rPr>
            <w:lang w:val="en-US"/>
          </w:rPr>
          <w:delText xml:space="preserve"> </w:delText>
        </w:r>
        <w:bookmarkStart w:id="40014" w:name="_Toc499834144"/>
        <w:bookmarkStart w:id="40015" w:name="_Toc499834476"/>
        <w:bookmarkStart w:id="40016" w:name="_Toc499834808"/>
        <w:bookmarkStart w:id="40017" w:name="_Toc499835142"/>
        <w:bookmarkStart w:id="40018" w:name="_Toc499834338"/>
        <w:bookmarkStart w:id="40019" w:name="_Toc499835481"/>
        <w:bookmarkStart w:id="40020" w:name="_Toc499835813"/>
        <w:bookmarkStart w:id="40021" w:name="_Toc499835149"/>
        <w:bookmarkStart w:id="40022" w:name="_Toc499836069"/>
        <w:bookmarkStart w:id="40023" w:name="_Toc499837192"/>
        <w:bookmarkStart w:id="40024" w:name="_Toc499837525"/>
        <w:bookmarkStart w:id="40025" w:name="_Toc499837859"/>
        <w:bookmarkStart w:id="40026" w:name="_Toc499838195"/>
        <w:bookmarkStart w:id="40027" w:name="_Toc499842770"/>
        <w:bookmarkStart w:id="40028" w:name="_Toc499843435"/>
        <w:bookmarkEnd w:id="40014"/>
        <w:bookmarkEnd w:id="40015"/>
        <w:bookmarkEnd w:id="40016"/>
        <w:bookmarkEnd w:id="40017"/>
        <w:bookmarkEnd w:id="40018"/>
        <w:bookmarkEnd w:id="40019"/>
        <w:bookmarkEnd w:id="40020"/>
        <w:bookmarkEnd w:id="40021"/>
        <w:bookmarkEnd w:id="40022"/>
        <w:bookmarkEnd w:id="40023"/>
        <w:bookmarkEnd w:id="40024"/>
        <w:bookmarkEnd w:id="40025"/>
        <w:bookmarkEnd w:id="40026"/>
        <w:bookmarkEnd w:id="40027"/>
        <w:bookmarkEnd w:id="40028"/>
      </w:del>
    </w:p>
    <w:p w14:paraId="21E962F9" w14:textId="77777777" w:rsidR="00B7494B" w:rsidRPr="00B7686C" w:rsidRDefault="28E8C15E" w:rsidP="28E8C15E">
      <w:pPr>
        <w:pStyle w:val="Comment"/>
        <w:rPr>
          <w:del w:id="40029" w:author="Morten Lerstad Solli" w:date="2017-11-30T19:27:00Z"/>
          <w:lang w:val="en-US"/>
        </w:rPr>
      </w:pPr>
      <w:del w:id="40030" w:author="Morten Lerstad Solli" w:date="2017-11-30T19:27:00Z">
        <w:r w:rsidRPr="00B7686C">
          <w:rPr>
            <w:lang w:val="en-US"/>
          </w:rPr>
          <w:delText>For example a formula</w:delText>
        </w:r>
        <w:bookmarkStart w:id="40031" w:name="_Toc499834145"/>
        <w:bookmarkStart w:id="40032" w:name="_Toc499834477"/>
        <w:bookmarkStart w:id="40033" w:name="_Toc499834809"/>
        <w:bookmarkStart w:id="40034" w:name="_Toc499835143"/>
        <w:bookmarkStart w:id="40035" w:name="_Toc499834339"/>
        <w:bookmarkStart w:id="40036" w:name="_Toc499835482"/>
        <w:bookmarkStart w:id="40037" w:name="_Toc499835814"/>
        <w:bookmarkStart w:id="40038" w:name="_Toc499835150"/>
        <w:bookmarkStart w:id="40039" w:name="_Toc499836070"/>
        <w:bookmarkStart w:id="40040" w:name="_Toc499837193"/>
        <w:bookmarkStart w:id="40041" w:name="_Toc499837526"/>
        <w:bookmarkStart w:id="40042" w:name="_Toc499837860"/>
        <w:bookmarkStart w:id="40043" w:name="_Toc499838196"/>
        <w:bookmarkStart w:id="40044" w:name="_Toc499842771"/>
        <w:bookmarkStart w:id="40045" w:name="_Toc499843436"/>
        <w:bookmarkEnd w:id="40031"/>
        <w:bookmarkEnd w:id="40032"/>
        <w:bookmarkEnd w:id="40033"/>
        <w:bookmarkEnd w:id="40034"/>
        <w:bookmarkEnd w:id="40035"/>
        <w:bookmarkEnd w:id="40036"/>
        <w:bookmarkEnd w:id="40037"/>
        <w:bookmarkEnd w:id="40038"/>
        <w:bookmarkEnd w:id="40039"/>
        <w:bookmarkEnd w:id="40040"/>
        <w:bookmarkEnd w:id="40041"/>
        <w:bookmarkEnd w:id="40042"/>
        <w:bookmarkEnd w:id="40043"/>
        <w:bookmarkEnd w:id="40044"/>
        <w:bookmarkEnd w:id="40045"/>
      </w:del>
    </w:p>
    <w:p w14:paraId="2BAB5ED1" w14:textId="77777777" w:rsidR="00B7494B" w:rsidRPr="00B7686C" w:rsidRDefault="00B7494B" w:rsidP="21142444">
      <w:pPr>
        <w:pStyle w:val="Comment"/>
        <w:ind w:firstLine="709"/>
        <w:rPr>
          <w:del w:id="40046" w:author="Morten Lerstad Solli" w:date="2017-11-30T19:27:00Z"/>
          <w:lang w:val="en-US"/>
        </w:rPr>
      </w:pPr>
      <w:del w:id="40047" w:author="Morten Lerstad Solli" w:date="2017-11-30T19:27:00Z">
        <w:r w:rsidRPr="007F208B">
          <w:rPr>
            <w:position w:val="-30"/>
            <w:sz w:val="22"/>
            <w:lang w:val="en-US"/>
          </w:rPr>
          <w:object w:dxaOrig="2640" w:dyaOrig="680" w14:anchorId="044170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6pt;height:40.2pt" o:ole="" fillcolor="window">
              <v:imagedata r:id="rId56" o:title=""/>
            </v:shape>
            <o:OLEObject Type="Embed" ProgID="Equation.3" ShapeID="_x0000_i1030" DrawAspect="Content" ObjectID="_1573585609" r:id="rId57"/>
          </w:object>
        </w:r>
        <w:r w:rsidRPr="00B7686C">
          <w:rPr>
            <w:position w:val="10"/>
            <w:sz w:val="22"/>
            <w:lang w:val="en-US"/>
          </w:rPr>
          <w:tab/>
        </w:r>
        <w:r w:rsidRPr="00B7686C">
          <w:rPr>
            <w:position w:val="10"/>
            <w:sz w:val="22"/>
            <w:lang w:val="en-US"/>
          </w:rPr>
          <w:tab/>
        </w:r>
        <w:r w:rsidRPr="00B7686C">
          <w:rPr>
            <w:position w:val="10"/>
            <w:sz w:val="22"/>
            <w:lang w:val="en-US"/>
          </w:rPr>
          <w:tab/>
        </w:r>
        <w:r w:rsidRPr="00B7686C">
          <w:rPr>
            <w:position w:val="10"/>
            <w:sz w:val="22"/>
            <w:lang w:val="en-US"/>
          </w:rPr>
          <w:tab/>
        </w:r>
        <w:r w:rsidRPr="00B7686C">
          <w:rPr>
            <w:position w:val="10"/>
            <w:sz w:val="22"/>
            <w:szCs w:val="22"/>
            <w:lang w:val="en-US"/>
          </w:rPr>
          <w:delText>(1)</w:delText>
        </w:r>
        <w:bookmarkStart w:id="40048" w:name="_Toc499834146"/>
        <w:bookmarkStart w:id="40049" w:name="_Toc499834478"/>
        <w:bookmarkStart w:id="40050" w:name="_Toc499834810"/>
        <w:bookmarkStart w:id="40051" w:name="_Toc499835144"/>
        <w:bookmarkStart w:id="40052" w:name="_Toc499834340"/>
        <w:bookmarkStart w:id="40053" w:name="_Toc499835483"/>
        <w:bookmarkStart w:id="40054" w:name="_Toc499835815"/>
        <w:bookmarkStart w:id="40055" w:name="_Toc499835151"/>
        <w:bookmarkStart w:id="40056" w:name="_Toc499836071"/>
        <w:bookmarkStart w:id="40057" w:name="_Toc499837194"/>
        <w:bookmarkStart w:id="40058" w:name="_Toc499837527"/>
        <w:bookmarkStart w:id="40059" w:name="_Toc499837861"/>
        <w:bookmarkStart w:id="40060" w:name="_Toc499838198"/>
        <w:bookmarkStart w:id="40061" w:name="_Toc499842772"/>
        <w:bookmarkStart w:id="40062" w:name="_Toc499843437"/>
        <w:bookmarkEnd w:id="40048"/>
        <w:bookmarkEnd w:id="40049"/>
        <w:bookmarkEnd w:id="40050"/>
        <w:bookmarkEnd w:id="40051"/>
        <w:bookmarkEnd w:id="40052"/>
        <w:bookmarkEnd w:id="40053"/>
        <w:bookmarkEnd w:id="40054"/>
        <w:bookmarkEnd w:id="40055"/>
        <w:bookmarkEnd w:id="40056"/>
        <w:bookmarkEnd w:id="40057"/>
        <w:bookmarkEnd w:id="40058"/>
        <w:bookmarkEnd w:id="40059"/>
        <w:bookmarkEnd w:id="40060"/>
        <w:bookmarkEnd w:id="40061"/>
        <w:bookmarkEnd w:id="40062"/>
      </w:del>
    </w:p>
    <w:p w14:paraId="616313B6" w14:textId="77777777" w:rsidR="00B7494B" w:rsidRPr="00B7686C" w:rsidRDefault="21142444" w:rsidP="21142444">
      <w:pPr>
        <w:pStyle w:val="Comment"/>
        <w:rPr>
          <w:del w:id="40063" w:author="Morten Lerstad Solli" w:date="2017-11-30T19:27:00Z"/>
          <w:lang w:val="en-US"/>
        </w:rPr>
      </w:pPr>
      <w:del w:id="40064" w:author="Morten Lerstad Solli" w:date="2017-11-30T19:27:00Z">
        <w:r w:rsidRPr="00B7686C">
          <w:rPr>
            <w:lang w:val="en-US"/>
          </w:rPr>
          <w:delText>W represents …….</w:delText>
        </w:r>
        <w:bookmarkStart w:id="40065" w:name="_Toc499834147"/>
        <w:bookmarkStart w:id="40066" w:name="_Toc499834479"/>
        <w:bookmarkStart w:id="40067" w:name="_Toc499834811"/>
        <w:bookmarkStart w:id="40068" w:name="_Toc499835145"/>
        <w:bookmarkStart w:id="40069" w:name="_Toc499834341"/>
        <w:bookmarkStart w:id="40070" w:name="_Toc499835484"/>
        <w:bookmarkStart w:id="40071" w:name="_Toc499835816"/>
        <w:bookmarkStart w:id="40072" w:name="_Toc499835158"/>
        <w:bookmarkStart w:id="40073" w:name="_Toc499836072"/>
        <w:bookmarkStart w:id="40074" w:name="_Toc499837195"/>
        <w:bookmarkStart w:id="40075" w:name="_Toc499837528"/>
        <w:bookmarkStart w:id="40076" w:name="_Toc499837862"/>
        <w:bookmarkStart w:id="40077" w:name="_Toc499838199"/>
        <w:bookmarkStart w:id="40078" w:name="_Toc499842773"/>
        <w:bookmarkStart w:id="40079" w:name="_Toc499843438"/>
        <w:bookmarkEnd w:id="40065"/>
        <w:bookmarkEnd w:id="40066"/>
        <w:bookmarkEnd w:id="40067"/>
        <w:bookmarkEnd w:id="40068"/>
        <w:bookmarkEnd w:id="40069"/>
        <w:bookmarkEnd w:id="40070"/>
        <w:bookmarkEnd w:id="40071"/>
        <w:bookmarkEnd w:id="40072"/>
        <w:bookmarkEnd w:id="40073"/>
        <w:bookmarkEnd w:id="40074"/>
        <w:bookmarkEnd w:id="40075"/>
        <w:bookmarkEnd w:id="40076"/>
        <w:bookmarkEnd w:id="40077"/>
        <w:bookmarkEnd w:id="40078"/>
        <w:bookmarkEnd w:id="40079"/>
      </w:del>
    </w:p>
    <w:p w14:paraId="6D03FF53" w14:textId="37252E66" w:rsidR="21142444" w:rsidRPr="00B7686C" w:rsidRDefault="21142444" w:rsidP="00735AAD">
      <w:pPr>
        <w:pStyle w:val="Comment"/>
        <w:rPr>
          <w:del w:id="40080" w:author="Morten Lerstad Solli" w:date="2017-11-30T19:27:00Z"/>
          <w:lang w:val="en-US"/>
        </w:rPr>
      </w:pPr>
      <w:del w:id="40081" w:author="Morten Lerstad Solli" w:date="2017-11-30T19:27:00Z">
        <w:r w:rsidRPr="00B7686C">
          <w:rPr>
            <w:lang w:val="en-US"/>
          </w:rPr>
          <w:delText>The formula number should be referenced later in the report.]</w:delText>
        </w:r>
        <w:bookmarkStart w:id="40082" w:name="_Toc499834148"/>
        <w:bookmarkStart w:id="40083" w:name="_Toc499834480"/>
        <w:bookmarkStart w:id="40084" w:name="_Toc499834812"/>
        <w:bookmarkStart w:id="40085" w:name="_Toc499835147"/>
        <w:bookmarkStart w:id="40086" w:name="_Toc499834470"/>
        <w:bookmarkStart w:id="40087" w:name="_Toc499835485"/>
        <w:bookmarkStart w:id="40088" w:name="_Toc499835817"/>
        <w:bookmarkStart w:id="40089" w:name="_Toc499835159"/>
        <w:bookmarkStart w:id="40090" w:name="_Toc499836073"/>
        <w:bookmarkStart w:id="40091" w:name="_Toc499837196"/>
        <w:bookmarkStart w:id="40092" w:name="_Toc499837529"/>
        <w:bookmarkStart w:id="40093" w:name="_Toc499837863"/>
        <w:bookmarkStart w:id="40094" w:name="_Toc499838200"/>
        <w:bookmarkStart w:id="40095" w:name="_Toc499842774"/>
        <w:bookmarkStart w:id="40096" w:name="_Toc499843439"/>
        <w:bookmarkEnd w:id="40082"/>
        <w:bookmarkEnd w:id="40083"/>
        <w:bookmarkEnd w:id="40084"/>
        <w:bookmarkEnd w:id="40085"/>
        <w:bookmarkEnd w:id="40086"/>
        <w:bookmarkEnd w:id="40087"/>
        <w:bookmarkEnd w:id="40088"/>
        <w:bookmarkEnd w:id="40089"/>
        <w:bookmarkEnd w:id="40090"/>
        <w:bookmarkEnd w:id="40091"/>
        <w:bookmarkEnd w:id="40092"/>
        <w:bookmarkEnd w:id="40093"/>
        <w:bookmarkEnd w:id="40094"/>
        <w:bookmarkEnd w:id="40095"/>
        <w:bookmarkEnd w:id="40096"/>
      </w:del>
    </w:p>
    <w:p w14:paraId="46DA453B" w14:textId="77777777" w:rsidR="00A3140A" w:rsidRPr="00B7686C" w:rsidRDefault="21142444" w:rsidP="00A3140A">
      <w:pPr>
        <w:pStyle w:val="Overskrift1"/>
        <w:rPr>
          <w:ins w:id="40097" w:author="Oscar Herman Kise" w:date="2017-11-25T13:33:00Z"/>
          <w:lang w:val="en-US"/>
        </w:rPr>
      </w:pPr>
      <w:bookmarkStart w:id="40098" w:name="_Toc133835292"/>
      <w:bookmarkStart w:id="40099" w:name="_Toc498948276"/>
      <w:bookmarkStart w:id="40100" w:name="_Toc498963151"/>
      <w:bookmarkStart w:id="40101" w:name="_Toc499034275"/>
      <w:bookmarkStart w:id="40102" w:name="_Toc499047112"/>
      <w:bookmarkStart w:id="40103" w:name="_Toc499129486"/>
      <w:bookmarkStart w:id="40104" w:name="_Toc499197491"/>
      <w:bookmarkStart w:id="40105" w:name="_Toc499231077"/>
      <w:bookmarkStart w:id="40106" w:name="_Toc499394323"/>
      <w:bookmarkStart w:id="40107" w:name="_Toc499485483"/>
      <w:bookmarkStart w:id="40108" w:name="_Toc499485893"/>
      <w:bookmarkStart w:id="40109" w:name="_Toc499485983"/>
      <w:bookmarkStart w:id="40110" w:name="_Toc499500692"/>
      <w:bookmarkStart w:id="40111" w:name="_Toc499567491"/>
      <w:bookmarkStart w:id="40112" w:name="_Toc499568156"/>
      <w:bookmarkStart w:id="40113" w:name="_Toc499584530"/>
      <w:bookmarkStart w:id="40114" w:name="_Toc499584864"/>
      <w:bookmarkStart w:id="40115" w:name="_Toc499631457"/>
      <w:bookmarkStart w:id="40116" w:name="_Toc499646521"/>
      <w:bookmarkStart w:id="40117" w:name="_Toc499654734"/>
      <w:bookmarkStart w:id="40118" w:name="_Toc499722811"/>
      <w:bookmarkStart w:id="40119" w:name="_Toc499733344"/>
      <w:bookmarkStart w:id="40120" w:name="_Toc499737853"/>
      <w:bookmarkStart w:id="40121" w:name="_Toc499750770"/>
      <w:bookmarkStart w:id="40122" w:name="_Toc499754126"/>
      <w:bookmarkStart w:id="40123" w:name="_Toc499757911"/>
      <w:bookmarkStart w:id="40124" w:name="_Toc499757599"/>
      <w:bookmarkStart w:id="40125" w:name="_Toc499806198"/>
      <w:bookmarkStart w:id="40126" w:name="_Toc499829182"/>
      <w:bookmarkStart w:id="40127" w:name="_Toc499830148"/>
      <w:bookmarkStart w:id="40128" w:name="_Toc499835821"/>
      <w:bookmarkStart w:id="40129" w:name="_Toc499843440"/>
      <w:r w:rsidRPr="00B7686C">
        <w:rPr>
          <w:lang w:val="en-US"/>
        </w:rPr>
        <w:t>RESULTS</w:t>
      </w:r>
      <w:bookmarkEnd w:id="40098"/>
      <w:bookmarkEnd w:id="40099"/>
      <w:bookmarkEnd w:id="40100"/>
      <w:bookmarkEnd w:id="40101"/>
      <w:bookmarkEnd w:id="40102"/>
      <w:bookmarkEnd w:id="40103"/>
      <w:bookmarkEnd w:id="40104"/>
      <w:bookmarkEnd w:id="40105"/>
      <w:bookmarkEnd w:id="40106"/>
      <w:bookmarkEnd w:id="40107"/>
      <w:bookmarkEnd w:id="40108"/>
      <w:bookmarkEnd w:id="40109"/>
      <w:bookmarkEnd w:id="40110"/>
      <w:bookmarkEnd w:id="40111"/>
      <w:bookmarkEnd w:id="40112"/>
      <w:bookmarkEnd w:id="40113"/>
      <w:bookmarkEnd w:id="40114"/>
      <w:bookmarkEnd w:id="40115"/>
      <w:bookmarkEnd w:id="40116"/>
      <w:bookmarkEnd w:id="40117"/>
      <w:bookmarkEnd w:id="40118"/>
      <w:bookmarkEnd w:id="40119"/>
      <w:bookmarkEnd w:id="40120"/>
      <w:bookmarkEnd w:id="40121"/>
      <w:bookmarkEnd w:id="40122"/>
      <w:bookmarkEnd w:id="40123"/>
      <w:bookmarkEnd w:id="40124"/>
      <w:bookmarkEnd w:id="40125"/>
      <w:bookmarkEnd w:id="40126"/>
      <w:bookmarkEnd w:id="40127"/>
      <w:bookmarkEnd w:id="40128"/>
      <w:bookmarkEnd w:id="40129"/>
    </w:p>
    <w:p w14:paraId="7EF9A365" w14:textId="77777777" w:rsidR="0057276A" w:rsidRDefault="00245036">
      <w:pPr>
        <w:pStyle w:val="Brdtekst"/>
        <w:keepNext/>
        <w:jc w:val="both"/>
        <w:rPr>
          <w:ins w:id="40130" w:author="Oscar Herman Kise" w:date="2017-11-30T20:10:00Z"/>
        </w:rPr>
        <w:pPrChange w:id="40131" w:author="Oscar Herman Kise" w:date="2017-11-30T20:10:00Z">
          <w:pPr>
            <w:pStyle w:val="Brdtekst"/>
            <w:keepNext/>
            <w:jc w:val="center"/>
          </w:pPr>
        </w:pPrChange>
      </w:pPr>
      <w:ins w:id="40132" w:author="Oscar Herman Kise" w:date="2017-11-25T13:34:00Z">
        <w:r w:rsidRPr="005A3108">
          <w:rPr>
            <w:noProof/>
            <w:lang w:val="en-US"/>
          </w:rPr>
          <w:drawing>
            <wp:inline distT="0" distB="0" distL="0" distR="0" wp14:anchorId="6AD19B8B" wp14:editId="32563693">
              <wp:extent cx="5029200" cy="3772179"/>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1125_12431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3291" cy="3775247"/>
                      </a:xfrm>
                      <a:prstGeom prst="rect">
                        <a:avLst/>
                      </a:prstGeom>
                    </pic:spPr>
                  </pic:pic>
                </a:graphicData>
              </a:graphic>
            </wp:inline>
          </w:drawing>
        </w:r>
      </w:ins>
    </w:p>
    <w:p w14:paraId="69EC45C2" w14:textId="37D2D9AE" w:rsidR="0021208C" w:rsidRPr="00B7686C" w:rsidRDefault="0057276A">
      <w:pPr>
        <w:pStyle w:val="Bildetekst"/>
        <w:jc w:val="both"/>
        <w:rPr>
          <w:ins w:id="40133" w:author="Morten Lerstad Solli" w:date="2017-11-27T15:38:00Z"/>
          <w:lang w:val="en-US"/>
          <w:rPrChange w:id="40134" w:author="Morten Lerstad Solli" w:date="2017-11-29T12:21:00Z">
            <w:rPr>
              <w:ins w:id="40135" w:author="Morten Lerstad Solli" w:date="2017-11-27T15:38:00Z"/>
            </w:rPr>
          </w:rPrChange>
        </w:rPr>
        <w:pPrChange w:id="40136" w:author="Oscar Herman Kise" w:date="2017-11-30T20:10:00Z">
          <w:pPr>
            <w:pStyle w:val="Brdtekst"/>
            <w:jc w:val="center"/>
          </w:pPr>
        </w:pPrChange>
      </w:pPr>
      <w:bookmarkStart w:id="40137" w:name="_Ref499836004"/>
      <w:ins w:id="40138" w:author="Oscar Herman Kise" w:date="2017-11-30T20:10:00Z">
        <w:r w:rsidRPr="00F41024">
          <w:rPr>
            <w:lang w:val="en-US"/>
            <w:rPrChange w:id="40139" w:author="Oscar Herman Kise" w:date="2017-11-30T20:10:00Z">
              <w:rPr/>
            </w:rPrChange>
          </w:rPr>
          <w:t xml:space="preserve">Figure </w:t>
        </w:r>
        <w:r>
          <w:fldChar w:fldCharType="begin"/>
        </w:r>
        <w:r w:rsidRPr="00F41024">
          <w:rPr>
            <w:lang w:val="en-US"/>
            <w:rPrChange w:id="40140" w:author="Oscar Herman Kise" w:date="2017-11-30T20:10:00Z">
              <w:rPr/>
            </w:rPrChange>
          </w:rPr>
          <w:instrText xml:space="preserve"> SEQ Figure \* ARABIC </w:instrText>
        </w:r>
      </w:ins>
      <w:r>
        <w:fldChar w:fldCharType="separate"/>
      </w:r>
      <w:ins w:id="40141" w:author="Oscar Herman Kise" w:date="2017-11-30T22:19:00Z">
        <w:r w:rsidR="00710D49">
          <w:rPr>
            <w:noProof/>
            <w:lang w:val="en-US"/>
          </w:rPr>
          <w:t>35</w:t>
        </w:r>
      </w:ins>
      <w:ins w:id="40142" w:author="Oscar Herman Kise" w:date="2017-11-30T20:10:00Z">
        <w:r>
          <w:fldChar w:fldCharType="end"/>
        </w:r>
        <w:bookmarkEnd w:id="40137"/>
        <w:r w:rsidRPr="00F41024">
          <w:rPr>
            <w:lang w:val="en-US"/>
            <w:rPrChange w:id="40143" w:author="Oscar Herman Kise" w:date="2017-11-30T20:10:00Z">
              <w:rPr/>
            </w:rPrChange>
          </w:rPr>
          <w:t xml:space="preserve">: </w:t>
        </w:r>
        <w:r w:rsidR="00F41024" w:rsidRPr="007713F8">
          <w:rPr>
            <w:lang w:val="en-US"/>
          </w:rPr>
          <w:t>The finished product</w:t>
        </w:r>
        <w:r w:rsidR="00F41024" w:rsidRPr="00B7686C">
          <w:rPr>
            <w:lang w:val="en-US"/>
          </w:rPr>
          <w:t xml:space="preserve"> of the car</w:t>
        </w:r>
      </w:ins>
    </w:p>
    <w:p w14:paraId="40AF7C7F" w14:textId="70925B4D" w:rsidR="00AB49E9" w:rsidRDefault="0021208C">
      <w:pPr>
        <w:pStyle w:val="Brdtekst"/>
        <w:jc w:val="both"/>
        <w:rPr>
          <w:ins w:id="40144" w:author="Oscar Herman Kise" w:date="2017-11-29T15:50:00Z"/>
          <w:lang w:val="en-US"/>
        </w:rPr>
        <w:pPrChange w:id="40145" w:author="Oscar Herman Kise" w:date="2017-11-29T16:07:00Z">
          <w:pPr>
            <w:pStyle w:val="Brdtekst"/>
          </w:pPr>
        </w:pPrChange>
      </w:pPr>
      <w:ins w:id="40146" w:author="Morten Lerstad Solli" w:date="2017-11-27T15:38:00Z">
        <w:del w:id="40147" w:author="Oscar Herman Kise" w:date="2017-11-30T20:10:00Z">
          <w:r w:rsidRPr="00B7686C" w:rsidDel="00F41024">
            <w:rPr>
              <w:i/>
              <w:iCs/>
              <w:color w:val="44546A" w:themeColor="text2"/>
              <w:sz w:val="18"/>
              <w:szCs w:val="18"/>
              <w:lang w:val="en-US"/>
              <w:rPrChange w:id="40148" w:author="Morten Lerstad Solli" w:date="2017-11-29T12:21:00Z">
                <w:rPr>
                  <w:i/>
                  <w:iCs/>
                </w:rPr>
              </w:rPrChange>
            </w:rPr>
            <w:delText xml:space="preserve">Figure </w:delText>
          </w:r>
          <w:r w:rsidRPr="00B7686C" w:rsidDel="00F41024">
            <w:rPr>
              <w:i/>
              <w:iCs/>
              <w:color w:val="44546A" w:themeColor="text2"/>
              <w:sz w:val="18"/>
              <w:szCs w:val="18"/>
              <w:lang w:val="en-US"/>
              <w:rPrChange w:id="40149" w:author="Morten Lerstad Solli" w:date="2017-11-29T12:21:00Z">
                <w:rPr>
                  <w:i/>
                  <w:iCs/>
                </w:rPr>
              </w:rPrChange>
            </w:rPr>
            <w:fldChar w:fldCharType="begin"/>
          </w:r>
          <w:r w:rsidRPr="00B7686C" w:rsidDel="00F41024">
            <w:rPr>
              <w:i/>
              <w:iCs/>
              <w:color w:val="44546A" w:themeColor="text2"/>
              <w:sz w:val="18"/>
              <w:szCs w:val="18"/>
              <w:lang w:val="en-US"/>
              <w:rPrChange w:id="40150" w:author="Morten Lerstad Solli" w:date="2017-11-29T12:21:00Z">
                <w:rPr>
                  <w:i/>
                  <w:iCs/>
                </w:rPr>
              </w:rPrChange>
            </w:rPr>
            <w:delInstrText xml:space="preserve"> SEQ Figure \* ARABIC </w:delInstrText>
          </w:r>
        </w:del>
      </w:ins>
      <w:del w:id="40151" w:author="Oscar Herman Kise" w:date="2017-11-30T20:10:00Z">
        <w:r w:rsidRPr="00B7686C" w:rsidDel="00F41024">
          <w:rPr>
            <w:i/>
            <w:iCs/>
            <w:color w:val="44546A" w:themeColor="text2"/>
            <w:sz w:val="18"/>
            <w:szCs w:val="18"/>
            <w:lang w:val="en-US"/>
            <w:rPrChange w:id="40152" w:author="Morten Lerstad Solli" w:date="2017-11-29T12:21:00Z">
              <w:rPr>
                <w:i/>
                <w:iCs/>
              </w:rPr>
            </w:rPrChange>
          </w:rPr>
          <w:fldChar w:fldCharType="separate"/>
        </w:r>
        <w:r w:rsidR="00500279" w:rsidDel="00F41024">
          <w:rPr>
            <w:noProof/>
            <w:lang w:val="en-US"/>
          </w:rPr>
          <w:delText>34</w:delText>
        </w:r>
      </w:del>
      <w:ins w:id="40153" w:author="Morten Lerstad Solli" w:date="2017-11-27T15:38:00Z">
        <w:del w:id="40154" w:author="Oscar Herman Kise" w:date="2017-11-30T20:10:00Z">
          <w:r w:rsidRPr="00B7686C" w:rsidDel="00F41024">
            <w:rPr>
              <w:i/>
              <w:iCs/>
              <w:color w:val="44546A" w:themeColor="text2"/>
              <w:sz w:val="18"/>
              <w:szCs w:val="18"/>
              <w:lang w:val="en-US"/>
              <w:rPrChange w:id="40155" w:author="Morten Lerstad Solli" w:date="2017-11-29T12:21:00Z">
                <w:rPr>
                  <w:i/>
                  <w:iCs/>
                </w:rPr>
              </w:rPrChange>
            </w:rPr>
            <w:fldChar w:fldCharType="end"/>
          </w:r>
          <w:r w:rsidRPr="00B7686C" w:rsidDel="00F41024">
            <w:rPr>
              <w:i/>
              <w:iCs/>
              <w:color w:val="44546A" w:themeColor="text2"/>
              <w:sz w:val="18"/>
              <w:szCs w:val="18"/>
              <w:lang w:val="en-US"/>
              <w:rPrChange w:id="40156" w:author="Morten Lerstad Solli" w:date="2017-11-29T12:21:00Z">
                <w:rPr>
                  <w:i/>
                  <w:iCs/>
                </w:rPr>
              </w:rPrChange>
            </w:rPr>
            <w:delText xml:space="preserve">: </w:delText>
          </w:r>
        </w:del>
      </w:ins>
      <w:ins w:id="40157" w:author="Morten Lerstad Solli" w:date="2017-11-27T15:39:00Z">
        <w:del w:id="40158" w:author="Oscar Herman Kise" w:date="2017-11-30T20:10:00Z">
          <w:r w:rsidRPr="00B7686C" w:rsidDel="00F41024">
            <w:rPr>
              <w:i/>
              <w:iCs/>
              <w:color w:val="44546A" w:themeColor="text2"/>
              <w:sz w:val="18"/>
              <w:szCs w:val="18"/>
              <w:lang w:val="en-US"/>
              <w:rPrChange w:id="40159" w:author="Morten Lerstad Solli" w:date="2017-11-29T12:21:00Z">
                <w:rPr>
                  <w:i/>
                  <w:iCs/>
                </w:rPr>
              </w:rPrChange>
            </w:rPr>
            <w:delText>The finished product</w:delText>
          </w:r>
        </w:del>
      </w:ins>
      <w:ins w:id="40160" w:author="Oscar Herman Kise" w:date="2017-11-29T15:50:00Z">
        <w:r w:rsidR="00C677A6">
          <w:rPr>
            <w:lang w:val="en-US"/>
          </w:rPr>
          <w:t>The chapter will present t</w:t>
        </w:r>
      </w:ins>
      <w:ins w:id="40161" w:author="Oscar Herman Kise" w:date="2017-11-29T15:52:00Z">
        <w:r w:rsidR="002E3AFE">
          <w:rPr>
            <w:lang w:val="en-US"/>
          </w:rPr>
          <w:t>he performanc</w:t>
        </w:r>
      </w:ins>
      <w:ins w:id="40162" w:author="Oscar Herman Kise" w:date="2017-11-29T15:53:00Z">
        <w:r w:rsidR="002E3AFE">
          <w:rPr>
            <w:lang w:val="en-US"/>
          </w:rPr>
          <w:t xml:space="preserve">e of the methods </w:t>
        </w:r>
      </w:ins>
      <w:ins w:id="40163" w:author="Oscar Herman Kise" w:date="2017-11-29T15:56:00Z">
        <w:r w:rsidR="002E3AFE">
          <w:rPr>
            <w:lang w:val="en-US"/>
          </w:rPr>
          <w:t>in chapter 4</w:t>
        </w:r>
      </w:ins>
      <w:ins w:id="40164" w:author="Oscar Herman Kise" w:date="2017-11-29T16:03:00Z">
        <w:r w:rsidR="004C744C">
          <w:rPr>
            <w:lang w:val="en-US"/>
          </w:rPr>
          <w:t xml:space="preserve"> and</w:t>
        </w:r>
      </w:ins>
      <w:ins w:id="40165" w:author="Oscar Herman Kise" w:date="2017-11-29T16:02:00Z">
        <w:r w:rsidR="004C744C">
          <w:rPr>
            <w:lang w:val="en-US"/>
          </w:rPr>
          <w:t xml:space="preserve"> the result of the </w:t>
        </w:r>
      </w:ins>
      <w:ins w:id="40166" w:author="Oscar Herman Kise" w:date="2017-11-29T16:03:00Z">
        <w:r w:rsidR="004C744C">
          <w:rPr>
            <w:lang w:val="en-US"/>
          </w:rPr>
          <w:t>finalized hardware.</w:t>
        </w:r>
      </w:ins>
      <w:ins w:id="40167" w:author="Oscar Herman Kise" w:date="2017-11-29T16:04:00Z">
        <w:r w:rsidR="004C744C">
          <w:rPr>
            <w:lang w:val="en-US"/>
          </w:rPr>
          <w:t xml:space="preserve"> </w:t>
        </w:r>
      </w:ins>
    </w:p>
    <w:p w14:paraId="3015719C" w14:textId="549BBE60" w:rsidR="0082719A" w:rsidRPr="00B7686C" w:rsidRDefault="00F41024">
      <w:pPr>
        <w:pStyle w:val="Brdtekst"/>
        <w:jc w:val="both"/>
        <w:rPr>
          <w:ins w:id="40168" w:author="Morten Lerstad Solli" w:date="2017-11-27T15:43:00Z"/>
          <w:lang w:val="en-US"/>
        </w:rPr>
        <w:pPrChange w:id="40169" w:author="Oscar Herman Kise" w:date="2017-11-29T16:07:00Z">
          <w:pPr>
            <w:pStyle w:val="Brdtekst"/>
          </w:pPr>
        </w:pPrChange>
      </w:pPr>
      <w:ins w:id="40170" w:author="Oscar Herman Kise" w:date="2017-11-30T20:11:00Z">
        <w:r>
          <w:rPr>
            <w:lang w:val="en-US"/>
          </w:rPr>
          <w:fldChar w:fldCharType="begin"/>
        </w:r>
        <w:r>
          <w:rPr>
            <w:lang w:val="en-US"/>
          </w:rPr>
          <w:instrText xml:space="preserve"> REF _Ref499836004 \h </w:instrText>
        </w:r>
      </w:ins>
      <w:r>
        <w:rPr>
          <w:lang w:val="en-US"/>
        </w:rPr>
      </w:r>
      <w:r>
        <w:rPr>
          <w:lang w:val="en-US"/>
        </w:rPr>
        <w:fldChar w:fldCharType="separate"/>
      </w:r>
      <w:ins w:id="40171" w:author="Oscar Herman Kise" w:date="2017-11-30T22:19:00Z">
        <w:r w:rsidR="00710D49" w:rsidRPr="00F41024">
          <w:rPr>
            <w:lang w:val="en-US"/>
            <w:rPrChange w:id="40172" w:author="Oscar Herman Kise" w:date="2017-11-30T20:10:00Z">
              <w:rPr/>
            </w:rPrChange>
          </w:rPr>
          <w:t xml:space="preserve">Figure </w:t>
        </w:r>
        <w:r w:rsidR="00710D49">
          <w:rPr>
            <w:noProof/>
            <w:lang w:val="en-US"/>
          </w:rPr>
          <w:t>35</w:t>
        </w:r>
      </w:ins>
      <w:ins w:id="40173" w:author="Oscar Herman Kise" w:date="2017-11-30T20:11:00Z">
        <w:r>
          <w:rPr>
            <w:lang w:val="en-US"/>
          </w:rPr>
          <w:fldChar w:fldCharType="end"/>
        </w:r>
      </w:ins>
      <w:ins w:id="40174" w:author="Oscar Herman Kise" w:date="2017-11-30T20:10:00Z">
        <w:r>
          <w:rPr>
            <w:lang w:val="en-US"/>
          </w:rPr>
          <w:t xml:space="preserve"> </w:t>
        </w:r>
      </w:ins>
      <w:ins w:id="40175" w:author="Morten Lerstad Solli" w:date="2017-11-27T15:44:00Z">
        <w:del w:id="40176" w:author="Oscar Herman Kise" w:date="2017-11-27T17:35:00Z">
          <w:r w:rsidR="0021208C" w:rsidRPr="00B7686C" w:rsidDel="00C64FC8">
            <w:rPr>
              <w:lang w:val="en-US"/>
            </w:rPr>
            <w:delText>The f</w:delText>
          </w:r>
        </w:del>
        <w:del w:id="40177" w:author="Oscar Herman Kise" w:date="2017-11-30T20:11:00Z">
          <w:r w:rsidR="0021208C" w:rsidRPr="00B7686C" w:rsidDel="00F41024">
            <w:rPr>
              <w:lang w:val="en-US"/>
            </w:rPr>
            <w:delText>igure</w:delText>
          </w:r>
          <w:r w:rsidR="0021208C" w:rsidRPr="00B7686C" w:rsidDel="00EA4A2A">
            <w:rPr>
              <w:lang w:val="en-US"/>
            </w:rPr>
            <w:delText xml:space="preserve"> </w:delText>
          </w:r>
        </w:del>
        <w:del w:id="40178" w:author="Oscar Herman Kise" w:date="2017-11-27T17:35:00Z">
          <w:r w:rsidR="0021208C" w:rsidRPr="00B7686C" w:rsidDel="00C64FC8">
            <w:rPr>
              <w:lang w:val="en-US"/>
            </w:rPr>
            <w:delText xml:space="preserve">over </w:delText>
          </w:r>
        </w:del>
        <w:del w:id="40179" w:author="Oscar Herman Kise" w:date="2017-11-28T18:12:00Z">
          <w:r w:rsidR="0021208C" w:rsidRPr="00B7686C" w:rsidDel="00C43CB4">
            <w:rPr>
              <w:lang w:val="en-US"/>
            </w:rPr>
            <w:delText>shows</w:delText>
          </w:r>
        </w:del>
      </w:ins>
      <w:ins w:id="40180" w:author="Oscar Herman Kise" w:date="2017-11-28T18:12:00Z">
        <w:r w:rsidR="00C43CB4" w:rsidRPr="00B7686C">
          <w:rPr>
            <w:lang w:val="en-US"/>
          </w:rPr>
          <w:t>displays</w:t>
        </w:r>
      </w:ins>
      <w:ins w:id="40181" w:author="Morten Lerstad Solli" w:date="2017-11-27T15:44:00Z">
        <w:r w:rsidR="0021208C" w:rsidRPr="00B7686C">
          <w:rPr>
            <w:lang w:val="en-US"/>
          </w:rPr>
          <w:t xml:space="preserve"> the final product of the “Portal Runner” car. </w:t>
        </w:r>
      </w:ins>
      <w:ins w:id="40182" w:author="Morten Lerstad Solli" w:date="2017-11-27T17:16:00Z">
        <w:r w:rsidR="00805674" w:rsidRPr="00B7686C">
          <w:rPr>
            <w:lang w:val="en-US"/>
          </w:rPr>
          <w:t xml:space="preserve">The </w:t>
        </w:r>
      </w:ins>
      <w:ins w:id="40183" w:author="Morten Lerstad Solli" w:date="2017-11-27T17:39:00Z">
        <w:r w:rsidR="00281624" w:rsidRPr="00B7686C">
          <w:rPr>
            <w:lang w:val="en-US"/>
          </w:rPr>
          <w:t xml:space="preserve">main </w:t>
        </w:r>
      </w:ins>
      <w:ins w:id="40184" w:author="Morten Lerstad Solli" w:date="2017-11-27T17:40:00Z">
        <w:r w:rsidR="00910873" w:rsidRPr="00B7686C">
          <w:rPr>
            <w:lang w:val="en-US"/>
          </w:rPr>
          <w:t>objectives</w:t>
        </w:r>
      </w:ins>
      <w:ins w:id="40185" w:author="Morten Lerstad Solli" w:date="2017-11-27T17:39:00Z">
        <w:r w:rsidR="00281624" w:rsidRPr="00B7686C">
          <w:rPr>
            <w:lang w:val="en-US"/>
          </w:rPr>
          <w:t xml:space="preserve"> of </w:t>
        </w:r>
      </w:ins>
      <w:ins w:id="40186" w:author="Morten Lerstad Solli" w:date="2017-11-27T17:16:00Z">
        <w:r w:rsidR="00805674" w:rsidRPr="00B7686C">
          <w:rPr>
            <w:lang w:val="en-US"/>
          </w:rPr>
          <w:t xml:space="preserve">project </w:t>
        </w:r>
      </w:ins>
      <w:ins w:id="40187" w:author="Morten Lerstad Solli" w:date="2017-11-27T17:17:00Z">
        <w:r w:rsidR="00964BBB" w:rsidRPr="00B7686C">
          <w:rPr>
            <w:lang w:val="en-US"/>
          </w:rPr>
          <w:t xml:space="preserve">had to be reduced </w:t>
        </w:r>
      </w:ins>
      <w:ins w:id="40188" w:author="Morten Lerstad Solli" w:date="2017-11-27T17:40:00Z">
        <w:r w:rsidR="00281624" w:rsidRPr="00B7686C">
          <w:rPr>
            <w:lang w:val="en-US"/>
          </w:rPr>
          <w:t>due</w:t>
        </w:r>
      </w:ins>
      <w:ins w:id="40189" w:author="Morten Lerstad Solli" w:date="2017-11-27T17:17:00Z">
        <w:r w:rsidR="00964BBB" w:rsidRPr="00B7686C">
          <w:rPr>
            <w:lang w:val="en-US"/>
          </w:rPr>
          <w:t xml:space="preserve"> </w:t>
        </w:r>
      </w:ins>
      <w:ins w:id="40190" w:author="Morten Lerstad Solli" w:date="2017-11-27T17:19:00Z">
        <w:r w:rsidR="00964BBB" w:rsidRPr="00B7686C">
          <w:rPr>
            <w:lang w:val="en-US"/>
          </w:rPr>
          <w:t xml:space="preserve">to </w:t>
        </w:r>
      </w:ins>
      <w:ins w:id="40191" w:author="Morten Lerstad Solli" w:date="2017-11-27T17:40:00Z">
        <w:r w:rsidR="00281624" w:rsidRPr="00B7686C">
          <w:rPr>
            <w:lang w:val="en-US"/>
          </w:rPr>
          <w:t xml:space="preserve">lack of </w:t>
        </w:r>
      </w:ins>
      <w:ins w:id="40192" w:author="Morten Lerstad Solli" w:date="2017-11-27T17:19:00Z">
        <w:r w:rsidR="00964BBB" w:rsidRPr="00B7686C">
          <w:rPr>
            <w:lang w:val="en-US"/>
          </w:rPr>
          <w:t>time.</w:t>
        </w:r>
      </w:ins>
      <w:ins w:id="40193" w:author="Oscar Herman Kise" w:date="2017-11-29T16:23:00Z">
        <w:r w:rsidR="00233EF4">
          <w:rPr>
            <w:lang w:val="en-US"/>
          </w:rPr>
          <w:t xml:space="preserve"> The vehicle is manually started from the GUI.</w:t>
        </w:r>
      </w:ins>
      <w:ins w:id="40194" w:author="Morten Lerstad Solli" w:date="2017-11-27T17:19:00Z">
        <w:r w:rsidR="00964BBB" w:rsidRPr="00B7686C">
          <w:rPr>
            <w:lang w:val="en-US"/>
          </w:rPr>
          <w:t xml:space="preserve"> </w:t>
        </w:r>
      </w:ins>
      <w:ins w:id="40195" w:author="Morten Lerstad Solli" w:date="2017-11-27T17:21:00Z">
        <w:r w:rsidR="00964BBB" w:rsidRPr="00B7686C">
          <w:rPr>
            <w:lang w:val="en-US"/>
          </w:rPr>
          <w:t>The car will now drive autonomously t</w:t>
        </w:r>
      </w:ins>
      <w:ins w:id="40196" w:author="Oscar Herman Kise" w:date="2017-11-27T17:36:00Z">
        <w:r w:rsidR="00E04690" w:rsidRPr="00B7686C">
          <w:rPr>
            <w:lang w:val="en-US"/>
          </w:rPr>
          <w:t>h</w:t>
        </w:r>
      </w:ins>
      <w:ins w:id="40197" w:author="Morten Lerstad Solli" w:date="2017-11-27T17:21:00Z">
        <w:r w:rsidR="00964BBB" w:rsidRPr="00B7686C">
          <w:rPr>
            <w:lang w:val="en-US"/>
          </w:rPr>
          <w:t>rough</w:t>
        </w:r>
      </w:ins>
      <w:ins w:id="40198" w:author="Oscar Herman Kise" w:date="2017-11-29T16:22:00Z">
        <w:r w:rsidR="00233EF4">
          <w:rPr>
            <w:lang w:val="en-US"/>
          </w:rPr>
          <w:t xml:space="preserve"> portals of a specified color</w:t>
        </w:r>
      </w:ins>
      <w:ins w:id="40199" w:author="Oscar Herman Kise" w:date="2017-11-29T16:23:00Z">
        <w:r w:rsidR="00233EF4">
          <w:rPr>
            <w:lang w:val="en-US"/>
          </w:rPr>
          <w:t>,</w:t>
        </w:r>
      </w:ins>
      <w:ins w:id="40200" w:author="Oscar Herman Kise" w:date="2017-11-29T16:24:00Z">
        <w:r w:rsidR="00233EF4">
          <w:rPr>
            <w:lang w:val="en-US"/>
          </w:rPr>
          <w:t xml:space="preserve"> until another command is given. </w:t>
        </w:r>
      </w:ins>
      <w:ins w:id="40201" w:author="Morten Lerstad Solli" w:date="2017-11-27T17:21:00Z">
        <w:del w:id="40202" w:author="Oscar Herman Kise" w:date="2017-11-29T16:04:00Z">
          <w:r w:rsidR="00964BBB" w:rsidRPr="00B7686C" w:rsidDel="004C744C">
            <w:rPr>
              <w:lang w:val="en-US"/>
            </w:rPr>
            <w:delText xml:space="preserve"> ports</w:delText>
          </w:r>
        </w:del>
      </w:ins>
      <w:ins w:id="40203" w:author="Oscar Herman Kise" w:date="2017-11-29T16:25:00Z">
        <w:r w:rsidR="00233EF4">
          <w:rPr>
            <w:lang w:val="en-US"/>
          </w:rPr>
          <w:t xml:space="preserve">This means that when a portal is passed, it will start a new search for the next portal immediately. </w:t>
        </w:r>
      </w:ins>
      <w:ins w:id="40204" w:author="Morten Lerstad Solli" w:date="2017-11-27T17:21:00Z">
        <w:del w:id="40205" w:author="Oscar Herman Kise" w:date="2017-11-29T16:24:00Z">
          <w:r w:rsidR="00964BBB" w:rsidRPr="00B7686C" w:rsidDel="00233EF4">
            <w:rPr>
              <w:lang w:val="en-US"/>
            </w:rPr>
            <w:delText xml:space="preserve"> </w:delText>
          </w:r>
        </w:del>
        <w:del w:id="40206" w:author="Oscar Herman Kise" w:date="2017-11-29T16:05:00Z">
          <w:r w:rsidR="00964BBB" w:rsidRPr="00B7686C" w:rsidDel="004C744C">
            <w:rPr>
              <w:lang w:val="en-US"/>
            </w:rPr>
            <w:delText>based on which color the</w:delText>
          </w:r>
        </w:del>
      </w:ins>
      <w:ins w:id="40207" w:author="Morten Lerstad Solli" w:date="2017-11-27T17:22:00Z">
        <w:del w:id="40208" w:author="Oscar Herman Kise" w:date="2017-11-29T16:05:00Z">
          <w:r w:rsidR="00964BBB" w:rsidRPr="00B7686C" w:rsidDel="004C744C">
            <w:rPr>
              <w:lang w:val="en-US"/>
            </w:rPr>
            <w:delText>y are</w:delText>
          </w:r>
        </w:del>
      </w:ins>
      <w:ins w:id="40209" w:author="Morten Lerstad Solli" w:date="2017-11-27T17:23:00Z">
        <w:del w:id="40210" w:author="Oscar Herman Kise" w:date="2017-11-29T16:05:00Z">
          <w:r w:rsidR="00964BBB" w:rsidRPr="00B7686C" w:rsidDel="004C744C">
            <w:rPr>
              <w:lang w:val="en-US"/>
            </w:rPr>
            <w:delText xml:space="preserve">. </w:delText>
          </w:r>
        </w:del>
      </w:ins>
      <w:ins w:id="40211" w:author="Morten Lerstad Solli" w:date="2017-11-27T17:32:00Z">
        <w:r w:rsidR="001F5BC5" w:rsidRPr="00B7686C">
          <w:rPr>
            <w:lang w:val="en-US"/>
          </w:rPr>
          <w:t xml:space="preserve">The functionality of picking up objects was </w:t>
        </w:r>
      </w:ins>
      <w:ins w:id="40212" w:author="Morten Lerstad Solli" w:date="2017-11-27T17:33:00Z">
        <w:r w:rsidR="001F5BC5" w:rsidRPr="00B7686C">
          <w:rPr>
            <w:lang w:val="en-US"/>
          </w:rPr>
          <w:t>dropped. Even t</w:t>
        </w:r>
      </w:ins>
      <w:ins w:id="40213" w:author="Oscar Herman Kise" w:date="2017-11-27T17:35:00Z">
        <w:r w:rsidR="00C64FC8" w:rsidRPr="00B7686C">
          <w:rPr>
            <w:lang w:val="en-US"/>
          </w:rPr>
          <w:t>h</w:t>
        </w:r>
      </w:ins>
      <w:ins w:id="40214" w:author="Morten Lerstad Solli" w:date="2017-11-27T17:33:00Z">
        <w:r w:rsidR="001F5BC5" w:rsidRPr="00B7686C">
          <w:rPr>
            <w:lang w:val="en-US"/>
          </w:rPr>
          <w:t xml:space="preserve">ough much of the code and hardware </w:t>
        </w:r>
      </w:ins>
      <w:ins w:id="40215" w:author="Morten Lerstad Solli" w:date="2017-11-27T17:34:00Z">
        <w:r w:rsidR="001F5BC5" w:rsidRPr="00B7686C">
          <w:rPr>
            <w:lang w:val="en-US"/>
          </w:rPr>
          <w:t>was</w:t>
        </w:r>
      </w:ins>
      <w:ins w:id="40216" w:author="Morten Lerstad Solli" w:date="2017-11-27T17:33:00Z">
        <w:r w:rsidR="001F5BC5" w:rsidRPr="00B7686C">
          <w:rPr>
            <w:lang w:val="en-US"/>
          </w:rPr>
          <w:t xml:space="preserve"> finished for this part</w:t>
        </w:r>
      </w:ins>
      <w:ins w:id="40217" w:author="Oscar Herman Kise" w:date="2017-11-29T16:26:00Z">
        <w:r w:rsidR="00233EF4">
          <w:rPr>
            <w:lang w:val="en-US"/>
          </w:rPr>
          <w:t>,</w:t>
        </w:r>
      </w:ins>
      <w:ins w:id="40218" w:author="Morten Lerstad Solli" w:date="2017-11-27T17:33:00Z">
        <w:r w:rsidR="001F5BC5" w:rsidRPr="00B7686C">
          <w:rPr>
            <w:lang w:val="en-US"/>
          </w:rPr>
          <w:t xml:space="preserve"> it wou</w:t>
        </w:r>
      </w:ins>
      <w:ins w:id="40219" w:author="Morten Lerstad Solli" w:date="2017-11-27T17:34:00Z">
        <w:r w:rsidR="001F5BC5" w:rsidRPr="00B7686C">
          <w:rPr>
            <w:lang w:val="en-US"/>
          </w:rPr>
          <w:t>ld take to</w:t>
        </w:r>
      </w:ins>
      <w:ins w:id="40220" w:author="Oscar Herman Kise" w:date="2017-11-27T17:35:00Z">
        <w:r w:rsidR="00C64FC8" w:rsidRPr="00B7686C">
          <w:rPr>
            <w:lang w:val="en-US"/>
          </w:rPr>
          <w:t>o</w:t>
        </w:r>
      </w:ins>
      <w:ins w:id="40221" w:author="Morten Lerstad Solli" w:date="2017-11-27T17:34:00Z">
        <w:r w:rsidR="001F5BC5" w:rsidRPr="00B7686C">
          <w:rPr>
            <w:lang w:val="en-US"/>
          </w:rPr>
          <w:t xml:space="preserve"> long to implement and finish the rest of the car.</w:t>
        </w:r>
      </w:ins>
      <w:ins w:id="40222" w:author="Oscar Herman Kise" w:date="2017-11-29T16:16:00Z">
        <w:r w:rsidR="00FA6424">
          <w:rPr>
            <w:lang w:val="en-US"/>
          </w:rPr>
          <w:t xml:space="preserve"> </w:t>
        </w:r>
      </w:ins>
    </w:p>
    <w:p w14:paraId="1F8E0EE4" w14:textId="77777777" w:rsidR="0021208C" w:rsidRPr="00CD6AE6" w:rsidRDefault="0021208C">
      <w:pPr>
        <w:pStyle w:val="Brdtekst"/>
        <w:rPr>
          <w:lang w:val="en-US"/>
        </w:rPr>
        <w:pPrChange w:id="40223" w:author="Morten Lerstad Solli" w:date="2017-11-27T15:43:00Z">
          <w:pPr>
            <w:pStyle w:val="Overskrift1"/>
          </w:pPr>
        </w:pPrChange>
      </w:pPr>
      <w:bookmarkStart w:id="40224" w:name="_Toc499394324"/>
      <w:bookmarkStart w:id="40225" w:name="_Toc499485484"/>
      <w:bookmarkStart w:id="40226" w:name="_Toc499485894"/>
      <w:bookmarkStart w:id="40227" w:name="_Toc499485984"/>
      <w:bookmarkStart w:id="40228" w:name="_Toc499500693"/>
    </w:p>
    <w:p w14:paraId="5B1D6EC5" w14:textId="5991F01B" w:rsidR="0092789A" w:rsidRPr="00C64D6C" w:rsidRDefault="00C93128">
      <w:pPr>
        <w:pStyle w:val="Overskrift2"/>
        <w:jc w:val="both"/>
        <w:rPr>
          <w:ins w:id="40229" w:author="Oscar Herman Kise" w:date="2017-11-25T12:17:00Z"/>
          <w:lang w:val="en-US"/>
        </w:rPr>
        <w:pPrChange w:id="40230" w:author="Oscar Herman Kise" w:date="2017-11-29T16:08:00Z">
          <w:pPr>
            <w:pStyle w:val="Brdtekst"/>
          </w:pPr>
        </w:pPrChange>
      </w:pPr>
      <w:bookmarkStart w:id="40231" w:name="_Toc499567492"/>
      <w:bookmarkStart w:id="40232" w:name="_Toc499568157"/>
      <w:bookmarkStart w:id="40233" w:name="_Toc499584531"/>
      <w:bookmarkStart w:id="40234" w:name="_Toc499584865"/>
      <w:bookmarkStart w:id="40235" w:name="_Toc499631458"/>
      <w:bookmarkStart w:id="40236" w:name="_Toc499646522"/>
      <w:bookmarkStart w:id="40237" w:name="_Toc499654735"/>
      <w:bookmarkStart w:id="40238" w:name="_Toc499722812"/>
      <w:bookmarkStart w:id="40239" w:name="_Toc499733345"/>
      <w:bookmarkStart w:id="40240" w:name="_Toc499737854"/>
      <w:bookmarkStart w:id="40241" w:name="_Toc499750771"/>
      <w:bookmarkStart w:id="40242" w:name="_Toc499754127"/>
      <w:bookmarkStart w:id="40243" w:name="_Toc499757912"/>
      <w:bookmarkStart w:id="40244" w:name="_Toc499757600"/>
      <w:bookmarkStart w:id="40245" w:name="_Toc499806199"/>
      <w:bookmarkStart w:id="40246" w:name="_Toc499829183"/>
      <w:bookmarkStart w:id="40247" w:name="_Toc499830149"/>
      <w:bookmarkStart w:id="40248" w:name="_Toc499835823"/>
      <w:bookmarkStart w:id="40249" w:name="_Toc499843441"/>
      <w:ins w:id="40250" w:author="Oscar Herman Kise" w:date="2017-11-25T12:17:00Z">
        <w:r w:rsidRPr="00B7686C">
          <w:rPr>
            <w:lang w:val="en-US"/>
          </w:rPr>
          <w:t>Code</w:t>
        </w:r>
        <w:bookmarkEnd w:id="40224"/>
        <w:bookmarkEnd w:id="40225"/>
        <w:bookmarkEnd w:id="40226"/>
        <w:bookmarkEnd w:id="40227"/>
        <w:bookmarkEnd w:id="40228"/>
        <w:bookmarkEnd w:id="40231"/>
        <w:bookmarkEnd w:id="40232"/>
        <w:bookmarkEnd w:id="40233"/>
        <w:bookmarkEnd w:id="40234"/>
        <w:bookmarkEnd w:id="40235"/>
        <w:bookmarkEnd w:id="40236"/>
        <w:bookmarkEnd w:id="40237"/>
        <w:bookmarkEnd w:id="40238"/>
        <w:bookmarkEnd w:id="40239"/>
        <w:bookmarkEnd w:id="40240"/>
        <w:bookmarkEnd w:id="40241"/>
        <w:bookmarkEnd w:id="40242"/>
        <w:bookmarkEnd w:id="40243"/>
        <w:bookmarkEnd w:id="40244"/>
        <w:bookmarkEnd w:id="40245"/>
        <w:bookmarkEnd w:id="40246"/>
        <w:bookmarkEnd w:id="40247"/>
        <w:bookmarkEnd w:id="40248"/>
        <w:bookmarkEnd w:id="40249"/>
      </w:ins>
    </w:p>
    <w:p w14:paraId="78AE6D61" w14:textId="5385DB32" w:rsidR="00CB1881" w:rsidRPr="00B7686C" w:rsidRDefault="00CB1881">
      <w:pPr>
        <w:pStyle w:val="Overskrift3"/>
        <w:jc w:val="both"/>
        <w:rPr>
          <w:ins w:id="40251" w:author="Morten Lerstad Solli" w:date="2017-11-27T16:00:00Z"/>
          <w:lang w:val="en-US"/>
        </w:rPr>
        <w:pPrChange w:id="40252" w:author="Oscar Herman Kise" w:date="2017-11-29T16:08:00Z">
          <w:pPr>
            <w:pStyle w:val="Overskrift3"/>
          </w:pPr>
        </w:pPrChange>
      </w:pPr>
      <w:bookmarkStart w:id="40253" w:name="_Toc499567493"/>
      <w:bookmarkStart w:id="40254" w:name="_Toc499568158"/>
      <w:ins w:id="40255" w:author="Ole-Martin Hanstveit" w:date="2017-11-27T15:18:00Z">
        <w:del w:id="40256" w:author="Morten Lerstad Solli" w:date="2017-11-27T19:32:00Z">
          <w:r w:rsidRPr="00B7686C">
            <w:rPr>
              <w:lang w:val="en-US"/>
            </w:rPr>
            <w:delText>Serial</w:delText>
          </w:r>
        </w:del>
        <w:bookmarkStart w:id="40257" w:name="_Toc499584532"/>
        <w:bookmarkStart w:id="40258" w:name="_Toc499584866"/>
        <w:bookmarkStart w:id="40259" w:name="_Toc499631459"/>
        <w:bookmarkStart w:id="40260" w:name="_Toc499646523"/>
        <w:bookmarkStart w:id="40261" w:name="_Toc499654736"/>
        <w:bookmarkStart w:id="40262" w:name="_Toc499722813"/>
        <w:bookmarkStart w:id="40263" w:name="_Toc499733346"/>
        <w:bookmarkStart w:id="40264" w:name="_Toc499737855"/>
        <w:del w:id="40265" w:author="Morten Lerstad Solli" w:date="2017-11-29T19:03:00Z">
          <w:r w:rsidRPr="00B7686C">
            <w:rPr>
              <w:lang w:val="en-US"/>
            </w:rPr>
            <w:delText xml:space="preserve"> </w:delText>
          </w:r>
        </w:del>
        <w:bookmarkStart w:id="40266" w:name="_Toc499750772"/>
        <w:bookmarkStart w:id="40267" w:name="_Toc499754128"/>
        <w:bookmarkStart w:id="40268" w:name="_Toc499757913"/>
        <w:bookmarkStart w:id="40269" w:name="_Toc499757601"/>
        <w:bookmarkStart w:id="40270" w:name="_Toc499806200"/>
        <w:bookmarkStart w:id="40271" w:name="_Toc499829184"/>
        <w:bookmarkStart w:id="40272" w:name="_Toc499830150"/>
        <w:bookmarkStart w:id="40273" w:name="_Toc499835824"/>
        <w:bookmarkStart w:id="40274" w:name="_Toc499843442"/>
        <w:r w:rsidRPr="00B7686C">
          <w:rPr>
            <w:lang w:val="en-US"/>
          </w:rPr>
          <w:t>Communication</w:t>
        </w:r>
      </w:ins>
      <w:bookmarkEnd w:id="40253"/>
      <w:bookmarkEnd w:id="40254"/>
      <w:bookmarkEnd w:id="40257"/>
      <w:bookmarkEnd w:id="40258"/>
      <w:bookmarkEnd w:id="40259"/>
      <w:bookmarkEnd w:id="40260"/>
      <w:bookmarkEnd w:id="40261"/>
      <w:bookmarkEnd w:id="40262"/>
      <w:bookmarkEnd w:id="40263"/>
      <w:bookmarkEnd w:id="40264"/>
      <w:bookmarkEnd w:id="40266"/>
      <w:bookmarkEnd w:id="40267"/>
      <w:bookmarkEnd w:id="40268"/>
      <w:bookmarkEnd w:id="40269"/>
      <w:bookmarkEnd w:id="40270"/>
      <w:bookmarkEnd w:id="40271"/>
      <w:bookmarkEnd w:id="40272"/>
      <w:bookmarkEnd w:id="40273"/>
      <w:bookmarkEnd w:id="40274"/>
    </w:p>
    <w:p w14:paraId="4A63CEB6" w14:textId="77777777" w:rsidR="00DE002D" w:rsidRDefault="00DE002D">
      <w:pPr>
        <w:pStyle w:val="Brdtekst"/>
        <w:jc w:val="both"/>
        <w:rPr>
          <w:ins w:id="40275" w:author="Morten Lerstad Solli" w:date="2017-11-29T18:50:00Z"/>
          <w:lang w:val="en-US"/>
        </w:rPr>
      </w:pPr>
    </w:p>
    <w:p w14:paraId="09A23B6F" w14:textId="3D4D2F9E" w:rsidR="005D0B56" w:rsidRDefault="00EB7064">
      <w:pPr>
        <w:pStyle w:val="Brdtekst"/>
        <w:jc w:val="both"/>
        <w:rPr>
          <w:ins w:id="40276" w:author="Morten Lerstad Solli" w:date="2017-11-29T19:14:00Z"/>
          <w:lang w:val="en-US"/>
        </w:rPr>
      </w:pPr>
      <w:ins w:id="40277" w:author="Morten Lerstad Solli" w:date="2017-11-29T18:52:00Z">
        <w:r>
          <w:rPr>
            <w:lang w:val="en-US"/>
          </w:rPr>
          <w:t xml:space="preserve">The </w:t>
        </w:r>
      </w:ins>
      <w:ins w:id="40278" w:author="Morten Lerstad Solli" w:date="2017-11-29T18:57:00Z">
        <w:r w:rsidR="004739DD">
          <w:rPr>
            <w:lang w:val="en-US"/>
          </w:rPr>
          <w:t>communication to the Arduino over USB works nicely.</w:t>
        </w:r>
      </w:ins>
      <w:ins w:id="40279" w:author="Morten Lerstad Solli" w:date="2017-11-29T18:58:00Z">
        <w:r w:rsidR="009B3C46">
          <w:rPr>
            <w:lang w:val="en-US"/>
          </w:rPr>
          <w:t xml:space="preserve"> There is a limitation of how fast</w:t>
        </w:r>
      </w:ins>
      <w:ins w:id="40280" w:author="Morten Lerstad Solli" w:date="2017-11-29T19:00:00Z">
        <w:r w:rsidR="00A940F5">
          <w:rPr>
            <w:lang w:val="en-US"/>
          </w:rPr>
          <w:t xml:space="preserve"> the Arduino can receive messages</w:t>
        </w:r>
      </w:ins>
      <w:ins w:id="40281" w:author="Morten Lerstad Solli" w:date="2017-11-29T19:04:00Z">
        <w:r w:rsidR="00C279FD">
          <w:rPr>
            <w:lang w:val="en-US"/>
          </w:rPr>
          <w:t xml:space="preserve"> because of its architecture</w:t>
        </w:r>
        <w:r w:rsidR="005D0B56">
          <w:rPr>
            <w:lang w:val="en-US"/>
          </w:rPr>
          <w:t>. The Arduino also got a timeout on 5</w:t>
        </w:r>
        <w:del w:id="40282" w:author="Oscar Herman Kise" w:date="2017-11-30T17:15:00Z">
          <w:r w:rsidR="005D0B56">
            <w:rPr>
              <w:lang w:val="en-US"/>
            </w:rPr>
            <w:delText xml:space="preserve"> </w:delText>
          </w:r>
        </w:del>
        <w:r w:rsidR="005D0B56">
          <w:rPr>
            <w:lang w:val="en-US"/>
          </w:rPr>
          <w:t xml:space="preserve">ms, which means no messages </w:t>
        </w:r>
      </w:ins>
      <w:ins w:id="40283" w:author="Morten Lerstad Solli" w:date="2017-11-29T19:05:00Z">
        <w:r w:rsidR="005D0B56">
          <w:rPr>
            <w:lang w:val="en-US"/>
          </w:rPr>
          <w:t>can arrive with less time than this in between.</w:t>
        </w:r>
      </w:ins>
    </w:p>
    <w:p w14:paraId="5369D6E7" w14:textId="77777777" w:rsidR="00784190" w:rsidRDefault="00ED6C7D">
      <w:pPr>
        <w:pStyle w:val="Brdtekst"/>
        <w:jc w:val="both"/>
        <w:rPr>
          <w:ins w:id="40284" w:author="Morten Lerstad Solli" w:date="2017-11-29T19:24:00Z"/>
          <w:lang w:val="en-US"/>
        </w:rPr>
      </w:pPr>
      <w:ins w:id="40285" w:author="Morten Lerstad Solli" w:date="2017-11-29T19:16:00Z">
        <w:r>
          <w:rPr>
            <w:lang w:val="en-US"/>
          </w:rPr>
          <w:t xml:space="preserve">Connecting to the serial port and sending from the </w:t>
        </w:r>
      </w:ins>
      <w:ins w:id="40286" w:author="Morten Lerstad Solli" w:date="2017-11-29T19:17:00Z">
        <w:r w:rsidR="00B11041">
          <w:rPr>
            <w:lang w:val="en-US"/>
          </w:rPr>
          <w:t>Odroid</w:t>
        </w:r>
      </w:ins>
      <w:ins w:id="40287" w:author="Morten Lerstad Solli" w:date="2017-11-29T19:16:00Z">
        <w:r>
          <w:rPr>
            <w:lang w:val="en-US"/>
          </w:rPr>
          <w:t xml:space="preserve"> works without problem</w:t>
        </w:r>
      </w:ins>
      <w:ins w:id="40288" w:author="Morten Lerstad Solli" w:date="2017-11-29T19:17:00Z">
        <w:r>
          <w:rPr>
            <w:lang w:val="en-US"/>
          </w:rPr>
          <w:t>.</w:t>
        </w:r>
      </w:ins>
      <w:ins w:id="40289" w:author="Morten Lerstad Solli" w:date="2017-11-29T19:23:00Z">
        <w:r w:rsidR="003D5CDE">
          <w:rPr>
            <w:lang w:val="en-US"/>
          </w:rPr>
          <w:t xml:space="preserve"> </w:t>
        </w:r>
      </w:ins>
      <w:ins w:id="40290" w:author="Morten Lerstad Solli" w:date="2017-11-29T19:18:00Z">
        <w:r w:rsidR="00876FD6">
          <w:rPr>
            <w:lang w:val="en-US"/>
          </w:rPr>
          <w:t xml:space="preserve">Sending strings and separating them in the other end </w:t>
        </w:r>
        <w:r w:rsidR="0025120B">
          <w:rPr>
            <w:lang w:val="en-US"/>
          </w:rPr>
          <w:t xml:space="preserve">was a good method to establish communication between the two. </w:t>
        </w:r>
      </w:ins>
    </w:p>
    <w:p w14:paraId="1E79C60E" w14:textId="207F9F4E" w:rsidR="00471684" w:rsidRPr="00CD6AE6" w:rsidRDefault="005D0B56" w:rsidP="00B42A80">
      <w:pPr>
        <w:pStyle w:val="Brdtekst"/>
        <w:rPr>
          <w:del w:id="40291" w:author="Morten Lerstad Solli" w:date="2017-11-29T19:05:00Z"/>
          <w:lang w:val="en-US"/>
        </w:rPr>
      </w:pPr>
      <w:ins w:id="40292" w:author="Morten Lerstad Solli" w:date="2017-11-29T19:05:00Z">
        <w:r>
          <w:rPr>
            <w:lang w:val="en-US"/>
          </w:rPr>
          <w:t xml:space="preserve">Not all classes in the </w:t>
        </w:r>
      </w:ins>
      <w:ins w:id="40293" w:author="Morten Lerstad Solli" w:date="2017-11-29T19:06:00Z">
        <w:r w:rsidR="00605280">
          <w:rPr>
            <w:lang w:val="en-US"/>
          </w:rPr>
          <w:t>serial communication was used</w:t>
        </w:r>
      </w:ins>
      <w:ins w:id="40294" w:author="Morten Lerstad Solli" w:date="2017-11-29T19:07:00Z">
        <w:r w:rsidR="00C47379">
          <w:rPr>
            <w:lang w:val="en-US"/>
          </w:rPr>
          <w:t>.</w:t>
        </w:r>
      </w:ins>
      <w:ins w:id="40295" w:author="Morten Lerstad Solli" w:date="2017-11-29T19:06:00Z">
        <w:r w:rsidR="002016C5">
          <w:rPr>
            <w:lang w:val="en-US"/>
          </w:rPr>
          <w:t xml:space="preserve"> </w:t>
        </w:r>
      </w:ins>
      <w:ins w:id="40296" w:author="Morten Lerstad Solli" w:date="2017-11-29T19:07:00Z">
        <w:r w:rsidR="00C47379">
          <w:rPr>
            <w:lang w:val="en-US"/>
          </w:rPr>
          <w:t>T</w:t>
        </w:r>
      </w:ins>
      <w:ins w:id="40297" w:author="Morten Lerstad Solli" w:date="2017-11-29T19:06:00Z">
        <w:r w:rsidR="002016C5">
          <w:rPr>
            <w:lang w:val="en-US"/>
          </w:rPr>
          <w:t xml:space="preserve">his was due to </w:t>
        </w:r>
      </w:ins>
      <w:ins w:id="40298" w:author="Morten Lerstad Solli" w:date="2017-11-29T19:11:00Z">
        <w:r w:rsidR="00E3528B">
          <w:rPr>
            <w:lang w:val="en-US"/>
          </w:rPr>
          <w:t xml:space="preserve">project was </w:t>
        </w:r>
        <w:r w:rsidR="00471E73">
          <w:rPr>
            <w:lang w:val="en-US"/>
          </w:rPr>
          <w:t>decreased in size</w:t>
        </w:r>
      </w:ins>
      <w:ins w:id="40299" w:author="Morten Lerstad Solli" w:date="2017-11-29T19:12:00Z">
        <w:r w:rsidR="00471E73">
          <w:rPr>
            <w:lang w:val="en-US"/>
          </w:rPr>
          <w:t xml:space="preserve">, so we no longer needed the sensor data </w:t>
        </w:r>
        <w:r w:rsidR="00454CB0">
          <w:rPr>
            <w:lang w:val="en-US"/>
          </w:rPr>
          <w:t>from the Arduino</w:t>
        </w:r>
      </w:ins>
      <w:ins w:id="40300" w:author="Morten Lerstad Solli" w:date="2017-11-29T19:11:00Z">
        <w:r w:rsidR="00471E73">
          <w:rPr>
            <w:lang w:val="en-US"/>
          </w:rPr>
          <w:t xml:space="preserve">. The </w:t>
        </w:r>
      </w:ins>
      <w:ins w:id="40301" w:author="Morten Lerstad Solli" w:date="2017-11-29T19:12:00Z">
        <w:r w:rsidR="00454CB0">
          <w:rPr>
            <w:lang w:val="en-US"/>
          </w:rPr>
          <w:t xml:space="preserve">classes that are not part of the final code are the </w:t>
        </w:r>
        <w:r w:rsidR="004806AC">
          <w:rPr>
            <w:i/>
            <w:lang w:val="en-US"/>
          </w:rPr>
          <w:t>Receive</w:t>
        </w:r>
      </w:ins>
      <w:ins w:id="40302" w:author="Morten Lerstad Solli" w:date="2017-11-29T19:13:00Z">
        <w:r w:rsidR="004806AC">
          <w:rPr>
            <w:i/>
            <w:lang w:val="en-US"/>
          </w:rPr>
          <w:t xml:space="preserve">Serial, Inputhandler, </w:t>
        </w:r>
        <w:r w:rsidR="004806AC">
          <w:rPr>
            <w:lang w:val="en-US"/>
          </w:rPr>
          <w:t xml:space="preserve">and also the </w:t>
        </w:r>
        <w:r w:rsidR="004806AC">
          <w:rPr>
            <w:i/>
            <w:lang w:val="en-US"/>
          </w:rPr>
          <w:lastRenderedPageBreak/>
          <w:t>SensorHanlder.</w:t>
        </w:r>
        <w:r w:rsidR="004806AC">
          <w:rPr>
            <w:lang w:val="en-US"/>
          </w:rPr>
          <w:t xml:space="preserve"> Even t</w:t>
        </w:r>
      </w:ins>
      <w:ins w:id="40303" w:author="Oscar Herman Kise" w:date="2017-11-29T22:22:00Z">
        <w:r w:rsidR="00356D6A">
          <w:rPr>
            <w:lang w:val="en-US"/>
          </w:rPr>
          <w:t>h</w:t>
        </w:r>
      </w:ins>
      <w:ins w:id="40304" w:author="Morten Lerstad Solli" w:date="2017-11-29T19:13:00Z">
        <w:r w:rsidR="004806AC">
          <w:rPr>
            <w:lang w:val="en-US"/>
          </w:rPr>
          <w:t xml:space="preserve">ough the </w:t>
        </w:r>
        <w:r w:rsidR="004806AC">
          <w:rPr>
            <w:i/>
            <w:lang w:val="en-US"/>
          </w:rPr>
          <w:t xml:space="preserve">StringSeperator </w:t>
        </w:r>
        <w:r w:rsidR="004806AC">
          <w:rPr>
            <w:lang w:val="en-US"/>
          </w:rPr>
          <w:t>w</w:t>
        </w:r>
      </w:ins>
      <w:ins w:id="40305" w:author="Morten Lerstad Solli" w:date="2017-11-29T19:14:00Z">
        <w:r w:rsidR="004806AC">
          <w:rPr>
            <w:lang w:val="en-US"/>
          </w:rPr>
          <w:t xml:space="preserve">as a part of the serial communication </w:t>
        </w:r>
      </w:ins>
      <w:ins w:id="40306" w:author="Morten Lerstad Solli" w:date="2017-11-30T10:46:00Z">
        <w:r w:rsidR="00482609">
          <w:rPr>
            <w:lang w:val="en-US"/>
          </w:rPr>
          <w:t xml:space="preserve">it </w:t>
        </w:r>
      </w:ins>
      <w:ins w:id="40307" w:author="Morten Lerstad Solli" w:date="2017-11-29T19:14:00Z">
        <w:r w:rsidR="004806AC">
          <w:rPr>
            <w:lang w:val="en-US"/>
          </w:rPr>
          <w:t xml:space="preserve">is </w:t>
        </w:r>
      </w:ins>
      <w:ins w:id="40308" w:author="Morten Lerstad Solli" w:date="2017-11-29T19:27:00Z">
        <w:r w:rsidR="00B1460B">
          <w:rPr>
            <w:lang w:val="en-US"/>
          </w:rPr>
          <w:t>being</w:t>
        </w:r>
      </w:ins>
      <w:ins w:id="40309" w:author="Morten Lerstad Solli" w:date="2017-11-29T19:14:00Z">
        <w:r w:rsidR="004806AC">
          <w:rPr>
            <w:lang w:val="en-US"/>
          </w:rPr>
          <w:t xml:space="preserve"> used in the </w:t>
        </w:r>
        <w:r w:rsidR="00A34783">
          <w:rPr>
            <w:lang w:val="en-US"/>
          </w:rPr>
          <w:t>TCP communication.</w:t>
        </w:r>
      </w:ins>
    </w:p>
    <w:p w14:paraId="40EA3CC4" w14:textId="0041DAB1" w:rsidR="008E2059" w:rsidRPr="00CD6AE6" w:rsidRDefault="008E2059">
      <w:pPr>
        <w:pStyle w:val="Brdtekst"/>
        <w:jc w:val="both"/>
        <w:rPr>
          <w:ins w:id="40310" w:author="Morten Lerstad Solli" w:date="2017-11-29T19:29:00Z"/>
          <w:lang w:val="en-US"/>
        </w:rPr>
        <w:pPrChange w:id="40311" w:author="Morten Lerstad Solli" w:date="2017-11-29T19:40:00Z">
          <w:pPr>
            <w:pStyle w:val="Overskrift3"/>
          </w:pPr>
        </w:pPrChange>
      </w:pPr>
    </w:p>
    <w:p w14:paraId="5E1C109B" w14:textId="742F0038" w:rsidR="0082719A" w:rsidRPr="00B7686C" w:rsidRDefault="008E2059">
      <w:pPr>
        <w:pStyle w:val="Brdtekst"/>
        <w:jc w:val="both"/>
        <w:rPr>
          <w:ins w:id="40312" w:author="Ole-Martin Hanstveit" w:date="2017-11-27T15:18:00Z"/>
          <w:del w:id="40313" w:author="Morten Lerstad Solli" w:date="2017-11-27T16:37:00Z"/>
          <w:lang w:val="en-US"/>
        </w:rPr>
        <w:pPrChange w:id="40314" w:author="Morten Lerstad Solli" w:date="2017-11-29T20:02:00Z">
          <w:pPr>
            <w:pStyle w:val="Brdtekst"/>
          </w:pPr>
        </w:pPrChange>
      </w:pPr>
      <w:ins w:id="40315" w:author="Morten Lerstad Solli" w:date="2017-11-29T19:29:00Z">
        <w:r>
          <w:rPr>
            <w:lang w:val="en-US"/>
          </w:rPr>
          <w:t>For communicating with the external client</w:t>
        </w:r>
      </w:ins>
      <w:ins w:id="40316" w:author="Morten Lerstad Solli" w:date="2017-11-29T19:30:00Z">
        <w:r w:rsidR="00E52B71">
          <w:rPr>
            <w:lang w:val="en-US"/>
          </w:rPr>
          <w:t>,</w:t>
        </w:r>
      </w:ins>
    </w:p>
    <w:p w14:paraId="48FEED94" w14:textId="33D9BA39" w:rsidR="00CB1881" w:rsidRPr="00B7686C" w:rsidRDefault="00CB1881">
      <w:pPr>
        <w:pStyle w:val="Brdtekst"/>
        <w:jc w:val="both"/>
        <w:rPr>
          <w:ins w:id="40317" w:author="Ole-Martin Hanstveit" w:date="2017-11-27T15:18:00Z"/>
          <w:del w:id="40318" w:author="Morten Lerstad Solli" w:date="2017-11-27T16:37:00Z"/>
          <w:lang w:val="en-US"/>
        </w:rPr>
        <w:pPrChange w:id="40319" w:author="Morten Lerstad Solli" w:date="2017-11-29T20:02:00Z">
          <w:pPr>
            <w:pStyle w:val="Brdtekst"/>
          </w:pPr>
        </w:pPrChange>
      </w:pPr>
    </w:p>
    <w:p w14:paraId="19AEB4F6" w14:textId="4569570C" w:rsidR="00CB1881" w:rsidRPr="00B7686C" w:rsidRDefault="00CB1881">
      <w:pPr>
        <w:pStyle w:val="Overskrift4"/>
        <w:jc w:val="both"/>
        <w:rPr>
          <w:ins w:id="40320" w:author="Ole-Martin Hanstveit" w:date="2017-11-27T15:18:00Z"/>
          <w:del w:id="40321" w:author="Morten Lerstad Solli" w:date="2017-11-27T16:02:00Z"/>
          <w:lang w:val="en-US"/>
        </w:rPr>
        <w:pPrChange w:id="40322" w:author="Morten Lerstad Solli" w:date="2017-11-29T20:02:00Z">
          <w:pPr>
            <w:pStyle w:val="Overskrift4"/>
          </w:pPr>
        </w:pPrChange>
      </w:pPr>
      <w:ins w:id="40323" w:author="Ole-Martin Hanstveit" w:date="2017-11-27T15:18:00Z">
        <w:del w:id="40324" w:author="Morten Lerstad Solli" w:date="2017-11-27T16:02:00Z">
          <w:r w:rsidRPr="00F11BCB">
            <w:rPr>
              <w:b w:val="0"/>
              <w:lang w:val="en-US"/>
            </w:rPr>
            <w:delText>Sending to Arduino</w:delText>
          </w:r>
        </w:del>
      </w:ins>
    </w:p>
    <w:p w14:paraId="48015633" w14:textId="753D50C8" w:rsidR="00CB1881" w:rsidRPr="00B7686C" w:rsidRDefault="00CB1881">
      <w:pPr>
        <w:pStyle w:val="Brdtekst"/>
        <w:jc w:val="both"/>
        <w:rPr>
          <w:ins w:id="40325" w:author="Oscar Herman Kise" w:date="2017-11-25T13:36:00Z"/>
          <w:del w:id="40326" w:author="Morten Lerstad Solli" w:date="2017-11-27T16:02:00Z"/>
          <w:lang w:val="en-US"/>
        </w:rPr>
        <w:pPrChange w:id="40327" w:author="Morten Lerstad Solli" w:date="2017-11-29T20:02:00Z">
          <w:pPr>
            <w:pStyle w:val="Brdtekst"/>
          </w:pPr>
        </w:pPrChange>
      </w:pPr>
    </w:p>
    <w:p w14:paraId="5C5786E4" w14:textId="4C50F84D" w:rsidR="00E26173" w:rsidRPr="00B7686C" w:rsidRDefault="00E26173">
      <w:pPr>
        <w:pStyle w:val="Brdtekst"/>
        <w:jc w:val="both"/>
        <w:rPr>
          <w:ins w:id="40328" w:author="Ole-Martin Hanstveit" w:date="2017-11-27T15:19:00Z"/>
          <w:del w:id="40329" w:author="Morten Lerstad Solli" w:date="2017-11-27T16:02:00Z"/>
          <w:lang w:val="en-US"/>
        </w:rPr>
        <w:pPrChange w:id="40330" w:author="Morten Lerstad Solli" w:date="2017-11-29T20:02:00Z">
          <w:pPr>
            <w:pStyle w:val="Brdtekst"/>
          </w:pPr>
        </w:pPrChange>
      </w:pPr>
    </w:p>
    <w:p w14:paraId="4E22FF97" w14:textId="4A5F4383" w:rsidR="00CB1881" w:rsidRPr="00B7686C" w:rsidRDefault="00CB1881">
      <w:pPr>
        <w:pStyle w:val="Overskrift4"/>
        <w:jc w:val="both"/>
        <w:rPr>
          <w:ins w:id="40331" w:author="Ole-Martin Hanstveit" w:date="2017-11-27T15:19:00Z"/>
          <w:del w:id="40332" w:author="Morten Lerstad Solli" w:date="2017-11-27T16:02:00Z"/>
          <w:lang w:val="en-US"/>
        </w:rPr>
        <w:pPrChange w:id="40333" w:author="Morten Lerstad Solli" w:date="2017-11-29T20:02:00Z">
          <w:pPr>
            <w:pStyle w:val="Overskrift4"/>
          </w:pPr>
        </w:pPrChange>
      </w:pPr>
      <w:ins w:id="40334" w:author="Ole-Martin Hanstveit" w:date="2017-11-27T15:19:00Z">
        <w:del w:id="40335" w:author="Morten Lerstad Solli" w:date="2017-11-27T16:02:00Z">
          <w:r w:rsidRPr="00F11BCB">
            <w:rPr>
              <w:b w:val="0"/>
              <w:lang w:val="en-US"/>
            </w:rPr>
            <w:delText>Receiving from Arduino</w:delText>
          </w:r>
        </w:del>
      </w:ins>
    </w:p>
    <w:p w14:paraId="72534F96" w14:textId="7F172C2B" w:rsidR="00CB1881" w:rsidRPr="00B7686C" w:rsidRDefault="00CB1881">
      <w:pPr>
        <w:pStyle w:val="Brdtekst"/>
        <w:jc w:val="both"/>
        <w:rPr>
          <w:ins w:id="40336" w:author="Ole-Martin Hanstveit" w:date="2017-11-27T15:19:00Z"/>
          <w:del w:id="40337" w:author="Morten Lerstad Solli" w:date="2017-11-27T16:37:00Z"/>
          <w:lang w:val="en-US"/>
        </w:rPr>
        <w:pPrChange w:id="40338" w:author="Morten Lerstad Solli" w:date="2017-11-29T20:02:00Z">
          <w:pPr>
            <w:pStyle w:val="Brdtekst"/>
          </w:pPr>
        </w:pPrChange>
      </w:pPr>
    </w:p>
    <w:p w14:paraId="37067026" w14:textId="69185E54" w:rsidR="00CB1881" w:rsidRPr="00B7686C" w:rsidRDefault="00CB1881">
      <w:pPr>
        <w:pStyle w:val="Brdtekst"/>
        <w:jc w:val="both"/>
        <w:rPr>
          <w:ins w:id="40339" w:author="Ole-Martin Hanstveit" w:date="2017-11-27T15:19:00Z"/>
          <w:del w:id="40340" w:author="Morten Lerstad Solli" w:date="2017-11-29T19:24:00Z"/>
          <w:lang w:val="en-US"/>
        </w:rPr>
        <w:pPrChange w:id="40341" w:author="Morten Lerstad Solli" w:date="2017-11-29T20:02:00Z">
          <w:pPr>
            <w:pStyle w:val="Brdtekst"/>
          </w:pPr>
        </w:pPrChange>
      </w:pPr>
    </w:p>
    <w:p w14:paraId="2E14FFCA" w14:textId="0882FFA1" w:rsidR="00CB1881" w:rsidRPr="008B6819" w:rsidRDefault="00CB1881">
      <w:pPr>
        <w:pStyle w:val="Overskrift3"/>
        <w:rPr>
          <w:del w:id="40342" w:author="Morten Lerstad Solli" w:date="2017-11-27T16:32:00Z"/>
          <w:rFonts w:ascii="Verdana" w:hAnsi="Verdana" w:cs="Times New Roman"/>
          <w:b w:val="0"/>
          <w:sz w:val="20"/>
          <w:szCs w:val="20"/>
          <w:lang w:val="en-US"/>
        </w:rPr>
      </w:pPr>
      <w:bookmarkStart w:id="40343" w:name="_Toc499567494"/>
      <w:bookmarkStart w:id="40344" w:name="_Toc499568159"/>
      <w:bookmarkStart w:id="40345" w:name="_Toc499584533"/>
      <w:bookmarkStart w:id="40346" w:name="_Toc499584867"/>
      <w:bookmarkStart w:id="40347" w:name="_Toc499631460"/>
      <w:bookmarkStart w:id="40348" w:name="_Toc499646524"/>
      <w:bookmarkStart w:id="40349" w:name="_Toc499654737"/>
      <w:bookmarkStart w:id="40350" w:name="_Toc499722814"/>
      <w:bookmarkStart w:id="40351" w:name="_Toc499733347"/>
      <w:bookmarkStart w:id="40352" w:name="_Toc499737856"/>
      <w:ins w:id="40353" w:author="Ole-Martin Hanstveit" w:date="2017-11-27T15:19:00Z">
        <w:del w:id="40354" w:author="Morten Lerstad Solli" w:date="2017-11-29T18:53:00Z">
          <w:r w:rsidRPr="00B1460B" w:rsidDel="0083094A">
            <w:rPr>
              <w:b w:val="0"/>
              <w:lang w:val="en-US"/>
            </w:rPr>
            <w:delText>Java to Java</w:delText>
          </w:r>
        </w:del>
        <w:bookmarkEnd w:id="40343"/>
        <w:bookmarkEnd w:id="40344"/>
        <w:bookmarkEnd w:id="40345"/>
        <w:bookmarkEnd w:id="40346"/>
        <w:bookmarkEnd w:id="40347"/>
        <w:del w:id="40355" w:author="Morten Lerstad Solli" w:date="2017-11-29T18:55:00Z">
          <w:r w:rsidRPr="00B1460B" w:rsidDel="0083094A">
            <w:rPr>
              <w:b w:val="0"/>
              <w:lang w:val="en-US"/>
            </w:rPr>
            <w:delText xml:space="preserve"> </w:delText>
          </w:r>
        </w:del>
      </w:ins>
      <w:ins w:id="40356" w:author="Ole-Martin Hanstveit" w:date="2017-11-28T13:49:00Z">
        <w:del w:id="40357" w:author="Unknown">
          <w:r w:rsidR="00DC00C8" w:rsidRPr="004C744C">
            <w:rPr>
              <w:rStyle w:val="Merknadsreferanse"/>
              <w:sz w:val="26"/>
              <w:szCs w:val="26"/>
              <w:lang w:val="en-US"/>
              <w:rPrChange w:id="40358" w:author="Oscar Herman Kise" w:date="2017-11-29T16:08:00Z">
                <w:rPr>
                  <w:rStyle w:val="Merknadsreferanse"/>
                </w:rPr>
              </w:rPrChange>
            </w:rPr>
            <w:commentReference w:id="40359"/>
          </w:r>
        </w:del>
      </w:ins>
      <w:bookmarkEnd w:id="40348"/>
      <w:bookmarkEnd w:id="40349"/>
      <w:bookmarkEnd w:id="40350"/>
      <w:bookmarkEnd w:id="40351"/>
      <w:bookmarkEnd w:id="40352"/>
    </w:p>
    <w:p w14:paraId="654AD80E" w14:textId="4846AC7B" w:rsidR="00E24FA9" w:rsidRDefault="00E52B71">
      <w:pPr>
        <w:pStyle w:val="Brdtekst"/>
        <w:jc w:val="both"/>
        <w:rPr>
          <w:ins w:id="40360" w:author="Morten Lerstad Solli" w:date="2017-11-30T10:59:00Z"/>
          <w:lang w:val="en-US"/>
        </w:rPr>
      </w:pPr>
      <w:bookmarkStart w:id="40361" w:name="_Toc499568160"/>
      <w:bookmarkEnd w:id="40361"/>
      <w:ins w:id="40362" w:author="Morten Lerstad Solli" w:date="2017-11-29T19:30:00Z">
        <w:r>
          <w:rPr>
            <w:lang w:val="en-US"/>
          </w:rPr>
          <w:t xml:space="preserve"> s</w:t>
        </w:r>
      </w:ins>
      <w:ins w:id="40363" w:author="Morten Lerstad Solli" w:date="2017-11-29T19:25:00Z">
        <w:r w:rsidR="00D37E4E" w:rsidRPr="00AE110C">
          <w:rPr>
            <w:lang w:val="en-US"/>
            <w:rPrChange w:id="40364" w:author="Morten Lerstad Solli" w:date="2017-11-29T19:26:00Z">
              <w:rPr/>
            </w:rPrChange>
          </w:rPr>
          <w:t>endi</w:t>
        </w:r>
      </w:ins>
      <w:ins w:id="40365" w:author="Morten Lerstad Solli" w:date="2017-11-29T19:26:00Z">
        <w:r w:rsidR="00D37E4E" w:rsidRPr="00AE110C">
          <w:rPr>
            <w:lang w:val="en-US"/>
            <w:rPrChange w:id="40366" w:author="Morten Lerstad Solli" w:date="2017-11-29T19:26:00Z">
              <w:rPr/>
            </w:rPrChange>
          </w:rPr>
          <w:t>ng video</w:t>
        </w:r>
        <w:r w:rsidR="00AE110C">
          <w:rPr>
            <w:lang w:val="en-US"/>
          </w:rPr>
          <w:t xml:space="preserve"> using </w:t>
        </w:r>
      </w:ins>
      <w:ins w:id="40367" w:author="Morten Lerstad Solli" w:date="2017-11-29T19:27:00Z">
        <w:r w:rsidR="007E22EF">
          <w:rPr>
            <w:lang w:val="en-US"/>
          </w:rPr>
          <w:t>UDP</w:t>
        </w:r>
      </w:ins>
      <w:ins w:id="40368" w:author="Morten Lerstad Solli" w:date="2017-11-29T19:30:00Z">
        <w:r>
          <w:rPr>
            <w:lang w:val="en-US"/>
          </w:rPr>
          <w:t xml:space="preserve"> seems to be a good </w:t>
        </w:r>
      </w:ins>
      <w:ins w:id="40369" w:author="Morten Lerstad Solli" w:date="2017-11-29T19:31:00Z">
        <w:r w:rsidR="009E7AB5">
          <w:rPr>
            <w:lang w:val="en-US"/>
          </w:rPr>
          <w:t xml:space="preserve">solution. As long as we have a stable Wi-Fi connection and sends about 30 </w:t>
        </w:r>
        <w:r w:rsidR="007E2A1A">
          <w:rPr>
            <w:lang w:val="en-US"/>
          </w:rPr>
          <w:t xml:space="preserve">frames per </w:t>
        </w:r>
      </w:ins>
      <w:ins w:id="40370" w:author="Morten Lerstad Solli" w:date="2017-11-29T19:32:00Z">
        <w:r w:rsidR="007E2A1A">
          <w:rPr>
            <w:lang w:val="en-US"/>
          </w:rPr>
          <w:t>second,</w:t>
        </w:r>
      </w:ins>
      <w:ins w:id="40371" w:author="Morten Lerstad Solli" w:date="2017-11-29T19:31:00Z">
        <w:r w:rsidR="007E2A1A">
          <w:rPr>
            <w:lang w:val="en-US"/>
          </w:rPr>
          <w:t xml:space="preserve"> we get a smooth and </w:t>
        </w:r>
      </w:ins>
      <w:ins w:id="40372" w:author="Morten Lerstad Solli" w:date="2017-11-29T19:32:00Z">
        <w:r w:rsidR="007E2A1A">
          <w:rPr>
            <w:lang w:val="en-US"/>
          </w:rPr>
          <w:t>consistent</w:t>
        </w:r>
      </w:ins>
      <w:ins w:id="40373" w:author="Morten Lerstad Solli" w:date="2017-11-29T19:31:00Z">
        <w:r w:rsidR="007E2A1A">
          <w:rPr>
            <w:lang w:val="en-US"/>
          </w:rPr>
          <w:t xml:space="preserve"> pi</w:t>
        </w:r>
      </w:ins>
      <w:ins w:id="40374" w:author="Morten Lerstad Solli" w:date="2017-11-29T19:32:00Z">
        <w:r w:rsidR="007E2A1A">
          <w:rPr>
            <w:lang w:val="en-US"/>
          </w:rPr>
          <w:t>cture.</w:t>
        </w:r>
      </w:ins>
      <w:ins w:id="40375" w:author="Morten Lerstad Solli" w:date="2017-11-29T19:33:00Z">
        <w:r w:rsidR="00EA4526">
          <w:rPr>
            <w:lang w:val="en-US"/>
          </w:rPr>
          <w:t xml:space="preserve"> </w:t>
        </w:r>
      </w:ins>
      <w:ins w:id="40376" w:author="Morten Lerstad Solli" w:date="2017-11-29T19:34:00Z">
        <w:r w:rsidR="00F57D75">
          <w:rPr>
            <w:lang w:val="en-US"/>
          </w:rPr>
          <w:t xml:space="preserve">To have the UDP server as a timed task makes sure </w:t>
        </w:r>
        <w:r w:rsidR="00047EFA">
          <w:rPr>
            <w:lang w:val="en-US"/>
          </w:rPr>
          <w:t>that the Odroid sends all pictures it is supposed wit</w:t>
        </w:r>
      </w:ins>
      <w:ins w:id="40377" w:author="Morten Lerstad Solli" w:date="2017-11-29T19:35:00Z">
        <w:r w:rsidR="00047EFA">
          <w:rPr>
            <w:lang w:val="en-US"/>
          </w:rPr>
          <w:t>h a consistent time in between</w:t>
        </w:r>
        <w:r w:rsidR="008B2953">
          <w:rPr>
            <w:lang w:val="en-US"/>
          </w:rPr>
          <w:t>.</w:t>
        </w:r>
      </w:ins>
    </w:p>
    <w:p w14:paraId="7D58A54A" w14:textId="0CB2DABE" w:rsidR="00A6248B" w:rsidRDefault="00A6248B">
      <w:pPr>
        <w:pStyle w:val="Brdtekst"/>
        <w:jc w:val="both"/>
        <w:rPr>
          <w:ins w:id="40378" w:author="Morten Lerstad Solli" w:date="2017-11-29T19:37:00Z"/>
          <w:lang w:val="en-US"/>
        </w:rPr>
        <w:pPrChange w:id="40379" w:author="Morten Lerstad Solli" w:date="2017-11-29T19:40:00Z">
          <w:pPr>
            <w:pStyle w:val="Brdtekst"/>
          </w:pPr>
        </w:pPrChange>
      </w:pPr>
      <w:ins w:id="40380" w:author="Morten Lerstad Solli" w:date="2017-11-30T10:59:00Z">
        <w:r>
          <w:rPr>
            <w:lang w:val="en-US"/>
          </w:rPr>
          <w:t>When testing the UDP connection it shows</w:t>
        </w:r>
      </w:ins>
      <w:ins w:id="40381" w:author="Morten Lerstad Solli" w:date="2017-11-30T11:00:00Z">
        <w:r>
          <w:rPr>
            <w:lang w:val="en-US"/>
          </w:rPr>
          <w:t xml:space="preserve"> </w:t>
        </w:r>
        <w:r w:rsidR="0006307D">
          <w:rPr>
            <w:lang w:val="en-US"/>
          </w:rPr>
          <w:t>that when loosing Wi-Fi</w:t>
        </w:r>
      </w:ins>
      <w:ins w:id="40382" w:author="Oscar Herman Kise" w:date="2017-11-30T17:06:00Z">
        <w:r w:rsidR="00E32045">
          <w:rPr>
            <w:lang w:val="en-US"/>
          </w:rPr>
          <w:t>,</w:t>
        </w:r>
      </w:ins>
      <w:ins w:id="40383" w:author="Morten Lerstad Solli" w:date="2017-11-30T11:01:00Z">
        <w:r w:rsidR="00CD1EFB">
          <w:rPr>
            <w:lang w:val="en-US"/>
          </w:rPr>
          <w:t xml:space="preserve"> the car will continue as before</w:t>
        </w:r>
        <w:r w:rsidR="005953F6">
          <w:rPr>
            <w:lang w:val="en-US"/>
          </w:rPr>
          <w:t>, without video.</w:t>
        </w:r>
        <w:r w:rsidR="00CD1EFB">
          <w:rPr>
            <w:lang w:val="en-US"/>
          </w:rPr>
          <w:t xml:space="preserve"> </w:t>
        </w:r>
        <w:r w:rsidR="005953F6">
          <w:rPr>
            <w:lang w:val="en-US"/>
          </w:rPr>
          <w:t>W</w:t>
        </w:r>
        <w:r w:rsidR="00CD1EFB">
          <w:rPr>
            <w:lang w:val="en-US"/>
          </w:rPr>
          <w:t xml:space="preserve">hen the connection returns the </w:t>
        </w:r>
        <w:r w:rsidR="005953F6">
          <w:rPr>
            <w:lang w:val="en-US"/>
          </w:rPr>
          <w:t>video stream</w:t>
        </w:r>
      </w:ins>
      <w:ins w:id="40384" w:author="Oscar Herman Kise" w:date="2017-11-30T17:06:00Z">
        <w:r w:rsidR="00563866">
          <w:rPr>
            <w:lang w:val="en-US"/>
          </w:rPr>
          <w:t>, it</w:t>
        </w:r>
      </w:ins>
      <w:ins w:id="40385" w:author="Morten Lerstad Solli" w:date="2017-11-30T11:01:00Z">
        <w:r w:rsidR="005953F6">
          <w:rPr>
            <w:lang w:val="en-US"/>
          </w:rPr>
          <w:t xml:space="preserve"> </w:t>
        </w:r>
      </w:ins>
      <w:ins w:id="40386" w:author="Morten Lerstad Solli" w:date="2017-11-30T11:02:00Z">
        <w:r w:rsidR="0003606C">
          <w:rPr>
            <w:lang w:val="en-US"/>
          </w:rPr>
          <w:t xml:space="preserve">will reestablish itself after about 30-40 seconds. </w:t>
        </w:r>
      </w:ins>
      <w:ins w:id="40387" w:author="Morten Lerstad Solli" w:date="2017-11-30T11:03:00Z">
        <w:r w:rsidR="00B6652A">
          <w:rPr>
            <w:lang w:val="en-US"/>
          </w:rPr>
          <w:t>This is the same case for the TCP connec</w:t>
        </w:r>
      </w:ins>
      <w:ins w:id="40388" w:author="Morten Lerstad Solli" w:date="2017-11-30T11:04:00Z">
        <w:r w:rsidR="00B6652A">
          <w:rPr>
            <w:lang w:val="en-US"/>
          </w:rPr>
          <w:t>tion</w:t>
        </w:r>
        <w:r w:rsidR="002D33E0">
          <w:rPr>
            <w:lang w:val="en-US"/>
          </w:rPr>
          <w:t>, where the client will try to send until the connection is back</w:t>
        </w:r>
      </w:ins>
      <w:ins w:id="40389" w:author="Morten Lerstad Solli" w:date="2017-11-30T11:05:00Z">
        <w:r w:rsidR="00614813">
          <w:rPr>
            <w:lang w:val="en-US"/>
          </w:rPr>
          <w:t>. This means that</w:t>
        </w:r>
        <w:r w:rsidR="00F40A86">
          <w:rPr>
            <w:lang w:val="en-US"/>
          </w:rPr>
          <w:t xml:space="preserve"> the </w:t>
        </w:r>
      </w:ins>
      <w:ins w:id="40390" w:author="Morten Lerstad Solli" w:date="2017-11-30T11:06:00Z">
        <w:r w:rsidR="00F40A86">
          <w:rPr>
            <w:lang w:val="en-US"/>
          </w:rPr>
          <w:t xml:space="preserve">“Portal Runner” </w:t>
        </w:r>
      </w:ins>
      <w:ins w:id="40391" w:author="Morten Lerstad Solli" w:date="2017-11-30T11:05:00Z">
        <w:r w:rsidR="00F40A86">
          <w:rPr>
            <w:lang w:val="en-US"/>
          </w:rPr>
          <w:t>car can operate on an unstable Wi-Fi connection.</w:t>
        </w:r>
      </w:ins>
    </w:p>
    <w:p w14:paraId="1A1A5329" w14:textId="7379323E" w:rsidR="00930C4E" w:rsidRPr="007C54CA" w:rsidRDefault="00930C4E">
      <w:pPr>
        <w:pStyle w:val="Brdtekst"/>
        <w:jc w:val="both"/>
        <w:rPr>
          <w:ins w:id="40392" w:author="Morten Lerstad Solli" w:date="2017-11-29T19:25:00Z"/>
          <w:lang w:val="en-US"/>
          <w:rPrChange w:id="40393" w:author="Morten Lerstad Solli" w:date="2017-11-29T19:49:00Z">
            <w:rPr>
              <w:ins w:id="40394" w:author="Morten Lerstad Solli" w:date="2017-11-29T19:25:00Z"/>
            </w:rPr>
          </w:rPrChange>
        </w:rPr>
        <w:pPrChange w:id="40395" w:author="Morten Lerstad Solli" w:date="2017-11-29T19:40:00Z">
          <w:pPr>
            <w:pStyle w:val="Brdtekst"/>
          </w:pPr>
        </w:pPrChange>
      </w:pPr>
      <w:ins w:id="40396" w:author="Morten Lerstad Solli" w:date="2017-11-29T19:37:00Z">
        <w:r>
          <w:rPr>
            <w:lang w:val="en-US"/>
          </w:rPr>
          <w:t xml:space="preserve">The TCP connection is stable and </w:t>
        </w:r>
        <w:r w:rsidR="009725DD">
          <w:rPr>
            <w:lang w:val="en-US"/>
          </w:rPr>
          <w:t xml:space="preserve">secures that all commands </w:t>
        </w:r>
      </w:ins>
      <w:ins w:id="40397" w:author="Morten Lerstad Solli" w:date="2017-11-29T19:38:00Z">
        <w:r w:rsidR="009725DD">
          <w:rPr>
            <w:lang w:val="en-US"/>
          </w:rPr>
          <w:t>are received by the Odroid.</w:t>
        </w:r>
        <w:r w:rsidR="00993DA7">
          <w:rPr>
            <w:lang w:val="en-US"/>
          </w:rPr>
          <w:t xml:space="preserve"> Sending string messages with several </w:t>
        </w:r>
      </w:ins>
      <w:ins w:id="40398" w:author="Morten Lerstad Solli" w:date="2017-11-29T19:39:00Z">
        <w:r w:rsidR="00F33762">
          <w:rPr>
            <w:lang w:val="en-US"/>
          </w:rPr>
          <w:t>parameters</w:t>
        </w:r>
      </w:ins>
      <w:ins w:id="40399" w:author="Morten Lerstad Solli" w:date="2017-11-29T19:38:00Z">
        <w:r w:rsidR="00993DA7">
          <w:rPr>
            <w:lang w:val="en-US"/>
          </w:rPr>
          <w:t xml:space="preserve"> </w:t>
        </w:r>
      </w:ins>
      <w:ins w:id="40400" w:author="Morten Lerstad Solli" w:date="2017-11-29T19:40:00Z">
        <w:r w:rsidR="00ED574D">
          <w:rPr>
            <w:lang w:val="en-US"/>
          </w:rPr>
          <w:t>was</w:t>
        </w:r>
      </w:ins>
      <w:ins w:id="40401" w:author="Morten Lerstad Solli" w:date="2017-11-29T19:38:00Z">
        <w:r w:rsidR="00993DA7">
          <w:rPr>
            <w:lang w:val="en-US"/>
          </w:rPr>
          <w:t xml:space="preserve"> used her</w:t>
        </w:r>
      </w:ins>
      <w:ins w:id="40402" w:author="Oscar Herman Kise" w:date="2017-11-30T17:06:00Z">
        <w:r w:rsidR="00563866">
          <w:rPr>
            <w:lang w:val="en-US"/>
          </w:rPr>
          <w:t>e</w:t>
        </w:r>
      </w:ins>
      <w:ins w:id="40403" w:author="Morten Lerstad Solli" w:date="2017-11-29T19:38:00Z">
        <w:r w:rsidR="00993DA7">
          <w:rPr>
            <w:lang w:val="en-US"/>
          </w:rPr>
          <w:t xml:space="preserve"> as well and</w:t>
        </w:r>
      </w:ins>
      <w:ins w:id="40404" w:author="Morten Lerstad Solli" w:date="2017-11-29T19:39:00Z">
        <w:r w:rsidR="00993DA7">
          <w:rPr>
            <w:lang w:val="en-US"/>
          </w:rPr>
          <w:t xml:space="preserve"> </w:t>
        </w:r>
        <w:r w:rsidR="00F33762">
          <w:rPr>
            <w:lang w:val="en-US"/>
          </w:rPr>
          <w:t xml:space="preserve">works perfectly. </w:t>
        </w:r>
        <w:r w:rsidR="00854FC5">
          <w:rPr>
            <w:lang w:val="en-US"/>
          </w:rPr>
          <w:t xml:space="preserve">This made for the </w:t>
        </w:r>
        <w:r w:rsidR="00854FC5">
          <w:rPr>
            <w:i/>
            <w:lang w:val="en-US"/>
          </w:rPr>
          <w:t>StringSeperator</w:t>
        </w:r>
      </w:ins>
      <w:ins w:id="40405" w:author="Morten Lerstad Solli" w:date="2017-11-29T19:40:00Z">
        <w:r w:rsidR="00854FC5">
          <w:rPr>
            <w:i/>
            <w:lang w:val="en-US"/>
          </w:rPr>
          <w:t xml:space="preserve"> </w:t>
        </w:r>
        <w:r w:rsidR="00854FC5" w:rsidRPr="00854FC5">
          <w:rPr>
            <w:lang w:val="en-US"/>
            <w:rPrChange w:id="40406" w:author="Morten Lerstad Solli" w:date="2017-11-29T19:40:00Z">
              <w:rPr/>
            </w:rPrChange>
          </w:rPr>
          <w:t>to be used for the T</w:t>
        </w:r>
        <w:r w:rsidR="00854FC5">
          <w:rPr>
            <w:lang w:val="en-US"/>
          </w:rPr>
          <w:t xml:space="preserve">CP communication. </w:t>
        </w:r>
      </w:ins>
      <w:ins w:id="40407" w:author="Morten Lerstad Solli" w:date="2017-11-29T19:48:00Z">
        <w:r w:rsidR="00C327A2">
          <w:rPr>
            <w:lang w:val="en-US"/>
          </w:rPr>
          <w:t xml:space="preserve">Making the </w:t>
        </w:r>
        <w:r w:rsidR="00C327A2">
          <w:rPr>
            <w:i/>
            <w:lang w:val="en-US"/>
          </w:rPr>
          <w:t xml:space="preserve">clientListener </w:t>
        </w:r>
      </w:ins>
      <w:ins w:id="40408" w:author="Morten Lerstad Solli" w:date="2017-11-29T19:49:00Z">
        <w:r w:rsidR="00BB34DE">
          <w:rPr>
            <w:lang w:val="en-US"/>
          </w:rPr>
          <w:t xml:space="preserve">a continuously </w:t>
        </w:r>
        <w:r w:rsidR="007C54CA">
          <w:rPr>
            <w:lang w:val="en-US"/>
          </w:rPr>
          <w:t xml:space="preserve">listening thread that notifies the </w:t>
        </w:r>
        <w:r w:rsidR="007C54CA">
          <w:rPr>
            <w:i/>
            <w:lang w:val="en-US"/>
          </w:rPr>
          <w:t>InputHandler</w:t>
        </w:r>
        <w:r w:rsidR="007C54CA">
          <w:rPr>
            <w:lang w:val="en-US"/>
          </w:rPr>
          <w:t xml:space="preserve"> </w:t>
        </w:r>
      </w:ins>
      <w:ins w:id="40409" w:author="Morten Lerstad Solli" w:date="2017-11-29T19:50:00Z">
        <w:r w:rsidR="00056CD8">
          <w:rPr>
            <w:lang w:val="en-US"/>
          </w:rPr>
          <w:t xml:space="preserve">when </w:t>
        </w:r>
      </w:ins>
      <w:ins w:id="40410" w:author="Morten Lerstad Solli" w:date="2017-11-29T19:51:00Z">
        <w:r w:rsidR="00056CD8">
          <w:rPr>
            <w:lang w:val="en-US"/>
          </w:rPr>
          <w:t>messages recives works as intended. We also manage to maintain trade safety</w:t>
        </w:r>
        <w:r w:rsidR="0032305E">
          <w:rPr>
            <w:lang w:val="en-US"/>
          </w:rPr>
          <w:t xml:space="preserve"> within the TCP framework. </w:t>
        </w:r>
      </w:ins>
    </w:p>
    <w:p w14:paraId="66E798FA" w14:textId="6BE9C57B" w:rsidR="00CB1881" w:rsidRPr="00B7686C" w:rsidRDefault="00CB1881">
      <w:pPr>
        <w:pStyle w:val="Overskrift3"/>
        <w:numPr>
          <w:ilvl w:val="0"/>
          <w:numId w:val="0"/>
        </w:numPr>
        <w:rPr>
          <w:ins w:id="40411" w:author="Ole-Martin Hanstveit" w:date="2017-11-27T15:19:00Z"/>
          <w:del w:id="40412" w:author="Morten Lerstad Solli" w:date="2017-11-29T19:24:00Z"/>
          <w:lang w:val="en-US"/>
        </w:rPr>
      </w:pPr>
    </w:p>
    <w:p w14:paraId="6DC9C3E3" w14:textId="584CF40D" w:rsidR="00CB1881" w:rsidRPr="00B7686C" w:rsidRDefault="00CB1881">
      <w:pPr>
        <w:pStyle w:val="Brdtekst"/>
        <w:jc w:val="both"/>
        <w:rPr>
          <w:del w:id="40413" w:author="Morten Lerstad Solli" w:date="2017-11-27T16:34:00Z"/>
          <w:lang w:val="en-US"/>
        </w:rPr>
        <w:pPrChange w:id="40414" w:author="Oscar Herman Kise" w:date="2017-11-29T16:08:00Z">
          <w:pPr>
            <w:pStyle w:val="Brdtekst"/>
          </w:pPr>
        </w:pPrChange>
      </w:pPr>
    </w:p>
    <w:p w14:paraId="27AA8DBD" w14:textId="7FF54B96" w:rsidR="00CB1881" w:rsidRPr="00CD6AE6" w:rsidRDefault="00CB1881">
      <w:pPr>
        <w:pStyle w:val="Brdtekst"/>
        <w:rPr>
          <w:ins w:id="40415" w:author="Ole-Martin Hanstveit" w:date="2017-11-27T15:20:00Z"/>
          <w:del w:id="40416" w:author="Morten Lerstad Solli" w:date="2017-11-27T17:46:00Z"/>
          <w:lang w:val="en-US"/>
        </w:rPr>
        <w:pPrChange w:id="40417" w:author="Morten Lerstad Solli" w:date="2017-11-27T16:44:00Z">
          <w:pPr>
            <w:pStyle w:val="Overskrift4"/>
          </w:pPr>
        </w:pPrChange>
      </w:pPr>
      <w:ins w:id="40418" w:author="Ole-Martin Hanstveit" w:date="2017-11-27T15:19:00Z">
        <w:del w:id="40419" w:author="Morten Lerstad Solli" w:date="2017-11-27T16:33:00Z">
          <w:r w:rsidRPr="00CD6AE6">
            <w:rPr>
              <w:lang w:val="en-US"/>
            </w:rPr>
            <w:delText>UDP</w:delText>
          </w:r>
        </w:del>
        <w:del w:id="40420" w:author="Morten Lerstad Solli" w:date="2017-11-27T16:32:00Z">
          <w:r w:rsidRPr="00CD6AE6">
            <w:rPr>
              <w:lang w:val="en-US"/>
            </w:rPr>
            <w:delText xml:space="preserve"> stream</w:delText>
          </w:r>
        </w:del>
      </w:ins>
    </w:p>
    <w:p w14:paraId="7C209B7F" w14:textId="7B7B625F" w:rsidR="00CB1881" w:rsidRPr="00B7686C" w:rsidRDefault="00CB1881" w:rsidP="00CB1881">
      <w:pPr>
        <w:rPr>
          <w:ins w:id="40421" w:author="Ole-Martin Hanstveit" w:date="2017-11-27T15:20:00Z"/>
          <w:del w:id="40422" w:author="Morten Lerstad Solli" w:date="2017-11-27T16:37:00Z"/>
          <w:lang w:val="en-US"/>
        </w:rPr>
      </w:pPr>
    </w:p>
    <w:p w14:paraId="4779C482" w14:textId="10DB0DBC" w:rsidR="00CB1881" w:rsidRPr="00B7686C" w:rsidRDefault="00CB1881" w:rsidP="00CB1881">
      <w:pPr>
        <w:rPr>
          <w:ins w:id="40423" w:author="Ole-Martin Hanstveit" w:date="2017-11-27T15:20:00Z"/>
          <w:del w:id="40424" w:author="Morten Lerstad Solli" w:date="2017-11-27T16:37:00Z"/>
          <w:lang w:val="en-US"/>
        </w:rPr>
      </w:pPr>
    </w:p>
    <w:p w14:paraId="3EAAABF4" w14:textId="77777777" w:rsidR="00CB1881" w:rsidRPr="00CD6AE6" w:rsidRDefault="00CB1881">
      <w:pPr>
        <w:pStyle w:val="Brdtekst"/>
        <w:rPr>
          <w:ins w:id="40425" w:author="Ole-Martin Hanstveit" w:date="2017-11-27T15:19:00Z"/>
          <w:del w:id="40426" w:author="Morten Lerstad Solli" w:date="2017-11-29T19:37:00Z"/>
          <w:lang w:val="en-US"/>
        </w:rPr>
        <w:pPrChange w:id="40427" w:author="Ole-Martin Hanstveit" w:date="2017-11-27T15:20:00Z">
          <w:pPr>
            <w:pStyle w:val="Overskrift4"/>
          </w:pPr>
        </w:pPrChange>
      </w:pPr>
    </w:p>
    <w:p w14:paraId="0C21E971" w14:textId="19A1E289" w:rsidR="00573F13" w:rsidRPr="00CD6AE6" w:rsidRDefault="00CB1881">
      <w:pPr>
        <w:rPr>
          <w:ins w:id="40428" w:author="Ole-Martin Hanstveit" w:date="2017-11-27T15:20:00Z"/>
          <w:del w:id="40429" w:author="Morten Lerstad Solli" w:date="2017-11-29T19:37:00Z"/>
          <w:lang w:val="en-US"/>
        </w:rPr>
        <w:pPrChange w:id="40430" w:author="Morten Lerstad Solli" w:date="2017-11-27T17:46:00Z">
          <w:pPr>
            <w:pStyle w:val="Overskrift4"/>
            <w:numPr>
              <w:ilvl w:val="0"/>
              <w:numId w:val="0"/>
            </w:numPr>
            <w:tabs>
              <w:tab w:val="clear" w:pos="1715"/>
            </w:tabs>
            <w:ind w:left="0" w:firstLine="0"/>
          </w:pPr>
        </w:pPrChange>
      </w:pPr>
      <w:ins w:id="40431" w:author="Ole-Martin Hanstveit" w:date="2017-11-27T15:20:00Z">
        <w:del w:id="40432" w:author="Morten Lerstad Solli" w:date="2017-11-29T19:37:00Z">
          <w:r w:rsidRPr="004C744C">
            <w:rPr>
              <w:rFonts w:ascii="Arial" w:hAnsi="Arial" w:cs="Arial"/>
              <w:sz w:val="26"/>
              <w:szCs w:val="26"/>
              <w:lang w:val="en-US"/>
              <w:rPrChange w:id="40433" w:author="Oscar Herman Kise" w:date="2017-11-29T16:08:00Z">
                <w:rPr>
                  <w:b w:val="0"/>
                  <w:bCs w:val="0"/>
                  <w:lang w:val="en-US"/>
                </w:rPr>
              </w:rPrChange>
            </w:rPr>
            <w:delText>TCP</w:delText>
          </w:r>
        </w:del>
      </w:ins>
    </w:p>
    <w:p w14:paraId="7C1963B2" w14:textId="105887A0" w:rsidR="00CB1881" w:rsidRPr="00B7686C" w:rsidRDefault="00685F32">
      <w:pPr>
        <w:rPr>
          <w:ins w:id="40434" w:author="Ole-Martin Hanstveit" w:date="2017-11-27T15:20:00Z"/>
          <w:del w:id="40435" w:author="Morten Lerstad Solli" w:date="2017-11-29T19:37:00Z"/>
          <w:color w:val="FF0000"/>
          <w:lang w:val="en-US"/>
          <w:rPrChange w:id="40436" w:author="Morten Lerstad Solli" w:date="2017-11-29T12:21:00Z">
            <w:rPr>
              <w:ins w:id="40437" w:author="Ole-Martin Hanstveit" w:date="2017-11-27T15:20:00Z"/>
              <w:del w:id="40438" w:author="Morten Lerstad Solli" w:date="2017-11-29T19:37:00Z"/>
              <w:lang w:val="en-US"/>
            </w:rPr>
          </w:rPrChange>
        </w:rPr>
        <w:pPrChange w:id="40439" w:author="Ole-Martin Hanstveit" w:date="2017-11-27T17:44:00Z">
          <w:pPr>
            <w:pStyle w:val="Overskrift4"/>
            <w:numPr>
              <w:ilvl w:val="0"/>
              <w:numId w:val="0"/>
            </w:numPr>
            <w:tabs>
              <w:tab w:val="clear" w:pos="1715"/>
            </w:tabs>
            <w:ind w:left="851" w:firstLine="0"/>
          </w:pPr>
        </w:pPrChange>
      </w:pPr>
      <w:ins w:id="40440" w:author="Ole-Martin Hanstveit" w:date="2017-11-28T10:05:00Z">
        <w:del w:id="40441" w:author="Morten Lerstad Solli" w:date="2017-11-29T19:37:00Z">
          <w:r w:rsidRPr="00CD6AE6">
            <w:rPr>
              <w:color w:val="FF0000"/>
              <w:lang w:val="en-US"/>
            </w:rPr>
            <w:delText>Morten</w:delText>
          </w:r>
        </w:del>
      </w:ins>
    </w:p>
    <w:p w14:paraId="4C7C1DE7" w14:textId="636020DF" w:rsidR="00CB1881" w:rsidRPr="00B7686C" w:rsidRDefault="00CB1881" w:rsidP="00CB1881">
      <w:pPr>
        <w:rPr>
          <w:ins w:id="40442" w:author="Ole-Martin Hanstveit" w:date="2017-11-27T15:20:00Z"/>
          <w:del w:id="40443" w:author="Morten Lerstad Solli" w:date="2017-11-27T19:28:00Z"/>
          <w:lang w:val="en-US"/>
        </w:rPr>
      </w:pPr>
    </w:p>
    <w:p w14:paraId="615BCBF4" w14:textId="185A244B" w:rsidR="009E5870" w:rsidRPr="00B7686C" w:rsidRDefault="00CB1881">
      <w:pPr>
        <w:pStyle w:val="Brdtekst"/>
        <w:rPr>
          <w:ins w:id="40444" w:author="Ole-Martin Hanstveit" w:date="2017-11-27T15:20:00Z"/>
          <w:color w:val="FF0000"/>
          <w:lang w:val="en-US"/>
          <w:rPrChange w:id="40445" w:author="Morten Lerstad Solli" w:date="2017-11-29T12:21:00Z">
            <w:rPr>
              <w:ins w:id="40446" w:author="Ole-Martin Hanstveit" w:date="2017-11-27T15:20:00Z"/>
              <w:lang w:val="en-US"/>
            </w:rPr>
          </w:rPrChange>
        </w:rPr>
      </w:pPr>
      <w:bookmarkStart w:id="40447" w:name="_Toc499567495"/>
      <w:bookmarkStart w:id="40448" w:name="_Toc499568161"/>
      <w:ins w:id="40449" w:author="Ole-Martin Hanstveit" w:date="2017-11-27T15:20:00Z">
        <w:del w:id="40450" w:author="Morten Lerstad Solli" w:date="2017-11-27T19:28:00Z">
          <w:r w:rsidRPr="00B7686C">
            <w:rPr>
              <w:lang w:val="en-US"/>
            </w:rPr>
            <w:delText>Event</w:delText>
          </w:r>
        </w:del>
        <w:bookmarkStart w:id="40451" w:name="_Toc499567496"/>
        <w:bookmarkStart w:id="40452" w:name="_Toc499568162"/>
        <w:bookmarkEnd w:id="40447"/>
        <w:bookmarkEnd w:id="40448"/>
      </w:ins>
    </w:p>
    <w:p w14:paraId="3DF1494E" w14:textId="77A4D6F7" w:rsidR="00CB1881" w:rsidRPr="00B7686C" w:rsidRDefault="00CB1881" w:rsidP="00CB1881">
      <w:pPr>
        <w:pStyle w:val="Overskrift3"/>
        <w:rPr>
          <w:ins w:id="40453" w:author="Ole-Martin Hanstveit" w:date="2017-11-27T15:20:00Z"/>
          <w:lang w:val="en-US"/>
        </w:rPr>
      </w:pPr>
      <w:bookmarkStart w:id="40454" w:name="_Toc499584534"/>
      <w:bookmarkStart w:id="40455" w:name="_Toc499584868"/>
      <w:bookmarkStart w:id="40456" w:name="_Toc499631461"/>
      <w:bookmarkStart w:id="40457" w:name="_Toc499646525"/>
      <w:bookmarkStart w:id="40458" w:name="_Toc499654738"/>
      <w:bookmarkStart w:id="40459" w:name="_Toc499722815"/>
      <w:bookmarkStart w:id="40460" w:name="_Toc499733348"/>
      <w:bookmarkStart w:id="40461" w:name="_Toc499737857"/>
      <w:bookmarkStart w:id="40462" w:name="_Ref499747704"/>
      <w:bookmarkStart w:id="40463" w:name="_Toc499750773"/>
      <w:bookmarkStart w:id="40464" w:name="_Toc499754129"/>
      <w:bookmarkStart w:id="40465" w:name="_Toc499757914"/>
      <w:bookmarkStart w:id="40466" w:name="_Toc499757602"/>
      <w:bookmarkStart w:id="40467" w:name="_Toc499806201"/>
      <w:bookmarkStart w:id="40468" w:name="_Ref499806231"/>
      <w:bookmarkStart w:id="40469" w:name="_Toc499829185"/>
      <w:bookmarkStart w:id="40470" w:name="_Toc499830151"/>
      <w:bookmarkStart w:id="40471" w:name="_Toc499835825"/>
      <w:bookmarkStart w:id="40472" w:name="_Toc499843443"/>
      <w:ins w:id="40473" w:author="Ole-Martin Hanstveit" w:date="2017-11-27T15:20:00Z">
        <w:r w:rsidRPr="00B7686C">
          <w:rPr>
            <w:lang w:val="en-US"/>
          </w:rPr>
          <w:t>Image Processing</w:t>
        </w:r>
        <w:bookmarkEnd w:id="40451"/>
        <w:bookmarkEnd w:id="40452"/>
        <w:bookmarkEnd w:id="40454"/>
        <w:bookmarkEnd w:id="40455"/>
        <w:bookmarkEnd w:id="40456"/>
        <w:bookmarkEnd w:id="40457"/>
        <w:bookmarkEnd w:id="40458"/>
        <w:bookmarkEnd w:id="40459"/>
        <w:bookmarkEnd w:id="40460"/>
        <w:bookmarkEnd w:id="40461"/>
        <w:bookmarkEnd w:id="40462"/>
        <w:bookmarkEnd w:id="40463"/>
        <w:bookmarkEnd w:id="40464"/>
        <w:bookmarkEnd w:id="40465"/>
        <w:bookmarkEnd w:id="40466"/>
        <w:bookmarkEnd w:id="40467"/>
        <w:bookmarkEnd w:id="40468"/>
        <w:bookmarkEnd w:id="40469"/>
        <w:bookmarkEnd w:id="40470"/>
        <w:bookmarkEnd w:id="40471"/>
        <w:bookmarkEnd w:id="40472"/>
      </w:ins>
    </w:p>
    <w:p w14:paraId="5D01CD5C" w14:textId="7B51CCC9" w:rsidR="00516FBB" w:rsidRPr="005F27FE" w:rsidRDefault="00516FBB">
      <w:pPr>
        <w:pStyle w:val="Brdtekst"/>
        <w:jc w:val="both"/>
        <w:rPr>
          <w:ins w:id="40474" w:author="Ole-Martin Hanstveit" w:date="2017-11-27T15:20:00Z"/>
          <w:lang w:val="en-US"/>
          <w:rPrChange w:id="40475" w:author="Oscar Herman Kise" w:date="2017-11-30T20:54:00Z">
            <w:rPr>
              <w:ins w:id="40476" w:author="Ole-Martin Hanstveit" w:date="2017-11-27T15:20:00Z"/>
              <w:lang w:val="en-US"/>
            </w:rPr>
          </w:rPrChange>
        </w:rPr>
      </w:pPr>
      <w:ins w:id="40477" w:author="Ole-Martin Hanstveit" w:date="2017-11-27T16:38:00Z">
        <w:r w:rsidRPr="005F27FE">
          <w:rPr>
            <w:lang w:val="en-US"/>
            <w:rPrChange w:id="40478" w:author="Oscar Herman Kise" w:date="2017-11-30T20:54:00Z">
              <w:rPr>
                <w:lang w:val="en-US"/>
              </w:rPr>
            </w:rPrChange>
          </w:rPr>
          <w:t>The</w:t>
        </w:r>
        <w:r w:rsidR="000473E9" w:rsidRPr="005F27FE">
          <w:rPr>
            <w:lang w:val="en-US"/>
            <w:rPrChange w:id="40479" w:author="Oscar Herman Kise" w:date="2017-11-30T20:54:00Z">
              <w:rPr>
                <w:lang w:val="en-US"/>
              </w:rPr>
            </w:rPrChange>
          </w:rPr>
          <w:t xml:space="preserve"> implementation of image </w:t>
        </w:r>
      </w:ins>
      <w:ins w:id="40480" w:author="Ole-Martin Hanstveit" w:date="2017-11-27T16:39:00Z">
        <w:r w:rsidR="000473E9" w:rsidRPr="005F27FE">
          <w:rPr>
            <w:lang w:val="en-US"/>
            <w:rPrChange w:id="40481" w:author="Oscar Herman Kise" w:date="2017-11-30T20:54:00Z">
              <w:rPr>
                <w:lang w:val="en-US"/>
              </w:rPr>
            </w:rPrChange>
          </w:rPr>
          <w:t xml:space="preserve">processing was successful. </w:t>
        </w:r>
      </w:ins>
      <w:ins w:id="40482" w:author="Ole-Martin Hanstveit" w:date="2017-11-27T17:33:00Z">
        <w:r w:rsidR="004C2BD7" w:rsidRPr="005F27FE">
          <w:rPr>
            <w:lang w:val="en-US"/>
            <w:rPrChange w:id="40483" w:author="Oscar Herman Kise" w:date="2017-11-30T20:54:00Z">
              <w:rPr>
                <w:lang w:val="en-US"/>
              </w:rPr>
            </w:rPrChange>
          </w:rPr>
          <w:t>As mentioned in</w:t>
        </w:r>
        <w:del w:id="40484" w:author="Oscar Herman Kise" w:date="2017-11-30T17:30:00Z">
          <w:r w:rsidR="004C2BD7" w:rsidRPr="005F27FE" w:rsidDel="002873D3">
            <w:rPr>
              <w:lang w:val="en-US"/>
              <w:rPrChange w:id="40485" w:author="Oscar Herman Kise" w:date="2017-11-30T20:54:00Z">
                <w:rPr>
                  <w:lang w:val="en-US"/>
                </w:rPr>
              </w:rPrChange>
            </w:rPr>
            <w:delText xml:space="preserve"> </w:delText>
          </w:r>
        </w:del>
      </w:ins>
      <w:ins w:id="40486" w:author="Oscar Herman Kise" w:date="2017-11-30T17:30:00Z">
        <w:r w:rsidR="002873D3" w:rsidRPr="005F27FE">
          <w:rPr>
            <w:lang w:val="en-US"/>
            <w:rPrChange w:id="40487" w:author="Oscar Herman Kise" w:date="2017-11-30T20:54:00Z">
              <w:rPr>
                <w:lang w:val="en-US"/>
              </w:rPr>
            </w:rPrChange>
          </w:rPr>
          <w:t xml:space="preserve"> </w:t>
        </w:r>
        <w:r w:rsidR="002873D3" w:rsidRPr="005F27FE">
          <w:rPr>
            <w:lang w:val="en-US"/>
            <w:rPrChange w:id="40488" w:author="Oscar Herman Kise" w:date="2017-11-30T20:54:00Z">
              <w:rPr>
                <w:lang w:val="en-US"/>
              </w:rPr>
            </w:rPrChange>
          </w:rPr>
          <w:fldChar w:fldCharType="begin"/>
        </w:r>
        <w:r w:rsidR="002873D3" w:rsidRPr="005F27FE">
          <w:rPr>
            <w:lang w:val="en-US"/>
            <w:rPrChange w:id="40489" w:author="Oscar Herman Kise" w:date="2017-11-30T20:54:00Z">
              <w:rPr>
                <w:lang w:val="en-US"/>
              </w:rPr>
            </w:rPrChange>
          </w:rPr>
          <w:instrText xml:space="preserve"> REF _Ref499827451 \r \h </w:instrText>
        </w:r>
      </w:ins>
      <w:r w:rsidR="002873D3" w:rsidRPr="005F27FE">
        <w:rPr>
          <w:lang w:val="en-US"/>
          <w:rPrChange w:id="40490" w:author="Oscar Herman Kise" w:date="2017-11-30T20:54:00Z">
            <w:rPr>
              <w:lang w:val="en-US"/>
            </w:rPr>
          </w:rPrChange>
        </w:rPr>
      </w:r>
      <w:r w:rsidR="002873D3" w:rsidRPr="005F27FE">
        <w:rPr>
          <w:lang w:val="en-US"/>
          <w:rPrChange w:id="40491" w:author="Oscar Herman Kise" w:date="2017-11-30T20:54:00Z">
            <w:rPr>
              <w:lang w:val="en-US"/>
            </w:rPr>
          </w:rPrChange>
        </w:rPr>
        <w:fldChar w:fldCharType="separate"/>
      </w:r>
      <w:ins w:id="40492" w:author="Oscar Herman Kise" w:date="2017-11-30T22:19:00Z">
        <w:r w:rsidR="00710D49">
          <w:rPr>
            <w:lang w:val="en-US"/>
          </w:rPr>
          <w:t>4.5.5</w:t>
        </w:r>
      </w:ins>
      <w:ins w:id="40493" w:author="Oscar Herman Kise" w:date="2017-11-30T17:30:00Z">
        <w:r w:rsidR="002873D3" w:rsidRPr="005F27FE">
          <w:rPr>
            <w:lang w:val="en-US"/>
            <w:rPrChange w:id="40494" w:author="Oscar Herman Kise" w:date="2017-11-30T20:54:00Z">
              <w:rPr>
                <w:lang w:val="en-US"/>
              </w:rPr>
            </w:rPrChange>
          </w:rPr>
          <w:fldChar w:fldCharType="end"/>
        </w:r>
      </w:ins>
      <w:ins w:id="40495" w:author="Ole-Martin Hanstveit" w:date="2017-11-27T17:52:00Z">
        <w:del w:id="40496" w:author="Oscar Herman Kise" w:date="2017-11-30T17:30:00Z">
          <w:r w:rsidR="009B1616" w:rsidRPr="005F27FE" w:rsidDel="002873D3">
            <w:rPr>
              <w:lang w:val="en-US"/>
              <w:rPrChange w:id="40497" w:author="Oscar Herman Kise" w:date="2017-11-30T20:54:00Z">
                <w:rPr>
                  <w:lang w:val="en-US"/>
                </w:rPr>
              </w:rPrChange>
            </w:rPr>
            <w:fldChar w:fldCharType="begin"/>
          </w:r>
          <w:r w:rsidR="009B1616" w:rsidRPr="005F27FE" w:rsidDel="002873D3">
            <w:rPr>
              <w:lang w:val="en-US"/>
              <w:rPrChange w:id="40498" w:author="Oscar Herman Kise" w:date="2017-11-30T20:54:00Z">
                <w:rPr>
                  <w:lang w:val="en-US"/>
                </w:rPr>
              </w:rPrChange>
            </w:rPr>
            <w:delInstrText xml:space="preserve"> REF _Ref499568594 \r \h </w:delInstrText>
          </w:r>
        </w:del>
      </w:ins>
      <w:del w:id="40499" w:author="Oscar Herman Kise" w:date="2017-11-30T17:30:00Z">
        <w:r w:rsidR="004C744C" w:rsidRPr="005F27FE" w:rsidDel="002873D3">
          <w:rPr>
            <w:lang w:val="en-US"/>
            <w:rPrChange w:id="40500" w:author="Oscar Herman Kise" w:date="2017-11-30T20:54:00Z">
              <w:rPr>
                <w:lang w:val="en-US"/>
              </w:rPr>
            </w:rPrChange>
          </w:rPr>
          <w:delInstrText xml:space="preserve"> \* MERGEFORMAT </w:delInstrText>
        </w:r>
        <w:r w:rsidR="009B1616" w:rsidRPr="005F27FE" w:rsidDel="002873D3">
          <w:rPr>
            <w:lang w:val="en-US"/>
            <w:rPrChange w:id="40501" w:author="Oscar Herman Kise" w:date="2017-11-30T20:54:00Z">
              <w:rPr>
                <w:lang w:val="en-US"/>
              </w:rPr>
            </w:rPrChange>
          </w:rPr>
        </w:r>
        <w:r w:rsidR="009B1616" w:rsidRPr="005F27FE" w:rsidDel="002873D3">
          <w:rPr>
            <w:lang w:val="en-US"/>
            <w:rPrChange w:id="40502" w:author="Oscar Herman Kise" w:date="2017-11-30T20:54:00Z">
              <w:rPr>
                <w:lang w:val="en-US"/>
              </w:rPr>
            </w:rPrChange>
          </w:rPr>
          <w:fldChar w:fldCharType="separate"/>
        </w:r>
        <w:r w:rsidR="00500279" w:rsidRPr="005F27FE" w:rsidDel="002873D3">
          <w:rPr>
            <w:lang w:val="en-US"/>
            <w:rPrChange w:id="40503" w:author="Oscar Herman Kise" w:date="2017-11-30T20:54:00Z">
              <w:rPr>
                <w:lang w:val="en-US"/>
              </w:rPr>
            </w:rPrChange>
          </w:rPr>
          <w:delText>1.1.1</w:delText>
        </w:r>
      </w:del>
      <w:ins w:id="40504" w:author="Ole-Martin Hanstveit" w:date="2017-11-27T17:52:00Z">
        <w:del w:id="40505" w:author="Oscar Herman Kise" w:date="2017-11-30T17:30:00Z">
          <w:r w:rsidR="009B1616" w:rsidRPr="005F27FE" w:rsidDel="002873D3">
            <w:rPr>
              <w:lang w:val="en-US"/>
              <w:rPrChange w:id="40506" w:author="Oscar Herman Kise" w:date="2017-11-30T20:54:00Z">
                <w:rPr>
                  <w:lang w:val="en-US"/>
                </w:rPr>
              </w:rPrChange>
            </w:rPr>
            <w:fldChar w:fldCharType="end"/>
          </w:r>
        </w:del>
      </w:ins>
      <w:ins w:id="40507" w:author="Ole-Martin Hanstveit" w:date="2017-11-27T17:33:00Z">
        <w:r w:rsidR="004C2BD7" w:rsidRPr="005F27FE">
          <w:rPr>
            <w:lang w:val="en-US"/>
            <w:rPrChange w:id="40508" w:author="Oscar Herman Kise" w:date="2017-11-30T20:54:00Z">
              <w:rPr>
                <w:lang w:val="en-US"/>
              </w:rPr>
            </w:rPrChange>
          </w:rPr>
          <w:t>,</w:t>
        </w:r>
      </w:ins>
      <w:ins w:id="40509" w:author="Oscar Herman Kise" w:date="2017-11-30T17:30:00Z">
        <w:r w:rsidR="002873D3" w:rsidRPr="005F27FE">
          <w:rPr>
            <w:lang w:val="en-US"/>
            <w:rPrChange w:id="40510" w:author="Oscar Herman Kise" w:date="2017-11-30T20:54:00Z">
              <w:rPr>
                <w:lang w:val="en-US"/>
              </w:rPr>
            </w:rPrChange>
          </w:rPr>
          <w:t xml:space="preserve"> </w:t>
        </w:r>
      </w:ins>
      <w:ins w:id="40511" w:author="Ole-Martin Hanstveit" w:date="2017-11-27T17:33:00Z">
        <w:del w:id="40512" w:author="Oscar Herman Kise" w:date="2017-11-30T17:30:00Z">
          <w:r w:rsidR="004C2BD7" w:rsidRPr="005F27FE" w:rsidDel="002873D3">
            <w:rPr>
              <w:lang w:val="en-US"/>
              <w:rPrChange w:id="40513" w:author="Oscar Herman Kise" w:date="2017-11-30T20:54:00Z">
                <w:rPr>
                  <w:lang w:val="en-US"/>
                </w:rPr>
              </w:rPrChange>
            </w:rPr>
            <w:delText xml:space="preserve"> </w:delText>
          </w:r>
        </w:del>
        <w:r w:rsidR="004C2BD7" w:rsidRPr="005F27FE">
          <w:rPr>
            <w:lang w:val="en-US"/>
            <w:rPrChange w:id="40514" w:author="Oscar Herman Kise" w:date="2017-11-30T20:54:00Z">
              <w:rPr>
                <w:lang w:val="en-US"/>
              </w:rPr>
            </w:rPrChange>
          </w:rPr>
          <w:t>t</w:t>
        </w:r>
      </w:ins>
      <w:ins w:id="40515" w:author="Ole-Martin Hanstveit" w:date="2017-11-27T16:39:00Z">
        <w:r w:rsidR="000473E9" w:rsidRPr="005F27FE">
          <w:rPr>
            <w:lang w:val="en-US"/>
            <w:rPrChange w:id="40516" w:author="Oscar Herman Kise" w:date="2017-11-30T20:54:00Z">
              <w:rPr>
                <w:lang w:val="en-US"/>
              </w:rPr>
            </w:rPrChange>
          </w:rPr>
          <w:t>he camera continuously captur</w:t>
        </w:r>
      </w:ins>
      <w:ins w:id="40517" w:author="Ole-Martin Hanstveit" w:date="2017-11-27T17:32:00Z">
        <w:r w:rsidR="004C2BD7" w:rsidRPr="005F27FE">
          <w:rPr>
            <w:lang w:val="en-US"/>
            <w:rPrChange w:id="40518" w:author="Oscar Herman Kise" w:date="2017-11-30T20:54:00Z">
              <w:rPr>
                <w:lang w:val="en-US"/>
              </w:rPr>
            </w:rPrChange>
          </w:rPr>
          <w:t>es images through a camera place</w:t>
        </w:r>
      </w:ins>
      <w:ins w:id="40519" w:author="Ole-Martin Hanstveit" w:date="2017-11-27T17:34:00Z">
        <w:r w:rsidR="004C2BD7" w:rsidRPr="005F27FE">
          <w:rPr>
            <w:lang w:val="en-US"/>
            <w:rPrChange w:id="40520" w:author="Oscar Herman Kise" w:date="2017-11-30T20:54:00Z">
              <w:rPr>
                <w:lang w:val="en-US"/>
              </w:rPr>
            </w:rPrChange>
          </w:rPr>
          <w:t>d</w:t>
        </w:r>
      </w:ins>
      <w:ins w:id="40521" w:author="Ole-Martin Hanstveit" w:date="2017-11-27T17:32:00Z">
        <w:r w:rsidR="004C2BD7" w:rsidRPr="005F27FE">
          <w:rPr>
            <w:lang w:val="en-US"/>
            <w:rPrChange w:id="40522" w:author="Oscar Herman Kise" w:date="2017-11-30T20:54:00Z">
              <w:rPr>
                <w:lang w:val="en-US"/>
              </w:rPr>
            </w:rPrChange>
          </w:rPr>
          <w:t xml:space="preserve"> on the front of the car. </w:t>
        </w:r>
      </w:ins>
      <w:ins w:id="40523" w:author="Ole-Martin Hanstveit" w:date="2017-11-27T17:34:00Z">
        <w:r w:rsidR="004C2BD7" w:rsidRPr="005F27FE">
          <w:rPr>
            <w:lang w:val="en-US"/>
            <w:rPrChange w:id="40524" w:author="Oscar Herman Kise" w:date="2017-11-30T20:54:00Z">
              <w:rPr>
                <w:lang w:val="en-US"/>
              </w:rPr>
            </w:rPrChange>
          </w:rPr>
          <w:t xml:space="preserve">This image is processed </w:t>
        </w:r>
        <w:r w:rsidR="009B554B" w:rsidRPr="005F27FE">
          <w:rPr>
            <w:lang w:val="en-US"/>
            <w:rPrChange w:id="40525" w:author="Oscar Herman Kise" w:date="2017-11-30T20:54:00Z">
              <w:rPr>
                <w:lang w:val="en-US"/>
              </w:rPr>
            </w:rPrChange>
          </w:rPr>
          <w:t xml:space="preserve">to detect </w:t>
        </w:r>
      </w:ins>
      <w:ins w:id="40526" w:author="Ole-Martin Hanstveit" w:date="2017-11-27T17:35:00Z">
        <w:r w:rsidR="009B554B" w:rsidRPr="005F27FE">
          <w:rPr>
            <w:lang w:val="en-US"/>
            <w:rPrChange w:id="40527" w:author="Oscar Herman Kise" w:date="2017-11-30T20:54:00Z">
              <w:rPr>
                <w:lang w:val="en-US"/>
              </w:rPr>
            </w:rPrChange>
          </w:rPr>
          <w:t xml:space="preserve">colors that can either be pre-defined or defined by an external GUI. After detecting the colors, the </w:t>
        </w:r>
      </w:ins>
      <w:ins w:id="40528" w:author="Ole-Martin Hanstveit" w:date="2017-11-27T17:36:00Z">
        <w:r w:rsidR="009B554B" w:rsidRPr="005F27FE">
          <w:rPr>
            <w:lang w:val="en-US"/>
            <w:rPrChange w:id="40529" w:author="Oscar Herman Kise" w:date="2017-11-30T20:54:00Z">
              <w:rPr>
                <w:lang w:val="en-US"/>
              </w:rPr>
            </w:rPrChange>
          </w:rPr>
          <w:t xml:space="preserve">Odroid </w:t>
        </w:r>
      </w:ins>
      <w:ins w:id="40530" w:author="Ole-Martin Hanstveit" w:date="2017-11-27T17:37:00Z">
        <w:r w:rsidR="009B554B" w:rsidRPr="005F27FE">
          <w:rPr>
            <w:lang w:val="en-US"/>
            <w:rPrChange w:id="40531" w:author="Oscar Herman Kise" w:date="2017-11-30T20:54:00Z">
              <w:rPr>
                <w:lang w:val="en-US"/>
              </w:rPr>
            </w:rPrChange>
          </w:rPr>
          <w:t>can</w:t>
        </w:r>
      </w:ins>
      <w:ins w:id="40532" w:author="Ole-Martin Hanstveit" w:date="2017-11-27T17:36:00Z">
        <w:r w:rsidR="009B554B" w:rsidRPr="005F27FE">
          <w:rPr>
            <w:lang w:val="en-US"/>
            <w:rPrChange w:id="40533" w:author="Oscar Herman Kise" w:date="2017-11-30T20:54:00Z">
              <w:rPr>
                <w:lang w:val="en-US"/>
              </w:rPr>
            </w:rPrChange>
          </w:rPr>
          <w:t xml:space="preserve"> navigate towards the center of detected </w:t>
        </w:r>
      </w:ins>
      <w:ins w:id="40534" w:author="Ole-Martin Hanstveit" w:date="2017-11-27T17:37:00Z">
        <w:r w:rsidR="009B554B" w:rsidRPr="005F27FE">
          <w:rPr>
            <w:lang w:val="en-US"/>
            <w:rPrChange w:id="40535" w:author="Oscar Herman Kise" w:date="2017-11-30T20:54:00Z">
              <w:rPr>
                <w:lang w:val="en-US"/>
              </w:rPr>
            </w:rPrChange>
          </w:rPr>
          <w:t>colors. This is done by sending commands to an Arduino which specifies pa</w:t>
        </w:r>
      </w:ins>
      <w:ins w:id="40536" w:author="Ole-Martin Hanstveit" w:date="2017-11-27T17:38:00Z">
        <w:r w:rsidR="009B554B" w:rsidRPr="005F27FE">
          <w:rPr>
            <w:lang w:val="en-US"/>
            <w:rPrChange w:id="40537" w:author="Oscar Herman Kise" w:date="2017-11-30T20:54:00Z">
              <w:rPr>
                <w:lang w:val="en-US"/>
              </w:rPr>
            </w:rPrChange>
          </w:rPr>
          <w:t xml:space="preserve">rameters for each motor, which in turn makes the car move. Shape detection was also successfully implemented, but </w:t>
        </w:r>
      </w:ins>
      <w:ins w:id="40538" w:author="Ole-Martin Hanstveit" w:date="2017-11-27T17:39:00Z">
        <w:r w:rsidR="009B554B" w:rsidRPr="005F27FE">
          <w:rPr>
            <w:lang w:val="en-US"/>
            <w:rPrChange w:id="40539" w:author="Oscar Herman Kise" w:date="2017-11-30T20:54:00Z">
              <w:rPr>
                <w:lang w:val="en-US"/>
              </w:rPr>
            </w:rPrChange>
          </w:rPr>
          <w:t xml:space="preserve">was not used in the final code. It was not used because </w:t>
        </w:r>
      </w:ins>
      <w:ins w:id="40540" w:author="Ole-Martin Hanstveit" w:date="2017-11-27T17:40:00Z">
        <w:r w:rsidR="009B554B" w:rsidRPr="005F27FE">
          <w:rPr>
            <w:lang w:val="en-US"/>
            <w:rPrChange w:id="40541" w:author="Oscar Herman Kise" w:date="2017-11-30T20:54:00Z">
              <w:rPr>
                <w:lang w:val="en-US"/>
              </w:rPr>
            </w:rPrChange>
          </w:rPr>
          <w:t>the feature for lifting, which it was needed for, was not fully finished.</w:t>
        </w:r>
      </w:ins>
      <w:ins w:id="40542" w:author="Ole-Martin Hanstveit" w:date="2017-11-28T12:05:00Z">
        <w:r w:rsidR="00C86877" w:rsidRPr="005F27FE">
          <w:rPr>
            <w:lang w:val="en-US"/>
            <w:rPrChange w:id="40543" w:author="Oscar Herman Kise" w:date="2017-11-30T20:54:00Z">
              <w:rPr>
                <w:lang w:val="en-US"/>
              </w:rPr>
            </w:rPrChange>
          </w:rPr>
          <w:t xml:space="preserve"> As mentioned </w:t>
        </w:r>
        <w:commentRangeStart w:id="40544"/>
        <w:r w:rsidR="00C86877" w:rsidRPr="005F27FE">
          <w:rPr>
            <w:lang w:val="en-US"/>
            <w:rPrChange w:id="40545" w:author="Oscar Herman Kise" w:date="2017-11-30T20:54:00Z">
              <w:rPr>
                <w:lang w:val="en-US"/>
              </w:rPr>
            </w:rPrChange>
          </w:rPr>
          <w:t>in</w:t>
        </w:r>
      </w:ins>
      <w:ins w:id="40546" w:author="Oscar Herman Kise" w:date="2017-11-30T17:31:00Z">
        <w:r w:rsidR="009C5C57" w:rsidRPr="005F27FE">
          <w:rPr>
            <w:lang w:val="en-US"/>
            <w:rPrChange w:id="40547" w:author="Oscar Herman Kise" w:date="2017-11-30T20:54:00Z">
              <w:rPr>
                <w:lang w:val="en-US"/>
              </w:rPr>
            </w:rPrChange>
          </w:rPr>
          <w:t xml:space="preserve"> </w:t>
        </w:r>
        <w:r w:rsidR="009C5C57" w:rsidRPr="005F27FE">
          <w:rPr>
            <w:lang w:val="en-US"/>
            <w:rPrChange w:id="40548" w:author="Oscar Herman Kise" w:date="2017-11-30T20:54:00Z">
              <w:rPr>
                <w:lang w:val="en-US"/>
              </w:rPr>
            </w:rPrChange>
          </w:rPr>
          <w:fldChar w:fldCharType="begin"/>
        </w:r>
        <w:r w:rsidR="009C5C57" w:rsidRPr="005F27FE">
          <w:rPr>
            <w:lang w:val="en-US"/>
            <w:rPrChange w:id="40549" w:author="Oscar Herman Kise" w:date="2017-11-30T20:54:00Z">
              <w:rPr>
                <w:lang w:val="en-US"/>
              </w:rPr>
            </w:rPrChange>
          </w:rPr>
          <w:instrText xml:space="preserve"> REF _Ref499827453 \r \h </w:instrText>
        </w:r>
      </w:ins>
      <w:r w:rsidR="009C5C57" w:rsidRPr="005F27FE">
        <w:rPr>
          <w:lang w:val="en-US"/>
          <w:rPrChange w:id="40550" w:author="Oscar Herman Kise" w:date="2017-11-30T20:54:00Z">
            <w:rPr>
              <w:lang w:val="en-US"/>
            </w:rPr>
          </w:rPrChange>
        </w:rPr>
      </w:r>
      <w:r w:rsidR="009C5C57" w:rsidRPr="005F27FE">
        <w:rPr>
          <w:lang w:val="en-US"/>
          <w:rPrChange w:id="40551" w:author="Oscar Herman Kise" w:date="2017-11-30T20:54:00Z">
            <w:rPr>
              <w:lang w:val="en-US"/>
            </w:rPr>
          </w:rPrChange>
        </w:rPr>
        <w:fldChar w:fldCharType="separate"/>
      </w:r>
      <w:ins w:id="40552" w:author="Oscar Herman Kise" w:date="2017-11-30T22:19:00Z">
        <w:r w:rsidR="00710D49">
          <w:rPr>
            <w:lang w:val="en-US"/>
          </w:rPr>
          <w:t>4.5.5</w:t>
        </w:r>
      </w:ins>
      <w:ins w:id="40553" w:author="Oscar Herman Kise" w:date="2017-11-30T17:31:00Z">
        <w:r w:rsidR="009C5C57" w:rsidRPr="005F27FE">
          <w:rPr>
            <w:lang w:val="en-US"/>
            <w:rPrChange w:id="40554" w:author="Oscar Herman Kise" w:date="2017-11-30T20:54:00Z">
              <w:rPr>
                <w:lang w:val="en-US"/>
              </w:rPr>
            </w:rPrChange>
          </w:rPr>
          <w:fldChar w:fldCharType="end"/>
        </w:r>
      </w:ins>
      <w:ins w:id="40555" w:author="Oscar Herman Kise" w:date="2017-11-30T17:32:00Z">
        <w:r w:rsidR="009C5C57" w:rsidRPr="005F27FE">
          <w:rPr>
            <w:lang w:val="en-US"/>
            <w:rPrChange w:id="40556" w:author="Oscar Herman Kise" w:date="2017-11-30T20:54:00Z">
              <w:rPr>
                <w:lang w:val="en-US"/>
              </w:rPr>
            </w:rPrChange>
          </w:rPr>
          <w:t>,</w:t>
        </w:r>
      </w:ins>
      <w:ins w:id="40557" w:author="Ole-Martin Hanstveit" w:date="2017-11-28T12:06:00Z">
        <w:del w:id="40558" w:author="Oscar Herman Kise" w:date="2017-11-30T17:31:00Z">
          <w:r w:rsidR="00562630" w:rsidRPr="005F27FE" w:rsidDel="009C5C57">
            <w:rPr>
              <w:lang w:val="en-US"/>
              <w:rPrChange w:id="40559" w:author="Oscar Herman Kise" w:date="2017-11-30T20:54:00Z">
                <w:rPr>
                  <w:lang w:val="en-US"/>
                </w:rPr>
              </w:rPrChange>
            </w:rPr>
            <w:delText xml:space="preserve"> </w:delText>
          </w:r>
        </w:del>
      </w:ins>
      <w:commentRangeStart w:id="40560"/>
      <w:ins w:id="40561" w:author="Ole-Martin Hanstveit" w:date="2017-11-28T12:07:00Z">
        <w:del w:id="40562" w:author="Oscar Herman Kise" w:date="2017-11-30T17:31:00Z">
          <w:r w:rsidR="00562630" w:rsidRPr="005F27FE" w:rsidDel="009C5C57">
            <w:rPr>
              <w:lang w:val="en-US"/>
              <w:rPrChange w:id="40563" w:author="Oscar Herman Kise" w:date="2017-11-30T20:54:00Z">
                <w:rPr>
                  <w:lang w:val="en-US"/>
                </w:rPr>
              </w:rPrChange>
            </w:rPr>
            <w:fldChar w:fldCharType="begin"/>
          </w:r>
          <w:r w:rsidR="00562630" w:rsidRPr="005F27FE" w:rsidDel="009C5C57">
            <w:rPr>
              <w:lang w:val="en-US"/>
              <w:rPrChange w:id="40564" w:author="Oscar Herman Kise" w:date="2017-11-30T20:54:00Z">
                <w:rPr>
                  <w:lang w:val="en-US"/>
                </w:rPr>
              </w:rPrChange>
            </w:rPr>
            <w:delInstrText xml:space="preserve"> PAGEREF _Ref499634183 \h </w:delInstrText>
          </w:r>
        </w:del>
      </w:ins>
      <w:del w:id="40565" w:author="Oscar Herman Kise" w:date="2017-11-30T17:31:00Z">
        <w:r w:rsidR="00562630" w:rsidRPr="005F27FE" w:rsidDel="009C5C57">
          <w:rPr>
            <w:lang w:val="en-US"/>
            <w:rPrChange w:id="40566" w:author="Oscar Herman Kise" w:date="2017-11-30T20:54:00Z">
              <w:rPr>
                <w:lang w:val="en-US"/>
              </w:rPr>
            </w:rPrChange>
          </w:rPr>
        </w:r>
        <w:r w:rsidR="00562630" w:rsidRPr="005F27FE" w:rsidDel="009C5C57">
          <w:rPr>
            <w:lang w:val="en-US"/>
            <w:rPrChange w:id="40567" w:author="Oscar Herman Kise" w:date="2017-11-30T20:54:00Z">
              <w:rPr>
                <w:lang w:val="en-US"/>
              </w:rPr>
            </w:rPrChange>
          </w:rPr>
          <w:fldChar w:fldCharType="separate"/>
        </w:r>
      </w:del>
      <w:ins w:id="40568" w:author="Morten Lerstad Solli" w:date="2017-11-29T22:38:00Z">
        <w:del w:id="40569" w:author="Oscar Herman Kise" w:date="2017-11-30T17:31:00Z">
          <w:r w:rsidR="00500279" w:rsidRPr="005F27FE" w:rsidDel="009C5C57">
            <w:rPr>
              <w:noProof/>
              <w:lang w:val="en-US"/>
              <w:rPrChange w:id="40570" w:author="Oscar Herman Kise" w:date="2017-11-30T20:54:00Z">
                <w:rPr>
                  <w:noProof/>
                  <w:lang w:val="en-US"/>
                </w:rPr>
              </w:rPrChange>
            </w:rPr>
            <w:delText>42</w:delText>
          </w:r>
        </w:del>
      </w:ins>
      <w:del w:id="40571" w:author="Oscar Herman Kise" w:date="2017-11-30T17:31:00Z">
        <w:r w:rsidR="00A234FE" w:rsidRPr="005F27FE" w:rsidDel="009C5C57">
          <w:rPr>
            <w:noProof/>
            <w:lang w:val="en-US"/>
            <w:rPrChange w:id="40572" w:author="Oscar Herman Kise" w:date="2017-11-30T20:54:00Z">
              <w:rPr>
                <w:noProof/>
                <w:lang w:val="en-US"/>
              </w:rPr>
            </w:rPrChange>
          </w:rPr>
          <w:delText>32</w:delText>
        </w:r>
      </w:del>
      <w:ins w:id="40573" w:author="Ole-Martin Hanstveit" w:date="2017-11-28T12:07:00Z">
        <w:del w:id="40574" w:author="Oscar Herman Kise" w:date="2017-11-30T17:31:00Z">
          <w:r w:rsidR="00562630" w:rsidRPr="005F27FE" w:rsidDel="009C5C57">
            <w:rPr>
              <w:lang w:val="en-US"/>
              <w:rPrChange w:id="40575" w:author="Oscar Herman Kise" w:date="2017-11-30T20:54:00Z">
                <w:rPr>
                  <w:lang w:val="en-US"/>
                </w:rPr>
              </w:rPrChange>
            </w:rPr>
            <w:fldChar w:fldCharType="end"/>
          </w:r>
        </w:del>
      </w:ins>
      <w:commentRangeEnd w:id="40560"/>
      <w:ins w:id="40576" w:author="Oscar Herman Kise" w:date="2017-11-30T17:31:00Z">
        <w:r w:rsidR="009C5C57" w:rsidRPr="005F27FE">
          <w:rPr>
            <w:lang w:val="en-US"/>
            <w:rPrChange w:id="40577" w:author="Oscar Herman Kise" w:date="2017-11-30T20:54:00Z">
              <w:rPr>
                <w:lang w:val="en-US"/>
              </w:rPr>
            </w:rPrChange>
          </w:rPr>
          <w:t xml:space="preserve"> </w:t>
        </w:r>
      </w:ins>
      <w:r w:rsidR="009E3F3C" w:rsidRPr="005F27FE">
        <w:rPr>
          <w:rStyle w:val="Merknadsreferanse"/>
          <w:lang w:val="en-US"/>
          <w:rPrChange w:id="40578" w:author="Oscar Herman Kise" w:date="2017-11-30T20:54:00Z">
            <w:rPr>
              <w:rStyle w:val="Merknadsreferanse"/>
            </w:rPr>
          </w:rPrChange>
        </w:rPr>
        <w:commentReference w:id="40560"/>
      </w:r>
      <w:commentRangeEnd w:id="40544"/>
      <w:r w:rsidR="00A86F6E" w:rsidRPr="005F27FE">
        <w:rPr>
          <w:rStyle w:val="Merknadsreferanse"/>
          <w:lang w:val="en-US"/>
          <w:rPrChange w:id="40579" w:author="Oscar Herman Kise" w:date="2017-11-30T20:54:00Z">
            <w:rPr>
              <w:rStyle w:val="Merknadsreferanse"/>
            </w:rPr>
          </w:rPrChange>
        </w:rPr>
        <w:commentReference w:id="40544"/>
      </w:r>
      <w:ins w:id="40580" w:author="Ole-Martin Hanstveit" w:date="2017-11-28T13:11:00Z">
        <w:del w:id="40581" w:author="Oscar Herman Kise" w:date="2017-11-30T17:31:00Z">
          <w:r w:rsidR="00AA114D" w:rsidRPr="005F27FE" w:rsidDel="00D262F6">
            <w:rPr>
              <w:lang w:val="en-US"/>
              <w:rPrChange w:id="40582" w:author="Oscar Herman Kise" w:date="2017-11-30T20:54:00Z">
                <w:rPr>
                  <w:lang w:val="en-US"/>
                </w:rPr>
              </w:rPrChange>
            </w:rPr>
            <w:delText xml:space="preserve"> </w:delText>
          </w:r>
        </w:del>
      </w:ins>
      <w:ins w:id="40583" w:author="Ole-Martin Hanstveit" w:date="2017-11-28T13:12:00Z">
        <w:r w:rsidR="00AA114D" w:rsidRPr="005F27FE">
          <w:rPr>
            <w:lang w:val="en-US"/>
            <w:rPrChange w:id="40584" w:author="Oscar Herman Kise" w:date="2017-11-30T20:54:00Z">
              <w:rPr>
                <w:lang w:val="en-US"/>
              </w:rPr>
            </w:rPrChange>
          </w:rPr>
          <w:t xml:space="preserve">a temporary GUI was made to </w:t>
        </w:r>
      </w:ins>
      <w:ins w:id="40585" w:author="Ole-Martin Hanstveit" w:date="2017-11-28T13:53:00Z">
        <w:r w:rsidR="002E05F9" w:rsidRPr="005F27FE">
          <w:rPr>
            <w:lang w:val="en-US"/>
            <w:rPrChange w:id="40586" w:author="Oscar Herman Kise" w:date="2017-11-30T20:54:00Z">
              <w:rPr>
                <w:lang w:val="en-US"/>
              </w:rPr>
            </w:rPrChange>
          </w:rPr>
          <w:t>identify</w:t>
        </w:r>
      </w:ins>
      <w:ins w:id="40587" w:author="Ole-Martin Hanstveit" w:date="2017-11-28T13:12:00Z">
        <w:r w:rsidR="00AA114D" w:rsidRPr="005F27FE">
          <w:rPr>
            <w:lang w:val="en-US"/>
            <w:rPrChange w:id="40588" w:author="Oscar Herman Kise" w:date="2017-11-30T20:54:00Z">
              <w:rPr>
                <w:lang w:val="en-US"/>
              </w:rPr>
            </w:rPrChange>
          </w:rPr>
          <w:t xml:space="preserve"> the best HSV values </w:t>
        </w:r>
      </w:ins>
      <w:ins w:id="40589" w:author="Ole-Martin Hanstveit" w:date="2017-11-28T13:52:00Z">
        <w:r w:rsidR="002E05F9" w:rsidRPr="005F27FE">
          <w:rPr>
            <w:lang w:val="en-US"/>
            <w:rPrChange w:id="40590" w:author="Oscar Herman Kise" w:date="2017-11-30T20:54:00Z">
              <w:rPr>
                <w:lang w:val="en-US"/>
              </w:rPr>
            </w:rPrChange>
          </w:rPr>
          <w:t>for</w:t>
        </w:r>
      </w:ins>
      <w:ins w:id="40591" w:author="Ole-Martin Hanstveit" w:date="2017-11-28T13:12:00Z">
        <w:r w:rsidR="00AA114D" w:rsidRPr="005F27FE">
          <w:rPr>
            <w:lang w:val="en-US"/>
            <w:rPrChange w:id="40592" w:author="Oscar Herman Kise" w:date="2017-11-30T20:54:00Z">
              <w:rPr>
                <w:lang w:val="en-US"/>
              </w:rPr>
            </w:rPrChange>
          </w:rPr>
          <w:t xml:space="preserve"> find</w:t>
        </w:r>
      </w:ins>
      <w:ins w:id="40593" w:author="Ole-Martin Hanstveit" w:date="2017-11-28T13:52:00Z">
        <w:r w:rsidR="002E05F9" w:rsidRPr="005F27FE">
          <w:rPr>
            <w:lang w:val="en-US"/>
            <w:rPrChange w:id="40594" w:author="Oscar Herman Kise" w:date="2017-11-30T20:54:00Z">
              <w:rPr>
                <w:lang w:val="en-US"/>
              </w:rPr>
            </w:rPrChange>
          </w:rPr>
          <w:t>ing</w:t>
        </w:r>
      </w:ins>
      <w:ins w:id="40595" w:author="Ole-Martin Hanstveit" w:date="2017-11-28T13:12:00Z">
        <w:r w:rsidR="00AA114D" w:rsidRPr="005F27FE">
          <w:rPr>
            <w:lang w:val="en-US"/>
            <w:rPrChange w:id="40596" w:author="Oscar Herman Kise" w:date="2017-11-30T20:54:00Z">
              <w:rPr>
                <w:lang w:val="en-US"/>
              </w:rPr>
            </w:rPrChange>
          </w:rPr>
          <w:t xml:space="preserve"> each color. Th</w:t>
        </w:r>
      </w:ins>
      <w:ins w:id="40597" w:author="Ole-Martin Hanstveit" w:date="2017-11-28T13:13:00Z">
        <w:r w:rsidR="00AA114D" w:rsidRPr="005F27FE">
          <w:rPr>
            <w:lang w:val="en-US"/>
            <w:rPrChange w:id="40598" w:author="Oscar Herman Kise" w:date="2017-11-30T20:54:00Z">
              <w:rPr>
                <w:lang w:val="en-US"/>
              </w:rPr>
            </w:rPrChange>
          </w:rPr>
          <w:t>is worked exactly as desired, and resulted in exceptional quality of the color recognition.</w:t>
        </w:r>
      </w:ins>
    </w:p>
    <w:p w14:paraId="4D92FF28" w14:textId="4809EFAA" w:rsidR="00605936" w:rsidRPr="005F27FE" w:rsidRDefault="00605936">
      <w:pPr>
        <w:pStyle w:val="Brdtekst"/>
        <w:jc w:val="both"/>
        <w:rPr>
          <w:ins w:id="40599" w:author="Ole-Martin Hanstveit" w:date="2017-11-27T15:20:00Z"/>
          <w:lang w:val="en-US"/>
          <w:rPrChange w:id="40600" w:author="Oscar Herman Kise" w:date="2017-11-30T20:54:00Z">
            <w:rPr>
              <w:ins w:id="40601" w:author="Ole-Martin Hanstveit" w:date="2017-11-27T15:20:00Z"/>
              <w:lang w:val="en-US"/>
            </w:rPr>
          </w:rPrChange>
        </w:rPr>
        <w:pPrChange w:id="40602" w:author="Oscar Herman Kise" w:date="2017-11-29T16:09:00Z">
          <w:pPr>
            <w:pStyle w:val="Brdtekst"/>
          </w:pPr>
        </w:pPrChange>
      </w:pPr>
      <w:bookmarkStart w:id="40603" w:name="_Toc499567497"/>
      <w:bookmarkStart w:id="40604" w:name="_Toc499568163"/>
      <w:bookmarkStart w:id="40605" w:name="_Toc499584535"/>
      <w:bookmarkStart w:id="40606" w:name="_Toc499584869"/>
      <w:ins w:id="40607" w:author="Ole-Martin Hanstveit" w:date="2017-11-29T19:25:00Z">
        <w:r w:rsidRPr="005F27FE">
          <w:rPr>
            <w:lang w:val="en-US"/>
            <w:rPrChange w:id="40608" w:author="Oscar Herman Kise" w:date="2017-11-30T20:54:00Z">
              <w:rPr>
                <w:lang w:val="en-US"/>
              </w:rPr>
            </w:rPrChange>
          </w:rPr>
          <w:t>To achieve a Real</w:t>
        </w:r>
      </w:ins>
      <w:ins w:id="40609" w:author="Ole-Martin Hanstveit" w:date="2017-11-29T19:48:00Z">
        <w:r w:rsidR="001F12FC" w:rsidRPr="005F27FE">
          <w:rPr>
            <w:lang w:val="en-US"/>
            <w:rPrChange w:id="40610" w:author="Oscar Herman Kise" w:date="2017-11-30T20:54:00Z">
              <w:rPr>
                <w:lang w:val="en-US"/>
              </w:rPr>
            </w:rPrChange>
          </w:rPr>
          <w:t>-</w:t>
        </w:r>
      </w:ins>
      <w:ins w:id="40611" w:author="Ole-Martin Hanstveit" w:date="2017-11-29T19:25:00Z">
        <w:r w:rsidRPr="005F27FE">
          <w:rPr>
            <w:lang w:val="en-US"/>
            <w:rPrChange w:id="40612" w:author="Oscar Herman Kise" w:date="2017-11-30T20:54:00Z">
              <w:rPr>
                <w:lang w:val="en-US"/>
              </w:rPr>
            </w:rPrChange>
          </w:rPr>
          <w:t xml:space="preserve">time functional system, </w:t>
        </w:r>
      </w:ins>
      <w:ins w:id="40613" w:author="Ole-Martin Hanstveit" w:date="2017-11-29T19:26:00Z">
        <w:r w:rsidRPr="005F27FE">
          <w:rPr>
            <w:lang w:val="en-US"/>
            <w:rPrChange w:id="40614" w:author="Oscar Herman Kise" w:date="2017-11-30T20:54:00Z">
              <w:rPr>
                <w:lang w:val="en-US"/>
              </w:rPr>
            </w:rPrChange>
          </w:rPr>
          <w:t xml:space="preserve">a requirement was set to process at least 10 images per second. </w:t>
        </w:r>
      </w:ins>
      <w:ins w:id="40615" w:author="Ole-Martin Hanstveit" w:date="2017-11-29T19:27:00Z">
        <w:r w:rsidRPr="005F27FE">
          <w:rPr>
            <w:lang w:val="en-US"/>
            <w:rPrChange w:id="40616" w:author="Oscar Herman Kise" w:date="2017-11-30T20:54:00Z">
              <w:rPr>
                <w:lang w:val="en-US"/>
              </w:rPr>
            </w:rPrChange>
          </w:rPr>
          <w:t xml:space="preserve">This requirement was mentioned in </w:t>
        </w:r>
      </w:ins>
      <w:ins w:id="40617" w:author="Oscar Herman Kise" w:date="2017-11-30T17:34:00Z">
        <w:r w:rsidR="009B75F5" w:rsidRPr="005F27FE">
          <w:rPr>
            <w:lang w:val="en-US"/>
            <w:rPrChange w:id="40618" w:author="Oscar Herman Kise" w:date="2017-11-30T20:54:00Z">
              <w:rPr>
                <w:lang w:val="en-US"/>
              </w:rPr>
            </w:rPrChange>
          </w:rPr>
          <w:fldChar w:fldCharType="begin"/>
        </w:r>
        <w:r w:rsidR="009B75F5" w:rsidRPr="005F27FE">
          <w:rPr>
            <w:lang w:val="en-US"/>
            <w:rPrChange w:id="40619" w:author="Oscar Herman Kise" w:date="2017-11-30T20:54:00Z">
              <w:rPr>
                <w:lang w:val="en-US"/>
              </w:rPr>
            </w:rPrChange>
          </w:rPr>
          <w:instrText xml:space="preserve"> REF _Ref499829496 \r \h </w:instrText>
        </w:r>
      </w:ins>
      <w:r w:rsidR="009B75F5" w:rsidRPr="005F27FE">
        <w:rPr>
          <w:lang w:val="en-US"/>
          <w:rPrChange w:id="40620" w:author="Oscar Herman Kise" w:date="2017-11-30T20:54:00Z">
            <w:rPr>
              <w:lang w:val="en-US"/>
            </w:rPr>
          </w:rPrChange>
        </w:rPr>
      </w:r>
      <w:r w:rsidR="009B75F5" w:rsidRPr="005F27FE">
        <w:rPr>
          <w:lang w:val="en-US"/>
          <w:rPrChange w:id="40621" w:author="Oscar Herman Kise" w:date="2017-11-30T20:54:00Z">
            <w:rPr>
              <w:lang w:val="en-US"/>
            </w:rPr>
          </w:rPrChange>
        </w:rPr>
        <w:fldChar w:fldCharType="separate"/>
      </w:r>
      <w:ins w:id="40622" w:author="Oscar Herman Kise" w:date="2017-11-30T22:19:00Z">
        <w:r w:rsidR="00710D49">
          <w:rPr>
            <w:lang w:val="en-US"/>
          </w:rPr>
          <w:t>4.5.1</w:t>
        </w:r>
      </w:ins>
      <w:ins w:id="40623" w:author="Oscar Herman Kise" w:date="2017-11-30T17:34:00Z">
        <w:r w:rsidR="009B75F5" w:rsidRPr="005F27FE">
          <w:rPr>
            <w:lang w:val="en-US"/>
            <w:rPrChange w:id="40624" w:author="Oscar Herman Kise" w:date="2017-11-30T20:54:00Z">
              <w:rPr>
                <w:lang w:val="en-US"/>
              </w:rPr>
            </w:rPrChange>
          </w:rPr>
          <w:fldChar w:fldCharType="end"/>
        </w:r>
        <w:r w:rsidR="006315D6" w:rsidRPr="005F27FE">
          <w:rPr>
            <w:lang w:val="en-US"/>
            <w:rPrChange w:id="40625" w:author="Oscar Herman Kise" w:date="2017-11-30T20:54:00Z">
              <w:rPr>
                <w:lang w:val="en-US"/>
              </w:rPr>
            </w:rPrChange>
          </w:rPr>
          <w:t xml:space="preserve"> </w:t>
        </w:r>
      </w:ins>
      <w:ins w:id="40626" w:author="Ole-Martin Hanstveit" w:date="2017-11-29T19:27:00Z">
        <w:del w:id="40627" w:author="Oscar Herman Kise" w:date="2017-11-30T17:34:00Z">
          <w:r w:rsidRPr="005F27FE" w:rsidDel="006315D6">
            <w:rPr>
              <w:lang w:val="en-US"/>
              <w:rPrChange w:id="40628" w:author="Oscar Herman Kise" w:date="2017-11-30T20:54:00Z">
                <w:rPr>
                  <w:lang w:val="en-US"/>
                </w:rPr>
              </w:rPrChange>
            </w:rPr>
            <w:fldChar w:fldCharType="begin"/>
          </w:r>
          <w:r w:rsidRPr="005F27FE" w:rsidDel="006315D6">
            <w:rPr>
              <w:lang w:val="en-US"/>
              <w:rPrChange w:id="40629" w:author="Oscar Herman Kise" w:date="2017-11-30T20:54:00Z">
                <w:rPr>
                  <w:lang w:val="en-US"/>
                </w:rPr>
              </w:rPrChange>
            </w:rPr>
            <w:delInstrText xml:space="preserve"> PAGEREF _Ref499746967 \h </w:delInstrText>
          </w:r>
        </w:del>
      </w:ins>
      <w:del w:id="40630" w:author="Oscar Herman Kise" w:date="2017-11-30T17:34:00Z">
        <w:r w:rsidRPr="005F27FE" w:rsidDel="006315D6">
          <w:rPr>
            <w:lang w:val="en-US"/>
            <w:rPrChange w:id="40631" w:author="Oscar Herman Kise" w:date="2017-11-30T20:54:00Z">
              <w:rPr>
                <w:lang w:val="en-US"/>
              </w:rPr>
            </w:rPrChange>
          </w:rPr>
        </w:r>
        <w:r w:rsidRPr="005F27FE" w:rsidDel="006315D6">
          <w:rPr>
            <w:lang w:val="en-US"/>
            <w:rPrChange w:id="40632" w:author="Oscar Herman Kise" w:date="2017-11-30T20:54:00Z">
              <w:rPr>
                <w:lang w:val="en-US"/>
              </w:rPr>
            </w:rPrChange>
          </w:rPr>
          <w:fldChar w:fldCharType="separate"/>
        </w:r>
      </w:del>
      <w:ins w:id="40633" w:author="Morten Lerstad Solli" w:date="2017-11-29T22:38:00Z">
        <w:del w:id="40634" w:author="Oscar Herman Kise" w:date="2017-11-30T17:34:00Z">
          <w:r w:rsidR="00500279" w:rsidRPr="005F27FE" w:rsidDel="006315D6">
            <w:rPr>
              <w:noProof/>
              <w:lang w:val="en-US"/>
              <w:rPrChange w:id="40635" w:author="Oscar Herman Kise" w:date="2017-11-30T20:54:00Z">
                <w:rPr>
                  <w:noProof/>
                  <w:lang w:val="en-US"/>
                </w:rPr>
              </w:rPrChange>
            </w:rPr>
            <w:delText>32</w:delText>
          </w:r>
        </w:del>
      </w:ins>
      <w:del w:id="40636" w:author="Oscar Herman Kise" w:date="2017-11-30T17:34:00Z">
        <w:r w:rsidR="00A234FE" w:rsidRPr="005F27FE" w:rsidDel="006315D6">
          <w:rPr>
            <w:noProof/>
            <w:lang w:val="en-US"/>
            <w:rPrChange w:id="40637" w:author="Oscar Herman Kise" w:date="2017-11-30T20:54:00Z">
              <w:rPr>
                <w:noProof/>
                <w:lang w:val="en-US"/>
              </w:rPr>
            </w:rPrChange>
          </w:rPr>
          <w:delText>26</w:delText>
        </w:r>
      </w:del>
      <w:ins w:id="40638" w:author="Ole-Martin Hanstveit" w:date="2017-11-29T19:27:00Z">
        <w:del w:id="40639" w:author="Oscar Herman Kise" w:date="2017-11-30T17:34:00Z">
          <w:r w:rsidRPr="005F27FE" w:rsidDel="006315D6">
            <w:rPr>
              <w:lang w:val="en-US"/>
              <w:rPrChange w:id="40640" w:author="Oscar Herman Kise" w:date="2017-11-30T20:54:00Z">
                <w:rPr>
                  <w:lang w:val="en-US"/>
                </w:rPr>
              </w:rPrChange>
            </w:rPr>
            <w:fldChar w:fldCharType="end"/>
          </w:r>
          <w:r w:rsidRPr="005F27FE" w:rsidDel="006315D6">
            <w:rPr>
              <w:lang w:val="en-US"/>
              <w:rPrChange w:id="40641" w:author="Oscar Herman Kise" w:date="2017-11-30T20:54:00Z">
                <w:rPr>
                  <w:lang w:val="en-US"/>
                </w:rPr>
              </w:rPrChange>
            </w:rPr>
            <w:delText xml:space="preserve"> </w:delText>
          </w:r>
        </w:del>
        <w:r w:rsidRPr="005F27FE">
          <w:rPr>
            <w:lang w:val="en-US"/>
            <w:rPrChange w:id="40642" w:author="Oscar Herman Kise" w:date="2017-11-30T20:54:00Z">
              <w:rPr>
                <w:lang w:val="en-US"/>
              </w:rPr>
            </w:rPrChange>
          </w:rPr>
          <w:t xml:space="preserve">and is important for the car to react fast enough. </w:t>
        </w:r>
      </w:ins>
      <w:ins w:id="40643" w:author="Ole-Martin Hanstveit" w:date="2017-11-29T19:28:00Z">
        <w:r w:rsidRPr="005F27FE">
          <w:rPr>
            <w:lang w:val="en-US"/>
            <w:rPrChange w:id="40644" w:author="Oscar Herman Kise" w:date="2017-11-30T20:54:00Z">
              <w:rPr>
                <w:lang w:val="en-US"/>
              </w:rPr>
            </w:rPrChange>
          </w:rPr>
          <w:t>The final system processes 30 images each second</w:t>
        </w:r>
      </w:ins>
      <w:ins w:id="40645" w:author="Ole-Martin Hanstveit" w:date="2017-11-29T19:29:00Z">
        <w:r w:rsidRPr="005F27FE">
          <w:rPr>
            <w:lang w:val="en-US"/>
            <w:rPrChange w:id="40646" w:author="Oscar Herman Kise" w:date="2017-11-30T20:54:00Z">
              <w:rPr>
                <w:lang w:val="en-US"/>
              </w:rPr>
            </w:rPrChange>
          </w:rPr>
          <w:t xml:space="preserve"> which is faster than required</w:t>
        </w:r>
      </w:ins>
      <w:ins w:id="40647" w:author="Ole-Martin Hanstveit" w:date="2017-11-29T19:31:00Z">
        <w:r w:rsidRPr="005F27FE">
          <w:rPr>
            <w:lang w:val="en-US"/>
            <w:rPrChange w:id="40648" w:author="Oscar Herman Kise" w:date="2017-11-30T20:54:00Z">
              <w:rPr>
                <w:lang w:val="en-US"/>
              </w:rPr>
            </w:rPrChange>
          </w:rPr>
          <w:t>.</w:t>
        </w:r>
      </w:ins>
    </w:p>
    <w:p w14:paraId="1A443E6E" w14:textId="34784E57" w:rsidR="0022634F" w:rsidRPr="005F27FE" w:rsidRDefault="001C07BE">
      <w:pPr>
        <w:pStyle w:val="Brdtekst"/>
        <w:jc w:val="both"/>
        <w:rPr>
          <w:ins w:id="40649" w:author="Ole-Martin Hanstveit" w:date="2017-11-27T15:20:00Z"/>
          <w:lang w:val="en-US"/>
          <w:rPrChange w:id="40650" w:author="Oscar Herman Kise" w:date="2017-11-30T20:54:00Z">
            <w:rPr>
              <w:ins w:id="40651" w:author="Ole-Martin Hanstveit" w:date="2017-11-27T15:20:00Z"/>
              <w:lang w:val="en-GB"/>
            </w:rPr>
          </w:rPrChange>
        </w:rPr>
        <w:pPrChange w:id="40652" w:author="Oscar Herman Kise" w:date="2017-11-30T10:26:00Z">
          <w:pPr>
            <w:pStyle w:val="Brdtekst"/>
          </w:pPr>
        </w:pPrChange>
      </w:pPr>
      <w:ins w:id="40653" w:author="Ole-Martin Hanstveit" w:date="2017-11-29T16:07:00Z">
        <w:r w:rsidRPr="005F27FE">
          <w:rPr>
            <w:lang w:val="en-US"/>
            <w:rPrChange w:id="40654" w:author="Oscar Herman Kise" w:date="2017-11-30T20:54:00Z">
              <w:rPr/>
            </w:rPrChange>
          </w:rPr>
          <w:t>There are limitations for t</w:t>
        </w:r>
        <w:r w:rsidRPr="005F27FE">
          <w:rPr>
            <w:lang w:val="en-US"/>
            <w:rPrChange w:id="40655" w:author="Oscar Herman Kise" w:date="2017-11-30T20:54:00Z">
              <w:rPr>
                <w:lang w:val="en-GB"/>
              </w:rPr>
            </w:rPrChange>
          </w:rPr>
          <w:t xml:space="preserve">he program that were verified by tests. </w:t>
        </w:r>
      </w:ins>
      <w:ins w:id="40656" w:author="Ole-Martin Hanstveit" w:date="2017-11-29T16:10:00Z">
        <w:r w:rsidRPr="005F27FE">
          <w:rPr>
            <w:lang w:val="en-US"/>
            <w:rPrChange w:id="40657" w:author="Oscar Herman Kise" w:date="2017-11-30T20:54:00Z">
              <w:rPr/>
            </w:rPrChange>
          </w:rPr>
          <w:t xml:space="preserve">When the </w:t>
        </w:r>
      </w:ins>
      <w:ins w:id="40658" w:author="Ole-Martin Hanstveit" w:date="2017-11-29T16:11:00Z">
        <w:r w:rsidRPr="005F27FE">
          <w:rPr>
            <w:lang w:val="en-US"/>
            <w:rPrChange w:id="40659" w:author="Oscar Herman Kise" w:date="2017-11-30T20:54:00Z">
              <w:rPr>
                <w:lang w:val="en-GB"/>
              </w:rPr>
            </w:rPrChange>
          </w:rPr>
          <w:t>portal is rotated sideways toward the car, the car will drive stra</w:t>
        </w:r>
      </w:ins>
      <w:ins w:id="40660" w:author="Ole-Martin Hanstveit" w:date="2017-11-29T16:12:00Z">
        <w:r w:rsidRPr="005F27FE">
          <w:rPr>
            <w:lang w:val="en-US"/>
            <w:rPrChange w:id="40661" w:author="Oscar Herman Kise" w:date="2017-11-30T20:54:00Z">
              <w:rPr>
                <w:lang w:val="en-GB"/>
              </w:rPr>
            </w:rPrChange>
          </w:rPr>
          <w:t xml:space="preserve">ight into its leg. Another limitation is that it cannot </w:t>
        </w:r>
      </w:ins>
      <w:ins w:id="40662" w:author="Ole-Martin Hanstveit" w:date="2017-11-29T16:13:00Z">
        <w:r w:rsidRPr="005F27FE">
          <w:rPr>
            <w:lang w:val="en-US"/>
            <w:rPrChange w:id="40663" w:author="Oscar Herman Kise" w:date="2017-11-30T20:54:00Z">
              <w:rPr>
                <w:lang w:val="en-GB"/>
              </w:rPr>
            </w:rPrChange>
          </w:rPr>
          <w:t>decide which portal is closest, such feature is not implemented.</w:t>
        </w:r>
      </w:ins>
      <w:ins w:id="40664" w:author="Ole-Martin Hanstveit" w:date="2017-11-29T16:32:00Z">
        <w:r w:rsidR="0022634F" w:rsidRPr="005F27FE">
          <w:rPr>
            <w:lang w:val="en-US"/>
            <w:rPrChange w:id="40665" w:author="Oscar Herman Kise" w:date="2017-11-30T20:54:00Z">
              <w:rPr>
                <w:lang w:val="en-GB"/>
              </w:rPr>
            </w:rPrChange>
          </w:rPr>
          <w:t xml:space="preserve"> Tests also checked the quality of</w:t>
        </w:r>
      </w:ins>
      <w:ins w:id="40666" w:author="Ole-Martin Hanstveit" w:date="2017-11-29T16:33:00Z">
        <w:r w:rsidR="0022634F" w:rsidRPr="005F27FE">
          <w:rPr>
            <w:lang w:val="en-US"/>
            <w:rPrChange w:id="40667" w:author="Oscar Herman Kise" w:date="2017-11-30T20:54:00Z">
              <w:rPr>
                <w:lang w:val="en-GB"/>
              </w:rPr>
            </w:rPrChange>
          </w:rPr>
          <w:t xml:space="preserve"> </w:t>
        </w:r>
        <w:del w:id="40668" w:author="Oscar Herman Kise" w:date="2017-11-30T10:25:00Z">
          <w:r w:rsidR="0022634F" w:rsidRPr="005F27FE">
            <w:rPr>
              <w:lang w:val="en-US"/>
              <w:rPrChange w:id="40669" w:author="Oscar Herman Kise" w:date="2017-11-30T20:54:00Z">
                <w:rPr>
                  <w:lang w:val="en-GB"/>
                </w:rPr>
              </w:rPrChange>
            </w:rPr>
            <w:delText>color</w:delText>
          </w:r>
        </w:del>
      </w:ins>
      <w:ins w:id="40670" w:author="Oscar Herman Kise" w:date="2017-11-30T10:25:00Z">
        <w:r w:rsidR="00D75C46" w:rsidRPr="005F27FE">
          <w:rPr>
            <w:lang w:val="en-US"/>
            <w:rPrChange w:id="40671" w:author="Oscar Herman Kise" w:date="2017-11-30T20:54:00Z">
              <w:rPr>
                <w:lang w:val="en-GB"/>
              </w:rPr>
            </w:rPrChange>
          </w:rPr>
          <w:t>colo</w:t>
        </w:r>
        <w:r w:rsidR="004846CE" w:rsidRPr="005F27FE">
          <w:rPr>
            <w:lang w:val="en-US"/>
            <w:rPrChange w:id="40672" w:author="Oscar Herman Kise" w:date="2017-11-30T20:54:00Z">
              <w:rPr>
                <w:lang w:val="en-GB"/>
              </w:rPr>
            </w:rPrChange>
          </w:rPr>
          <w:t>r</w:t>
        </w:r>
      </w:ins>
      <w:ins w:id="40673" w:author="Ole-Martin Hanstveit" w:date="2017-11-29T16:33:00Z">
        <w:r w:rsidR="0022634F" w:rsidRPr="005F27FE">
          <w:rPr>
            <w:lang w:val="en-US"/>
            <w:rPrChange w:id="40674" w:author="Oscar Herman Kise" w:date="2017-11-30T20:54:00Z">
              <w:rPr>
                <w:lang w:val="en-GB"/>
              </w:rPr>
            </w:rPrChange>
          </w:rPr>
          <w:t xml:space="preserve"> recognition in both dark and bright areas. This can be seen in the demonstration video, see </w:t>
        </w:r>
      </w:ins>
      <w:ins w:id="40675" w:author="Oscar Herman Kise" w:date="2017-11-30T21:18:00Z">
        <w:r w:rsidR="00A62987">
          <w:rPr>
            <w:lang w:val="en-US"/>
          </w:rPr>
          <w:fldChar w:fldCharType="begin"/>
        </w:r>
        <w:r w:rsidR="00A62987">
          <w:rPr>
            <w:lang w:val="en-US"/>
          </w:rPr>
          <w:instrText xml:space="preserve"> PAGEREF _Ref499839809 \h </w:instrText>
        </w:r>
        <w:r w:rsidR="00A62987">
          <w:rPr>
            <w:lang w:val="en-US"/>
          </w:rPr>
        </w:r>
      </w:ins>
      <w:r w:rsidR="00A62987">
        <w:rPr>
          <w:lang w:val="en-US"/>
        </w:rPr>
        <w:fldChar w:fldCharType="separate"/>
      </w:r>
      <w:ins w:id="40676" w:author="Oscar Herman Kise" w:date="2017-11-30T22:19:00Z">
        <w:r w:rsidR="00710D49">
          <w:rPr>
            <w:noProof/>
            <w:lang w:val="en-US"/>
          </w:rPr>
          <w:t>52</w:t>
        </w:r>
      </w:ins>
      <w:ins w:id="40677" w:author="Oscar Herman Kise" w:date="2017-11-30T21:18:00Z">
        <w:r w:rsidR="00A62987">
          <w:rPr>
            <w:lang w:val="en-US"/>
          </w:rPr>
          <w:fldChar w:fldCharType="end"/>
        </w:r>
      </w:ins>
      <w:ins w:id="40678" w:author="Oscar Herman Kise" w:date="2017-11-30T21:19:00Z">
        <w:r w:rsidR="00A62987">
          <w:rPr>
            <w:lang w:val="en-US"/>
          </w:rPr>
          <w:t xml:space="preserve"> E and F</w:t>
        </w:r>
      </w:ins>
      <w:ins w:id="40679" w:author="Ole-Martin Hanstveit" w:date="2017-11-29T16:33:00Z">
        <w:del w:id="40680" w:author="Oscar Herman Kise" w:date="2017-11-30T21:18:00Z">
          <w:r w:rsidR="0022634F" w:rsidRPr="005F27FE" w:rsidDel="00A62987">
            <w:rPr>
              <w:lang w:val="en-US"/>
              <w:rPrChange w:id="40681" w:author="Oscar Herman Kise" w:date="2017-11-30T20:54:00Z">
                <w:rPr>
                  <w:lang w:val="en-GB"/>
                </w:rPr>
              </w:rPrChange>
            </w:rPr>
            <w:delText xml:space="preserve">attachment </w:delText>
          </w:r>
          <w:r w:rsidR="0022634F" w:rsidRPr="005F27FE" w:rsidDel="00A62987">
            <w:rPr>
              <w:color w:val="FF0000"/>
              <w:lang w:val="en-US"/>
              <w:rPrChange w:id="40682" w:author="Oscar Herman Kise" w:date="2017-11-30T20:54:00Z">
                <w:rPr>
                  <w:color w:val="FF0000"/>
                  <w:lang w:val="en-GB"/>
                </w:rPr>
              </w:rPrChange>
            </w:rPr>
            <w:delText>TODO: referrer til vedlegg for video</w:delText>
          </w:r>
        </w:del>
      </w:ins>
      <w:ins w:id="40683" w:author="Ole-Martin Hanstveit" w:date="2017-11-29T16:42:00Z">
        <w:r w:rsidR="008C69E8" w:rsidRPr="005F27FE">
          <w:rPr>
            <w:lang w:val="en-US"/>
            <w:rPrChange w:id="40684" w:author="Oscar Herman Kise" w:date="2017-11-30T20:54:00Z">
              <w:rPr>
                <w:lang w:val="en-GB"/>
              </w:rPr>
            </w:rPrChange>
          </w:rPr>
          <w:t>. As mentioned in</w:t>
        </w:r>
        <w:del w:id="40685" w:author="Oscar Herman Kise" w:date="2017-11-30T17:35:00Z">
          <w:r w:rsidR="008C69E8" w:rsidRPr="005F27FE" w:rsidDel="004E3008">
            <w:rPr>
              <w:lang w:val="en-US"/>
              <w:rPrChange w:id="40686" w:author="Oscar Herman Kise" w:date="2017-11-30T20:54:00Z">
                <w:rPr>
                  <w:lang w:val="en-GB"/>
                </w:rPr>
              </w:rPrChange>
            </w:rPr>
            <w:delText xml:space="preserve"> 4.5.1</w:delText>
          </w:r>
        </w:del>
      </w:ins>
      <w:ins w:id="40687" w:author="Oscar Herman Kise" w:date="2017-11-30T17:35:00Z">
        <w:r w:rsidR="009B75F5" w:rsidRPr="005F27FE">
          <w:rPr>
            <w:lang w:val="en-US"/>
            <w:rPrChange w:id="40688" w:author="Oscar Herman Kise" w:date="2017-11-30T20:54:00Z">
              <w:rPr>
                <w:lang w:val="en-GB"/>
              </w:rPr>
            </w:rPrChange>
          </w:rPr>
          <w:t xml:space="preserve"> </w:t>
        </w:r>
        <w:r w:rsidR="004E3008" w:rsidRPr="005F27FE">
          <w:rPr>
            <w:lang w:val="en-US"/>
            <w:rPrChange w:id="40689" w:author="Oscar Herman Kise" w:date="2017-11-30T20:54:00Z">
              <w:rPr>
                <w:lang w:val="en-GB"/>
              </w:rPr>
            </w:rPrChange>
          </w:rPr>
          <w:fldChar w:fldCharType="begin"/>
        </w:r>
        <w:r w:rsidR="004E3008" w:rsidRPr="005F27FE">
          <w:rPr>
            <w:lang w:val="en-US"/>
            <w:rPrChange w:id="40690" w:author="Oscar Herman Kise" w:date="2017-11-30T20:54:00Z">
              <w:rPr>
                <w:lang w:val="en-GB"/>
              </w:rPr>
            </w:rPrChange>
          </w:rPr>
          <w:instrText xml:space="preserve"> REF _Ref499829497 \r \h </w:instrText>
        </w:r>
      </w:ins>
      <w:r w:rsidR="004E3008" w:rsidRPr="005F27FE">
        <w:rPr>
          <w:lang w:val="en-US"/>
          <w:rPrChange w:id="40691" w:author="Oscar Herman Kise" w:date="2017-11-30T20:54:00Z">
            <w:rPr>
              <w:lang w:val="en-GB"/>
            </w:rPr>
          </w:rPrChange>
        </w:rPr>
      </w:r>
      <w:r w:rsidR="004E3008" w:rsidRPr="005F27FE">
        <w:rPr>
          <w:lang w:val="en-US"/>
          <w:rPrChange w:id="40692" w:author="Oscar Herman Kise" w:date="2017-11-30T20:54:00Z">
            <w:rPr>
              <w:lang w:val="en-GB"/>
            </w:rPr>
          </w:rPrChange>
        </w:rPr>
        <w:fldChar w:fldCharType="separate"/>
      </w:r>
      <w:ins w:id="40693" w:author="Oscar Herman Kise" w:date="2017-11-30T22:19:00Z">
        <w:r w:rsidR="00710D49">
          <w:rPr>
            <w:lang w:val="en-US"/>
          </w:rPr>
          <w:t>4.5.1</w:t>
        </w:r>
      </w:ins>
      <w:ins w:id="40694" w:author="Oscar Herman Kise" w:date="2017-11-30T17:35:00Z">
        <w:r w:rsidR="004E3008" w:rsidRPr="005F27FE">
          <w:rPr>
            <w:lang w:val="en-US"/>
            <w:rPrChange w:id="40695" w:author="Oscar Herman Kise" w:date="2017-11-30T20:54:00Z">
              <w:rPr>
                <w:lang w:val="en-GB"/>
              </w:rPr>
            </w:rPrChange>
          </w:rPr>
          <w:fldChar w:fldCharType="end"/>
        </w:r>
      </w:ins>
      <w:ins w:id="40696" w:author="Ole-Martin Hanstveit" w:date="2017-11-29T16:42:00Z">
        <w:r w:rsidR="008C69E8" w:rsidRPr="005F27FE">
          <w:rPr>
            <w:lang w:val="en-US"/>
            <w:rPrChange w:id="40697" w:author="Oscar Herman Kise" w:date="2017-11-30T20:54:00Z">
              <w:rPr>
                <w:lang w:val="en-GB"/>
              </w:rPr>
            </w:rPrChange>
          </w:rPr>
          <w:t xml:space="preserve"> about </w:t>
        </w:r>
      </w:ins>
      <w:ins w:id="40698" w:author="Ole-Martin Hanstveit" w:date="2017-11-29T16:43:00Z">
        <w:r w:rsidR="008C69E8" w:rsidRPr="005F27FE">
          <w:rPr>
            <w:lang w:val="en-US"/>
            <w:rPrChange w:id="40699" w:author="Oscar Herman Kise" w:date="2017-11-30T20:54:00Z">
              <w:rPr>
                <w:lang w:val="en-GB"/>
              </w:rPr>
            </w:rPrChange>
          </w:rPr>
          <w:t xml:space="preserve">the </w:t>
        </w:r>
        <w:r w:rsidR="008C69E8" w:rsidRPr="005F27FE">
          <w:rPr>
            <w:i/>
            <w:lang w:val="en-US"/>
            <w:rPrChange w:id="40700" w:author="Oscar Herman Kise" w:date="2017-11-30T20:54:00Z">
              <w:rPr>
                <w:i/>
                <w:lang w:val="en-GB"/>
              </w:rPr>
            </w:rPrChange>
          </w:rPr>
          <w:t>WebCamHandler</w:t>
        </w:r>
        <w:r w:rsidR="008C69E8" w:rsidRPr="005F27FE">
          <w:rPr>
            <w:lang w:val="en-US"/>
            <w:rPrChange w:id="40701" w:author="Oscar Herman Kise" w:date="2017-11-30T20:54:00Z">
              <w:rPr>
                <w:lang w:val="en-GB"/>
              </w:rPr>
            </w:rPrChange>
          </w:rPr>
          <w:t xml:space="preserve">, a test for loop-time to the </w:t>
        </w:r>
        <w:r w:rsidR="008C69E8" w:rsidRPr="005F27FE">
          <w:rPr>
            <w:i/>
            <w:lang w:val="en-US"/>
            <w:rPrChange w:id="40702" w:author="Oscar Herman Kise" w:date="2017-11-30T20:54:00Z">
              <w:rPr>
                <w:i/>
                <w:lang w:val="en-GB"/>
              </w:rPr>
            </w:rPrChange>
          </w:rPr>
          <w:t xml:space="preserve">ImageProcessor’s </w:t>
        </w:r>
        <w:r w:rsidR="008C69E8" w:rsidRPr="005F27FE">
          <w:rPr>
            <w:lang w:val="en-US"/>
            <w:rPrChange w:id="40703" w:author="Oscar Herman Kise" w:date="2017-11-30T20:54:00Z">
              <w:rPr/>
            </w:rPrChange>
          </w:rPr>
          <w:t>m</w:t>
        </w:r>
        <w:r w:rsidR="008C69E8" w:rsidRPr="005F27FE">
          <w:rPr>
            <w:lang w:val="en-US"/>
            <w:rPrChange w:id="40704" w:author="Oscar Herman Kise" w:date="2017-11-30T20:54:00Z">
              <w:rPr>
                <w:lang w:val="en-GB"/>
              </w:rPr>
            </w:rPrChange>
          </w:rPr>
          <w:t xml:space="preserve">ethod </w:t>
        </w:r>
      </w:ins>
      <w:ins w:id="40705" w:author="Oscar Herman Kise" w:date="2017-11-30T17:08:00Z">
        <w:r w:rsidR="009E3F3C" w:rsidRPr="005F27FE">
          <w:rPr>
            <w:lang w:val="en-US"/>
            <w:rPrChange w:id="40706" w:author="Oscar Herman Kise" w:date="2017-11-30T20:54:00Z">
              <w:rPr>
                <w:lang w:val="en-GB"/>
              </w:rPr>
            </w:rPrChange>
          </w:rPr>
          <w:t>“</w:t>
        </w:r>
        <w:r w:rsidR="007F0CFC" w:rsidRPr="005F27FE">
          <w:rPr>
            <w:i/>
            <w:lang w:val="en-US"/>
            <w:rPrChange w:id="40707" w:author="Oscar Herman Kise" w:date="2017-11-30T20:54:00Z">
              <w:rPr>
                <w:i/>
                <w:lang w:val="en-GB"/>
              </w:rPr>
            </w:rPrChange>
          </w:rPr>
          <w:t>r</w:t>
        </w:r>
      </w:ins>
      <w:ins w:id="40708" w:author="Ole-Martin Hanstveit" w:date="2017-11-29T16:43:00Z">
        <w:del w:id="40709" w:author="Oscar Herman Kise" w:date="2017-11-30T17:08:00Z">
          <w:r w:rsidR="008C69E8" w:rsidRPr="005F27FE" w:rsidDel="007F0CFC">
            <w:rPr>
              <w:i/>
              <w:lang w:val="en-US"/>
              <w:rPrChange w:id="40710" w:author="Oscar Herman Kise" w:date="2017-11-30T20:54:00Z">
                <w:rPr>
                  <w:i/>
                  <w:lang w:val="en-GB"/>
                </w:rPr>
              </w:rPrChange>
            </w:rPr>
            <w:delText>R</w:delText>
          </w:r>
        </w:del>
        <w:r w:rsidR="008C69E8" w:rsidRPr="005F27FE">
          <w:rPr>
            <w:i/>
            <w:lang w:val="en-US"/>
            <w:rPrChange w:id="40711" w:author="Oscar Herman Kise" w:date="2017-11-30T20:54:00Z">
              <w:rPr>
                <w:i/>
                <w:lang w:val="en-GB"/>
              </w:rPr>
            </w:rPrChange>
          </w:rPr>
          <w:t>un()</w:t>
        </w:r>
      </w:ins>
      <w:ins w:id="40712" w:author="Oscar Herman Kise" w:date="2017-11-30T17:08:00Z">
        <w:r w:rsidR="009E3F3C" w:rsidRPr="005F27FE">
          <w:rPr>
            <w:i/>
            <w:lang w:val="en-US"/>
            <w:rPrChange w:id="40713" w:author="Oscar Herman Kise" w:date="2017-11-30T20:54:00Z">
              <w:rPr>
                <w:i/>
                <w:lang w:val="en-GB"/>
              </w:rPr>
            </w:rPrChange>
          </w:rPr>
          <w:t>”</w:t>
        </w:r>
      </w:ins>
      <w:ins w:id="40714" w:author="Ole-Martin Hanstveit" w:date="2017-11-29T16:43:00Z">
        <w:r w:rsidR="008C69E8" w:rsidRPr="005F27FE">
          <w:rPr>
            <w:lang w:val="en-US"/>
            <w:rPrChange w:id="40715" w:author="Oscar Herman Kise" w:date="2017-11-30T20:54:00Z">
              <w:rPr>
                <w:lang w:val="en-GB"/>
              </w:rPr>
            </w:rPrChange>
          </w:rPr>
          <w:t xml:space="preserve"> </w:t>
        </w:r>
      </w:ins>
      <w:ins w:id="40716" w:author="Ole-Martin Hanstveit" w:date="2017-11-29T16:44:00Z">
        <w:r w:rsidR="008C69E8" w:rsidRPr="005F27FE">
          <w:rPr>
            <w:lang w:val="en-US"/>
            <w:rPrChange w:id="40717" w:author="Oscar Herman Kise" w:date="2017-11-30T20:54:00Z">
              <w:rPr>
                <w:lang w:val="en-GB"/>
              </w:rPr>
            </w:rPrChange>
          </w:rPr>
          <w:t xml:space="preserve">was also performed. This test showed a substantial improvement </w:t>
        </w:r>
      </w:ins>
      <w:ins w:id="40718" w:author="Ole-Martin Hanstveit" w:date="2017-11-29T16:45:00Z">
        <w:r w:rsidR="008C69E8" w:rsidRPr="005F27FE">
          <w:rPr>
            <w:lang w:val="en-US"/>
            <w:rPrChange w:id="40719" w:author="Oscar Herman Kise" w:date="2017-11-30T20:54:00Z">
              <w:rPr>
                <w:lang w:val="en-GB"/>
              </w:rPr>
            </w:rPrChange>
          </w:rPr>
          <w:t>of performance when the image resolution was reduced.</w:t>
        </w:r>
      </w:ins>
      <w:bookmarkStart w:id="40720" w:name="_Toc499631462"/>
      <w:bookmarkStart w:id="40721" w:name="_Toc499646526"/>
      <w:bookmarkStart w:id="40722" w:name="_Toc499654739"/>
      <w:bookmarkStart w:id="40723" w:name="_Toc499722816"/>
      <w:bookmarkStart w:id="40724" w:name="_Toc499733349"/>
      <w:bookmarkStart w:id="40725" w:name="_Toc499737858"/>
      <w:ins w:id="40726" w:author="Oscar Herman Kise" w:date="2017-11-30T17:15:00Z">
        <w:r w:rsidR="00036E2A" w:rsidRPr="005F27FE">
          <w:rPr>
            <w:lang w:val="en-US"/>
            <w:rPrChange w:id="40727" w:author="Oscar Herman Kise" w:date="2017-11-30T20:54:00Z">
              <w:rPr>
                <w:lang w:val="en-GB"/>
              </w:rPr>
            </w:rPrChange>
          </w:rPr>
          <w:t xml:space="preserve"> </w:t>
        </w:r>
      </w:ins>
    </w:p>
    <w:p w14:paraId="3733C844" w14:textId="008AABD9" w:rsidR="00F907FE" w:rsidRPr="005F27FE" w:rsidRDefault="00E465D8">
      <w:pPr>
        <w:pStyle w:val="Brdtekst"/>
        <w:jc w:val="both"/>
        <w:rPr>
          <w:ins w:id="40728" w:author="Oscar Herman Kise" w:date="2017-11-30T20:18:00Z"/>
          <w:lang w:val="en-US"/>
          <w:rPrChange w:id="40729" w:author="Oscar Herman Kise" w:date="2017-11-30T20:54:00Z">
            <w:rPr>
              <w:ins w:id="40730" w:author="Oscar Herman Kise" w:date="2017-11-30T20:18:00Z"/>
              <w:lang w:val="en-GB"/>
            </w:rPr>
          </w:rPrChange>
        </w:rPr>
        <w:pPrChange w:id="40731" w:author="Oscar Herman Kise" w:date="2017-11-30T10:39:00Z">
          <w:pPr>
            <w:pStyle w:val="Brdtekst"/>
          </w:pPr>
        </w:pPrChange>
      </w:pPr>
      <w:ins w:id="40732" w:author="Ole-Martin Hanstveit" w:date="2017-11-29T18:42:00Z">
        <w:r w:rsidRPr="005F27FE">
          <w:rPr>
            <w:lang w:val="en-US"/>
            <w:rPrChange w:id="40733" w:author="Oscar Herman Kise" w:date="2017-11-30T20:54:00Z">
              <w:rPr>
                <w:lang w:val="en-GB"/>
              </w:rPr>
            </w:rPrChange>
          </w:rPr>
          <w:t xml:space="preserve">A demonstration </w:t>
        </w:r>
        <w:r w:rsidR="00E62133" w:rsidRPr="005F27FE">
          <w:rPr>
            <w:lang w:val="en-US"/>
            <w:rPrChange w:id="40734" w:author="Oscar Herman Kise" w:date="2017-11-30T20:54:00Z">
              <w:rPr>
                <w:lang w:val="en-GB"/>
              </w:rPr>
            </w:rPrChange>
          </w:rPr>
          <w:t>of the image processing can be seen in</w:t>
        </w:r>
      </w:ins>
      <w:ins w:id="40735" w:author="Oscar Herman Kise" w:date="2017-11-30T17:35:00Z">
        <w:r w:rsidR="004E3008" w:rsidRPr="005F27FE">
          <w:rPr>
            <w:lang w:val="en-US"/>
            <w:rPrChange w:id="40736" w:author="Oscar Herman Kise" w:date="2017-11-30T20:54:00Z">
              <w:rPr>
                <w:lang w:val="en-GB"/>
              </w:rPr>
            </w:rPrChange>
          </w:rPr>
          <w:t xml:space="preserve"> </w:t>
        </w:r>
        <w:r w:rsidR="004E3008" w:rsidRPr="005F27FE">
          <w:rPr>
            <w:lang w:val="en-US"/>
            <w:rPrChange w:id="40737" w:author="Oscar Herman Kise" w:date="2017-11-30T20:54:00Z">
              <w:rPr>
                <w:lang w:val="en-GB"/>
              </w:rPr>
            </w:rPrChange>
          </w:rPr>
          <w:fldChar w:fldCharType="begin"/>
        </w:r>
        <w:r w:rsidR="004E3008" w:rsidRPr="005F27FE">
          <w:rPr>
            <w:lang w:val="en-US"/>
            <w:rPrChange w:id="40738" w:author="Oscar Herman Kise" w:date="2017-11-30T20:54:00Z">
              <w:rPr>
                <w:lang w:val="en-GB"/>
              </w:rPr>
            </w:rPrChange>
          </w:rPr>
          <w:instrText xml:space="preserve"> REF _Ref499829498 \r \h </w:instrText>
        </w:r>
      </w:ins>
      <w:r w:rsidR="004E3008" w:rsidRPr="005F27FE">
        <w:rPr>
          <w:lang w:val="en-US"/>
          <w:rPrChange w:id="40739" w:author="Oscar Herman Kise" w:date="2017-11-30T20:54:00Z">
            <w:rPr>
              <w:lang w:val="en-GB"/>
            </w:rPr>
          </w:rPrChange>
        </w:rPr>
      </w:r>
      <w:r w:rsidR="004E3008" w:rsidRPr="005F27FE">
        <w:rPr>
          <w:lang w:val="en-US"/>
          <w:rPrChange w:id="40740" w:author="Oscar Herman Kise" w:date="2017-11-30T20:54:00Z">
            <w:rPr>
              <w:lang w:val="en-GB"/>
            </w:rPr>
          </w:rPrChange>
        </w:rPr>
        <w:fldChar w:fldCharType="separate"/>
      </w:r>
      <w:ins w:id="40741" w:author="Oscar Herman Kise" w:date="2017-11-30T22:19:00Z">
        <w:r w:rsidR="00710D49">
          <w:rPr>
            <w:lang w:val="en-US"/>
          </w:rPr>
          <w:t>4.5.1</w:t>
        </w:r>
      </w:ins>
      <w:ins w:id="40742" w:author="Oscar Herman Kise" w:date="2017-11-30T17:35:00Z">
        <w:r w:rsidR="004E3008" w:rsidRPr="005F27FE">
          <w:rPr>
            <w:lang w:val="en-US"/>
            <w:rPrChange w:id="40743" w:author="Oscar Herman Kise" w:date="2017-11-30T20:54:00Z">
              <w:rPr>
                <w:lang w:val="en-GB"/>
              </w:rPr>
            </w:rPrChange>
          </w:rPr>
          <w:fldChar w:fldCharType="end"/>
        </w:r>
      </w:ins>
      <w:ins w:id="40744" w:author="Ole-Martin Hanstveit" w:date="2017-11-29T18:42:00Z">
        <w:del w:id="40745" w:author="Oscar Herman Kise" w:date="2017-11-30T17:18:00Z">
          <w:r w:rsidR="00E62133" w:rsidRPr="005F27FE">
            <w:rPr>
              <w:lang w:val="en-US"/>
              <w:rPrChange w:id="40746" w:author="Oscar Herman Kise" w:date="2017-11-30T20:54:00Z">
                <w:rPr>
                  <w:lang w:val="en-GB"/>
                </w:rPr>
              </w:rPrChange>
            </w:rPr>
            <w:delText xml:space="preserve"> </w:delText>
          </w:r>
          <w:r w:rsidR="00E62133" w:rsidRPr="005F27FE">
            <w:rPr>
              <w:lang w:val="en-US"/>
              <w:rPrChange w:id="40747" w:author="Oscar Herman Kise" w:date="2017-11-30T20:54:00Z">
                <w:rPr>
                  <w:lang w:val="en-GB"/>
                </w:rPr>
              </w:rPrChange>
            </w:rPr>
            <w:fldChar w:fldCharType="begin"/>
          </w:r>
          <w:r w:rsidR="00E62133" w:rsidRPr="005F27FE">
            <w:rPr>
              <w:lang w:val="en-US"/>
              <w:rPrChange w:id="40748" w:author="Oscar Herman Kise" w:date="2017-11-30T20:54:00Z">
                <w:rPr>
                  <w:lang w:val="en-GB"/>
                </w:rPr>
              </w:rPrChange>
            </w:rPr>
            <w:delInstrText xml:space="preserve"> PAGEREF _Ref499744297 \h </w:delInstrText>
          </w:r>
        </w:del>
      </w:ins>
      <w:del w:id="40749" w:author="Oscar Herman Kise" w:date="2017-11-30T17:18:00Z">
        <w:r w:rsidR="00E62133" w:rsidRPr="005F27FE">
          <w:rPr>
            <w:lang w:val="en-US"/>
            <w:rPrChange w:id="40750" w:author="Oscar Herman Kise" w:date="2017-11-30T20:54:00Z">
              <w:rPr>
                <w:lang w:val="en-GB"/>
              </w:rPr>
            </w:rPrChange>
          </w:rPr>
        </w:r>
        <w:r w:rsidR="00E62133" w:rsidRPr="005F27FE">
          <w:rPr>
            <w:lang w:val="en-US"/>
            <w:rPrChange w:id="40751" w:author="Oscar Herman Kise" w:date="2017-11-30T20:54:00Z">
              <w:rPr>
                <w:lang w:val="en-GB"/>
              </w:rPr>
            </w:rPrChange>
          </w:rPr>
          <w:fldChar w:fldCharType="separate"/>
        </w:r>
      </w:del>
      <w:ins w:id="40752" w:author="Morten Lerstad Solli" w:date="2017-11-29T22:38:00Z">
        <w:del w:id="40753" w:author="Oscar Herman Kise" w:date="2017-11-30T17:18:00Z">
          <w:r w:rsidR="00500279" w:rsidRPr="005F27FE">
            <w:rPr>
              <w:noProof/>
              <w:lang w:val="en-US"/>
              <w:rPrChange w:id="40754" w:author="Oscar Herman Kise" w:date="2017-11-30T20:54:00Z">
                <w:rPr>
                  <w:noProof/>
                  <w:lang w:val="en-GB"/>
                </w:rPr>
              </w:rPrChange>
            </w:rPr>
            <w:delText>32</w:delText>
          </w:r>
        </w:del>
      </w:ins>
      <w:del w:id="40755" w:author="Oscar Herman Kise" w:date="2017-11-30T17:18:00Z">
        <w:r w:rsidR="00A234FE" w:rsidRPr="005F27FE" w:rsidDel="00500279">
          <w:rPr>
            <w:noProof/>
            <w:lang w:val="en-US"/>
            <w:rPrChange w:id="40756" w:author="Oscar Herman Kise" w:date="2017-11-30T20:54:00Z">
              <w:rPr>
                <w:noProof/>
                <w:lang w:val="en-GB"/>
              </w:rPr>
            </w:rPrChange>
          </w:rPr>
          <w:delText>26</w:delText>
        </w:r>
      </w:del>
      <w:ins w:id="40757" w:author="Ole-Martin Hanstveit" w:date="2017-11-29T18:42:00Z">
        <w:del w:id="40758" w:author="Oscar Herman Kise" w:date="2017-11-30T17:18:00Z">
          <w:r w:rsidR="00E62133" w:rsidRPr="005F27FE">
            <w:rPr>
              <w:lang w:val="en-US"/>
              <w:rPrChange w:id="40759" w:author="Oscar Herman Kise" w:date="2017-11-30T20:54:00Z">
                <w:rPr>
                  <w:lang w:val="en-GB"/>
                </w:rPr>
              </w:rPrChange>
            </w:rPr>
            <w:fldChar w:fldCharType="end"/>
          </w:r>
        </w:del>
      </w:ins>
      <w:ins w:id="40760" w:author="Ole-Martin Hanstveit" w:date="2017-11-29T18:44:00Z">
        <w:r w:rsidR="00E62133" w:rsidRPr="005F27FE">
          <w:rPr>
            <w:lang w:val="en-US"/>
            <w:rPrChange w:id="40761" w:author="Oscar Herman Kise" w:date="2017-11-30T20:54:00Z">
              <w:rPr>
                <w:lang w:val="en-GB"/>
              </w:rPr>
            </w:rPrChange>
          </w:rPr>
          <w:t>,</w:t>
        </w:r>
      </w:ins>
      <w:ins w:id="40762" w:author="Oscar Herman Kise" w:date="2017-11-30T20:17:00Z">
        <w:r w:rsidR="0095328D" w:rsidRPr="005F27FE">
          <w:rPr>
            <w:lang w:val="en-US"/>
            <w:rPrChange w:id="40763" w:author="Oscar Herman Kise" w:date="2017-11-30T20:54:00Z">
              <w:rPr>
                <w:lang w:val="en-GB"/>
              </w:rPr>
            </w:rPrChange>
          </w:rPr>
          <w:t xml:space="preserve"> </w:t>
        </w:r>
        <w:r w:rsidR="0095328D" w:rsidRPr="005F27FE">
          <w:rPr>
            <w:lang w:val="en-US"/>
            <w:rPrChange w:id="40764" w:author="Oscar Herman Kise" w:date="2017-11-30T20:54:00Z">
              <w:rPr>
                <w:lang w:val="en-GB"/>
              </w:rPr>
            </w:rPrChange>
          </w:rPr>
          <w:fldChar w:fldCharType="begin"/>
        </w:r>
        <w:r w:rsidR="0095328D" w:rsidRPr="005F27FE">
          <w:rPr>
            <w:lang w:val="en-US"/>
            <w:rPrChange w:id="40765" w:author="Oscar Herman Kise" w:date="2017-11-30T20:54:00Z">
              <w:rPr>
                <w:lang w:val="en-GB"/>
              </w:rPr>
            </w:rPrChange>
          </w:rPr>
          <w:instrText xml:space="preserve"> REF _Ref499835292 \h </w:instrText>
        </w:r>
      </w:ins>
      <w:r w:rsidR="0095328D" w:rsidRPr="005F27FE">
        <w:rPr>
          <w:lang w:val="en-US"/>
          <w:rPrChange w:id="40766" w:author="Oscar Herman Kise" w:date="2017-11-30T20:54:00Z">
            <w:rPr>
              <w:lang w:val="en-GB"/>
            </w:rPr>
          </w:rPrChange>
        </w:rPr>
      </w:r>
      <w:r w:rsidR="0095328D" w:rsidRPr="005F27FE">
        <w:rPr>
          <w:lang w:val="en-US"/>
          <w:rPrChange w:id="40767" w:author="Oscar Herman Kise" w:date="2017-11-30T20:54:00Z">
            <w:rPr>
              <w:lang w:val="en-GB"/>
            </w:rPr>
          </w:rPrChange>
        </w:rPr>
        <w:fldChar w:fldCharType="separate"/>
      </w:r>
      <w:ins w:id="40768" w:author="Oscar Herman Kise" w:date="2017-11-30T22:19:00Z">
        <w:r w:rsidR="00710D49" w:rsidRPr="00054C39">
          <w:rPr>
            <w:lang w:val="en-US"/>
          </w:rPr>
          <w:t xml:space="preserve">Figure </w:t>
        </w:r>
        <w:r w:rsidR="00710D49">
          <w:rPr>
            <w:noProof/>
            <w:lang w:val="en-US"/>
          </w:rPr>
          <w:t>30</w:t>
        </w:r>
      </w:ins>
      <w:ins w:id="40769" w:author="Oscar Herman Kise" w:date="2017-11-30T20:17:00Z">
        <w:r w:rsidR="0095328D" w:rsidRPr="005F27FE">
          <w:rPr>
            <w:lang w:val="en-US"/>
            <w:rPrChange w:id="40770" w:author="Oscar Herman Kise" w:date="2017-11-30T20:54:00Z">
              <w:rPr>
                <w:lang w:val="en-GB"/>
              </w:rPr>
            </w:rPrChange>
          </w:rPr>
          <w:fldChar w:fldCharType="end"/>
        </w:r>
      </w:ins>
      <w:ins w:id="40771" w:author="Oscar Herman Kise" w:date="2017-11-30T20:18:00Z">
        <w:r w:rsidR="00F907FE" w:rsidRPr="005F27FE">
          <w:rPr>
            <w:lang w:val="en-US"/>
            <w:rPrChange w:id="40772" w:author="Oscar Herman Kise" w:date="2017-11-30T20:54:00Z">
              <w:rPr>
                <w:lang w:val="en-GB"/>
              </w:rPr>
            </w:rPrChange>
          </w:rPr>
          <w:t>.</w:t>
        </w:r>
      </w:ins>
    </w:p>
    <w:p w14:paraId="07367AD7" w14:textId="32851999" w:rsidR="00E465D8" w:rsidRPr="008C69E8" w:rsidRDefault="00E62133">
      <w:pPr>
        <w:pStyle w:val="Brdtekst"/>
        <w:jc w:val="both"/>
        <w:rPr>
          <w:ins w:id="40773" w:author="Ole-Martin Hanstveit" w:date="2017-11-27T15:20:00Z"/>
          <w:lang w:val="en-GB"/>
          <w:rPrChange w:id="40774" w:author="Ole-Martin Hanstveit" w:date="2017-11-29T16:43:00Z">
            <w:rPr>
              <w:ins w:id="40775" w:author="Ole-Martin Hanstveit" w:date="2017-11-27T15:20:00Z"/>
              <w:lang w:val="en-US"/>
            </w:rPr>
          </w:rPrChange>
        </w:rPr>
        <w:pPrChange w:id="40776" w:author="Oscar Herman Kise" w:date="2017-11-30T10:39:00Z">
          <w:pPr>
            <w:pStyle w:val="Brdtekst"/>
          </w:pPr>
        </w:pPrChange>
      </w:pPr>
      <w:ins w:id="40777" w:author="Ole-Martin Hanstveit" w:date="2017-11-29T18:44:00Z">
        <w:del w:id="40778" w:author="Oscar Herman Kise" w:date="2017-11-30T20:18:00Z">
          <w:r w:rsidDel="00F907FE">
            <w:rPr>
              <w:lang w:val="en-GB"/>
            </w:rPr>
            <w:delText xml:space="preserve"> </w:delText>
          </w:r>
        </w:del>
      </w:ins>
      <w:ins w:id="40779" w:author="Ole-Martin Hanstveit" w:date="2017-11-29T18:45:00Z">
        <w:del w:id="40780" w:author="Oscar Herman Kise" w:date="2017-11-30T20:17:00Z">
          <w:r w:rsidDel="00F907FE">
            <w:rPr>
              <w:lang w:val="en-GB"/>
            </w:rPr>
            <w:fldChar w:fldCharType="begin"/>
          </w:r>
          <w:r w:rsidDel="00F907FE">
            <w:rPr>
              <w:lang w:val="en-GB"/>
            </w:rPr>
            <w:delInstrText xml:space="preserve"> REF _Ref499744436 \h </w:delInstrText>
          </w:r>
        </w:del>
      </w:ins>
      <w:del w:id="40781" w:author="Oscar Herman Kise" w:date="2017-11-30T20:17:00Z">
        <w:r w:rsidR="00D75C46" w:rsidDel="00F907FE">
          <w:rPr>
            <w:lang w:val="en-GB"/>
          </w:rPr>
          <w:delInstrText xml:space="preserve"> \* MERGEFORMAT </w:delInstrText>
        </w:r>
        <w:r w:rsidDel="00F907FE">
          <w:rPr>
            <w:lang w:val="en-GB"/>
          </w:rPr>
        </w:r>
        <w:r w:rsidDel="00F907FE">
          <w:rPr>
            <w:lang w:val="en-GB"/>
          </w:rPr>
          <w:fldChar w:fldCharType="separate"/>
        </w:r>
      </w:del>
      <w:ins w:id="40782" w:author="Morten Lerstad Solli" w:date="2017-11-29T22:38:00Z">
        <w:del w:id="40783" w:author="Oscar Herman Kise" w:date="2017-11-30T20:17:00Z">
          <w:r w:rsidR="00500279" w:rsidRPr="00054C39" w:rsidDel="0095328D">
            <w:rPr>
              <w:lang w:val="en-US"/>
            </w:rPr>
            <w:delText xml:space="preserve">Figure </w:delText>
          </w:r>
          <w:r w:rsidR="00500279" w:rsidDel="0095328D">
            <w:rPr>
              <w:noProof/>
              <w:lang w:val="en-US"/>
            </w:rPr>
            <w:delText>29</w:delText>
          </w:r>
          <w:r w:rsidR="00500279" w:rsidRPr="00054C39" w:rsidDel="00F907FE">
            <w:rPr>
              <w:lang w:val="en-US"/>
            </w:rPr>
            <w:delText>: Picture from live vi</w:delText>
          </w:r>
          <w:r w:rsidR="00500279" w:rsidRPr="005A3108" w:rsidDel="00F907FE">
            <w:rPr>
              <w:lang w:val="en-US"/>
            </w:rPr>
            <w:delText>deo. Settings panel on top, detected objects to the left and shapes detected to the right.</w:delText>
          </w:r>
        </w:del>
      </w:ins>
      <w:del w:id="40784" w:author="Oscar Herman Kise" w:date="2017-11-30T20:17:00Z">
        <w:r w:rsidR="00994271" w:rsidDel="00F907FE">
          <w:rPr>
            <w:noProof/>
            <w:lang w:val="en-US"/>
          </w:rPr>
          <w:delText>29</w:delText>
        </w:r>
      </w:del>
      <w:ins w:id="40785" w:author="Ole-Martin Hanstveit" w:date="2017-11-29T18:45:00Z">
        <w:del w:id="40786" w:author="Oscar Herman Kise" w:date="2017-11-30T20:17:00Z">
          <w:r w:rsidDel="00F907FE">
            <w:rPr>
              <w:lang w:val="en-GB"/>
            </w:rPr>
            <w:fldChar w:fldCharType="end"/>
          </w:r>
          <w:r w:rsidDel="00F907FE">
            <w:rPr>
              <w:lang w:val="en-GB"/>
            </w:rPr>
            <w:delText>.</w:delText>
          </w:r>
        </w:del>
      </w:ins>
    </w:p>
    <w:p w14:paraId="442F8974" w14:textId="77777777" w:rsidR="005F4DB1" w:rsidRPr="00B7686C" w:rsidRDefault="00CB1881">
      <w:pPr>
        <w:pStyle w:val="Overskrift3"/>
        <w:jc w:val="both"/>
        <w:rPr>
          <w:ins w:id="40787" w:author="Morten Lerstad Solli" w:date="2017-11-27T17:46:00Z"/>
          <w:lang w:val="en-US"/>
          <w:rPrChange w:id="40788" w:author="Morten Lerstad Solli" w:date="2017-11-29T12:21:00Z">
            <w:rPr>
              <w:ins w:id="40789" w:author="Morten Lerstad Solli" w:date="2017-11-27T17:46:00Z"/>
            </w:rPr>
          </w:rPrChange>
        </w:rPr>
        <w:pPrChange w:id="40790" w:author="Oscar Herman Kise" w:date="2017-11-29T16:09:00Z">
          <w:pPr>
            <w:pStyle w:val="Overskrift3"/>
          </w:pPr>
        </w:pPrChange>
      </w:pPr>
      <w:bookmarkStart w:id="40791" w:name="_Toc499750774"/>
      <w:bookmarkStart w:id="40792" w:name="_Toc499754130"/>
      <w:bookmarkStart w:id="40793" w:name="_Toc499757915"/>
      <w:bookmarkStart w:id="40794" w:name="_Toc499757603"/>
      <w:bookmarkStart w:id="40795" w:name="_Toc499806202"/>
      <w:bookmarkStart w:id="40796" w:name="_Toc499829186"/>
      <w:bookmarkStart w:id="40797" w:name="_Toc499830152"/>
      <w:bookmarkStart w:id="40798" w:name="_Toc499835826"/>
      <w:bookmarkStart w:id="40799" w:name="_Toc499843444"/>
      <w:ins w:id="40800" w:author="Ole-Martin Hanstveit" w:date="2017-11-27T15:21:00Z">
        <w:r w:rsidRPr="00B7686C">
          <w:rPr>
            <w:lang w:val="en-US"/>
            <w:rPrChange w:id="40801" w:author="Morten Lerstad Solli" w:date="2017-11-29T12:21:00Z">
              <w:rPr/>
            </w:rPrChange>
          </w:rPr>
          <w:t>SensorHandler</w:t>
        </w:r>
      </w:ins>
      <w:bookmarkEnd w:id="40603"/>
      <w:bookmarkEnd w:id="40604"/>
      <w:bookmarkEnd w:id="40605"/>
      <w:bookmarkEnd w:id="40606"/>
      <w:bookmarkEnd w:id="40720"/>
      <w:bookmarkEnd w:id="40721"/>
      <w:bookmarkEnd w:id="40722"/>
      <w:bookmarkEnd w:id="40723"/>
      <w:bookmarkEnd w:id="40724"/>
      <w:bookmarkEnd w:id="40725"/>
      <w:bookmarkEnd w:id="40791"/>
      <w:bookmarkEnd w:id="40792"/>
      <w:bookmarkEnd w:id="40793"/>
      <w:bookmarkEnd w:id="40794"/>
      <w:bookmarkEnd w:id="40795"/>
      <w:bookmarkEnd w:id="40796"/>
      <w:bookmarkEnd w:id="40797"/>
      <w:bookmarkEnd w:id="40798"/>
      <w:bookmarkEnd w:id="40799"/>
    </w:p>
    <w:p w14:paraId="13BC689F" w14:textId="5C2E90A0" w:rsidR="00C8375D" w:rsidRPr="00B7686C" w:rsidRDefault="00C33F58">
      <w:pPr>
        <w:pStyle w:val="Brdtekst"/>
        <w:jc w:val="both"/>
        <w:rPr>
          <w:ins w:id="40802" w:author="Morten Lerstad Solli" w:date="2017-11-27T17:51:00Z"/>
          <w:lang w:val="en-US"/>
        </w:rPr>
        <w:pPrChange w:id="40803" w:author="Oscar Herman Kise" w:date="2017-11-29T16:09:00Z">
          <w:pPr>
            <w:pStyle w:val="Brdtekst"/>
          </w:pPr>
        </w:pPrChange>
      </w:pPr>
      <w:bookmarkStart w:id="40804" w:name="_Toc499567498"/>
      <w:bookmarkStart w:id="40805" w:name="_Toc499568164"/>
      <w:ins w:id="40806" w:author="Morten Lerstad Solli" w:date="2017-11-29T19:54:00Z">
        <w:r>
          <w:rPr>
            <w:lang w:val="en-US"/>
          </w:rPr>
          <w:t xml:space="preserve">The </w:t>
        </w:r>
        <w:r>
          <w:rPr>
            <w:i/>
            <w:lang w:val="en-US"/>
          </w:rPr>
          <w:t>SensorHandler</w:t>
        </w:r>
        <w:r>
          <w:rPr>
            <w:lang w:val="en-US"/>
          </w:rPr>
          <w:t xml:space="preserve"> was never implemented in the final code and </w:t>
        </w:r>
        <w:r w:rsidR="00390834">
          <w:rPr>
            <w:lang w:val="en-US"/>
          </w:rPr>
          <w:t xml:space="preserve">therefore not optimized towards </w:t>
        </w:r>
      </w:ins>
      <w:ins w:id="40807" w:author="Morten Lerstad Solli" w:date="2017-11-29T19:55:00Z">
        <w:r w:rsidR="00390834">
          <w:rPr>
            <w:lang w:val="en-US"/>
          </w:rPr>
          <w:t xml:space="preserve">the </w:t>
        </w:r>
        <w:r w:rsidR="00390834">
          <w:rPr>
            <w:i/>
            <w:lang w:val="en-US"/>
          </w:rPr>
          <w:t xml:space="preserve">MovmentHandler </w:t>
        </w:r>
        <w:r w:rsidR="00390834">
          <w:rPr>
            <w:lang w:val="en-US"/>
          </w:rPr>
          <w:t xml:space="preserve">and </w:t>
        </w:r>
        <w:r w:rsidR="00390834">
          <w:rPr>
            <w:i/>
            <w:lang w:val="en-US"/>
          </w:rPr>
          <w:t>InputHandler.</w:t>
        </w:r>
      </w:ins>
      <w:ins w:id="40808" w:author="Morten Lerstad Solli" w:date="2017-11-29T19:56:00Z">
        <w:r w:rsidR="000D539C">
          <w:rPr>
            <w:lang w:val="en-US"/>
          </w:rPr>
          <w:t xml:space="preserve"> </w:t>
        </w:r>
      </w:ins>
    </w:p>
    <w:p w14:paraId="618A0CA6" w14:textId="77777777" w:rsidR="009E5870" w:rsidRPr="00B7686C" w:rsidRDefault="009E5870">
      <w:pPr>
        <w:pStyle w:val="Brdtekst"/>
        <w:jc w:val="both"/>
        <w:rPr>
          <w:ins w:id="40809" w:author="Ole-Martin Hanstveit" w:date="2017-11-27T15:21:00Z"/>
          <w:lang w:val="en-US"/>
          <w:rPrChange w:id="40810" w:author="Morten Lerstad Solli" w:date="2017-11-29T12:21:00Z">
            <w:rPr>
              <w:ins w:id="40811" w:author="Ole-Martin Hanstveit" w:date="2017-11-27T15:21:00Z"/>
            </w:rPr>
          </w:rPrChange>
        </w:rPr>
        <w:pPrChange w:id="40812" w:author="Oscar Herman Kise" w:date="2017-11-29T16:09:00Z">
          <w:pPr>
            <w:pStyle w:val="Overskrift3"/>
          </w:pPr>
        </w:pPrChange>
      </w:pPr>
    </w:p>
    <w:p w14:paraId="2D9D4D05" w14:textId="563A226D" w:rsidR="005F4DB1" w:rsidRPr="00B7686C" w:rsidRDefault="00CB1881">
      <w:pPr>
        <w:pStyle w:val="Overskrift3"/>
        <w:jc w:val="both"/>
        <w:rPr>
          <w:ins w:id="40813" w:author="Morten Lerstad Solli" w:date="2017-11-27T17:46:00Z"/>
          <w:lang w:val="en-US"/>
        </w:rPr>
        <w:pPrChange w:id="40814" w:author="Oscar Herman Kise" w:date="2017-11-29T16:09:00Z">
          <w:pPr>
            <w:pStyle w:val="Overskrift3"/>
          </w:pPr>
        </w:pPrChange>
      </w:pPr>
      <w:bookmarkStart w:id="40815" w:name="_Toc499584536"/>
      <w:bookmarkStart w:id="40816" w:name="_Toc499584870"/>
      <w:bookmarkStart w:id="40817" w:name="_Toc499631463"/>
      <w:bookmarkStart w:id="40818" w:name="_Toc499646527"/>
      <w:bookmarkStart w:id="40819" w:name="_Toc499654740"/>
      <w:bookmarkStart w:id="40820" w:name="_Toc499722817"/>
      <w:bookmarkStart w:id="40821" w:name="_Toc499733350"/>
      <w:bookmarkStart w:id="40822" w:name="_Toc499737859"/>
      <w:bookmarkStart w:id="40823" w:name="_Toc499750775"/>
      <w:bookmarkStart w:id="40824" w:name="_Toc499754131"/>
      <w:bookmarkStart w:id="40825" w:name="_Toc499757916"/>
      <w:bookmarkStart w:id="40826" w:name="_Toc499757604"/>
      <w:bookmarkStart w:id="40827" w:name="_Toc499806203"/>
      <w:bookmarkStart w:id="40828" w:name="_Toc499829187"/>
      <w:bookmarkStart w:id="40829" w:name="_Toc499830153"/>
      <w:bookmarkStart w:id="40830" w:name="_Toc499835827"/>
      <w:bookmarkStart w:id="40831" w:name="_Toc499843445"/>
      <w:ins w:id="40832" w:author="Ole-Martin Hanstveit" w:date="2017-11-27T15:21:00Z">
        <w:r w:rsidRPr="00B7686C">
          <w:rPr>
            <w:lang w:val="en-US"/>
          </w:rPr>
          <w:lastRenderedPageBreak/>
          <w:t>Arduino</w:t>
        </w:r>
      </w:ins>
      <w:bookmarkEnd w:id="40804"/>
      <w:bookmarkEnd w:id="40805"/>
      <w:bookmarkEnd w:id="40815"/>
      <w:bookmarkEnd w:id="40816"/>
      <w:bookmarkEnd w:id="40817"/>
      <w:bookmarkEnd w:id="40818"/>
      <w:bookmarkEnd w:id="40819"/>
      <w:bookmarkEnd w:id="40820"/>
      <w:bookmarkEnd w:id="40821"/>
      <w:bookmarkEnd w:id="40822"/>
      <w:bookmarkEnd w:id="40823"/>
      <w:bookmarkEnd w:id="40824"/>
      <w:bookmarkEnd w:id="40825"/>
      <w:bookmarkEnd w:id="40826"/>
      <w:bookmarkEnd w:id="40827"/>
      <w:bookmarkEnd w:id="40828"/>
      <w:bookmarkEnd w:id="40829"/>
      <w:bookmarkEnd w:id="40830"/>
      <w:bookmarkEnd w:id="40831"/>
    </w:p>
    <w:p w14:paraId="059F71F7" w14:textId="7BAE0B53" w:rsidR="00573F13" w:rsidRPr="00B7686C" w:rsidRDefault="00B338CB">
      <w:pPr>
        <w:pStyle w:val="Brdtekst"/>
        <w:jc w:val="both"/>
        <w:rPr>
          <w:ins w:id="40833" w:author="Morten Lerstad Solli" w:date="2017-11-27T17:46:00Z"/>
          <w:lang w:val="en-US"/>
          <w:rPrChange w:id="40834" w:author="Morten Lerstad Solli" w:date="2017-11-29T12:21:00Z">
            <w:rPr>
              <w:ins w:id="40835" w:author="Morten Lerstad Solli" w:date="2017-11-27T17:46:00Z"/>
              <w:color w:val="FF0000"/>
              <w:lang w:val="en-US"/>
            </w:rPr>
          </w:rPrChange>
        </w:rPr>
        <w:pPrChange w:id="40836" w:author="Oscar Herman Kise" w:date="2017-11-29T16:09:00Z">
          <w:pPr>
            <w:pStyle w:val="Brdtekst"/>
          </w:pPr>
        </w:pPrChange>
      </w:pPr>
      <w:bookmarkStart w:id="40837" w:name="_Toc499567499"/>
      <w:bookmarkStart w:id="40838" w:name="_Toc499568165"/>
      <w:ins w:id="40839" w:author="Morten Lerstad Solli" w:date="2017-11-27T17:47:00Z">
        <w:r w:rsidRPr="00B7686C">
          <w:rPr>
            <w:lang w:val="en-US"/>
          </w:rPr>
          <w:t xml:space="preserve">The Arduino </w:t>
        </w:r>
      </w:ins>
      <w:ins w:id="40840" w:author="Morten Lerstad Solli" w:date="2017-11-29T19:57:00Z">
        <w:r w:rsidR="00850BA1">
          <w:rPr>
            <w:lang w:val="en-US"/>
          </w:rPr>
          <w:t>have code for read</w:t>
        </w:r>
        <w:r w:rsidR="0058619B">
          <w:rPr>
            <w:lang w:val="en-US"/>
          </w:rPr>
          <w:t xml:space="preserve">ing sensor data and sending it as it was supposed to. </w:t>
        </w:r>
      </w:ins>
      <w:ins w:id="40841" w:author="Morten Lerstad Solli" w:date="2017-11-29T20:01:00Z">
        <w:r w:rsidR="00A20EBD">
          <w:rPr>
            <w:lang w:val="en-US"/>
          </w:rPr>
          <w:t>However,</w:t>
        </w:r>
      </w:ins>
      <w:ins w:id="40842" w:author="Morten Lerstad Solli" w:date="2017-11-29T19:57:00Z">
        <w:r w:rsidR="0058619B">
          <w:rPr>
            <w:lang w:val="en-US"/>
          </w:rPr>
          <w:t xml:space="preserve"> this code blocks </w:t>
        </w:r>
      </w:ins>
      <w:ins w:id="40843" w:author="Morten Lerstad Solli" w:date="2017-11-29T20:01:00Z">
        <w:r w:rsidR="00D577C7">
          <w:rPr>
            <w:lang w:val="en-US"/>
          </w:rPr>
          <w:t>are</w:t>
        </w:r>
      </w:ins>
      <w:ins w:id="40844" w:author="Morten Lerstad Solli" w:date="2017-11-29T19:57:00Z">
        <w:r w:rsidR="0058619B">
          <w:rPr>
            <w:lang w:val="en-US"/>
          </w:rPr>
          <w:t xml:space="preserve"> not part of the running </w:t>
        </w:r>
      </w:ins>
      <w:ins w:id="40845" w:author="Morten Lerstad Solli" w:date="2017-11-29T19:58:00Z">
        <w:r w:rsidR="0058619B">
          <w:rPr>
            <w:lang w:val="en-US"/>
          </w:rPr>
          <w:t>loop</w:t>
        </w:r>
      </w:ins>
      <w:ins w:id="40846" w:author="Morten Lerstad Solli" w:date="2017-11-29T19:59:00Z">
        <w:r w:rsidR="00917DCD">
          <w:rPr>
            <w:lang w:val="en-US"/>
          </w:rPr>
          <w:t xml:space="preserve"> because as the project was redefined it was no longer needed. The parts separating strings</w:t>
        </w:r>
        <w:r w:rsidR="00A20EBD">
          <w:rPr>
            <w:lang w:val="en-US"/>
          </w:rPr>
          <w:t xml:space="preserve">, the switch </w:t>
        </w:r>
      </w:ins>
      <w:ins w:id="40847" w:author="Morten Lerstad Solli" w:date="2017-11-29T20:00:00Z">
        <w:r w:rsidR="00A20EBD">
          <w:rPr>
            <w:lang w:val="en-US"/>
          </w:rPr>
          <w:t>cases, and methods within the switch cases works perfectly.</w:t>
        </w:r>
      </w:ins>
      <w:ins w:id="40848" w:author="Morten Lerstad Solli" w:date="2017-11-29T20:01:00Z">
        <w:r w:rsidR="00D577C7">
          <w:rPr>
            <w:lang w:val="en-US"/>
          </w:rPr>
          <w:t xml:space="preserve"> Taking in variables as motor</w:t>
        </w:r>
      </w:ins>
      <w:ins w:id="40849" w:author="Morten Lerstad Solli" w:date="2017-11-29T20:02:00Z">
        <w:r w:rsidR="00006C8A">
          <w:rPr>
            <w:lang w:val="en-US"/>
          </w:rPr>
          <w:t xml:space="preserve"> </w:t>
        </w:r>
      </w:ins>
      <w:ins w:id="40850" w:author="Morten Lerstad Solli" w:date="2017-11-29T20:01:00Z">
        <w:r w:rsidR="00D577C7">
          <w:rPr>
            <w:lang w:val="en-US"/>
          </w:rPr>
          <w:t xml:space="preserve">speed instead </w:t>
        </w:r>
      </w:ins>
      <w:ins w:id="40851" w:author="Morten Lerstad Solli" w:date="2017-11-29T20:02:00Z">
        <w:r w:rsidR="00006C8A">
          <w:rPr>
            <w:lang w:val="en-US"/>
          </w:rPr>
          <w:t xml:space="preserve">of having fixed speed </w:t>
        </w:r>
        <w:r w:rsidR="00A32E38">
          <w:rPr>
            <w:lang w:val="en-US"/>
          </w:rPr>
          <w:t>made the program more flexible and easier to use</w:t>
        </w:r>
      </w:ins>
      <w:ins w:id="40852" w:author="Morten Lerstad Solli" w:date="2017-11-29T20:03:00Z">
        <w:r w:rsidR="00A32E38">
          <w:rPr>
            <w:lang w:val="en-US"/>
          </w:rPr>
          <w:t xml:space="preserve">. </w:t>
        </w:r>
      </w:ins>
      <w:ins w:id="40853" w:author="Oscar Herman Kise" w:date="2017-11-29T17:01:00Z">
        <w:del w:id="40854" w:author="Morten Lerstad Solli" w:date="2017-11-29T19:56:00Z">
          <w:r w:rsidR="00305687">
            <w:rPr>
              <w:lang w:val="en-US"/>
            </w:rPr>
            <w:delText xml:space="preserve">can receive commands serially from the Odroid without any conflict. The motors are </w:delText>
          </w:r>
        </w:del>
      </w:ins>
      <w:ins w:id="40855" w:author="Oscar Herman Kise" w:date="2017-11-29T17:02:00Z">
        <w:del w:id="40856" w:author="Morten Lerstad Solli" w:date="2017-11-29T19:56:00Z">
          <w:r w:rsidR="00305687">
            <w:rPr>
              <w:lang w:val="en-US"/>
            </w:rPr>
            <w:delText>cont</w:delText>
          </w:r>
        </w:del>
      </w:ins>
      <w:ins w:id="40857" w:author="Oscar Herman Kise" w:date="2017-11-29T17:03:00Z">
        <w:del w:id="40858" w:author="Morten Lerstad Solli" w:date="2017-11-29T19:56:00Z">
          <w:r w:rsidR="00305687">
            <w:rPr>
              <w:lang w:val="en-US"/>
            </w:rPr>
            <w:delText xml:space="preserve">rolled from the Arduino, based on these commands. </w:delText>
          </w:r>
        </w:del>
      </w:ins>
    </w:p>
    <w:p w14:paraId="2AA1713B" w14:textId="77777777" w:rsidR="00573F13" w:rsidRPr="005A3108" w:rsidRDefault="00573F13">
      <w:pPr>
        <w:pStyle w:val="Brdtekst"/>
        <w:jc w:val="both"/>
        <w:rPr>
          <w:ins w:id="40859" w:author="Ole-Martin Hanstveit" w:date="2017-11-27T15:21:00Z"/>
          <w:lang w:val="en-US"/>
        </w:rPr>
        <w:pPrChange w:id="40860" w:author="Oscar Herman Kise" w:date="2017-11-29T16:09:00Z">
          <w:pPr>
            <w:pStyle w:val="Overskrift3"/>
          </w:pPr>
        </w:pPrChange>
      </w:pPr>
    </w:p>
    <w:p w14:paraId="7013A026" w14:textId="77777777" w:rsidR="00CB1881" w:rsidRPr="00B7686C" w:rsidRDefault="00CB1881">
      <w:pPr>
        <w:pStyle w:val="Overskrift3"/>
        <w:jc w:val="both"/>
        <w:rPr>
          <w:ins w:id="40861" w:author="Ole-Martin Hanstveit" w:date="2017-11-27T15:21:00Z"/>
          <w:lang w:val="en-US"/>
        </w:rPr>
        <w:pPrChange w:id="40862" w:author="Oscar Herman Kise" w:date="2017-11-29T16:09:00Z">
          <w:pPr>
            <w:pStyle w:val="Overskrift3"/>
          </w:pPr>
        </w:pPrChange>
      </w:pPr>
      <w:bookmarkStart w:id="40863" w:name="_Toc499584537"/>
      <w:bookmarkStart w:id="40864" w:name="_Toc499584871"/>
      <w:bookmarkStart w:id="40865" w:name="_Toc499631464"/>
      <w:bookmarkStart w:id="40866" w:name="_Toc499646528"/>
      <w:bookmarkStart w:id="40867" w:name="_Toc499654741"/>
      <w:bookmarkStart w:id="40868" w:name="_Toc499722818"/>
      <w:bookmarkStart w:id="40869" w:name="_Toc499733351"/>
      <w:bookmarkStart w:id="40870" w:name="_Toc499737860"/>
      <w:bookmarkStart w:id="40871" w:name="_Toc499750776"/>
      <w:bookmarkStart w:id="40872" w:name="_Toc499754132"/>
      <w:bookmarkStart w:id="40873" w:name="_Toc499757917"/>
      <w:bookmarkStart w:id="40874" w:name="_Toc499757605"/>
      <w:bookmarkStart w:id="40875" w:name="_Toc499806204"/>
      <w:bookmarkStart w:id="40876" w:name="_Toc499829188"/>
      <w:bookmarkStart w:id="40877" w:name="_Toc499830154"/>
      <w:bookmarkStart w:id="40878" w:name="_Toc499835829"/>
      <w:bookmarkStart w:id="40879" w:name="_Toc499843446"/>
      <w:ins w:id="40880" w:author="Ole-Martin Hanstveit" w:date="2017-11-27T15:21:00Z">
        <w:r w:rsidRPr="00B7686C">
          <w:rPr>
            <w:lang w:val="en-US"/>
          </w:rPr>
          <w:t>External client</w:t>
        </w:r>
        <w:bookmarkEnd w:id="40837"/>
        <w:bookmarkEnd w:id="40838"/>
        <w:bookmarkEnd w:id="40863"/>
        <w:bookmarkEnd w:id="40864"/>
        <w:bookmarkEnd w:id="40865"/>
        <w:bookmarkEnd w:id="40866"/>
        <w:bookmarkEnd w:id="40867"/>
        <w:bookmarkEnd w:id="40868"/>
        <w:bookmarkEnd w:id="40869"/>
        <w:bookmarkEnd w:id="40870"/>
        <w:bookmarkEnd w:id="40871"/>
        <w:bookmarkEnd w:id="40872"/>
        <w:bookmarkEnd w:id="40873"/>
        <w:bookmarkEnd w:id="40874"/>
        <w:bookmarkEnd w:id="40875"/>
        <w:bookmarkEnd w:id="40876"/>
        <w:bookmarkEnd w:id="40877"/>
        <w:bookmarkEnd w:id="40878"/>
        <w:bookmarkEnd w:id="40879"/>
      </w:ins>
    </w:p>
    <w:p w14:paraId="0DA63CCF" w14:textId="0C2B4162" w:rsidR="00140C6A" w:rsidRDefault="005950F8">
      <w:pPr>
        <w:pStyle w:val="Brdtekst"/>
        <w:jc w:val="both"/>
        <w:rPr>
          <w:ins w:id="40881" w:author="Ole-Martin Hanstveit" w:date="2017-11-29T18:30:00Z"/>
          <w:lang w:val="en-US"/>
        </w:rPr>
      </w:pPr>
      <w:ins w:id="40882" w:author="Ole-Martin Hanstveit" w:date="2017-11-28T10:10:00Z">
        <w:r w:rsidRPr="00B7686C">
          <w:rPr>
            <w:lang w:val="en-US"/>
          </w:rPr>
          <w:t>To</w:t>
        </w:r>
      </w:ins>
      <w:ins w:id="40883" w:author="Ole-Martin Hanstveit" w:date="2017-11-28T10:09:00Z">
        <w:r w:rsidRPr="00B7686C">
          <w:rPr>
            <w:lang w:val="en-US"/>
          </w:rPr>
          <w:t xml:space="preserve"> control the car, an external</w:t>
        </w:r>
      </w:ins>
      <w:ins w:id="40884" w:author="Ole-Martin Hanstveit" w:date="2017-11-28T10:10:00Z">
        <w:r w:rsidRPr="00B7686C">
          <w:rPr>
            <w:lang w:val="en-US"/>
          </w:rPr>
          <w:t xml:space="preserve"> GUI application was successfully implemented. Th</w:t>
        </w:r>
      </w:ins>
      <w:ins w:id="40885" w:author="Ole-Martin Hanstveit" w:date="2017-11-28T10:11:00Z">
        <w:r w:rsidRPr="00B7686C">
          <w:rPr>
            <w:lang w:val="en-US"/>
          </w:rPr>
          <w:t xml:space="preserve">is client is fully operational for the current features it is designed to control. As mentioned in </w:t>
        </w:r>
      </w:ins>
      <w:ins w:id="40886" w:author="Ole-Martin Hanstveit" w:date="2017-11-28T10:14:00Z">
        <w:r w:rsidRPr="007F208B">
          <w:rPr>
            <w:lang w:val="en-US"/>
          </w:rPr>
          <w:fldChar w:fldCharType="begin"/>
        </w:r>
        <w:r w:rsidRPr="00B7686C">
          <w:rPr>
            <w:lang w:val="en-US"/>
          </w:rPr>
          <w:instrText xml:space="preserve"> REF _Ref499627403 \r \h </w:instrText>
        </w:r>
      </w:ins>
      <w:r w:rsidR="004C744C">
        <w:rPr>
          <w:lang w:val="en-US"/>
        </w:rPr>
        <w:instrText xml:space="preserve"> \* MERGEFORMAT </w:instrText>
      </w:r>
      <w:r w:rsidRPr="007F208B">
        <w:rPr>
          <w:lang w:val="en-US"/>
        </w:rPr>
      </w:r>
      <w:r w:rsidRPr="007F208B">
        <w:rPr>
          <w:lang w:val="en-US"/>
        </w:rPr>
        <w:fldChar w:fldCharType="separate"/>
      </w:r>
      <w:ins w:id="40887" w:author="Oscar Herman Kise" w:date="2017-11-30T22:19:00Z">
        <w:r w:rsidR="00710D49">
          <w:rPr>
            <w:lang w:val="en-US"/>
          </w:rPr>
          <w:t>4.5.7</w:t>
        </w:r>
      </w:ins>
      <w:ins w:id="40888" w:author="Ole-Martin Hanstveit" w:date="2017-11-28T10:14:00Z">
        <w:r w:rsidRPr="007F208B">
          <w:rPr>
            <w:lang w:val="en-US"/>
          </w:rPr>
          <w:fldChar w:fldCharType="end"/>
        </w:r>
        <w:r w:rsidRPr="00B7686C">
          <w:rPr>
            <w:lang w:val="en-US"/>
          </w:rPr>
          <w:t xml:space="preserve">, </w:t>
        </w:r>
      </w:ins>
      <w:ins w:id="40889" w:author="Ole-Martin Hanstveit" w:date="2017-11-28T10:15:00Z">
        <w:r w:rsidRPr="00B7686C">
          <w:rPr>
            <w:lang w:val="en-US"/>
          </w:rPr>
          <w:t xml:space="preserve">interactive components for </w:t>
        </w:r>
      </w:ins>
      <w:ins w:id="40890" w:author="Ole-Martin Hanstveit" w:date="2017-11-28T10:17:00Z">
        <w:r w:rsidRPr="00B7686C">
          <w:rPr>
            <w:lang w:val="en-US"/>
          </w:rPr>
          <w:t xml:space="preserve">some features implemented in the future is included. These components currently </w:t>
        </w:r>
      </w:ins>
      <w:ins w:id="40891" w:author="Ole-Martin Hanstveit" w:date="2017-11-28T13:50:00Z">
        <w:r w:rsidR="00DC00C8" w:rsidRPr="00B7686C">
          <w:rPr>
            <w:lang w:val="en-US"/>
          </w:rPr>
          <w:t>have</w:t>
        </w:r>
      </w:ins>
      <w:ins w:id="40892" w:author="Ole-Martin Hanstveit" w:date="2017-11-28T10:17:00Z">
        <w:r w:rsidRPr="00B7686C">
          <w:rPr>
            <w:lang w:val="en-US"/>
          </w:rPr>
          <w:t xml:space="preserve"> no effect besides visual.</w:t>
        </w:r>
      </w:ins>
      <w:ins w:id="40893" w:author="Ole-Martin Hanstveit" w:date="2017-11-29T18:28:00Z">
        <w:r w:rsidR="000E0CDC">
          <w:rPr>
            <w:lang w:val="en-US"/>
          </w:rPr>
          <w:t xml:space="preserve"> The GUI </w:t>
        </w:r>
        <w:r w:rsidR="00140C6A">
          <w:rPr>
            <w:lang w:val="en-US"/>
          </w:rPr>
          <w:t>is shown in</w:t>
        </w:r>
      </w:ins>
      <w:ins w:id="40894" w:author="Oscar Herman Kise" w:date="2017-11-30T20:18:00Z">
        <w:r w:rsidR="00F907FE">
          <w:rPr>
            <w:lang w:val="en-US"/>
          </w:rPr>
          <w:t xml:space="preserve"> </w:t>
        </w:r>
        <w:r w:rsidR="00F907FE">
          <w:rPr>
            <w:lang w:val="en-US"/>
          </w:rPr>
          <w:fldChar w:fldCharType="begin"/>
        </w:r>
        <w:r w:rsidR="00F907FE">
          <w:rPr>
            <w:lang w:val="en-US"/>
          </w:rPr>
          <w:instrText xml:space="preserve"> REF _Ref499836467 \h </w:instrText>
        </w:r>
      </w:ins>
      <w:r w:rsidR="00F907FE">
        <w:rPr>
          <w:lang w:val="en-US"/>
        </w:rPr>
      </w:r>
      <w:r w:rsidR="00F907FE">
        <w:rPr>
          <w:lang w:val="en-US"/>
        </w:rPr>
        <w:fldChar w:fldCharType="separate"/>
      </w:r>
      <w:ins w:id="40895" w:author="Oscar Herman Kise" w:date="2017-11-30T22:19:00Z">
        <w:r w:rsidR="00710D49" w:rsidRPr="00F907FE">
          <w:rPr>
            <w:lang w:val="en-US"/>
            <w:rPrChange w:id="40896" w:author="Oscar Herman Kise" w:date="2017-11-30T20:18:00Z">
              <w:rPr/>
            </w:rPrChange>
          </w:rPr>
          <w:t xml:space="preserve">Figure </w:t>
        </w:r>
        <w:r w:rsidR="00710D49">
          <w:rPr>
            <w:noProof/>
            <w:lang w:val="en-US"/>
          </w:rPr>
          <w:t>36</w:t>
        </w:r>
      </w:ins>
      <w:ins w:id="40897" w:author="Oscar Herman Kise" w:date="2017-11-30T20:18:00Z">
        <w:r w:rsidR="00F907FE">
          <w:rPr>
            <w:lang w:val="en-US"/>
          </w:rPr>
          <w:fldChar w:fldCharType="end"/>
        </w:r>
      </w:ins>
      <w:ins w:id="40898" w:author="Oscar Herman Kise" w:date="2017-11-30T17:37:00Z">
        <w:r w:rsidR="00646B68">
          <w:rPr>
            <w:lang w:val="en-US"/>
          </w:rPr>
          <w:t xml:space="preserve"> below.</w:t>
        </w:r>
      </w:ins>
      <w:ins w:id="40899" w:author="Ole-Martin Hanstveit" w:date="2017-11-29T18:28:00Z">
        <w:r w:rsidR="00140C6A">
          <w:rPr>
            <w:lang w:val="en-US"/>
          </w:rPr>
          <w:t xml:space="preserve"> </w:t>
        </w:r>
      </w:ins>
      <w:commentRangeStart w:id="40900"/>
      <w:ins w:id="40901" w:author="Ole-Martin Hanstveit" w:date="2017-11-29T18:32:00Z">
        <w:del w:id="40902" w:author="Oscar Herman Kise" w:date="2017-11-30T17:37:00Z">
          <w:r w:rsidR="00140C6A" w:rsidDel="00646B68">
            <w:rPr>
              <w:lang w:val="en-US"/>
            </w:rPr>
            <w:fldChar w:fldCharType="begin"/>
          </w:r>
          <w:r w:rsidR="00140C6A" w:rsidDel="00646B68">
            <w:rPr>
              <w:lang w:val="en-US"/>
            </w:rPr>
            <w:delInstrText xml:space="preserve"> REF _Ref499743669 \h </w:delInstrText>
          </w:r>
        </w:del>
      </w:ins>
      <w:del w:id="40903" w:author="Oscar Herman Kise" w:date="2017-11-30T17:37:00Z">
        <w:r w:rsidR="00D75C46" w:rsidDel="00646B68">
          <w:rPr>
            <w:lang w:val="en-US"/>
          </w:rPr>
          <w:delInstrText xml:space="preserve"> \* MERGEFORMAT </w:delInstrText>
        </w:r>
        <w:r w:rsidR="00140C6A" w:rsidDel="00646B68">
          <w:rPr>
            <w:lang w:val="en-US"/>
          </w:rPr>
        </w:r>
        <w:r w:rsidR="00140C6A" w:rsidDel="00646B68">
          <w:rPr>
            <w:lang w:val="en-US"/>
          </w:rPr>
          <w:fldChar w:fldCharType="separate"/>
        </w:r>
      </w:del>
      <w:ins w:id="40904" w:author="Morten Lerstad Solli" w:date="2017-11-29T22:38:00Z">
        <w:del w:id="40905" w:author="Oscar Herman Kise" w:date="2017-11-30T17:37:00Z">
          <w:r w:rsidR="00500279" w:rsidRPr="00140C6A" w:rsidDel="00646B68">
            <w:rPr>
              <w:color w:val="44546A" w:themeColor="text2"/>
              <w:sz w:val="18"/>
              <w:szCs w:val="18"/>
              <w:lang w:val="en-GB"/>
              <w:rPrChange w:id="40906" w:author="Ole-Martin Hanstveit" w:date="2017-11-29T18:31:00Z">
                <w:rPr/>
              </w:rPrChange>
            </w:rPr>
            <w:delText xml:space="preserve">Figure </w:delText>
          </w:r>
          <w:r w:rsidR="00500279" w:rsidDel="00646B68">
            <w:rPr>
              <w:noProof/>
              <w:lang w:val="en-GB"/>
            </w:rPr>
            <w:delText>35</w:delText>
          </w:r>
          <w:r w:rsidR="00500279" w:rsidRPr="00140C6A" w:rsidDel="00646B68">
            <w:rPr>
              <w:color w:val="44546A" w:themeColor="text2"/>
              <w:sz w:val="18"/>
              <w:szCs w:val="18"/>
              <w:lang w:val="en-GB"/>
              <w:rPrChange w:id="40907" w:author="Ole-Martin Hanstveit" w:date="2017-11-29T18:31:00Z">
                <w:rPr/>
              </w:rPrChange>
            </w:rPr>
            <w:delText>: External client application, f</w:delText>
          </w:r>
          <w:r w:rsidR="00500279" w:rsidDel="00646B68">
            <w:rPr>
              <w:lang w:val="en-GB"/>
            </w:rPr>
            <w:delText>inalized GUI.</w:delText>
          </w:r>
        </w:del>
      </w:ins>
      <w:ins w:id="40908" w:author="Ole-Martin Hanstveit" w:date="2017-11-29T18:30:00Z">
        <w:del w:id="40909" w:author="Oscar Herman Kise" w:date="2017-11-30T17:37:00Z">
          <w:r w:rsidR="00994271" w:rsidRPr="00140C6A" w:rsidDel="00646B68">
            <w:rPr>
              <w:color w:val="44546A" w:themeColor="text2"/>
              <w:sz w:val="18"/>
              <w:szCs w:val="18"/>
              <w:lang w:val="en-GB"/>
              <w:rPrChange w:id="40910" w:author="Ole-Martin Hanstveit" w:date="2017-11-29T18:31:00Z">
                <w:rPr/>
              </w:rPrChange>
            </w:rPr>
            <w:delText xml:space="preserve">Figure </w:delText>
          </w:r>
        </w:del>
      </w:ins>
      <w:del w:id="40911" w:author="Oscar Herman Kise" w:date="2017-11-30T17:37:00Z">
        <w:r w:rsidR="00994271" w:rsidDel="00646B68">
          <w:rPr>
            <w:noProof/>
            <w:lang w:val="en-GB"/>
          </w:rPr>
          <w:delText>35</w:delText>
        </w:r>
      </w:del>
      <w:ins w:id="40912" w:author="Ole-Martin Hanstveit" w:date="2017-11-29T18:31:00Z">
        <w:del w:id="40913" w:author="Oscar Herman Kise" w:date="2017-11-30T17:37:00Z">
          <w:r w:rsidR="00994271" w:rsidRPr="00140C6A" w:rsidDel="00646B68">
            <w:rPr>
              <w:color w:val="44546A" w:themeColor="text2"/>
              <w:sz w:val="18"/>
              <w:szCs w:val="18"/>
              <w:lang w:val="en-GB"/>
              <w:rPrChange w:id="40914" w:author="Ole-Martin Hanstveit" w:date="2017-11-29T18:31:00Z">
                <w:rPr/>
              </w:rPrChange>
            </w:rPr>
            <w:delText>: External client application, f</w:delText>
          </w:r>
          <w:r w:rsidR="00994271" w:rsidDel="00646B68">
            <w:rPr>
              <w:lang w:val="en-GB"/>
            </w:rPr>
            <w:delText>inalized GUI.</w:delText>
          </w:r>
        </w:del>
      </w:ins>
      <w:ins w:id="40915" w:author="Ole-Martin Hanstveit" w:date="2017-11-29T18:32:00Z">
        <w:del w:id="40916" w:author="Oscar Herman Kise" w:date="2017-11-30T17:37:00Z">
          <w:r w:rsidR="00140C6A" w:rsidDel="00646B68">
            <w:rPr>
              <w:lang w:val="en-US"/>
            </w:rPr>
            <w:fldChar w:fldCharType="end"/>
          </w:r>
        </w:del>
      </w:ins>
      <w:ins w:id="40917" w:author="Ole-Martin Hanstveit" w:date="2017-11-29T18:28:00Z">
        <w:del w:id="40918" w:author="Oscar Herman Kise" w:date="2017-11-30T17:37:00Z">
          <w:r w:rsidR="00140C6A" w:rsidDel="00646B68">
            <w:rPr>
              <w:lang w:val="en-US"/>
            </w:rPr>
            <w:delText xml:space="preserve"> below;</w:delText>
          </w:r>
        </w:del>
      </w:ins>
      <w:commentRangeEnd w:id="40900"/>
      <w:del w:id="40919" w:author="Oscar Herman Kise" w:date="2017-11-30T17:37:00Z">
        <w:r w:rsidR="000A6DB4" w:rsidDel="00646B68">
          <w:rPr>
            <w:rStyle w:val="Merknadsreferanse"/>
          </w:rPr>
          <w:commentReference w:id="40900"/>
        </w:r>
      </w:del>
    </w:p>
    <w:p w14:paraId="6EBC42EC" w14:textId="77777777" w:rsidR="00F907FE" w:rsidRDefault="00140C6A">
      <w:pPr>
        <w:pStyle w:val="Brdtekst"/>
        <w:keepNext/>
        <w:jc w:val="both"/>
        <w:rPr>
          <w:ins w:id="40920" w:author="Oscar Herman Kise" w:date="2017-11-30T20:18:00Z"/>
        </w:rPr>
      </w:pPr>
      <w:ins w:id="40921" w:author="Ole-Martin Hanstveit" w:date="2017-11-29T18:30:00Z">
        <w:r>
          <w:rPr>
            <w:lang w:val="en-US"/>
          </w:rPr>
          <w:lastRenderedPageBreak/>
          <w:br/>
        </w:r>
        <w:r>
          <w:rPr>
            <w:noProof/>
            <w:lang w:val="en-US"/>
          </w:rPr>
          <w:drawing>
            <wp:inline distT="0" distB="0" distL="0" distR="0" wp14:anchorId="2460CF32" wp14:editId="49411804">
              <wp:extent cx="5538818" cy="7296150"/>
              <wp:effectExtent l="0" t="0" r="5080" b="0"/>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2229" cy="7300644"/>
                      </a:xfrm>
                      <a:prstGeom prst="rect">
                        <a:avLst/>
                      </a:prstGeom>
                      <a:noFill/>
                      <a:ln>
                        <a:noFill/>
                      </a:ln>
                    </pic:spPr>
                  </pic:pic>
                </a:graphicData>
              </a:graphic>
            </wp:inline>
          </w:drawing>
        </w:r>
      </w:ins>
    </w:p>
    <w:p w14:paraId="6CC1F721" w14:textId="1894F9ED" w:rsidR="00140C6A" w:rsidRPr="00F907FE" w:rsidRDefault="00F907FE">
      <w:pPr>
        <w:pStyle w:val="Bildetekst"/>
        <w:jc w:val="both"/>
        <w:rPr>
          <w:ins w:id="40922" w:author="Ole-Martin Hanstveit" w:date="2017-11-29T18:30:00Z"/>
          <w:lang w:val="en-GB"/>
          <w:rPrChange w:id="40923" w:author="Oscar Herman Kise" w:date="2017-11-30T20:18:00Z">
            <w:rPr>
              <w:ins w:id="40924" w:author="Ole-Martin Hanstveit" w:date="2017-11-29T18:30:00Z"/>
            </w:rPr>
          </w:rPrChange>
        </w:rPr>
        <w:pPrChange w:id="40925" w:author="Oscar Herman Kise" w:date="2017-11-30T20:18:00Z">
          <w:pPr>
            <w:pStyle w:val="Brdtekst"/>
            <w:jc w:val="both"/>
          </w:pPr>
        </w:pPrChange>
      </w:pPr>
      <w:bookmarkStart w:id="40926" w:name="_Ref499836467"/>
      <w:ins w:id="40927" w:author="Oscar Herman Kise" w:date="2017-11-30T20:18:00Z">
        <w:r w:rsidRPr="00F907FE">
          <w:rPr>
            <w:lang w:val="en-US"/>
            <w:rPrChange w:id="40928" w:author="Oscar Herman Kise" w:date="2017-11-30T20:18:00Z">
              <w:rPr/>
            </w:rPrChange>
          </w:rPr>
          <w:t xml:space="preserve">Figure </w:t>
        </w:r>
        <w:r>
          <w:fldChar w:fldCharType="begin"/>
        </w:r>
        <w:r w:rsidRPr="00F907FE">
          <w:rPr>
            <w:lang w:val="en-US"/>
            <w:rPrChange w:id="40929" w:author="Oscar Herman Kise" w:date="2017-11-30T20:18:00Z">
              <w:rPr/>
            </w:rPrChange>
          </w:rPr>
          <w:instrText xml:space="preserve"> SEQ Figure \* ARABIC </w:instrText>
        </w:r>
      </w:ins>
      <w:r>
        <w:fldChar w:fldCharType="separate"/>
      </w:r>
      <w:ins w:id="40930" w:author="Oscar Herman Kise" w:date="2017-11-30T22:19:00Z">
        <w:r w:rsidR="00710D49">
          <w:rPr>
            <w:noProof/>
            <w:lang w:val="en-US"/>
          </w:rPr>
          <w:t>36</w:t>
        </w:r>
      </w:ins>
      <w:ins w:id="40931" w:author="Oscar Herman Kise" w:date="2017-11-30T20:18:00Z">
        <w:r>
          <w:fldChar w:fldCharType="end"/>
        </w:r>
        <w:bookmarkEnd w:id="40926"/>
        <w:r w:rsidRPr="00F907FE">
          <w:rPr>
            <w:lang w:val="en-US"/>
            <w:rPrChange w:id="40932" w:author="Oscar Herman Kise" w:date="2017-11-30T20:18:00Z">
              <w:rPr/>
            </w:rPrChange>
          </w:rPr>
          <w:t xml:space="preserve">: </w:t>
        </w:r>
        <w:r w:rsidRPr="007713F8">
          <w:rPr>
            <w:lang w:val="en-GB"/>
          </w:rPr>
          <w:t>External client application, f</w:t>
        </w:r>
        <w:r>
          <w:rPr>
            <w:lang w:val="en-GB"/>
          </w:rPr>
          <w:t>inalized GUI.</w:t>
        </w:r>
      </w:ins>
    </w:p>
    <w:p w14:paraId="0F478B3D" w14:textId="2A847274" w:rsidR="00CB1881" w:rsidRPr="00140C6A" w:rsidDel="00F907FE" w:rsidRDefault="00140C6A" w:rsidP="00500279">
      <w:pPr>
        <w:pStyle w:val="Bildetekst"/>
        <w:jc w:val="both"/>
        <w:rPr>
          <w:ins w:id="40933" w:author="Ole-Martin Hanstveit" w:date="2017-11-27T15:20:00Z"/>
          <w:del w:id="40934" w:author="Oscar Herman Kise" w:date="2017-11-30T20:18:00Z"/>
          <w:lang w:val="en-GB"/>
          <w:rPrChange w:id="40935" w:author="Ole-Martin Hanstveit" w:date="2017-11-29T18:33:00Z">
            <w:rPr>
              <w:ins w:id="40936" w:author="Ole-Martin Hanstveit" w:date="2017-11-27T15:20:00Z"/>
              <w:del w:id="40937" w:author="Oscar Herman Kise" w:date="2017-11-30T20:18:00Z"/>
              <w:lang w:val="en-US"/>
            </w:rPr>
          </w:rPrChange>
        </w:rPr>
      </w:pPr>
      <w:bookmarkStart w:id="40938" w:name="_Ref499743669"/>
      <w:ins w:id="40939" w:author="Ole-Martin Hanstveit" w:date="2017-11-29T18:30:00Z">
        <w:del w:id="40940" w:author="Oscar Herman Kise" w:date="2017-11-30T20:18:00Z">
          <w:r w:rsidRPr="00140C6A" w:rsidDel="00F907FE">
            <w:rPr>
              <w:lang w:val="en-GB"/>
              <w:rPrChange w:id="40941" w:author="Ole-Martin Hanstveit" w:date="2017-11-29T18:31:00Z">
                <w:rPr/>
              </w:rPrChange>
            </w:rPr>
            <w:delText xml:space="preserve">Figure </w:delText>
          </w:r>
          <w:r w:rsidDel="00F907FE">
            <w:fldChar w:fldCharType="begin"/>
          </w:r>
          <w:r w:rsidRPr="00140C6A" w:rsidDel="00F907FE">
            <w:rPr>
              <w:lang w:val="en-GB"/>
              <w:rPrChange w:id="40942" w:author="Ole-Martin Hanstveit" w:date="2017-11-29T18:31:00Z">
                <w:rPr/>
              </w:rPrChange>
            </w:rPr>
            <w:delInstrText xml:space="preserve"> SEQ Figure \* ARABIC </w:delInstrText>
          </w:r>
        </w:del>
      </w:ins>
      <w:del w:id="40943" w:author="Oscar Herman Kise" w:date="2017-11-30T20:18:00Z">
        <w:r w:rsidDel="00F907FE">
          <w:fldChar w:fldCharType="separate"/>
        </w:r>
        <w:r w:rsidR="00500279" w:rsidDel="00F907FE">
          <w:rPr>
            <w:noProof/>
            <w:lang w:val="en-GB"/>
          </w:rPr>
          <w:delText>35</w:delText>
        </w:r>
      </w:del>
      <w:ins w:id="40944" w:author="Ole-Martin Hanstveit" w:date="2017-11-29T18:30:00Z">
        <w:del w:id="40945" w:author="Oscar Herman Kise" w:date="2017-11-30T20:18:00Z">
          <w:r w:rsidDel="00F907FE">
            <w:fldChar w:fldCharType="end"/>
          </w:r>
        </w:del>
      </w:ins>
      <w:ins w:id="40946" w:author="Ole-Martin Hanstveit" w:date="2017-11-29T18:31:00Z">
        <w:del w:id="40947" w:author="Oscar Herman Kise" w:date="2017-11-30T20:18:00Z">
          <w:r w:rsidRPr="00140C6A" w:rsidDel="00F907FE">
            <w:rPr>
              <w:lang w:val="en-GB"/>
              <w:rPrChange w:id="40948" w:author="Ole-Martin Hanstveit" w:date="2017-11-29T18:31:00Z">
                <w:rPr/>
              </w:rPrChange>
            </w:rPr>
            <w:delText>: External client application, f</w:delText>
          </w:r>
          <w:r w:rsidDel="00F907FE">
            <w:rPr>
              <w:lang w:val="en-GB"/>
            </w:rPr>
            <w:delText>inalized GUI.</w:delText>
          </w:r>
        </w:del>
      </w:ins>
      <w:bookmarkEnd w:id="40938"/>
    </w:p>
    <w:p w14:paraId="505C398C" w14:textId="39A2EF86" w:rsidR="005950F8" w:rsidRPr="00B7686C" w:rsidRDefault="005950F8">
      <w:pPr>
        <w:pStyle w:val="Brdtekst"/>
        <w:jc w:val="both"/>
        <w:rPr>
          <w:ins w:id="40949" w:author="Ole-Martin Hanstveit" w:date="2017-11-28T10:18:00Z"/>
          <w:lang w:val="en-US"/>
        </w:rPr>
        <w:pPrChange w:id="40950" w:author="Oscar Herman Kise" w:date="2017-11-29T16:09:00Z">
          <w:pPr>
            <w:pStyle w:val="Brdtekst"/>
          </w:pPr>
        </w:pPrChange>
      </w:pPr>
      <w:ins w:id="40951" w:author="Ole-Martin Hanstveit" w:date="2017-11-28T10:28:00Z">
        <w:r w:rsidRPr="00B7686C">
          <w:rPr>
            <w:lang w:val="en-US"/>
          </w:rPr>
          <w:t xml:space="preserve">Messages sent from the client are received by the server </w:t>
        </w:r>
      </w:ins>
      <w:ins w:id="40952" w:author="Ole-Martin Hanstveit" w:date="2017-11-28T10:29:00Z">
        <w:r w:rsidR="008C27A8" w:rsidRPr="00B7686C">
          <w:rPr>
            <w:lang w:val="en-US"/>
          </w:rPr>
          <w:t xml:space="preserve">and correctly handled </w:t>
        </w:r>
      </w:ins>
      <w:ins w:id="40953" w:author="Ole-Martin Hanstveit" w:date="2017-11-28T13:50:00Z">
        <w:r w:rsidR="00DC00C8" w:rsidRPr="00B7686C">
          <w:rPr>
            <w:lang w:val="en-US"/>
          </w:rPr>
          <w:t>regarding</w:t>
        </w:r>
      </w:ins>
      <w:ins w:id="40954" w:author="Ole-Martin Hanstveit" w:date="2017-11-28T10:29:00Z">
        <w:r w:rsidR="008C27A8" w:rsidRPr="00B7686C">
          <w:rPr>
            <w:lang w:val="en-US"/>
          </w:rPr>
          <w:t xml:space="preserve"> functionality</w:t>
        </w:r>
      </w:ins>
      <w:ins w:id="40955" w:author="Ole-Martin Hanstveit" w:date="2017-11-28T10:30:00Z">
        <w:r w:rsidR="008C27A8" w:rsidRPr="00B7686C">
          <w:rPr>
            <w:lang w:val="en-US"/>
          </w:rPr>
          <w:t xml:space="preserve">. The car responds </w:t>
        </w:r>
      </w:ins>
      <w:ins w:id="40956" w:author="Ole-Martin Hanstveit" w:date="2017-11-28T10:31:00Z">
        <w:r w:rsidR="008C27A8" w:rsidRPr="00B7686C">
          <w:rPr>
            <w:lang w:val="en-US"/>
          </w:rPr>
          <w:t>to the commands in real-time with minimal delay. A router</w:t>
        </w:r>
      </w:ins>
      <w:ins w:id="40957" w:author="Ole-Martin Hanstveit" w:date="2017-11-28T10:32:00Z">
        <w:r w:rsidR="008C27A8" w:rsidRPr="00B7686C">
          <w:rPr>
            <w:lang w:val="en-US"/>
          </w:rPr>
          <w:t xml:space="preserve"> was</w:t>
        </w:r>
      </w:ins>
      <w:ins w:id="40958" w:author="Ole-Martin Hanstveit" w:date="2017-11-28T10:31:00Z">
        <w:r w:rsidR="008C27A8" w:rsidRPr="00B7686C">
          <w:rPr>
            <w:lang w:val="en-US"/>
          </w:rPr>
          <w:t xml:space="preserve"> dedicated for </w:t>
        </w:r>
      </w:ins>
      <w:ins w:id="40959" w:author="Ole-Martin Hanstveit" w:date="2017-11-28T10:32:00Z">
        <w:r w:rsidR="008C27A8" w:rsidRPr="00B7686C">
          <w:rPr>
            <w:lang w:val="en-US"/>
          </w:rPr>
          <w:t>optimal communication speed.</w:t>
        </w:r>
      </w:ins>
    </w:p>
    <w:p w14:paraId="59A5A8C2" w14:textId="63D157EF" w:rsidR="005950F8" w:rsidRPr="00B7686C" w:rsidRDefault="005950F8">
      <w:pPr>
        <w:pStyle w:val="Brdtekst"/>
        <w:jc w:val="both"/>
        <w:rPr>
          <w:ins w:id="40960" w:author="Ole-Martin Hanstveit" w:date="2017-11-28T10:35:00Z"/>
          <w:lang w:val="en-US"/>
        </w:rPr>
      </w:pPr>
      <w:ins w:id="40961" w:author="Ole-Martin Hanstveit" w:date="2017-11-28T10:18:00Z">
        <w:r w:rsidRPr="00B7686C">
          <w:rPr>
            <w:lang w:val="en-US"/>
          </w:rPr>
          <w:t>The</w:t>
        </w:r>
      </w:ins>
      <w:ins w:id="40962" w:author="Ole-Martin Hanstveit" w:date="2017-11-28T10:33:00Z">
        <w:r w:rsidR="008C27A8" w:rsidRPr="00B7686C">
          <w:rPr>
            <w:lang w:val="en-US"/>
          </w:rPr>
          <w:t>re was a</w:t>
        </w:r>
      </w:ins>
      <w:ins w:id="40963" w:author="Ole-Martin Hanstveit" w:date="2017-11-28T10:18:00Z">
        <w:r w:rsidRPr="00B7686C">
          <w:rPr>
            <w:lang w:val="en-US"/>
          </w:rPr>
          <w:t xml:space="preserve"> problem with closing </w:t>
        </w:r>
      </w:ins>
      <w:ins w:id="40964" w:author="Ole-Martin Hanstveit" w:date="2017-11-28T10:19:00Z">
        <w:r w:rsidRPr="00B7686C">
          <w:rPr>
            <w:lang w:val="en-US"/>
          </w:rPr>
          <w:t>TCP-connections server-side</w:t>
        </w:r>
      </w:ins>
      <w:ins w:id="40965" w:author="Ole-Martin Hanstveit" w:date="2017-11-28T10:33:00Z">
        <w:r w:rsidR="008C27A8" w:rsidRPr="00B7686C">
          <w:rPr>
            <w:lang w:val="en-US"/>
          </w:rPr>
          <w:t xml:space="preserve">. This problem was mentioned in </w:t>
        </w:r>
        <w:r w:rsidR="008C27A8" w:rsidRPr="007F208B">
          <w:rPr>
            <w:lang w:val="en-US"/>
          </w:rPr>
          <w:fldChar w:fldCharType="begin"/>
        </w:r>
        <w:r w:rsidR="008C27A8" w:rsidRPr="00B7686C">
          <w:rPr>
            <w:lang w:val="en-US"/>
          </w:rPr>
          <w:instrText xml:space="preserve"> REF _Ref499628554 \r \h </w:instrText>
        </w:r>
      </w:ins>
      <w:r w:rsidR="004C744C">
        <w:rPr>
          <w:lang w:val="en-US"/>
        </w:rPr>
        <w:instrText xml:space="preserve"> \* MERGEFORMAT </w:instrText>
      </w:r>
      <w:r w:rsidR="008C27A8" w:rsidRPr="007F208B">
        <w:rPr>
          <w:lang w:val="en-US"/>
        </w:rPr>
      </w:r>
      <w:r w:rsidR="008C27A8" w:rsidRPr="007F208B">
        <w:rPr>
          <w:lang w:val="en-US"/>
        </w:rPr>
        <w:fldChar w:fldCharType="separate"/>
      </w:r>
      <w:ins w:id="40966" w:author="Oscar Herman Kise" w:date="2017-11-30T22:19:00Z">
        <w:r w:rsidR="00710D49">
          <w:rPr>
            <w:lang w:val="en-US"/>
          </w:rPr>
          <w:t>4.5.7</w:t>
        </w:r>
      </w:ins>
      <w:ins w:id="40967" w:author="Ole-Martin Hanstveit" w:date="2017-11-28T10:33:00Z">
        <w:r w:rsidR="008C27A8" w:rsidRPr="007F208B">
          <w:rPr>
            <w:lang w:val="en-US"/>
          </w:rPr>
          <w:fldChar w:fldCharType="end"/>
        </w:r>
        <w:r w:rsidR="008C27A8" w:rsidRPr="00B7686C">
          <w:rPr>
            <w:lang w:val="en-US"/>
          </w:rPr>
          <w:t xml:space="preserve"> and </w:t>
        </w:r>
      </w:ins>
      <w:ins w:id="40968" w:author="Ole-Martin Hanstveit" w:date="2017-11-28T10:34:00Z">
        <w:r w:rsidR="008C27A8" w:rsidRPr="00B7686C">
          <w:rPr>
            <w:lang w:val="en-US"/>
          </w:rPr>
          <w:t xml:space="preserve">it </w:t>
        </w:r>
      </w:ins>
      <w:ins w:id="40969" w:author="Ole-Martin Hanstveit" w:date="2017-11-28T10:19:00Z">
        <w:r w:rsidRPr="00B7686C">
          <w:rPr>
            <w:lang w:val="en-US"/>
          </w:rPr>
          <w:t>prevented reconnecting</w:t>
        </w:r>
      </w:ins>
      <w:ins w:id="40970" w:author="Ole-Martin Hanstveit" w:date="2017-11-28T10:34:00Z">
        <w:r w:rsidR="008C27A8" w:rsidRPr="00B7686C">
          <w:rPr>
            <w:lang w:val="en-US"/>
          </w:rPr>
          <w:t xml:space="preserve"> to the Odroid when communication was closed. The problem</w:t>
        </w:r>
      </w:ins>
      <w:ins w:id="40971" w:author="Ole-Martin Hanstveit" w:date="2017-11-28T10:19:00Z">
        <w:r w:rsidRPr="00B7686C">
          <w:rPr>
            <w:lang w:val="en-US"/>
          </w:rPr>
          <w:t xml:space="preserve"> was not resolved</w:t>
        </w:r>
      </w:ins>
      <w:ins w:id="40972" w:author="Ole-Martin Hanstveit" w:date="2017-11-28T13:50:00Z">
        <w:r w:rsidR="00DC00C8" w:rsidRPr="00B7686C">
          <w:rPr>
            <w:lang w:val="en-US"/>
          </w:rPr>
          <w:t>;</w:t>
        </w:r>
      </w:ins>
      <w:ins w:id="40973" w:author="Ole-Martin Hanstveit" w:date="2017-11-28T10:34:00Z">
        <w:r w:rsidR="008C27A8" w:rsidRPr="00B7686C">
          <w:rPr>
            <w:lang w:val="en-US"/>
          </w:rPr>
          <w:t xml:space="preserve"> h</w:t>
        </w:r>
      </w:ins>
      <w:ins w:id="40974" w:author="Ole-Martin Hanstveit" w:date="2017-11-28T10:19:00Z">
        <w:r w:rsidRPr="00B7686C">
          <w:rPr>
            <w:lang w:val="en-US"/>
          </w:rPr>
          <w:t>owever</w:t>
        </w:r>
      </w:ins>
      <w:ins w:id="40975" w:author="Ole-Martin Hanstveit" w:date="2017-11-28T13:51:00Z">
        <w:r w:rsidR="00DC00C8" w:rsidRPr="00B7686C">
          <w:rPr>
            <w:lang w:val="en-US"/>
          </w:rPr>
          <w:t>,</w:t>
        </w:r>
      </w:ins>
      <w:ins w:id="40976" w:author="Ole-Martin Hanstveit" w:date="2017-11-28T10:19:00Z">
        <w:r w:rsidRPr="00B7686C">
          <w:rPr>
            <w:lang w:val="en-US"/>
          </w:rPr>
          <w:t xml:space="preserve"> the problem </w:t>
        </w:r>
      </w:ins>
      <w:ins w:id="40977" w:author="Ole-Martin Hanstveit" w:date="2017-11-28T13:51:00Z">
        <w:r w:rsidR="00DC00C8" w:rsidRPr="00B7686C">
          <w:rPr>
            <w:lang w:val="en-US"/>
          </w:rPr>
          <w:t>was</w:t>
        </w:r>
      </w:ins>
      <w:ins w:id="40978" w:author="Ole-Martin Hanstveit" w:date="2017-11-28T10:20:00Z">
        <w:r w:rsidRPr="00B7686C">
          <w:rPr>
            <w:lang w:val="en-US"/>
          </w:rPr>
          <w:t xml:space="preserve"> identified</w:t>
        </w:r>
      </w:ins>
      <w:ins w:id="40979" w:author="Ole-Martin Hanstveit" w:date="2017-11-28T10:34:00Z">
        <w:r w:rsidR="008C27A8" w:rsidRPr="00B7686C">
          <w:rPr>
            <w:lang w:val="en-US"/>
          </w:rPr>
          <w:t xml:space="preserve">. </w:t>
        </w:r>
      </w:ins>
      <w:ins w:id="40980" w:author="Ole-Martin Hanstveit" w:date="2017-11-28T13:51:00Z">
        <w:r w:rsidR="00DC00C8" w:rsidRPr="00B7686C">
          <w:rPr>
            <w:lang w:val="en-US"/>
          </w:rPr>
          <w:t>To</w:t>
        </w:r>
      </w:ins>
      <w:ins w:id="40981" w:author="Ole-Martin Hanstveit" w:date="2017-11-28T10:20:00Z">
        <w:r w:rsidRPr="00B7686C">
          <w:rPr>
            <w:lang w:val="en-US"/>
          </w:rPr>
          <w:t xml:space="preserve"> fix it, there </w:t>
        </w:r>
        <w:r w:rsidRPr="00B7686C">
          <w:rPr>
            <w:lang w:val="en-US"/>
          </w:rPr>
          <w:lastRenderedPageBreak/>
          <w:t xml:space="preserve">could be a consistent verification of connection between </w:t>
        </w:r>
      </w:ins>
      <w:ins w:id="40982" w:author="Ole-Martin Hanstveit" w:date="2017-11-28T10:21:00Z">
        <w:r w:rsidRPr="00B7686C">
          <w:rPr>
            <w:lang w:val="en-US"/>
          </w:rPr>
          <w:t>server and client to identify a closed connection.</w:t>
        </w:r>
      </w:ins>
    </w:p>
    <w:p w14:paraId="582B5902" w14:textId="77777777" w:rsidR="00CB1881" w:rsidRPr="00DE002D" w:rsidRDefault="00E92DEB">
      <w:pPr>
        <w:jc w:val="both"/>
        <w:rPr>
          <w:ins w:id="40983" w:author="Oscar Herman Kise" w:date="2017-11-25T13:36:00Z"/>
          <w:del w:id="40984" w:author="Ole-Martin Hanstveit" w:date="2017-11-29T18:35:00Z"/>
          <w:lang w:val="en-US"/>
        </w:rPr>
        <w:pPrChange w:id="40985" w:author="Ole-Martin Hanstveit" w:date="2017-11-27T15:20:00Z">
          <w:pPr>
            <w:pStyle w:val="Brdtekst"/>
          </w:pPr>
        </w:pPrChange>
      </w:pPr>
      <w:ins w:id="40986" w:author="Ole-Martin Hanstveit" w:date="2017-11-29T18:33:00Z">
        <w:r>
          <w:rPr>
            <w:lang w:val="en-US"/>
          </w:rPr>
          <w:t xml:space="preserve">The image in the GUI is </w:t>
        </w:r>
      </w:ins>
      <w:ins w:id="40987" w:author="Ole-Martin Hanstveit" w:date="2017-11-29T18:34:00Z">
        <w:r>
          <w:rPr>
            <w:lang w:val="en-US"/>
          </w:rPr>
          <w:t>updated at a fixed rate of 33ms, which results in 30 frames per second.</w:t>
        </w:r>
      </w:ins>
    </w:p>
    <w:p w14:paraId="0C66ACFA" w14:textId="24BEB9DA" w:rsidR="0082719A" w:rsidRPr="00DE002D" w:rsidRDefault="0082719A">
      <w:pPr>
        <w:pStyle w:val="Brdtekst"/>
        <w:rPr>
          <w:ins w:id="40988" w:author="Oscar Herman Kise" w:date="2017-11-25T13:36:00Z"/>
          <w:lang w:val="en-US"/>
        </w:rPr>
      </w:pPr>
    </w:p>
    <w:p w14:paraId="14EB4B95" w14:textId="76A6C9E3" w:rsidR="0082719A" w:rsidRPr="00CD6AE6" w:rsidRDefault="00C23B79">
      <w:pPr>
        <w:pStyle w:val="Overskrift2"/>
        <w:rPr>
          <w:ins w:id="40989" w:author="Oscar Herman Kise" w:date="2017-11-25T12:17:00Z"/>
          <w:lang w:val="en-US"/>
        </w:rPr>
        <w:pPrChange w:id="40990" w:author="Oscar Herman Kise" w:date="2017-11-25T13:48:00Z">
          <w:pPr>
            <w:pStyle w:val="Brdtekst"/>
          </w:pPr>
        </w:pPrChange>
      </w:pPr>
      <w:bookmarkStart w:id="40991" w:name="_Toc499567500"/>
      <w:bookmarkStart w:id="40992" w:name="_Toc499568166"/>
      <w:bookmarkStart w:id="40993" w:name="_Toc499584538"/>
      <w:bookmarkStart w:id="40994" w:name="_Toc499584872"/>
      <w:bookmarkStart w:id="40995" w:name="_Toc499631465"/>
      <w:bookmarkStart w:id="40996" w:name="_Toc499646529"/>
      <w:bookmarkStart w:id="40997" w:name="_Toc499654742"/>
      <w:bookmarkStart w:id="40998" w:name="_Toc499722819"/>
      <w:bookmarkStart w:id="40999" w:name="_Toc499731875"/>
      <w:bookmarkStart w:id="41000" w:name="_Toc499733352"/>
      <w:bookmarkStart w:id="41001" w:name="_Toc499737861"/>
      <w:bookmarkStart w:id="41002" w:name="_Toc499750777"/>
      <w:bookmarkStart w:id="41003" w:name="_Toc499754133"/>
      <w:bookmarkStart w:id="41004" w:name="_Toc499757918"/>
      <w:bookmarkStart w:id="41005" w:name="_Toc499757606"/>
      <w:bookmarkStart w:id="41006" w:name="_Toc499806205"/>
      <w:bookmarkStart w:id="41007" w:name="_Toc499829189"/>
      <w:bookmarkStart w:id="41008" w:name="_Toc499830155"/>
      <w:bookmarkStart w:id="41009" w:name="_Toc499835830"/>
      <w:bookmarkStart w:id="41010" w:name="_Toc499843447"/>
      <w:ins w:id="41011" w:author="Oscar Herman Kise" w:date="2017-11-27T17:11:00Z">
        <w:r w:rsidRPr="00CD6AE6">
          <w:rPr>
            <w:lang w:val="en-US"/>
          </w:rPr>
          <w:t>Hardware</w:t>
        </w:r>
      </w:ins>
      <w:bookmarkEnd w:id="40991"/>
      <w:bookmarkEnd w:id="40992"/>
      <w:bookmarkEnd w:id="40993"/>
      <w:bookmarkEnd w:id="40994"/>
      <w:bookmarkEnd w:id="40995"/>
      <w:bookmarkEnd w:id="40996"/>
      <w:bookmarkEnd w:id="40997"/>
      <w:bookmarkEnd w:id="40998"/>
      <w:bookmarkEnd w:id="40999"/>
      <w:bookmarkEnd w:id="41000"/>
      <w:bookmarkEnd w:id="41001"/>
      <w:bookmarkEnd w:id="41002"/>
      <w:bookmarkEnd w:id="41003"/>
      <w:bookmarkEnd w:id="41004"/>
      <w:bookmarkEnd w:id="41005"/>
      <w:bookmarkEnd w:id="41006"/>
      <w:bookmarkEnd w:id="41007"/>
      <w:bookmarkEnd w:id="41008"/>
      <w:bookmarkEnd w:id="41009"/>
      <w:bookmarkEnd w:id="41010"/>
    </w:p>
    <w:p w14:paraId="4AE96627" w14:textId="77777777" w:rsidR="0097448A" w:rsidRDefault="0082719A">
      <w:pPr>
        <w:pStyle w:val="Brdtekst"/>
        <w:keepNext/>
        <w:rPr>
          <w:ins w:id="41012" w:author="Oscar Herman Kise" w:date="2017-11-30T20:19:00Z"/>
        </w:rPr>
      </w:pPr>
      <w:ins w:id="41013" w:author="Oscar Herman Kise" w:date="2017-11-25T13:36:00Z">
        <w:r w:rsidRPr="005A3108">
          <w:rPr>
            <w:noProof/>
            <w:lang w:val="en-US"/>
          </w:rPr>
          <w:drawing>
            <wp:inline distT="0" distB="0" distL="0" distR="0" wp14:anchorId="1FCA5FAF" wp14:editId="713F95B5">
              <wp:extent cx="3663440" cy="2834640"/>
              <wp:effectExtent l="0" t="0" r="0" b="381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ppe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67681" cy="2837922"/>
                      </a:xfrm>
                      <a:prstGeom prst="rect">
                        <a:avLst/>
                      </a:prstGeom>
                    </pic:spPr>
                  </pic:pic>
                </a:graphicData>
              </a:graphic>
            </wp:inline>
          </w:drawing>
        </w:r>
      </w:ins>
    </w:p>
    <w:p w14:paraId="5C045940" w14:textId="58839A3E" w:rsidR="007D3A26" w:rsidRPr="00B7686C" w:rsidRDefault="0097448A">
      <w:pPr>
        <w:pStyle w:val="Bildetekst"/>
        <w:rPr>
          <w:ins w:id="41014" w:author="Oscar Herman Kise" w:date="2017-11-27T19:49:00Z"/>
          <w:lang w:val="en-US"/>
          <w:rPrChange w:id="41015" w:author="Morten Lerstad Solli" w:date="2017-11-29T12:21:00Z">
            <w:rPr>
              <w:ins w:id="41016" w:author="Oscar Herman Kise" w:date="2017-11-27T19:49:00Z"/>
            </w:rPr>
          </w:rPrChange>
        </w:rPr>
        <w:pPrChange w:id="41017" w:author="Oscar Herman Kise" w:date="2017-11-30T20:19:00Z">
          <w:pPr>
            <w:pStyle w:val="Brdtekst"/>
          </w:pPr>
        </w:pPrChange>
      </w:pPr>
      <w:bookmarkStart w:id="41018" w:name="_Ref499836553"/>
      <w:ins w:id="41019" w:author="Oscar Herman Kise" w:date="2017-11-30T20:19:00Z">
        <w:r w:rsidRPr="008D2E4F">
          <w:rPr>
            <w:lang w:val="en-US"/>
            <w:rPrChange w:id="41020" w:author="Oscar Herman Kise" w:date="2017-11-30T20:20:00Z">
              <w:rPr/>
            </w:rPrChange>
          </w:rPr>
          <w:t xml:space="preserve">Figure </w:t>
        </w:r>
        <w:r>
          <w:fldChar w:fldCharType="begin"/>
        </w:r>
        <w:r w:rsidRPr="008D2E4F">
          <w:rPr>
            <w:lang w:val="en-US"/>
            <w:rPrChange w:id="41021" w:author="Oscar Herman Kise" w:date="2017-11-30T20:20:00Z">
              <w:rPr/>
            </w:rPrChange>
          </w:rPr>
          <w:instrText xml:space="preserve"> SEQ Figure \* ARABIC </w:instrText>
        </w:r>
      </w:ins>
      <w:r>
        <w:fldChar w:fldCharType="separate"/>
      </w:r>
      <w:ins w:id="41022" w:author="Oscar Herman Kise" w:date="2017-11-30T22:19:00Z">
        <w:r w:rsidR="00710D49">
          <w:rPr>
            <w:noProof/>
            <w:lang w:val="en-US"/>
          </w:rPr>
          <w:t>37</w:t>
        </w:r>
      </w:ins>
      <w:ins w:id="41023" w:author="Oscar Herman Kise" w:date="2017-11-30T20:19:00Z">
        <w:r>
          <w:fldChar w:fldCharType="end"/>
        </w:r>
      </w:ins>
      <w:bookmarkEnd w:id="41018"/>
      <w:ins w:id="41024" w:author="Oscar Herman Kise" w:date="2017-11-30T20:20:00Z">
        <w:r w:rsidR="008D2E4F" w:rsidRPr="008D2E4F">
          <w:rPr>
            <w:lang w:val="en-US"/>
            <w:rPrChange w:id="41025" w:author="Oscar Herman Kise" w:date="2017-11-30T20:20:00Z">
              <w:rPr/>
            </w:rPrChange>
          </w:rPr>
          <w:t>: The gripper</w:t>
        </w:r>
      </w:ins>
    </w:p>
    <w:p w14:paraId="59AC123D" w14:textId="5811E94E" w:rsidR="00502294" w:rsidRPr="00B7686C" w:rsidRDefault="000F3E3D" w:rsidP="00502294">
      <w:pPr>
        <w:pStyle w:val="Brdtekst"/>
        <w:rPr>
          <w:ins w:id="41026" w:author="Oscar Herman Kise" w:date="2017-11-25T12:21:00Z"/>
          <w:lang w:val="en-US"/>
        </w:rPr>
      </w:pPr>
      <w:ins w:id="41027" w:author="Oscar Herman Kise" w:date="2017-11-30T10:29:00Z">
        <w:r>
          <w:rPr>
            <w:lang w:val="en-US"/>
          </w:rPr>
          <w:t>Th</w:t>
        </w:r>
      </w:ins>
      <w:ins w:id="41028" w:author="Oscar Herman Kise" w:date="2017-11-30T10:30:00Z">
        <w:r w:rsidR="004055D7">
          <w:rPr>
            <w:lang w:val="en-US"/>
          </w:rPr>
          <w:t>is</w:t>
        </w:r>
      </w:ins>
      <w:ins w:id="41029" w:author="Oscar Herman Kise" w:date="2017-11-30T10:29:00Z">
        <w:r>
          <w:rPr>
            <w:lang w:val="en-US"/>
          </w:rPr>
          <w:t xml:space="preserve"> </w:t>
        </w:r>
      </w:ins>
      <w:ins w:id="41030" w:author="Oscar Herman Kise" w:date="2017-11-30T10:30:00Z">
        <w:r w:rsidR="004055D7">
          <w:rPr>
            <w:lang w:val="en-US"/>
          </w:rPr>
          <w:t>subchapter</w:t>
        </w:r>
      </w:ins>
      <w:ins w:id="41031" w:author="Oscar Herman Kise" w:date="2017-11-30T10:29:00Z">
        <w:r>
          <w:rPr>
            <w:lang w:val="en-US"/>
          </w:rPr>
          <w:t xml:space="preserve"> de</w:t>
        </w:r>
        <w:r w:rsidR="00293016">
          <w:rPr>
            <w:lang w:val="en-US"/>
          </w:rPr>
          <w:t>s</w:t>
        </w:r>
        <w:r>
          <w:rPr>
            <w:lang w:val="en-US"/>
          </w:rPr>
          <w:t>cribes</w:t>
        </w:r>
        <w:r w:rsidR="00293016">
          <w:rPr>
            <w:lang w:val="en-US"/>
          </w:rPr>
          <w:t xml:space="preserve"> the quality and result of the gripper, </w:t>
        </w:r>
      </w:ins>
      <w:ins w:id="41032" w:author="Oscar Herman Kise" w:date="2017-11-30T10:30:00Z">
        <w:r w:rsidR="004055D7">
          <w:rPr>
            <w:lang w:val="en-US"/>
          </w:rPr>
          <w:t>camera bracket and the portals.</w:t>
        </w:r>
      </w:ins>
      <w:ins w:id="41033" w:author="Oscar Herman Kise" w:date="2017-11-30T10:29:00Z">
        <w:r w:rsidR="00293016">
          <w:rPr>
            <w:lang w:val="en-US"/>
          </w:rPr>
          <w:t xml:space="preserve"> </w:t>
        </w:r>
      </w:ins>
      <w:ins w:id="41034" w:author="Oscar Herman Kise" w:date="2017-11-30T10:32:00Z">
        <w:r w:rsidR="00CD5F8D">
          <w:rPr>
            <w:lang w:val="en-US"/>
          </w:rPr>
          <w:t>An illustration of the gripper</w:t>
        </w:r>
        <w:r w:rsidR="008D2E4F">
          <w:rPr>
            <w:lang w:val="en-US"/>
          </w:rPr>
          <w:t xml:space="preserve"> is shown in </w:t>
        </w:r>
      </w:ins>
      <w:ins w:id="41035" w:author="Oscar Herman Kise" w:date="2017-11-30T20:20:00Z">
        <w:r w:rsidR="008D2E4F">
          <w:rPr>
            <w:lang w:val="en-US"/>
          </w:rPr>
          <w:fldChar w:fldCharType="begin"/>
        </w:r>
        <w:r w:rsidR="008D2E4F">
          <w:rPr>
            <w:lang w:val="en-US"/>
          </w:rPr>
          <w:instrText xml:space="preserve"> REF _Ref499836553 \h </w:instrText>
        </w:r>
      </w:ins>
      <w:r w:rsidR="008D2E4F">
        <w:rPr>
          <w:lang w:val="en-US"/>
        </w:rPr>
      </w:r>
      <w:r w:rsidR="008D2E4F">
        <w:rPr>
          <w:lang w:val="en-US"/>
        </w:rPr>
        <w:fldChar w:fldCharType="separate"/>
      </w:r>
      <w:ins w:id="41036" w:author="Oscar Herman Kise" w:date="2017-11-30T22:19:00Z">
        <w:r w:rsidR="00710D49" w:rsidRPr="008D2E4F">
          <w:rPr>
            <w:lang w:val="en-US"/>
            <w:rPrChange w:id="41037" w:author="Oscar Herman Kise" w:date="2017-11-30T20:20:00Z">
              <w:rPr/>
            </w:rPrChange>
          </w:rPr>
          <w:t xml:space="preserve">Figure </w:t>
        </w:r>
        <w:r w:rsidR="00710D49">
          <w:rPr>
            <w:noProof/>
            <w:lang w:val="en-US"/>
          </w:rPr>
          <w:t>37</w:t>
        </w:r>
      </w:ins>
      <w:ins w:id="41038" w:author="Oscar Herman Kise" w:date="2017-11-30T20:20:00Z">
        <w:r w:rsidR="008D2E4F">
          <w:rPr>
            <w:lang w:val="en-US"/>
          </w:rPr>
          <w:fldChar w:fldCharType="end"/>
        </w:r>
      </w:ins>
      <w:ins w:id="41039" w:author="Oscar Herman Kise" w:date="2017-11-30T10:32:00Z">
        <w:r w:rsidR="00CD5F8D">
          <w:rPr>
            <w:lang w:val="en-US"/>
          </w:rPr>
          <w:t>.</w:t>
        </w:r>
      </w:ins>
    </w:p>
    <w:p w14:paraId="45CE0407" w14:textId="6227FC13" w:rsidR="00B14D40" w:rsidRPr="00B7686C" w:rsidRDefault="006C3682">
      <w:pPr>
        <w:pStyle w:val="Overskrift3"/>
        <w:jc w:val="both"/>
        <w:rPr>
          <w:ins w:id="41040" w:author="Oscar Herman Kise" w:date="2017-11-25T12:21:00Z"/>
          <w:lang w:val="en-US"/>
        </w:rPr>
        <w:pPrChange w:id="41041" w:author="Oscar Herman Kise" w:date="2017-11-29T16:09:00Z">
          <w:pPr>
            <w:pStyle w:val="Overskrift3"/>
          </w:pPr>
        </w:pPrChange>
      </w:pPr>
      <w:bookmarkStart w:id="41042" w:name="_Gripper"/>
      <w:bookmarkStart w:id="41043" w:name="_Toc499394326"/>
      <w:bookmarkStart w:id="41044" w:name="_Toc499485486"/>
      <w:bookmarkStart w:id="41045" w:name="_Toc499485896"/>
      <w:bookmarkStart w:id="41046" w:name="_Toc499485986"/>
      <w:bookmarkStart w:id="41047" w:name="_Toc499500695"/>
      <w:bookmarkStart w:id="41048" w:name="_Toc499567501"/>
      <w:bookmarkStart w:id="41049" w:name="_Toc499568167"/>
      <w:bookmarkStart w:id="41050" w:name="_Toc499584539"/>
      <w:bookmarkStart w:id="41051" w:name="_Toc499584873"/>
      <w:bookmarkStart w:id="41052" w:name="_Toc499631466"/>
      <w:bookmarkStart w:id="41053" w:name="_Toc499646530"/>
      <w:bookmarkStart w:id="41054" w:name="_Toc499654743"/>
      <w:bookmarkStart w:id="41055" w:name="_Toc499722822"/>
      <w:bookmarkStart w:id="41056" w:name="_Toc499731876"/>
      <w:bookmarkStart w:id="41057" w:name="_Toc499733353"/>
      <w:bookmarkStart w:id="41058" w:name="_Toc499737862"/>
      <w:bookmarkStart w:id="41059" w:name="_Toc499750778"/>
      <w:bookmarkStart w:id="41060" w:name="_Toc499754134"/>
      <w:bookmarkStart w:id="41061" w:name="_Toc499757919"/>
      <w:bookmarkStart w:id="41062" w:name="_Toc499757607"/>
      <w:bookmarkStart w:id="41063" w:name="_Ref499801476"/>
      <w:bookmarkStart w:id="41064" w:name="_Toc499806206"/>
      <w:bookmarkStart w:id="41065" w:name="_Toc499829190"/>
      <w:bookmarkStart w:id="41066" w:name="_Toc499830156"/>
      <w:bookmarkStart w:id="41067" w:name="_Toc499835831"/>
      <w:bookmarkStart w:id="41068" w:name="_Toc499843448"/>
      <w:bookmarkEnd w:id="41042"/>
      <w:ins w:id="41069" w:author="Oscar Herman Kise" w:date="2017-11-25T13:49:00Z">
        <w:r w:rsidRPr="00B7686C">
          <w:rPr>
            <w:lang w:val="en-US"/>
          </w:rPr>
          <w:t>Gripper</w:t>
        </w:r>
      </w:ins>
      <w:bookmarkEnd w:id="41043"/>
      <w:bookmarkEnd w:id="41044"/>
      <w:bookmarkEnd w:id="41045"/>
      <w:bookmarkEnd w:id="41046"/>
      <w:bookmarkEnd w:id="41047"/>
      <w:bookmarkEnd w:id="41048"/>
      <w:bookmarkEnd w:id="41049"/>
      <w:bookmarkEnd w:id="41050"/>
      <w:bookmarkEnd w:id="41051"/>
      <w:bookmarkEnd w:id="41052"/>
      <w:bookmarkEnd w:id="41053"/>
      <w:bookmarkEnd w:id="41054"/>
      <w:bookmarkEnd w:id="41055"/>
      <w:bookmarkEnd w:id="41056"/>
      <w:bookmarkEnd w:id="41057"/>
      <w:bookmarkEnd w:id="41058"/>
      <w:bookmarkEnd w:id="41059"/>
      <w:bookmarkEnd w:id="41060"/>
      <w:bookmarkEnd w:id="41061"/>
      <w:bookmarkEnd w:id="41062"/>
      <w:bookmarkEnd w:id="41063"/>
      <w:bookmarkEnd w:id="41064"/>
      <w:bookmarkEnd w:id="41065"/>
      <w:bookmarkEnd w:id="41066"/>
      <w:bookmarkEnd w:id="41067"/>
      <w:bookmarkEnd w:id="41068"/>
    </w:p>
    <w:p w14:paraId="73751AEA" w14:textId="77777777" w:rsidR="00DB6073" w:rsidRDefault="00FB12B1">
      <w:pPr>
        <w:pStyle w:val="Brdtekst"/>
        <w:jc w:val="both"/>
        <w:rPr>
          <w:ins w:id="41070" w:author="Oscar Herman Kise" w:date="2017-11-29T16:11:00Z"/>
          <w:lang w:val="en-US"/>
        </w:rPr>
        <w:pPrChange w:id="41071" w:author="Oscar Herman Kise" w:date="2017-11-29T16:09:00Z">
          <w:pPr>
            <w:pStyle w:val="Brdtekst"/>
          </w:pPr>
        </w:pPrChange>
      </w:pPr>
      <w:ins w:id="41072" w:author="Oscar Herman Kise" w:date="2017-11-25T13:50:00Z">
        <w:r w:rsidRPr="00B7686C">
          <w:rPr>
            <w:lang w:val="en-US"/>
          </w:rPr>
          <w:t xml:space="preserve">The </w:t>
        </w:r>
      </w:ins>
      <w:ins w:id="41073" w:author="Oscar Herman Kise" w:date="2017-11-25T13:53:00Z">
        <w:r w:rsidR="008A4161" w:rsidRPr="00B7686C">
          <w:rPr>
            <w:lang w:val="en-US"/>
          </w:rPr>
          <w:t xml:space="preserve">lifting platform </w:t>
        </w:r>
      </w:ins>
      <w:ins w:id="41074" w:author="Oscar Herman Kise" w:date="2017-11-25T13:55:00Z">
        <w:r w:rsidR="009106FA" w:rsidRPr="00B7686C">
          <w:rPr>
            <w:lang w:val="en-US"/>
          </w:rPr>
          <w:t xml:space="preserve">was </w:t>
        </w:r>
      </w:ins>
      <w:ins w:id="41075" w:author="Oscar Herman Kise" w:date="2017-11-25T13:56:00Z">
        <w:r w:rsidR="00E271E5" w:rsidRPr="00B7686C">
          <w:rPr>
            <w:lang w:val="en-US"/>
          </w:rPr>
          <w:t xml:space="preserve">mounted to the front of the car and </w:t>
        </w:r>
        <w:r w:rsidR="004C744C">
          <w:rPr>
            <w:lang w:val="en-US"/>
          </w:rPr>
          <w:t>the MG995 servo made a good fit</w:t>
        </w:r>
      </w:ins>
      <w:ins w:id="41076" w:author="Oscar Herman Kise" w:date="2017-11-29T16:09:00Z">
        <w:r w:rsidR="004C744C">
          <w:rPr>
            <w:lang w:val="en-US"/>
          </w:rPr>
          <w:t xml:space="preserve"> </w:t>
        </w:r>
      </w:ins>
      <w:ins w:id="41077" w:author="Oscar Herman Kise" w:date="2017-11-25T13:56:00Z">
        <w:r w:rsidR="00E271E5" w:rsidRPr="00B7686C">
          <w:rPr>
            <w:lang w:val="en-US"/>
          </w:rPr>
          <w:t>in its slot</w:t>
        </w:r>
      </w:ins>
      <w:ins w:id="41078" w:author="Oscar Herman Kise" w:date="2017-11-25T17:21:00Z">
        <w:r w:rsidR="006326E9" w:rsidRPr="00B7686C">
          <w:rPr>
            <w:lang w:val="en-US"/>
          </w:rPr>
          <w:t xml:space="preserve"> on the right </w:t>
        </w:r>
      </w:ins>
      <w:ins w:id="41079" w:author="Oscar Herman Kise" w:date="2017-11-25T17:54:00Z">
        <w:r w:rsidR="00905DA0" w:rsidRPr="00B7686C">
          <w:rPr>
            <w:lang w:val="en-US"/>
          </w:rPr>
          <w:t>front</w:t>
        </w:r>
      </w:ins>
      <w:ins w:id="41080" w:author="Oscar Herman Kise" w:date="2017-11-25T17:21:00Z">
        <w:r w:rsidR="006326E9" w:rsidRPr="00B7686C">
          <w:rPr>
            <w:lang w:val="en-US"/>
          </w:rPr>
          <w:t xml:space="preserve"> </w:t>
        </w:r>
        <w:r w:rsidR="00DB6073">
          <w:rPr>
            <w:lang w:val="en-US"/>
          </w:rPr>
          <w:t>extrusion</w:t>
        </w:r>
      </w:ins>
      <w:ins w:id="41081" w:author="Oscar Herman Kise" w:date="2017-11-29T16:11:00Z">
        <w:r w:rsidR="00DB6073">
          <w:rPr>
            <w:lang w:val="en-US"/>
          </w:rPr>
          <w:t>.</w:t>
        </w:r>
      </w:ins>
    </w:p>
    <w:p w14:paraId="0CCCB968" w14:textId="69301DC6" w:rsidR="009F1A3E" w:rsidRPr="00B7686C" w:rsidRDefault="009813CA">
      <w:pPr>
        <w:pStyle w:val="Brdtekst"/>
        <w:jc w:val="both"/>
        <w:rPr>
          <w:ins w:id="41082" w:author="Oscar Herman Kise" w:date="2017-11-25T13:49:00Z"/>
          <w:lang w:val="en-US"/>
        </w:rPr>
        <w:pPrChange w:id="41083" w:author="Oscar Herman Kise" w:date="2017-11-29T16:09:00Z">
          <w:pPr>
            <w:pStyle w:val="Brdtekst"/>
          </w:pPr>
        </w:pPrChange>
      </w:pPr>
      <w:ins w:id="41084" w:author="Oscar Herman Kise" w:date="2017-11-25T13:56:00Z">
        <w:r w:rsidRPr="00B7686C">
          <w:rPr>
            <w:lang w:val="en-US"/>
          </w:rPr>
          <w:t xml:space="preserve">The gripper platform </w:t>
        </w:r>
      </w:ins>
      <w:ins w:id="41085" w:author="Oscar Herman Kise" w:date="2017-11-25T17:55:00Z">
        <w:r w:rsidR="00B802D9" w:rsidRPr="00B7686C">
          <w:rPr>
            <w:lang w:val="en-US"/>
          </w:rPr>
          <w:t>fitted</w:t>
        </w:r>
      </w:ins>
      <w:ins w:id="41086" w:author="Oscar Herman Kise" w:date="2017-11-25T17:17:00Z">
        <w:r w:rsidR="00473AE7" w:rsidRPr="00B7686C">
          <w:rPr>
            <w:lang w:val="en-US"/>
          </w:rPr>
          <w:t xml:space="preserve"> well on to the lifting platform and </w:t>
        </w:r>
      </w:ins>
      <w:ins w:id="41087" w:author="Oscar Herman Kise" w:date="2017-11-25T17:19:00Z">
        <w:r w:rsidR="00756DF5" w:rsidRPr="00B7686C">
          <w:rPr>
            <w:lang w:val="en-US"/>
          </w:rPr>
          <w:t xml:space="preserve">allows the platform to </w:t>
        </w:r>
        <w:r w:rsidR="00971A2B" w:rsidRPr="00B7686C">
          <w:rPr>
            <w:lang w:val="en-US"/>
          </w:rPr>
          <w:t>rotate around the axis of the servo</w:t>
        </w:r>
      </w:ins>
      <w:ins w:id="41088" w:author="Oscar Herman Kise" w:date="2017-11-25T17:56:00Z">
        <w:r w:rsidR="003C313C" w:rsidRPr="00B7686C">
          <w:rPr>
            <w:lang w:val="en-US"/>
          </w:rPr>
          <w:t xml:space="preserve"> without any </w:t>
        </w:r>
        <w:r w:rsidR="00054294" w:rsidRPr="00B7686C">
          <w:rPr>
            <w:lang w:val="en-US"/>
          </w:rPr>
          <w:t>complications</w:t>
        </w:r>
      </w:ins>
      <w:ins w:id="41089" w:author="Oscar Herman Kise" w:date="2017-11-25T17:19:00Z">
        <w:r w:rsidR="00971A2B" w:rsidRPr="00B7686C">
          <w:rPr>
            <w:lang w:val="en-US"/>
          </w:rPr>
          <w:t xml:space="preserve">. </w:t>
        </w:r>
      </w:ins>
      <w:ins w:id="41090" w:author="Oscar Herman Kise" w:date="2017-11-25T17:20:00Z">
        <w:r w:rsidR="00B224E3" w:rsidRPr="00B7686C">
          <w:rPr>
            <w:lang w:val="en-US"/>
          </w:rPr>
          <w:t xml:space="preserve">The claws became </w:t>
        </w:r>
        <w:r w:rsidR="0026578C" w:rsidRPr="00B7686C">
          <w:rPr>
            <w:lang w:val="en-US"/>
          </w:rPr>
          <w:t>solid</w:t>
        </w:r>
      </w:ins>
      <w:ins w:id="41091" w:author="Oscar Herman Kise" w:date="2017-11-25T17:22:00Z">
        <w:r w:rsidR="00C93BA5" w:rsidRPr="00B7686C">
          <w:rPr>
            <w:lang w:val="en-US"/>
          </w:rPr>
          <w:t xml:space="preserve">, </w:t>
        </w:r>
      </w:ins>
      <w:ins w:id="41092" w:author="Oscar Herman Kise" w:date="2017-11-25T17:23:00Z">
        <w:r w:rsidR="00B373CE" w:rsidRPr="00B7686C">
          <w:rPr>
            <w:lang w:val="en-US"/>
          </w:rPr>
          <w:t xml:space="preserve">but a little too big, leading </w:t>
        </w:r>
      </w:ins>
      <w:ins w:id="41093" w:author="Oscar Herman Kise" w:date="2017-11-25T17:24:00Z">
        <w:r w:rsidR="00E459D6" w:rsidRPr="00B7686C">
          <w:rPr>
            <w:lang w:val="en-US"/>
          </w:rPr>
          <w:t xml:space="preserve">the </w:t>
        </w:r>
        <w:r w:rsidR="0022628C" w:rsidRPr="00B7686C">
          <w:rPr>
            <w:lang w:val="en-US"/>
          </w:rPr>
          <w:t>arms</w:t>
        </w:r>
        <w:r w:rsidR="00E459D6" w:rsidRPr="00B7686C">
          <w:rPr>
            <w:lang w:val="en-US"/>
          </w:rPr>
          <w:t xml:space="preserve"> </w:t>
        </w:r>
      </w:ins>
      <w:ins w:id="41094" w:author="Oscar Herman Kise" w:date="2017-11-25T17:23:00Z">
        <w:r w:rsidR="00B373CE" w:rsidRPr="00B7686C">
          <w:rPr>
            <w:lang w:val="en-US"/>
          </w:rPr>
          <w:t xml:space="preserve">to </w:t>
        </w:r>
      </w:ins>
      <w:ins w:id="41095" w:author="Oscar Herman Kise" w:date="2017-11-25T17:25:00Z">
        <w:r w:rsidR="00017A14" w:rsidRPr="00B7686C">
          <w:rPr>
            <w:lang w:val="en-US"/>
          </w:rPr>
          <w:t xml:space="preserve">tilt downward </w:t>
        </w:r>
      </w:ins>
      <w:ins w:id="41096" w:author="Oscar Herman Kise" w:date="2017-11-25T17:27:00Z">
        <w:r w:rsidR="00642658" w:rsidRPr="00B7686C">
          <w:rPr>
            <w:lang w:val="en-US"/>
          </w:rPr>
          <w:t xml:space="preserve">in the front section. </w:t>
        </w:r>
      </w:ins>
      <w:ins w:id="41097" w:author="Oscar Herman Kise" w:date="2017-11-25T17:28:00Z">
        <w:r w:rsidR="008B699B" w:rsidRPr="00B7686C">
          <w:rPr>
            <w:lang w:val="en-US"/>
          </w:rPr>
          <w:t xml:space="preserve">The placement of the plugs made a good fit for the gears, but the </w:t>
        </w:r>
        <w:r w:rsidR="00207F9D" w:rsidRPr="00B7686C">
          <w:rPr>
            <w:lang w:val="en-US"/>
          </w:rPr>
          <w:t>diameter of the plugs became a little to</w:t>
        </w:r>
      </w:ins>
      <w:ins w:id="41098" w:author="Oscar Herman Kise" w:date="2017-11-25T17:29:00Z">
        <w:r w:rsidR="00306D85" w:rsidRPr="00B7686C">
          <w:rPr>
            <w:lang w:val="en-US"/>
          </w:rPr>
          <w:t>o</w:t>
        </w:r>
      </w:ins>
      <w:ins w:id="41099" w:author="Oscar Herman Kise" w:date="2017-11-25T17:28:00Z">
        <w:r w:rsidR="00207F9D" w:rsidRPr="00B7686C">
          <w:rPr>
            <w:lang w:val="en-US"/>
          </w:rPr>
          <w:t xml:space="preserve"> small.</w:t>
        </w:r>
      </w:ins>
    </w:p>
    <w:p w14:paraId="0B884284" w14:textId="4F44EDF8" w:rsidR="008F18CB" w:rsidRPr="00B7686C" w:rsidRDefault="00FF5F14">
      <w:pPr>
        <w:pStyle w:val="Brdtekst"/>
        <w:jc w:val="both"/>
        <w:rPr>
          <w:ins w:id="41100" w:author="Oscar Herman Kise" w:date="2017-11-25T13:49:00Z"/>
          <w:lang w:val="en-US"/>
        </w:rPr>
        <w:pPrChange w:id="41101" w:author="Oscar Herman Kise" w:date="2017-11-29T16:09:00Z">
          <w:pPr>
            <w:pStyle w:val="Brdtekst"/>
          </w:pPr>
        </w:pPrChange>
      </w:pPr>
      <w:bookmarkStart w:id="41102" w:name="_Toc499394327"/>
      <w:ins w:id="41103" w:author="Oscar Herman Kise" w:date="2017-11-25T17:32:00Z">
        <w:r w:rsidRPr="00B7686C">
          <w:rPr>
            <w:lang w:val="en-US"/>
          </w:rPr>
          <w:t>T</w:t>
        </w:r>
        <w:r w:rsidR="00577062" w:rsidRPr="00B7686C">
          <w:rPr>
            <w:lang w:val="en-US"/>
          </w:rPr>
          <w:t>he</w:t>
        </w:r>
      </w:ins>
      <w:ins w:id="41104" w:author="Oscar Herman Kise" w:date="2017-11-25T17:33:00Z">
        <w:r w:rsidR="00414559" w:rsidRPr="00B7686C">
          <w:rPr>
            <w:lang w:val="en-US"/>
          </w:rPr>
          <w:t xml:space="preserve"> </w:t>
        </w:r>
      </w:ins>
      <w:ins w:id="41105" w:author="Oscar Herman Kise" w:date="2017-11-25T18:00:00Z">
        <w:r w:rsidR="009021D7" w:rsidRPr="00B7686C">
          <w:rPr>
            <w:lang w:val="en-US"/>
          </w:rPr>
          <w:t>claws</w:t>
        </w:r>
      </w:ins>
      <w:ins w:id="41106" w:author="Oscar Herman Kise" w:date="2017-11-25T17:33:00Z">
        <w:r w:rsidR="00414559" w:rsidRPr="00B7686C">
          <w:rPr>
            <w:lang w:val="en-US"/>
          </w:rPr>
          <w:t xml:space="preserve"> were </w:t>
        </w:r>
      </w:ins>
      <w:ins w:id="41107" w:author="Oscar Herman Kise" w:date="2017-11-25T18:00:00Z">
        <w:r w:rsidR="001A6861" w:rsidRPr="00B7686C">
          <w:rPr>
            <w:lang w:val="en-US"/>
          </w:rPr>
          <w:t xml:space="preserve">almost made </w:t>
        </w:r>
      </w:ins>
      <w:ins w:id="41108" w:author="Oscar Herman Kise" w:date="2017-11-25T17:33:00Z">
        <w:r w:rsidR="00414559" w:rsidRPr="00B7686C">
          <w:rPr>
            <w:lang w:val="en-US"/>
          </w:rPr>
          <w:t xml:space="preserve">identical, but </w:t>
        </w:r>
        <w:r w:rsidR="00F87D2E" w:rsidRPr="00B7686C">
          <w:rPr>
            <w:lang w:val="en-US"/>
          </w:rPr>
          <w:t xml:space="preserve">mirrored. </w:t>
        </w:r>
      </w:ins>
      <w:ins w:id="41109" w:author="Oscar Herman Kise" w:date="2017-11-25T17:36:00Z">
        <w:r w:rsidR="000706DE" w:rsidRPr="00B7686C">
          <w:rPr>
            <w:lang w:val="en-US"/>
          </w:rPr>
          <w:t>So</w:t>
        </w:r>
      </w:ins>
      <w:ins w:id="41110" w:author="Oscar Herman Kise" w:date="2017-11-25T17:38:00Z">
        <w:r w:rsidR="00854E20" w:rsidRPr="00B7686C">
          <w:rPr>
            <w:lang w:val="en-US"/>
          </w:rPr>
          <w:t>,</w:t>
        </w:r>
      </w:ins>
      <w:ins w:id="41111" w:author="Oscar Herman Kise" w:date="2017-11-25T17:36:00Z">
        <w:r w:rsidR="000706DE" w:rsidRPr="00B7686C">
          <w:rPr>
            <w:lang w:val="en-US"/>
          </w:rPr>
          <w:t xml:space="preserve"> for the gears to fit and rotate, one of the arms </w:t>
        </w:r>
      </w:ins>
      <w:ins w:id="41112" w:author="Oscar Herman Kise" w:date="2017-11-25T17:37:00Z">
        <w:r w:rsidR="000706DE" w:rsidRPr="00B7686C">
          <w:rPr>
            <w:lang w:val="en-US"/>
          </w:rPr>
          <w:t xml:space="preserve">had to </w:t>
        </w:r>
        <w:r w:rsidR="000D5B6E" w:rsidRPr="00B7686C">
          <w:rPr>
            <w:lang w:val="en-US"/>
          </w:rPr>
          <w:t xml:space="preserve">be moved slightly </w:t>
        </w:r>
      </w:ins>
      <w:ins w:id="41113" w:author="Oscar Herman Kise" w:date="2017-11-25T18:00:00Z">
        <w:r w:rsidR="001A6861" w:rsidRPr="00B7686C">
          <w:rPr>
            <w:lang w:val="en-US"/>
          </w:rPr>
          <w:t>in front of the other</w:t>
        </w:r>
      </w:ins>
      <w:ins w:id="41114" w:author="Oscar Herman Kise" w:date="2017-11-25T17:37:00Z">
        <w:r w:rsidR="000D5B6E" w:rsidRPr="00B7686C">
          <w:rPr>
            <w:lang w:val="en-US"/>
          </w:rPr>
          <w:t xml:space="preserve"> </w:t>
        </w:r>
        <w:r w:rsidR="00854E20" w:rsidRPr="00B7686C">
          <w:rPr>
            <w:lang w:val="en-US"/>
          </w:rPr>
          <w:t>to make the gears function</w:t>
        </w:r>
      </w:ins>
      <w:ins w:id="41115" w:author="Oscar Herman Kise" w:date="2017-11-25T17:38:00Z">
        <w:r w:rsidR="00854E20" w:rsidRPr="00B7686C">
          <w:rPr>
            <w:lang w:val="en-US"/>
          </w:rPr>
          <w:t xml:space="preserve"> correctly</w:t>
        </w:r>
      </w:ins>
      <w:ins w:id="41116" w:author="Oscar Herman Kise" w:date="2017-11-25T17:37:00Z">
        <w:r w:rsidR="00854E20" w:rsidRPr="00B7686C">
          <w:rPr>
            <w:lang w:val="en-US"/>
          </w:rPr>
          <w:t>.</w:t>
        </w:r>
      </w:ins>
      <w:ins w:id="41117" w:author="Oscar Herman Kise" w:date="2017-11-25T17:33:00Z">
        <w:r w:rsidR="00F87D2E" w:rsidRPr="00B7686C">
          <w:rPr>
            <w:lang w:val="en-US"/>
          </w:rPr>
          <w:t xml:space="preserve"> </w:t>
        </w:r>
      </w:ins>
      <w:ins w:id="41118" w:author="Oscar Herman Kise" w:date="2017-11-25T17:34:00Z">
        <w:r w:rsidR="00F87D2E" w:rsidRPr="00B7686C">
          <w:rPr>
            <w:lang w:val="en-US"/>
          </w:rPr>
          <w:t xml:space="preserve">This lead to a </w:t>
        </w:r>
      </w:ins>
      <w:ins w:id="41119" w:author="Oscar Herman Kise" w:date="2017-11-25T17:36:00Z">
        <w:r w:rsidR="00B355A9" w:rsidRPr="00B7686C">
          <w:rPr>
            <w:lang w:val="en-US"/>
          </w:rPr>
          <w:t>minor</w:t>
        </w:r>
      </w:ins>
      <w:ins w:id="41120" w:author="Oscar Herman Kise" w:date="2017-11-25T17:34:00Z">
        <w:r w:rsidR="00F87D2E" w:rsidRPr="00B7686C">
          <w:rPr>
            <w:lang w:val="en-US"/>
          </w:rPr>
          <w:t xml:space="preserve"> problem</w:t>
        </w:r>
      </w:ins>
      <w:ins w:id="41121" w:author="Oscar Herman Kise" w:date="2017-11-25T17:36:00Z">
        <w:r w:rsidR="00E5360F" w:rsidRPr="00B7686C">
          <w:rPr>
            <w:lang w:val="en-US"/>
          </w:rPr>
          <w:t>,</w:t>
        </w:r>
      </w:ins>
      <w:ins w:id="41122" w:author="Oscar Herman Kise" w:date="2017-11-25T17:34:00Z">
        <w:r w:rsidR="00F87D2E" w:rsidRPr="00B7686C">
          <w:rPr>
            <w:lang w:val="en-US"/>
          </w:rPr>
          <w:t xml:space="preserve"> which caused t</w:t>
        </w:r>
        <w:r w:rsidR="005B7DC0" w:rsidRPr="00B7686C">
          <w:rPr>
            <w:lang w:val="en-US"/>
          </w:rPr>
          <w:t xml:space="preserve">he </w:t>
        </w:r>
      </w:ins>
      <w:ins w:id="41123" w:author="Oscar Herman Kise" w:date="2017-11-25T17:35:00Z">
        <w:r w:rsidR="00E5360F" w:rsidRPr="00B7686C">
          <w:rPr>
            <w:lang w:val="en-US"/>
          </w:rPr>
          <w:t xml:space="preserve">tip of the </w:t>
        </w:r>
      </w:ins>
      <w:ins w:id="41124" w:author="Oscar Herman Kise" w:date="2017-11-25T17:34:00Z">
        <w:r w:rsidR="005B7DC0" w:rsidRPr="00B7686C">
          <w:rPr>
            <w:lang w:val="en-US"/>
          </w:rPr>
          <w:t>claws to not</w:t>
        </w:r>
        <w:r w:rsidR="00F87D2E" w:rsidRPr="00B7686C">
          <w:rPr>
            <w:lang w:val="en-US"/>
          </w:rPr>
          <w:t xml:space="preserve"> </w:t>
        </w:r>
      </w:ins>
      <w:ins w:id="41125" w:author="Oscar Herman Kise" w:date="2017-11-25T17:35:00Z">
        <w:r w:rsidR="00E5360F" w:rsidRPr="00B7686C">
          <w:rPr>
            <w:lang w:val="en-US"/>
          </w:rPr>
          <w:t xml:space="preserve">meet when brought </w:t>
        </w:r>
      </w:ins>
      <w:ins w:id="41126" w:author="Oscar Herman Kise" w:date="2017-11-25T17:36:00Z">
        <w:r w:rsidR="00E5360F" w:rsidRPr="00B7686C">
          <w:rPr>
            <w:lang w:val="en-US"/>
          </w:rPr>
          <w:t xml:space="preserve">together. </w:t>
        </w:r>
      </w:ins>
      <w:ins w:id="41127" w:author="Oscar Herman Kise" w:date="2017-11-25T17:44:00Z">
        <w:r w:rsidR="00B17786" w:rsidRPr="00B7686C">
          <w:rPr>
            <w:lang w:val="en-US"/>
          </w:rPr>
          <w:t xml:space="preserve">This was fixed in the next version of the claws, leading the </w:t>
        </w:r>
      </w:ins>
      <w:ins w:id="41128" w:author="Oscar Herman Kise" w:date="2017-11-25T17:45:00Z">
        <w:r w:rsidR="008C3A0B" w:rsidRPr="00B7686C">
          <w:rPr>
            <w:lang w:val="en-US"/>
          </w:rPr>
          <w:t>tips to meet accurately</w:t>
        </w:r>
      </w:ins>
      <w:ins w:id="41129" w:author="Oscar Herman Kise" w:date="2017-11-30T20:22:00Z">
        <w:r w:rsidR="00AE669E">
          <w:rPr>
            <w:lang w:val="en-US"/>
          </w:rPr>
          <w:t xml:space="preserve"> (</w:t>
        </w:r>
        <w:r w:rsidR="00AE669E">
          <w:rPr>
            <w:lang w:val="en-US"/>
          </w:rPr>
          <w:fldChar w:fldCharType="begin"/>
        </w:r>
        <w:r w:rsidR="00AE669E">
          <w:rPr>
            <w:lang w:val="en-US"/>
          </w:rPr>
          <w:instrText xml:space="preserve"> REF _Ref499836676 \h </w:instrText>
        </w:r>
      </w:ins>
      <w:r w:rsidR="00AE669E">
        <w:rPr>
          <w:lang w:val="en-US"/>
        </w:rPr>
      </w:r>
      <w:r w:rsidR="00AE669E">
        <w:rPr>
          <w:lang w:val="en-US"/>
        </w:rPr>
        <w:fldChar w:fldCharType="separate"/>
      </w:r>
      <w:ins w:id="41130" w:author="Oscar Herman Kise" w:date="2017-11-30T22:19:00Z">
        <w:r w:rsidR="00710D49" w:rsidRPr="00A7058D">
          <w:rPr>
            <w:lang w:val="en-US"/>
            <w:rPrChange w:id="41131" w:author="Oscar Herman Kise" w:date="2017-11-30T20:21:00Z">
              <w:rPr/>
            </w:rPrChange>
          </w:rPr>
          <w:t xml:space="preserve">Figure </w:t>
        </w:r>
        <w:r w:rsidR="00710D49">
          <w:rPr>
            <w:noProof/>
            <w:lang w:val="en-US"/>
          </w:rPr>
          <w:t>38</w:t>
        </w:r>
      </w:ins>
      <w:ins w:id="41132" w:author="Oscar Herman Kise" w:date="2017-11-30T20:22:00Z">
        <w:r w:rsidR="00AE669E">
          <w:rPr>
            <w:lang w:val="en-US"/>
          </w:rPr>
          <w:fldChar w:fldCharType="end"/>
        </w:r>
        <w:r w:rsidR="00AE669E">
          <w:rPr>
            <w:lang w:val="en-US"/>
          </w:rPr>
          <w:t>)</w:t>
        </w:r>
      </w:ins>
      <w:ins w:id="41133" w:author="Oscar Herman Kise" w:date="2017-11-25T17:46:00Z">
        <w:r w:rsidR="0031157B" w:rsidRPr="00B7686C">
          <w:rPr>
            <w:lang w:val="en-US"/>
          </w:rPr>
          <w:t>.</w:t>
        </w:r>
      </w:ins>
      <w:ins w:id="41134" w:author="Oscar Herman Kise" w:date="2017-11-25T17:51:00Z">
        <w:r w:rsidR="005F004A" w:rsidRPr="00B7686C">
          <w:rPr>
            <w:lang w:val="en-US"/>
          </w:rPr>
          <w:t xml:space="preserve"> The attachment for the servo</w:t>
        </w:r>
      </w:ins>
      <w:ins w:id="41135" w:author="Oscar Herman Kise" w:date="2017-11-26T16:09:00Z">
        <w:r w:rsidR="00145274" w:rsidRPr="00B7686C">
          <w:rPr>
            <w:lang w:val="en-US"/>
          </w:rPr>
          <w:t xml:space="preserve"> </w:t>
        </w:r>
        <w:r w:rsidR="00EC7E4D" w:rsidRPr="00B7686C">
          <w:rPr>
            <w:lang w:val="en-US"/>
          </w:rPr>
          <w:t>to the gear</w:t>
        </w:r>
      </w:ins>
      <w:ins w:id="41136" w:author="Oscar Herman Kise" w:date="2017-11-25T17:51:00Z">
        <w:r w:rsidR="005F004A" w:rsidRPr="00B7686C">
          <w:rPr>
            <w:lang w:val="en-US"/>
          </w:rPr>
          <w:t xml:space="preserve"> was also changed from a cross to a </w:t>
        </w:r>
        <w:r w:rsidR="0052605F" w:rsidRPr="00B7686C">
          <w:rPr>
            <w:lang w:val="en-US"/>
          </w:rPr>
          <w:t>disc</w:t>
        </w:r>
      </w:ins>
      <w:ins w:id="41137" w:author="Oscar Herman Kise" w:date="2017-11-25T17:52:00Z">
        <w:r w:rsidR="00876956" w:rsidRPr="00B7686C">
          <w:rPr>
            <w:lang w:val="en-US"/>
          </w:rPr>
          <w:t xml:space="preserve">, because </w:t>
        </w:r>
      </w:ins>
      <w:ins w:id="41138" w:author="Oscar Herman Kise" w:date="2017-11-25T18:01:00Z">
        <w:r w:rsidR="007C1A79" w:rsidRPr="00B7686C">
          <w:rPr>
            <w:lang w:val="en-US"/>
          </w:rPr>
          <w:t>a</w:t>
        </w:r>
      </w:ins>
      <w:ins w:id="41139" w:author="Oscar Herman Kise" w:date="2017-11-25T17:52:00Z">
        <w:r w:rsidR="00876956" w:rsidRPr="00B7686C">
          <w:rPr>
            <w:lang w:val="en-US"/>
          </w:rPr>
          <w:t xml:space="preserve"> disc </w:t>
        </w:r>
      </w:ins>
      <w:ins w:id="41140" w:author="Oscar Herman Kise" w:date="2017-11-25T18:01:00Z">
        <w:r w:rsidR="007C1A79" w:rsidRPr="00B7686C">
          <w:rPr>
            <w:lang w:val="en-US"/>
          </w:rPr>
          <w:t xml:space="preserve">was </w:t>
        </w:r>
      </w:ins>
      <w:ins w:id="41141" w:author="Oscar Herman Kise" w:date="2017-11-25T17:52:00Z">
        <w:r w:rsidR="00876956" w:rsidRPr="00B7686C">
          <w:rPr>
            <w:lang w:val="en-US"/>
          </w:rPr>
          <w:t>easier to attach</w:t>
        </w:r>
      </w:ins>
      <w:ins w:id="41142" w:author="Oscar Herman Kise" w:date="2017-11-26T16:11:00Z">
        <w:r w:rsidR="005313CD" w:rsidRPr="00B7686C">
          <w:rPr>
            <w:lang w:val="en-US"/>
          </w:rPr>
          <w:t>.</w:t>
        </w:r>
      </w:ins>
    </w:p>
    <w:p w14:paraId="08E1ABA8" w14:textId="77777777" w:rsidR="00B0253A" w:rsidRDefault="00B0253A">
      <w:pPr>
        <w:pStyle w:val="Brdtekst"/>
        <w:rPr>
          <w:ins w:id="41143" w:author="Oscar Herman Kise" w:date="2017-11-30T20:22:00Z"/>
          <w:lang w:val="en-US"/>
        </w:rPr>
      </w:pPr>
    </w:p>
    <w:p w14:paraId="11CDCC03" w14:textId="77777777" w:rsidR="00AE669E" w:rsidRDefault="00AE669E">
      <w:pPr>
        <w:pStyle w:val="Brdtekst"/>
        <w:rPr>
          <w:ins w:id="41144" w:author="Oscar Herman Kise" w:date="2017-11-30T20:22:00Z"/>
          <w:lang w:val="en-US"/>
        </w:rPr>
      </w:pPr>
    </w:p>
    <w:p w14:paraId="715C031E" w14:textId="77777777" w:rsidR="00AE669E" w:rsidRDefault="00AE669E">
      <w:pPr>
        <w:pStyle w:val="Brdtekst"/>
        <w:rPr>
          <w:ins w:id="41145" w:author="Oscar Herman Kise" w:date="2017-11-30T20:22:00Z"/>
          <w:lang w:val="en-US"/>
        </w:rPr>
      </w:pPr>
    </w:p>
    <w:p w14:paraId="00094E20" w14:textId="77777777" w:rsidR="00AE669E" w:rsidRDefault="00AE669E">
      <w:pPr>
        <w:pStyle w:val="Brdtekst"/>
        <w:rPr>
          <w:ins w:id="41146" w:author="Oscar Herman Kise" w:date="2017-11-30T20:22:00Z"/>
          <w:lang w:val="en-US"/>
        </w:rPr>
      </w:pPr>
    </w:p>
    <w:p w14:paraId="2262FB08" w14:textId="77777777" w:rsidR="00AE669E" w:rsidRDefault="00AE669E">
      <w:pPr>
        <w:pStyle w:val="Brdtekst"/>
        <w:rPr>
          <w:ins w:id="41147" w:author="Oscar Herman Kise" w:date="2017-11-30T20:22:00Z"/>
          <w:lang w:val="en-US"/>
        </w:rPr>
      </w:pPr>
    </w:p>
    <w:p w14:paraId="08702BA2" w14:textId="77777777" w:rsidR="00AE669E" w:rsidRDefault="00AE669E">
      <w:pPr>
        <w:pStyle w:val="Brdtekst"/>
        <w:rPr>
          <w:ins w:id="41148" w:author="Oscar Herman Kise" w:date="2017-11-30T20:22:00Z"/>
          <w:lang w:val="en-US"/>
        </w:rPr>
      </w:pPr>
    </w:p>
    <w:p w14:paraId="07E69D05" w14:textId="77777777" w:rsidR="00AE669E" w:rsidRPr="00B7686C" w:rsidRDefault="00AE669E">
      <w:pPr>
        <w:pStyle w:val="Brdtekst"/>
        <w:rPr>
          <w:ins w:id="41149" w:author="Oscar Herman Kise" w:date="2017-11-25T17:44:00Z"/>
          <w:lang w:val="en-US"/>
        </w:rPr>
      </w:pPr>
    </w:p>
    <w:p w14:paraId="4586B730" w14:textId="77777777" w:rsidR="008D2E4F" w:rsidRDefault="00A6171E">
      <w:pPr>
        <w:pStyle w:val="Brdtekst"/>
        <w:keepNext/>
        <w:rPr>
          <w:ins w:id="41150" w:author="Oscar Herman Kise" w:date="2017-11-30T20:20:00Z"/>
        </w:rPr>
      </w:pPr>
      <w:ins w:id="41151" w:author="Oscar Herman Kise" w:date="2017-11-27T19:59:00Z">
        <w:r w:rsidRPr="005A3108">
          <w:rPr>
            <w:noProof/>
            <w:lang w:val="en-US"/>
          </w:rPr>
          <w:drawing>
            <wp:inline distT="0" distB="0" distL="0" distR="0" wp14:anchorId="0B4941C5" wp14:editId="7373F30D">
              <wp:extent cx="5731510" cy="1795145"/>
              <wp:effectExtent l="0" t="0" r="2540" b="0"/>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ars assembled.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1795145"/>
                      </a:xfrm>
                      <a:prstGeom prst="rect">
                        <a:avLst/>
                      </a:prstGeom>
                    </pic:spPr>
                  </pic:pic>
                </a:graphicData>
              </a:graphic>
            </wp:inline>
          </w:drawing>
        </w:r>
      </w:ins>
    </w:p>
    <w:p w14:paraId="18FF958E" w14:textId="1543B4BC" w:rsidR="006C3AE5" w:rsidRPr="00B7686C" w:rsidRDefault="008D2E4F">
      <w:pPr>
        <w:pStyle w:val="Bildetekst"/>
        <w:rPr>
          <w:ins w:id="41152" w:author="Oscar Herman Kise" w:date="2017-11-25T17:38:00Z"/>
          <w:del w:id="41153" w:author="Ole-Martin Hanstveit" w:date="2017-11-29T18:46:00Z"/>
          <w:lang w:val="en-US"/>
        </w:rPr>
        <w:pPrChange w:id="41154" w:author="Oscar Herman Kise" w:date="2017-11-30T20:21:00Z">
          <w:pPr>
            <w:pStyle w:val="Brdtekst"/>
          </w:pPr>
        </w:pPrChange>
      </w:pPr>
      <w:bookmarkStart w:id="41155" w:name="_Ref499836676"/>
      <w:ins w:id="41156" w:author="Oscar Herman Kise" w:date="2017-11-30T20:20:00Z">
        <w:r w:rsidRPr="00A7058D">
          <w:rPr>
            <w:lang w:val="en-US"/>
            <w:rPrChange w:id="41157" w:author="Oscar Herman Kise" w:date="2017-11-30T20:21:00Z">
              <w:rPr/>
            </w:rPrChange>
          </w:rPr>
          <w:t xml:space="preserve">Figure </w:t>
        </w:r>
        <w:r>
          <w:rPr>
            <w:i w:val="0"/>
            <w:iCs w:val="0"/>
          </w:rPr>
          <w:fldChar w:fldCharType="begin"/>
        </w:r>
        <w:r w:rsidRPr="00A7058D">
          <w:rPr>
            <w:lang w:val="en-US"/>
            <w:rPrChange w:id="41158" w:author="Oscar Herman Kise" w:date="2017-11-30T20:21:00Z">
              <w:rPr/>
            </w:rPrChange>
          </w:rPr>
          <w:instrText xml:space="preserve"> SEQ Figure \* ARABIC </w:instrText>
        </w:r>
      </w:ins>
      <w:r>
        <w:rPr>
          <w:i w:val="0"/>
          <w:iCs w:val="0"/>
        </w:rPr>
        <w:fldChar w:fldCharType="separate"/>
      </w:r>
      <w:ins w:id="41159" w:author="Oscar Herman Kise" w:date="2017-11-30T22:19:00Z">
        <w:r w:rsidR="00710D49">
          <w:rPr>
            <w:noProof/>
            <w:lang w:val="en-US"/>
          </w:rPr>
          <w:t>38</w:t>
        </w:r>
      </w:ins>
      <w:ins w:id="41160" w:author="Oscar Herman Kise" w:date="2017-11-30T20:20:00Z">
        <w:r>
          <w:rPr>
            <w:i w:val="0"/>
            <w:iCs w:val="0"/>
          </w:rPr>
          <w:fldChar w:fldCharType="end"/>
        </w:r>
      </w:ins>
      <w:bookmarkEnd w:id="41155"/>
      <w:ins w:id="41161" w:author="Oscar Herman Kise" w:date="2017-11-30T20:21:00Z">
        <w:r w:rsidR="00A7058D" w:rsidRPr="00A7058D">
          <w:rPr>
            <w:lang w:val="en-US"/>
            <w:rPrChange w:id="41162" w:author="Oscar Herman Kise" w:date="2017-11-30T20:21:00Z">
              <w:rPr/>
            </w:rPrChange>
          </w:rPr>
          <w:t xml:space="preserve">: </w:t>
        </w:r>
        <w:r w:rsidR="00A7058D" w:rsidRPr="00F806DF">
          <w:rPr>
            <w:lang w:val="en-US"/>
          </w:rPr>
          <w:t xml:space="preserve">Left side shows the first </w:t>
        </w:r>
        <w:r w:rsidR="00A7058D" w:rsidRPr="00B7686C">
          <w:rPr>
            <w:lang w:val="en-US"/>
          </w:rPr>
          <w:t>draft and right side shows the final draft.</w:t>
        </w:r>
      </w:ins>
    </w:p>
    <w:p w14:paraId="0DBBC5E7" w14:textId="77777777" w:rsidR="00B0253A" w:rsidRPr="00B7686C" w:rsidRDefault="00B0253A">
      <w:pPr>
        <w:pStyle w:val="Bildetekst"/>
        <w:rPr>
          <w:ins w:id="41163" w:author="Oscar Herman Kise" w:date="2017-11-25T17:53:00Z"/>
          <w:lang w:val="en-US"/>
        </w:rPr>
        <w:pPrChange w:id="41164" w:author="Oscar Herman Kise" w:date="2017-11-30T20:21:00Z">
          <w:pPr>
            <w:pStyle w:val="Brdtekst"/>
          </w:pPr>
        </w:pPrChange>
      </w:pPr>
    </w:p>
    <w:p w14:paraId="23F590C8" w14:textId="77777777" w:rsidR="00AE669E" w:rsidRDefault="00AE669E">
      <w:pPr>
        <w:pStyle w:val="Brdtekst"/>
        <w:jc w:val="both"/>
        <w:rPr>
          <w:ins w:id="41165" w:author="Oscar Herman Kise" w:date="2017-11-30T20:22:00Z"/>
          <w:lang w:val="en-US"/>
        </w:rPr>
        <w:pPrChange w:id="41166" w:author="Oscar Herman Kise" w:date="2017-11-29T16:10:00Z">
          <w:pPr>
            <w:pStyle w:val="Brdtekst"/>
          </w:pPr>
        </w:pPrChange>
      </w:pPr>
    </w:p>
    <w:p w14:paraId="2512319A" w14:textId="4E40B892" w:rsidR="000521E4" w:rsidRPr="00B7686C" w:rsidRDefault="000A7270">
      <w:pPr>
        <w:pStyle w:val="Brdtekst"/>
        <w:jc w:val="both"/>
        <w:rPr>
          <w:ins w:id="41167" w:author="Oscar Herman Kise" w:date="2017-11-25T13:49:00Z"/>
          <w:lang w:val="en-US"/>
        </w:rPr>
        <w:pPrChange w:id="41168" w:author="Oscar Herman Kise" w:date="2017-11-29T16:10:00Z">
          <w:pPr>
            <w:pStyle w:val="Brdtekst"/>
          </w:pPr>
        </w:pPrChange>
      </w:pPr>
      <w:ins w:id="41169" w:author="Oscar Herman Kise" w:date="2017-11-25T17:40:00Z">
        <w:r w:rsidRPr="00B7686C">
          <w:rPr>
            <w:lang w:val="en-US"/>
          </w:rPr>
          <w:t xml:space="preserve">Lastly, the </w:t>
        </w:r>
      </w:ins>
      <w:ins w:id="41170" w:author="Oscar Herman Kise" w:date="2017-11-25T17:54:00Z">
        <w:r w:rsidR="00660F2A" w:rsidRPr="00B7686C">
          <w:rPr>
            <w:lang w:val="en-US"/>
          </w:rPr>
          <w:t>lid with the SG90 servo</w:t>
        </w:r>
      </w:ins>
      <w:ins w:id="41171" w:author="Oscar Herman Kise" w:date="2017-11-25T18:02:00Z">
        <w:r w:rsidR="0053435E" w:rsidRPr="00B7686C">
          <w:rPr>
            <w:lang w:val="en-US"/>
          </w:rPr>
          <w:t xml:space="preserve"> had </w:t>
        </w:r>
        <w:r w:rsidR="00387112" w:rsidRPr="00B7686C">
          <w:rPr>
            <w:lang w:val="en-US"/>
          </w:rPr>
          <w:t>t</w:t>
        </w:r>
      </w:ins>
      <w:ins w:id="41172" w:author="Oscar Herman Kise" w:date="2017-11-26T16:12:00Z">
        <w:r w:rsidR="00387112" w:rsidRPr="00B7686C">
          <w:rPr>
            <w:lang w:val="en-US"/>
          </w:rPr>
          <w:t>he</w:t>
        </w:r>
      </w:ins>
      <w:ins w:id="41173" w:author="Oscar Herman Kise" w:date="2017-11-25T18:02:00Z">
        <w:r w:rsidR="0053435E" w:rsidRPr="00B7686C">
          <w:rPr>
            <w:lang w:val="en-US"/>
          </w:rPr>
          <w:t xml:space="preserve"> objective to hold the gears in place, but also </w:t>
        </w:r>
      </w:ins>
      <w:ins w:id="41174" w:author="Oscar Herman Kise" w:date="2017-11-25T18:03:00Z">
        <w:r w:rsidR="00B671FB" w:rsidRPr="00B7686C">
          <w:rPr>
            <w:lang w:val="en-US"/>
          </w:rPr>
          <w:t xml:space="preserve">manage to operate the gripping function. </w:t>
        </w:r>
      </w:ins>
      <w:ins w:id="41175" w:author="Oscar Herman Kise" w:date="2017-11-25T18:04:00Z">
        <w:r w:rsidR="00F76970" w:rsidRPr="00B7686C">
          <w:rPr>
            <w:lang w:val="en-US"/>
          </w:rPr>
          <w:t>By this</w:t>
        </w:r>
      </w:ins>
      <w:ins w:id="41176" w:author="Oscar Herman Kise" w:date="2017-11-25T18:03:00Z">
        <w:r w:rsidR="00F76970" w:rsidRPr="00B7686C">
          <w:rPr>
            <w:lang w:val="en-US"/>
          </w:rPr>
          <w:t>, the</w:t>
        </w:r>
      </w:ins>
      <w:ins w:id="41177" w:author="Oscar Herman Kise" w:date="2017-11-25T18:04:00Z">
        <w:r w:rsidR="00F76970" w:rsidRPr="00B7686C">
          <w:rPr>
            <w:lang w:val="en-US"/>
          </w:rPr>
          <w:t xml:space="preserve"> </w:t>
        </w:r>
        <w:r w:rsidR="00D969FC" w:rsidRPr="00B7686C">
          <w:rPr>
            <w:lang w:val="en-US"/>
          </w:rPr>
          <w:t xml:space="preserve">servo and the plug from the lid had to fit </w:t>
        </w:r>
      </w:ins>
      <w:ins w:id="41178" w:author="Oscar Herman Kise" w:date="2017-11-25T18:07:00Z">
        <w:r w:rsidR="00ED6B3C" w:rsidRPr="00B7686C">
          <w:rPr>
            <w:lang w:val="en-US"/>
          </w:rPr>
          <w:t>correctly</w:t>
        </w:r>
      </w:ins>
      <w:ins w:id="41179" w:author="Oscar Herman Kise" w:date="2017-11-25T18:04:00Z">
        <w:r w:rsidR="00D969FC" w:rsidRPr="00B7686C">
          <w:rPr>
            <w:lang w:val="en-US"/>
          </w:rPr>
          <w:t xml:space="preserve"> </w:t>
        </w:r>
      </w:ins>
      <w:ins w:id="41180" w:author="Oscar Herman Kise" w:date="2017-11-25T18:07:00Z">
        <w:r w:rsidR="006438C1" w:rsidRPr="00B7686C">
          <w:rPr>
            <w:lang w:val="en-US"/>
          </w:rPr>
          <w:t>in the slots</w:t>
        </w:r>
      </w:ins>
      <w:ins w:id="41181" w:author="Oscar Herman Kise" w:date="2017-11-25T18:04:00Z">
        <w:r w:rsidR="00D969FC" w:rsidRPr="00B7686C">
          <w:rPr>
            <w:lang w:val="en-US"/>
          </w:rPr>
          <w:t xml:space="preserve"> on top of th</w:t>
        </w:r>
      </w:ins>
      <w:ins w:id="41182" w:author="Oscar Herman Kise" w:date="2017-11-25T18:05:00Z">
        <w:r w:rsidR="00D969FC" w:rsidRPr="00B7686C">
          <w:rPr>
            <w:lang w:val="en-US"/>
          </w:rPr>
          <w:t>e gears</w:t>
        </w:r>
        <w:r w:rsidR="00A332DE" w:rsidRPr="00B7686C">
          <w:rPr>
            <w:lang w:val="en-US"/>
          </w:rPr>
          <w:t>.</w:t>
        </w:r>
      </w:ins>
      <w:ins w:id="41183" w:author="Oscar Herman Kise" w:date="2017-11-25T18:09:00Z">
        <w:r w:rsidR="00E3581C" w:rsidRPr="00B7686C">
          <w:rPr>
            <w:lang w:val="en-US"/>
          </w:rPr>
          <w:t xml:space="preserve"> This was </w:t>
        </w:r>
      </w:ins>
      <w:ins w:id="41184" w:author="Oscar Herman Kise" w:date="2017-11-25T18:11:00Z">
        <w:r w:rsidR="00915402" w:rsidRPr="00B7686C">
          <w:rPr>
            <w:lang w:val="en-US"/>
          </w:rPr>
          <w:t xml:space="preserve">done </w:t>
        </w:r>
      </w:ins>
      <w:ins w:id="41185" w:author="Oscar Herman Kise" w:date="2017-11-25T18:12:00Z">
        <w:r w:rsidR="006F3CC0" w:rsidRPr="00B7686C">
          <w:rPr>
            <w:lang w:val="en-US"/>
          </w:rPr>
          <w:t>successful</w:t>
        </w:r>
      </w:ins>
      <w:ins w:id="41186" w:author="Oscar Herman Kise" w:date="2017-11-25T18:11:00Z">
        <w:r w:rsidR="006F3CC0" w:rsidRPr="00B7686C">
          <w:rPr>
            <w:lang w:val="en-US"/>
          </w:rPr>
          <w:t xml:space="preserve">, but </w:t>
        </w:r>
      </w:ins>
      <w:ins w:id="41187" w:author="Oscar Herman Kise" w:date="2017-11-25T18:12:00Z">
        <w:r w:rsidR="00843CDA" w:rsidRPr="00B7686C">
          <w:rPr>
            <w:lang w:val="en-US"/>
          </w:rPr>
          <w:t xml:space="preserve">a new problem appeared. </w:t>
        </w:r>
      </w:ins>
      <w:ins w:id="41188" w:author="Oscar Herman Kise" w:date="2017-11-25T18:15:00Z">
        <w:r w:rsidR="003E41D6" w:rsidRPr="00B7686C">
          <w:rPr>
            <w:lang w:val="en-US"/>
          </w:rPr>
          <w:t xml:space="preserve">The </w:t>
        </w:r>
        <w:r w:rsidR="001E64DD" w:rsidRPr="00B7686C">
          <w:rPr>
            <w:lang w:val="en-US"/>
          </w:rPr>
          <w:t xml:space="preserve">torque of the servo motor was not powerful enough to rotate properly </w:t>
        </w:r>
        <w:r w:rsidR="00C545C5" w:rsidRPr="00B7686C">
          <w:rPr>
            <w:lang w:val="en-US"/>
          </w:rPr>
          <w:t xml:space="preserve">all the time, </w:t>
        </w:r>
      </w:ins>
      <w:ins w:id="41189" w:author="Oscar Herman Kise" w:date="2017-11-26T16:12:00Z">
        <w:r w:rsidR="00730BBE" w:rsidRPr="00B7686C">
          <w:rPr>
            <w:lang w:val="en-US"/>
          </w:rPr>
          <w:t xml:space="preserve">causing the gears to struggle with the rotation. </w:t>
        </w:r>
      </w:ins>
      <w:ins w:id="41190" w:author="Oscar Herman Kise" w:date="2017-11-26T16:13:00Z">
        <w:r w:rsidR="00A80B85" w:rsidRPr="00B7686C">
          <w:rPr>
            <w:lang w:val="en-US"/>
          </w:rPr>
          <w:t>But, even though it managed to function, the grip strength was</w:t>
        </w:r>
      </w:ins>
      <w:ins w:id="41191" w:author="Oscar Herman Kise" w:date="2017-11-26T16:14:00Z">
        <w:r w:rsidR="00A80B85" w:rsidRPr="00B7686C">
          <w:rPr>
            <w:lang w:val="en-US"/>
          </w:rPr>
          <w:t xml:space="preserve"> not strong enough to hold on to any type of object. </w:t>
        </w:r>
        <w:r w:rsidR="00762C0B" w:rsidRPr="00B7686C">
          <w:rPr>
            <w:lang w:val="en-US"/>
          </w:rPr>
          <w:t xml:space="preserve">So, after discussion with the group </w:t>
        </w:r>
      </w:ins>
      <w:ins w:id="41192" w:author="Oscar Herman Kise" w:date="2017-11-26T16:16:00Z">
        <w:r w:rsidR="00AD0550" w:rsidRPr="00B7686C">
          <w:rPr>
            <w:lang w:val="en-US"/>
          </w:rPr>
          <w:t xml:space="preserve">and the supervisor, </w:t>
        </w:r>
        <w:r w:rsidR="00562536" w:rsidRPr="00B7686C">
          <w:rPr>
            <w:lang w:val="en-US"/>
          </w:rPr>
          <w:t xml:space="preserve">became the </w:t>
        </w:r>
      </w:ins>
      <w:ins w:id="41193" w:author="Oscar Herman Kise" w:date="2017-11-26T16:17:00Z">
        <w:r w:rsidR="00502C59" w:rsidRPr="00B7686C">
          <w:rPr>
            <w:lang w:val="en-US"/>
          </w:rPr>
          <w:t xml:space="preserve">decision to </w:t>
        </w:r>
      </w:ins>
      <w:ins w:id="41194" w:author="Oscar Herman Kise" w:date="2017-11-26T16:18:00Z">
        <w:r w:rsidR="00EF0545" w:rsidRPr="00B7686C">
          <w:rPr>
            <w:lang w:val="en-US"/>
          </w:rPr>
          <w:t>shelf this part of</w:t>
        </w:r>
      </w:ins>
      <w:ins w:id="41195" w:author="Oscar Herman Kise" w:date="2017-11-29T16:10:00Z">
        <w:r w:rsidR="004C744C">
          <w:rPr>
            <w:lang w:val="en-US"/>
          </w:rPr>
          <w:t xml:space="preserve"> </w:t>
        </w:r>
      </w:ins>
      <w:ins w:id="41196" w:author="Oscar Herman Kise" w:date="2017-11-26T16:18:00Z">
        <w:r w:rsidR="00EF0545" w:rsidRPr="00B7686C">
          <w:rPr>
            <w:lang w:val="en-US"/>
          </w:rPr>
          <w:t>the project</w:t>
        </w:r>
      </w:ins>
      <w:ins w:id="41197" w:author="Oscar Herman Kise" w:date="2017-11-26T16:19:00Z">
        <w:r w:rsidR="00EF0545" w:rsidRPr="00B7686C">
          <w:rPr>
            <w:lang w:val="en-US"/>
          </w:rPr>
          <w:t xml:space="preserve">, due to lack of time </w:t>
        </w:r>
        <w:r w:rsidR="00A30A51" w:rsidRPr="00B7686C">
          <w:rPr>
            <w:lang w:val="en-US"/>
          </w:rPr>
          <w:t xml:space="preserve">until deadline. </w:t>
        </w:r>
      </w:ins>
    </w:p>
    <w:p w14:paraId="307F93E5" w14:textId="38E6B4DC" w:rsidR="00BD7EA2" w:rsidRPr="00B7686C" w:rsidRDefault="006C3682">
      <w:pPr>
        <w:pStyle w:val="Overskrift3"/>
        <w:jc w:val="both"/>
        <w:rPr>
          <w:ins w:id="41198" w:author="Oscar Herman Kise" w:date="2017-11-25T12:21:00Z"/>
          <w:lang w:val="en-US"/>
        </w:rPr>
        <w:pPrChange w:id="41199" w:author="Oscar Herman Kise" w:date="2017-11-29T16:09:00Z">
          <w:pPr>
            <w:pStyle w:val="Overskrift3"/>
          </w:pPr>
        </w:pPrChange>
      </w:pPr>
      <w:bookmarkStart w:id="41200" w:name="_Toc499485487"/>
      <w:bookmarkStart w:id="41201" w:name="_Toc499485897"/>
      <w:bookmarkStart w:id="41202" w:name="_Toc499485987"/>
      <w:bookmarkStart w:id="41203" w:name="_Toc499500696"/>
      <w:bookmarkStart w:id="41204" w:name="_Toc499567502"/>
      <w:bookmarkStart w:id="41205" w:name="_Toc499568168"/>
      <w:bookmarkStart w:id="41206" w:name="_Toc499584540"/>
      <w:bookmarkStart w:id="41207" w:name="_Toc499584874"/>
      <w:bookmarkStart w:id="41208" w:name="_Toc499631467"/>
      <w:bookmarkStart w:id="41209" w:name="_Toc499646531"/>
      <w:bookmarkStart w:id="41210" w:name="_Toc499654744"/>
      <w:bookmarkStart w:id="41211" w:name="_Toc499722823"/>
      <w:bookmarkStart w:id="41212" w:name="_Toc499731877"/>
      <w:bookmarkStart w:id="41213" w:name="_Toc499733354"/>
      <w:bookmarkStart w:id="41214" w:name="_Toc499737863"/>
      <w:bookmarkStart w:id="41215" w:name="_Toc499750779"/>
      <w:bookmarkStart w:id="41216" w:name="_Toc499754135"/>
      <w:bookmarkStart w:id="41217" w:name="_Toc499757920"/>
      <w:bookmarkStart w:id="41218" w:name="_Toc499757608"/>
      <w:bookmarkStart w:id="41219" w:name="_Toc499806207"/>
      <w:bookmarkStart w:id="41220" w:name="_Toc499829191"/>
      <w:bookmarkStart w:id="41221" w:name="_Toc499830157"/>
      <w:bookmarkStart w:id="41222" w:name="_Toc499835832"/>
      <w:bookmarkStart w:id="41223" w:name="_Toc499843449"/>
      <w:ins w:id="41224" w:author="Oscar Herman Kise" w:date="2017-11-25T13:49:00Z">
        <w:r w:rsidRPr="00B7686C">
          <w:rPr>
            <w:lang w:val="en-US"/>
          </w:rPr>
          <w:t xml:space="preserve">Camera </w:t>
        </w:r>
      </w:ins>
      <w:ins w:id="41225" w:author="Oscar Herman Kise" w:date="2017-11-25T13:50:00Z">
        <w:r w:rsidRPr="00B7686C">
          <w:rPr>
            <w:lang w:val="en-US"/>
          </w:rPr>
          <w:t xml:space="preserve">and IR </w:t>
        </w:r>
        <w:r w:rsidR="00FB12B1" w:rsidRPr="00B7686C">
          <w:rPr>
            <w:lang w:val="en-US"/>
          </w:rPr>
          <w:t>sensor bracket</w:t>
        </w:r>
      </w:ins>
      <w:bookmarkEnd w:id="41102"/>
      <w:bookmarkEnd w:id="41200"/>
      <w:bookmarkEnd w:id="41201"/>
      <w:bookmarkEnd w:id="41202"/>
      <w:bookmarkEnd w:id="41203"/>
      <w:bookmarkEnd w:id="41204"/>
      <w:bookmarkEnd w:id="41205"/>
      <w:bookmarkEnd w:id="41206"/>
      <w:bookmarkEnd w:id="41207"/>
      <w:bookmarkEnd w:id="41208"/>
      <w:bookmarkEnd w:id="41209"/>
      <w:bookmarkEnd w:id="41210"/>
      <w:bookmarkEnd w:id="41211"/>
      <w:bookmarkEnd w:id="41212"/>
      <w:bookmarkEnd w:id="41213"/>
      <w:bookmarkEnd w:id="41214"/>
      <w:bookmarkEnd w:id="41215"/>
      <w:bookmarkEnd w:id="41216"/>
      <w:bookmarkEnd w:id="41217"/>
      <w:bookmarkEnd w:id="41218"/>
      <w:bookmarkEnd w:id="41219"/>
      <w:bookmarkEnd w:id="41220"/>
      <w:bookmarkEnd w:id="41221"/>
      <w:bookmarkEnd w:id="41222"/>
      <w:bookmarkEnd w:id="41223"/>
    </w:p>
    <w:p w14:paraId="4CAE42CD" w14:textId="57041CE9" w:rsidR="00E66BF8" w:rsidRPr="00B7686C" w:rsidRDefault="00F853DD">
      <w:pPr>
        <w:pStyle w:val="Brdtekst"/>
        <w:jc w:val="both"/>
        <w:rPr>
          <w:ins w:id="41226" w:author="Oscar Herman Kise" w:date="2017-11-25T12:21:00Z"/>
          <w:lang w:val="en-US"/>
        </w:rPr>
        <w:pPrChange w:id="41227" w:author="Oscar Herman Kise" w:date="2017-11-29T16:09:00Z">
          <w:pPr>
            <w:pStyle w:val="Brdtekst"/>
          </w:pPr>
        </w:pPrChange>
      </w:pPr>
      <w:ins w:id="41228" w:author="Oscar Herman Kise" w:date="2017-11-26T16:20:00Z">
        <w:r w:rsidRPr="00B7686C">
          <w:rPr>
            <w:lang w:val="en-US"/>
          </w:rPr>
          <w:t>The bracket became a good fit f</w:t>
        </w:r>
      </w:ins>
      <w:ins w:id="41229" w:author="Oscar Herman Kise" w:date="2017-11-26T16:21:00Z">
        <w:r w:rsidRPr="00B7686C">
          <w:rPr>
            <w:lang w:val="en-US"/>
          </w:rPr>
          <w:t xml:space="preserve">or both the </w:t>
        </w:r>
        <w:r w:rsidR="00293D78" w:rsidRPr="00B7686C">
          <w:rPr>
            <w:lang w:val="en-US"/>
          </w:rPr>
          <w:t xml:space="preserve">camera and the IR distance sensor. The distance sensor placement </w:t>
        </w:r>
        <w:r w:rsidR="00DC28E4" w:rsidRPr="00B7686C">
          <w:rPr>
            <w:lang w:val="en-US"/>
          </w:rPr>
          <w:t>was right in the middle, between the claws, making it easy to detect any object</w:t>
        </w:r>
      </w:ins>
      <w:ins w:id="41230" w:author="Oscar Herman Kise" w:date="2017-11-26T16:22:00Z">
        <w:r w:rsidR="004659FB" w:rsidRPr="00B7686C">
          <w:rPr>
            <w:lang w:val="en-US"/>
          </w:rPr>
          <w:t xml:space="preserve">. The placement of the camera was </w:t>
        </w:r>
      </w:ins>
      <w:ins w:id="41231" w:author="Oscar Herman Kise" w:date="2017-11-26T16:23:00Z">
        <w:r w:rsidR="004659FB" w:rsidRPr="00B7686C">
          <w:rPr>
            <w:lang w:val="en-US"/>
          </w:rPr>
          <w:t xml:space="preserve">ideal for </w:t>
        </w:r>
        <w:r w:rsidR="00C15211" w:rsidRPr="00B7686C">
          <w:rPr>
            <w:lang w:val="en-US"/>
          </w:rPr>
          <w:t xml:space="preserve">detecting the portals, but </w:t>
        </w:r>
      </w:ins>
      <w:ins w:id="41232" w:author="Oscar Herman Kise" w:date="2017-11-26T16:24:00Z">
        <w:r w:rsidR="00926DD0" w:rsidRPr="00B7686C">
          <w:rPr>
            <w:lang w:val="en-US"/>
          </w:rPr>
          <w:t>d</w:t>
        </w:r>
      </w:ins>
      <w:ins w:id="41233" w:author="Oscar Herman Kise" w:date="2017-11-26T16:25:00Z">
        <w:r w:rsidR="00926DD0" w:rsidRPr="00B7686C">
          <w:rPr>
            <w:lang w:val="en-US"/>
          </w:rPr>
          <w:t>etecting the object became a conflict</w:t>
        </w:r>
        <w:r w:rsidR="00AF0C8F" w:rsidRPr="00B7686C">
          <w:rPr>
            <w:lang w:val="en-US"/>
          </w:rPr>
          <w:t>, due to lack of visual toward the ground</w:t>
        </w:r>
      </w:ins>
      <w:ins w:id="41234" w:author="Oscar Herman Kise" w:date="2017-11-26T16:26:00Z">
        <w:r w:rsidR="00B250B9" w:rsidRPr="00B7686C">
          <w:rPr>
            <w:lang w:val="en-US"/>
          </w:rPr>
          <w:t xml:space="preserve"> by the claws. Though the gripper functionality was shelved </w:t>
        </w:r>
      </w:ins>
      <w:ins w:id="41235" w:author="Oscar Herman Kise" w:date="2017-11-26T17:09:00Z">
        <w:r w:rsidR="000C3B39" w:rsidRPr="00B7686C">
          <w:rPr>
            <w:lang w:val="en-US"/>
          </w:rPr>
          <w:t>for now</w:t>
        </w:r>
      </w:ins>
      <w:ins w:id="41236" w:author="Oscar Herman Kise" w:date="2017-11-26T16:26:00Z">
        <w:r w:rsidR="00273AA0" w:rsidRPr="00B7686C">
          <w:rPr>
            <w:lang w:val="en-US"/>
          </w:rPr>
          <w:t xml:space="preserve">, </w:t>
        </w:r>
      </w:ins>
      <w:ins w:id="41237" w:author="Oscar Herman Kise" w:date="2017-11-26T16:28:00Z">
        <w:r w:rsidR="00BA6CEE" w:rsidRPr="00B7686C">
          <w:rPr>
            <w:lang w:val="en-US"/>
          </w:rPr>
          <w:t xml:space="preserve">was </w:t>
        </w:r>
      </w:ins>
      <w:ins w:id="41238" w:author="Oscar Herman Kise" w:date="2017-11-26T16:26:00Z">
        <w:r w:rsidR="00273AA0" w:rsidRPr="00B7686C">
          <w:rPr>
            <w:lang w:val="en-US"/>
          </w:rPr>
          <w:t xml:space="preserve">there no </w:t>
        </w:r>
      </w:ins>
      <w:ins w:id="41239" w:author="Oscar Herman Kise" w:date="2017-11-26T16:27:00Z">
        <w:r w:rsidR="00F948F6" w:rsidRPr="00B7686C">
          <w:rPr>
            <w:lang w:val="en-US"/>
          </w:rPr>
          <w:t xml:space="preserve">necessary </w:t>
        </w:r>
      </w:ins>
      <w:ins w:id="41240" w:author="Oscar Herman Kise" w:date="2017-11-26T16:26:00Z">
        <w:r w:rsidR="00273AA0" w:rsidRPr="00B7686C">
          <w:rPr>
            <w:lang w:val="en-US"/>
          </w:rPr>
          <w:t>adju</w:t>
        </w:r>
      </w:ins>
      <w:ins w:id="41241" w:author="Oscar Herman Kise" w:date="2017-11-26T16:27:00Z">
        <w:r w:rsidR="00273AA0" w:rsidRPr="00B7686C">
          <w:rPr>
            <w:lang w:val="en-US"/>
          </w:rPr>
          <w:t xml:space="preserve">stments made </w:t>
        </w:r>
        <w:r w:rsidR="00F948F6" w:rsidRPr="00B7686C">
          <w:rPr>
            <w:lang w:val="en-US"/>
          </w:rPr>
          <w:t xml:space="preserve">to the bracket. </w:t>
        </w:r>
      </w:ins>
    </w:p>
    <w:p w14:paraId="003DE6C8" w14:textId="14BBC4E2" w:rsidR="006A75E6" w:rsidRPr="00B7686C" w:rsidRDefault="006A75E6">
      <w:pPr>
        <w:pStyle w:val="Brdtekst"/>
        <w:jc w:val="both"/>
        <w:rPr>
          <w:ins w:id="41242" w:author="Oscar Herman Kise" w:date="2017-11-25T12:22:00Z"/>
          <w:lang w:val="en-US"/>
        </w:rPr>
        <w:pPrChange w:id="41243" w:author="Oscar Herman Kise" w:date="2017-11-29T16:09:00Z">
          <w:pPr>
            <w:pStyle w:val="Brdtekst"/>
          </w:pPr>
        </w:pPrChange>
      </w:pPr>
      <w:bookmarkStart w:id="41244" w:name="_Toc499394329"/>
      <w:bookmarkEnd w:id="41244"/>
    </w:p>
    <w:p w14:paraId="5AEFD777" w14:textId="41A2E5F4" w:rsidR="001F265C" w:rsidRPr="00CD6AE6" w:rsidRDefault="00701DFC">
      <w:pPr>
        <w:pStyle w:val="Overskrift3"/>
        <w:jc w:val="both"/>
        <w:rPr>
          <w:ins w:id="41245" w:author="Oscar Herman Kise" w:date="2017-11-27T14:50:00Z"/>
          <w:lang w:val="en-US"/>
        </w:rPr>
        <w:pPrChange w:id="41246" w:author="Oscar Herman Kise" w:date="2017-11-29T16:09:00Z">
          <w:pPr>
            <w:pStyle w:val="Brdtekst"/>
          </w:pPr>
        </w:pPrChange>
      </w:pPr>
      <w:bookmarkStart w:id="41247" w:name="_Toc499485490"/>
      <w:bookmarkStart w:id="41248" w:name="_Toc499485901"/>
      <w:bookmarkStart w:id="41249" w:name="_Toc499485991"/>
      <w:bookmarkStart w:id="41250" w:name="_Toc499500700"/>
      <w:bookmarkStart w:id="41251" w:name="_Toc499567503"/>
      <w:bookmarkStart w:id="41252" w:name="_Toc499568169"/>
      <w:bookmarkStart w:id="41253" w:name="_Toc499584541"/>
      <w:bookmarkStart w:id="41254" w:name="_Toc499584875"/>
      <w:bookmarkStart w:id="41255" w:name="_Toc499631468"/>
      <w:bookmarkStart w:id="41256" w:name="_Toc499646532"/>
      <w:bookmarkStart w:id="41257" w:name="_Toc499654745"/>
      <w:bookmarkStart w:id="41258" w:name="_Toc499722824"/>
      <w:bookmarkStart w:id="41259" w:name="_Toc499731878"/>
      <w:bookmarkStart w:id="41260" w:name="_Toc499733355"/>
      <w:bookmarkStart w:id="41261" w:name="_Toc499737864"/>
      <w:bookmarkStart w:id="41262" w:name="_Toc499750780"/>
      <w:bookmarkStart w:id="41263" w:name="_Toc499754136"/>
      <w:bookmarkStart w:id="41264" w:name="_Toc499757921"/>
      <w:bookmarkStart w:id="41265" w:name="_Toc499757609"/>
      <w:bookmarkStart w:id="41266" w:name="_Toc499806208"/>
      <w:bookmarkStart w:id="41267" w:name="_Toc499829192"/>
      <w:bookmarkStart w:id="41268" w:name="_Toc499830158"/>
      <w:bookmarkStart w:id="41269" w:name="_Toc499835833"/>
      <w:bookmarkStart w:id="41270" w:name="_Toc499843450"/>
      <w:bookmarkEnd w:id="41247"/>
      <w:bookmarkEnd w:id="41248"/>
      <w:bookmarkEnd w:id="41249"/>
      <w:bookmarkEnd w:id="41250"/>
      <w:ins w:id="41271" w:author="Oscar Herman Kise" w:date="2017-11-27T14:50:00Z">
        <w:r w:rsidRPr="00CD6AE6">
          <w:rPr>
            <w:lang w:val="en-US"/>
          </w:rPr>
          <w:t>Portals</w:t>
        </w:r>
        <w:bookmarkEnd w:id="41251"/>
        <w:bookmarkEnd w:id="41252"/>
        <w:bookmarkEnd w:id="41253"/>
        <w:bookmarkEnd w:id="41254"/>
        <w:bookmarkEnd w:id="41255"/>
        <w:bookmarkEnd w:id="41256"/>
        <w:bookmarkEnd w:id="41257"/>
        <w:bookmarkEnd w:id="41258"/>
        <w:bookmarkEnd w:id="41259"/>
        <w:bookmarkEnd w:id="41260"/>
        <w:bookmarkEnd w:id="41261"/>
        <w:bookmarkEnd w:id="41262"/>
        <w:bookmarkEnd w:id="41263"/>
        <w:bookmarkEnd w:id="41264"/>
        <w:bookmarkEnd w:id="41265"/>
        <w:bookmarkEnd w:id="41266"/>
        <w:bookmarkEnd w:id="41267"/>
        <w:bookmarkEnd w:id="41268"/>
        <w:bookmarkEnd w:id="41269"/>
        <w:bookmarkEnd w:id="41270"/>
      </w:ins>
    </w:p>
    <w:p w14:paraId="14E48FAB" w14:textId="7C4C7FF0" w:rsidR="002E3AFE" w:rsidRPr="00B7686C" w:rsidRDefault="00701DFC">
      <w:pPr>
        <w:pStyle w:val="Brdtekst"/>
        <w:jc w:val="both"/>
        <w:rPr>
          <w:ins w:id="41272" w:author="Oscar Herman Kise" w:date="2017-11-25T12:21:00Z"/>
          <w:lang w:val="en-US"/>
        </w:rPr>
        <w:pPrChange w:id="41273" w:author="Oscar Herman Kise" w:date="2017-11-29T16:09:00Z">
          <w:pPr>
            <w:pStyle w:val="Brdtekst"/>
          </w:pPr>
        </w:pPrChange>
      </w:pPr>
      <w:ins w:id="41274" w:author="Oscar Herman Kise" w:date="2017-11-27T14:50:00Z">
        <w:r w:rsidRPr="00B7686C">
          <w:rPr>
            <w:lang w:val="en-US"/>
          </w:rPr>
          <w:t xml:space="preserve">The portals were initially </w:t>
        </w:r>
        <w:r w:rsidR="00B47706" w:rsidRPr="00B7686C">
          <w:rPr>
            <w:lang w:val="en-US"/>
          </w:rPr>
          <w:t xml:space="preserve">supposed to be 3D printed, and spray painted in </w:t>
        </w:r>
      </w:ins>
      <w:ins w:id="41275" w:author="Oscar Herman Kise" w:date="2017-11-27T14:53:00Z">
        <w:r w:rsidR="00CF67D5" w:rsidRPr="00B7686C">
          <w:rPr>
            <w:lang w:val="en-US"/>
          </w:rPr>
          <w:t>assorted colors</w:t>
        </w:r>
        <w:r w:rsidR="005C08E8" w:rsidRPr="00B7686C">
          <w:rPr>
            <w:lang w:val="en-US"/>
          </w:rPr>
          <w:t>. This idea was</w:t>
        </w:r>
        <w:r w:rsidR="00CF67D5" w:rsidRPr="00B7686C">
          <w:rPr>
            <w:lang w:val="en-US"/>
          </w:rPr>
          <w:t xml:space="preserve"> scrapped in the </w:t>
        </w:r>
      </w:ins>
      <w:ins w:id="41276" w:author="Oscar Herman Kise" w:date="2017-11-27T14:55:00Z">
        <w:r w:rsidR="004C3B0E" w:rsidRPr="00B7686C">
          <w:rPr>
            <w:lang w:val="en-US"/>
          </w:rPr>
          <w:t>preliminary</w:t>
        </w:r>
      </w:ins>
      <w:ins w:id="41277" w:author="Oscar Herman Kise" w:date="2017-11-27T14:53:00Z">
        <w:r w:rsidR="00CF67D5" w:rsidRPr="00B7686C">
          <w:rPr>
            <w:lang w:val="en-US"/>
          </w:rPr>
          <w:t xml:space="preserve"> stages, due to limited access to </w:t>
        </w:r>
        <w:r w:rsidR="005F7EC9" w:rsidRPr="00B7686C">
          <w:rPr>
            <w:lang w:val="en-US"/>
          </w:rPr>
          <w:t xml:space="preserve">the 3D </w:t>
        </w:r>
      </w:ins>
      <w:ins w:id="41278" w:author="Oscar Herman Kise" w:date="2017-11-27T14:54:00Z">
        <w:r w:rsidR="005F7EC9" w:rsidRPr="00B7686C">
          <w:rPr>
            <w:lang w:val="en-US"/>
          </w:rPr>
          <w:t xml:space="preserve">printers and the amount of time </w:t>
        </w:r>
        <w:r w:rsidR="00F60780" w:rsidRPr="00B7686C">
          <w:rPr>
            <w:lang w:val="en-US"/>
          </w:rPr>
          <w:t xml:space="preserve">it took to print one portal. </w:t>
        </w:r>
      </w:ins>
      <w:ins w:id="41279" w:author="Oscar Herman Kise" w:date="2017-11-27T14:55:00Z">
        <w:r w:rsidR="004C3B0E" w:rsidRPr="00B7686C">
          <w:rPr>
            <w:lang w:val="en-US"/>
          </w:rPr>
          <w:t>So</w:t>
        </w:r>
      </w:ins>
      <w:ins w:id="41280" w:author="Oscar Herman Kise" w:date="2017-11-27T17:12:00Z">
        <w:r w:rsidR="00662999" w:rsidRPr="00B7686C">
          <w:rPr>
            <w:lang w:val="en-US"/>
          </w:rPr>
          <w:t>,</w:t>
        </w:r>
      </w:ins>
      <w:ins w:id="41281" w:author="Oscar Herman Kise" w:date="2017-11-27T14:55:00Z">
        <w:r w:rsidR="004C3B0E" w:rsidRPr="00B7686C">
          <w:rPr>
            <w:lang w:val="en-US"/>
          </w:rPr>
          <w:t xml:space="preserve"> </w:t>
        </w:r>
      </w:ins>
      <w:ins w:id="41282" w:author="Oscar Herman Kise" w:date="2017-11-27T14:56:00Z">
        <w:r w:rsidR="00071302" w:rsidRPr="00B7686C">
          <w:rPr>
            <w:lang w:val="en-US"/>
          </w:rPr>
          <w:t xml:space="preserve">the portals ended up being made of wooden planks and </w:t>
        </w:r>
        <w:r w:rsidR="002D11AB" w:rsidRPr="00B7686C">
          <w:rPr>
            <w:lang w:val="en-US"/>
          </w:rPr>
          <w:t>use a color paper to attach to the front of the portal.</w:t>
        </w:r>
      </w:ins>
    </w:p>
    <w:p w14:paraId="60381597" w14:textId="77777777" w:rsidR="002741D9" w:rsidRPr="00B7686C" w:rsidRDefault="002741D9">
      <w:pPr>
        <w:pStyle w:val="Brdtekst"/>
        <w:rPr>
          <w:ins w:id="41283" w:author="Oscar Herman Kise" w:date="2017-11-25T12:21:00Z"/>
          <w:lang w:val="en-US"/>
        </w:rPr>
      </w:pPr>
    </w:p>
    <w:p w14:paraId="3C270C5A" w14:textId="77777777" w:rsidR="002741D9" w:rsidRPr="00B7686C" w:rsidRDefault="002741D9">
      <w:pPr>
        <w:pStyle w:val="Brdtekst"/>
        <w:rPr>
          <w:ins w:id="41284" w:author="Oscar Herman Kise" w:date="2017-11-25T12:15:00Z"/>
          <w:lang w:val="en-US"/>
        </w:rPr>
      </w:pPr>
    </w:p>
    <w:p w14:paraId="090983D5" w14:textId="77777777" w:rsidR="004D33B7" w:rsidRPr="00B7686C" w:rsidRDefault="004D33B7" w:rsidP="21142444">
      <w:pPr>
        <w:pStyle w:val="Brdtekst"/>
        <w:rPr>
          <w:ins w:id="41285" w:author="Morten Lerstad Solli" w:date="2017-11-30T19:27:00Z"/>
          <w:lang w:val="en-US"/>
        </w:rPr>
      </w:pPr>
    </w:p>
    <w:p w14:paraId="18F6B730" w14:textId="4A21FEC1" w:rsidR="0079336A" w:rsidRDefault="0079336A" w:rsidP="21142444">
      <w:pPr>
        <w:pStyle w:val="Brdtekst"/>
        <w:rPr>
          <w:ins w:id="41286" w:author="Morten Lerstad Solli" w:date="2017-11-30T19:27:00Z"/>
          <w:lang w:val="en-US"/>
        </w:rPr>
      </w:pPr>
    </w:p>
    <w:p w14:paraId="15371AB7" w14:textId="0608FFD8" w:rsidR="0079336A" w:rsidRDefault="0079336A" w:rsidP="21142444">
      <w:pPr>
        <w:pStyle w:val="Brdtekst"/>
        <w:rPr>
          <w:ins w:id="41287" w:author="Morten Lerstad Solli" w:date="2017-11-30T19:27:00Z"/>
          <w:lang w:val="en-US"/>
        </w:rPr>
      </w:pPr>
    </w:p>
    <w:p w14:paraId="224BB77F" w14:textId="3FC11ABF" w:rsidR="0079336A" w:rsidRDefault="0079336A" w:rsidP="21142444">
      <w:pPr>
        <w:pStyle w:val="Brdtekst"/>
        <w:rPr>
          <w:ins w:id="41288" w:author="Morten Lerstad Solli" w:date="2017-11-30T19:27:00Z"/>
          <w:lang w:val="en-US"/>
        </w:rPr>
      </w:pPr>
    </w:p>
    <w:p w14:paraId="059E8DC9" w14:textId="77777777" w:rsidR="0079336A" w:rsidRDefault="0079336A" w:rsidP="21142444">
      <w:pPr>
        <w:pStyle w:val="Brdtekst"/>
        <w:rPr>
          <w:ins w:id="41289" w:author="Oscar Herman Kise" w:date="2017-11-30T20:22:00Z"/>
          <w:lang w:val="en-US"/>
        </w:rPr>
      </w:pPr>
    </w:p>
    <w:p w14:paraId="640DECC5" w14:textId="77777777" w:rsidR="00AE669E" w:rsidRPr="00B7686C" w:rsidRDefault="00AE669E" w:rsidP="21142444">
      <w:pPr>
        <w:pStyle w:val="Brdtekst"/>
        <w:rPr>
          <w:lang w:val="en-US"/>
        </w:rPr>
      </w:pPr>
    </w:p>
    <w:p w14:paraId="76E44EC4" w14:textId="77777777" w:rsidR="00B7494B" w:rsidRPr="00B7686C" w:rsidRDefault="28E8C15E" w:rsidP="28E8C15E">
      <w:pPr>
        <w:pStyle w:val="Comment"/>
        <w:rPr>
          <w:del w:id="41290" w:author="Morten Lerstad Solli" w:date="2017-11-30T19:27:00Z"/>
          <w:lang w:val="en-US"/>
        </w:rPr>
      </w:pPr>
      <w:del w:id="41291" w:author="Morten Lerstad Solli" w:date="2017-11-30T19:27:00Z">
        <w:r w:rsidRPr="00B7686C">
          <w:rPr>
            <w:lang w:val="en-US"/>
          </w:rPr>
          <w:lastRenderedPageBreak/>
          <w:delText xml:space="preserve">[This is the main section of the report, and </w:delText>
        </w:r>
        <w:r w:rsidRPr="00B7686C">
          <w:rPr>
            <w:rStyle w:val="hps"/>
            <w:lang w:val="en-US"/>
          </w:rPr>
          <w:delText>includes an</w:delText>
        </w:r>
        <w:r w:rsidRPr="00B7686C">
          <w:rPr>
            <w:lang w:val="en-US"/>
          </w:rPr>
          <w:delText xml:space="preserve"> </w:delText>
        </w:r>
        <w:r w:rsidRPr="00B7686C">
          <w:rPr>
            <w:rStyle w:val="hps"/>
            <w:lang w:val="en-US"/>
          </w:rPr>
          <w:delText>objective description</w:delText>
        </w:r>
        <w:r w:rsidRPr="00B7686C">
          <w:rPr>
            <w:lang w:val="en-US"/>
          </w:rPr>
          <w:delText xml:space="preserve"> </w:delText>
        </w:r>
        <w:r w:rsidRPr="00B7686C">
          <w:rPr>
            <w:rStyle w:val="hps"/>
            <w:lang w:val="en-US"/>
          </w:rPr>
          <w:delText>of the results. This may</w:delText>
        </w:r>
        <w:r w:rsidRPr="00B7686C">
          <w:rPr>
            <w:lang w:val="en-US"/>
          </w:rPr>
          <w:delText xml:space="preserve"> </w:delText>
        </w:r>
        <w:r w:rsidRPr="00B7686C">
          <w:rPr>
            <w:rStyle w:val="hps"/>
            <w:lang w:val="en-US"/>
          </w:rPr>
          <w:delText>be</w:delText>
        </w:r>
        <w:r w:rsidRPr="00B7686C">
          <w:rPr>
            <w:lang w:val="en-US"/>
          </w:rPr>
          <w:delText xml:space="preserve"> </w:delText>
        </w:r>
        <w:r w:rsidRPr="00B7686C">
          <w:rPr>
            <w:rStyle w:val="hps"/>
            <w:lang w:val="en-US"/>
          </w:rPr>
          <w:delText>processed</w:delText>
        </w:r>
        <w:r w:rsidRPr="00B7686C">
          <w:rPr>
            <w:lang w:val="en-US"/>
          </w:rPr>
          <w:delText xml:space="preserve"> </w:delText>
        </w:r>
        <w:r w:rsidRPr="00B7686C">
          <w:rPr>
            <w:rStyle w:val="hps"/>
            <w:lang w:val="en-US"/>
          </w:rPr>
          <w:delText>data</w:delText>
        </w:r>
        <w:r w:rsidRPr="00B7686C">
          <w:rPr>
            <w:lang w:val="en-US"/>
          </w:rPr>
          <w:delText xml:space="preserve">, equipment </w:delText>
        </w:r>
        <w:r w:rsidRPr="00B7686C">
          <w:rPr>
            <w:rStyle w:val="hps"/>
            <w:lang w:val="en-US"/>
          </w:rPr>
          <w:delText>and software (note that</w:delText>
        </w:r>
        <w:r w:rsidRPr="00B7686C">
          <w:rPr>
            <w:lang w:val="en-US"/>
          </w:rPr>
          <w:delText xml:space="preserve"> </w:delText>
        </w:r>
        <w:r w:rsidRPr="00B7686C">
          <w:rPr>
            <w:rStyle w:val="hps"/>
            <w:lang w:val="en-US"/>
          </w:rPr>
          <w:delText>considerations regarding the results should be presented in the Discussion chapter</w:delText>
        </w:r>
        <w:r w:rsidRPr="00B7686C">
          <w:rPr>
            <w:lang w:val="en-US"/>
          </w:rPr>
          <w:delText xml:space="preserve">). </w:delText>
        </w:r>
        <w:r w:rsidR="00B7494B" w:rsidRPr="00B7686C">
          <w:rPr>
            <w:lang w:val="en-US"/>
          </w:rPr>
          <w:br/>
        </w:r>
        <w:r w:rsidR="00B7494B" w:rsidRPr="00B7686C">
          <w:rPr>
            <w:lang w:val="en-US"/>
          </w:rPr>
          <w:br/>
        </w:r>
        <w:r w:rsidRPr="00B7686C">
          <w:rPr>
            <w:rStyle w:val="hps"/>
            <w:lang w:val="en-US"/>
          </w:rPr>
          <w:delText>In this chapter you should implement your design</w:delText>
        </w:r>
        <w:r w:rsidRPr="00B7686C">
          <w:rPr>
            <w:lang w:val="en-US"/>
          </w:rPr>
          <w:delText xml:space="preserve"> </w:delText>
        </w:r>
        <w:r w:rsidRPr="00B7686C">
          <w:rPr>
            <w:rStyle w:val="hps"/>
            <w:lang w:val="en-US"/>
          </w:rPr>
          <w:delText>based on the</w:delText>
        </w:r>
        <w:r w:rsidRPr="00B7686C">
          <w:rPr>
            <w:lang w:val="en-US"/>
          </w:rPr>
          <w:delText xml:space="preserve"> </w:delText>
        </w:r>
        <w:r w:rsidRPr="00B7686C">
          <w:rPr>
            <w:rStyle w:val="hps"/>
            <w:lang w:val="en-US"/>
          </w:rPr>
          <w:delText>theories and</w:delText>
        </w:r>
        <w:r w:rsidRPr="00B7686C">
          <w:rPr>
            <w:lang w:val="en-US"/>
          </w:rPr>
          <w:delText xml:space="preserve"> </w:delText>
        </w:r>
        <w:r w:rsidRPr="00B7686C">
          <w:rPr>
            <w:rStyle w:val="hps"/>
            <w:lang w:val="en-US"/>
          </w:rPr>
          <w:delText>methods mentioned</w:delText>
        </w:r>
        <w:r w:rsidRPr="00B7686C">
          <w:rPr>
            <w:lang w:val="en-US"/>
          </w:rPr>
          <w:delText xml:space="preserve"> </w:delText>
        </w:r>
        <w:r w:rsidRPr="00B7686C">
          <w:rPr>
            <w:rStyle w:val="hps"/>
            <w:lang w:val="en-US"/>
          </w:rPr>
          <w:delText>in</w:delText>
        </w:r>
        <w:r w:rsidRPr="00B7686C">
          <w:rPr>
            <w:lang w:val="en-US"/>
          </w:rPr>
          <w:delText xml:space="preserve"> </w:delText>
        </w:r>
        <w:r w:rsidRPr="00B7686C">
          <w:rPr>
            <w:rStyle w:val="hps"/>
            <w:lang w:val="en-US"/>
          </w:rPr>
          <w:delText>the previous two</w:delText>
        </w:r>
        <w:r w:rsidRPr="00B7686C">
          <w:rPr>
            <w:lang w:val="en-US"/>
          </w:rPr>
          <w:delText xml:space="preserve"> </w:delText>
        </w:r>
        <w:r w:rsidRPr="00B7686C">
          <w:rPr>
            <w:rStyle w:val="hps"/>
            <w:lang w:val="en-US"/>
          </w:rPr>
          <w:delText>chapters</w:delText>
        </w:r>
        <w:r w:rsidRPr="00B7686C">
          <w:rPr>
            <w:lang w:val="en-US"/>
          </w:rPr>
          <w:delText xml:space="preserve">, </w:delText>
        </w:r>
        <w:r w:rsidRPr="00B7686C">
          <w:rPr>
            <w:rStyle w:val="hps"/>
            <w:lang w:val="en-US"/>
          </w:rPr>
          <w:delText>which</w:delText>
        </w:r>
        <w:r w:rsidRPr="00B7686C">
          <w:rPr>
            <w:lang w:val="en-US"/>
          </w:rPr>
          <w:delText xml:space="preserve"> </w:delText>
        </w:r>
        <w:r w:rsidRPr="00B7686C">
          <w:rPr>
            <w:rStyle w:val="hps"/>
            <w:lang w:val="en-US"/>
          </w:rPr>
          <w:delText>can provide</w:delText>
        </w:r>
        <w:r w:rsidRPr="00B7686C">
          <w:rPr>
            <w:lang w:val="en-US"/>
          </w:rPr>
          <w:delText xml:space="preserve"> </w:delText>
        </w:r>
        <w:r w:rsidRPr="00B7686C">
          <w:rPr>
            <w:rStyle w:val="hps"/>
            <w:lang w:val="en-US"/>
          </w:rPr>
          <w:delText>a suggested</w:delText>
        </w:r>
        <w:r w:rsidRPr="00B7686C">
          <w:rPr>
            <w:lang w:val="en-US"/>
          </w:rPr>
          <w:delText xml:space="preserve"> </w:delText>
        </w:r>
        <w:r w:rsidRPr="00B7686C">
          <w:rPr>
            <w:rStyle w:val="hps"/>
            <w:lang w:val="en-US"/>
          </w:rPr>
          <w:delText>solution to the</w:delText>
        </w:r>
        <w:r w:rsidRPr="00B7686C">
          <w:rPr>
            <w:lang w:val="en-US"/>
          </w:rPr>
          <w:delText xml:space="preserve"> </w:delText>
        </w:r>
        <w:r w:rsidRPr="00B7686C">
          <w:rPr>
            <w:rStyle w:val="hps"/>
            <w:lang w:val="en-US"/>
          </w:rPr>
          <w:delText>problem</w:delText>
        </w:r>
        <w:r w:rsidRPr="00B7686C">
          <w:rPr>
            <w:lang w:val="en-US"/>
          </w:rPr>
          <w:delText xml:space="preserve"> </w:delText>
        </w:r>
        <w:r w:rsidRPr="00B7686C">
          <w:rPr>
            <w:rStyle w:val="hps"/>
            <w:lang w:val="en-US"/>
          </w:rPr>
          <w:delText>defined in</w:delText>
        </w:r>
        <w:r w:rsidRPr="00B7686C">
          <w:rPr>
            <w:lang w:val="en-US"/>
          </w:rPr>
          <w:delText xml:space="preserve"> </w:delText>
        </w:r>
        <w:r w:rsidRPr="00B7686C">
          <w:rPr>
            <w:rStyle w:val="hps"/>
            <w:lang w:val="en-US"/>
          </w:rPr>
          <w:delText>the introduction.</w:delText>
        </w:r>
        <w:r w:rsidRPr="00B7686C">
          <w:rPr>
            <w:lang w:val="en-US"/>
          </w:rPr>
          <w:delText xml:space="preserve"> </w:delText>
        </w:r>
        <w:r w:rsidRPr="00B7686C">
          <w:rPr>
            <w:rStyle w:val="hps"/>
            <w:lang w:val="en-US"/>
          </w:rPr>
          <w:delText>Note that</w:delText>
        </w:r>
        <w:r w:rsidRPr="00B7686C">
          <w:rPr>
            <w:lang w:val="en-US"/>
          </w:rPr>
          <w:delText xml:space="preserve"> </w:delText>
        </w:r>
        <w:r w:rsidRPr="00B7686C">
          <w:rPr>
            <w:rStyle w:val="hps"/>
            <w:lang w:val="en-US"/>
          </w:rPr>
          <w:delText>it</w:delText>
        </w:r>
        <w:r w:rsidRPr="00B7686C">
          <w:rPr>
            <w:lang w:val="en-US"/>
          </w:rPr>
          <w:delText xml:space="preserve"> </w:delText>
        </w:r>
        <w:r w:rsidRPr="00B7686C">
          <w:rPr>
            <w:rStyle w:val="hps"/>
            <w:lang w:val="en-US"/>
          </w:rPr>
          <w:delText>is</w:delText>
        </w:r>
        <w:r w:rsidRPr="00B7686C">
          <w:rPr>
            <w:lang w:val="en-US"/>
          </w:rPr>
          <w:delText xml:space="preserve"> </w:delText>
        </w:r>
        <w:r w:rsidRPr="00B7686C">
          <w:rPr>
            <w:rStyle w:val="hps"/>
            <w:lang w:val="en-US"/>
          </w:rPr>
          <w:delText>necessary to make</w:delText>
        </w:r>
        <w:r w:rsidRPr="00B7686C">
          <w:rPr>
            <w:lang w:val="en-US"/>
          </w:rPr>
          <w:delText xml:space="preserve"> </w:delText>
        </w:r>
        <w:r w:rsidRPr="00B7686C">
          <w:rPr>
            <w:rStyle w:val="hps"/>
            <w:lang w:val="en-US"/>
          </w:rPr>
          <w:delText>reference</w:delText>
        </w:r>
        <w:r w:rsidRPr="00B7686C">
          <w:rPr>
            <w:lang w:val="en-US"/>
          </w:rPr>
          <w:delText xml:space="preserve"> </w:delText>
        </w:r>
        <w:r w:rsidRPr="00B7686C">
          <w:rPr>
            <w:rStyle w:val="hps"/>
            <w:lang w:val="en-US"/>
          </w:rPr>
          <w:delText>back to these</w:delText>
        </w:r>
        <w:r w:rsidRPr="00B7686C">
          <w:rPr>
            <w:lang w:val="en-US"/>
          </w:rPr>
          <w:delText xml:space="preserve"> </w:delText>
        </w:r>
        <w:r w:rsidRPr="00B7686C">
          <w:rPr>
            <w:rStyle w:val="hps"/>
            <w:lang w:val="en-US"/>
          </w:rPr>
          <w:delText>two chapters to make it possible to follow</w:delText>
        </w:r>
        <w:r w:rsidRPr="00B7686C">
          <w:rPr>
            <w:lang w:val="en-US"/>
          </w:rPr>
          <w:delText xml:space="preserve"> </w:delText>
        </w:r>
        <w:r w:rsidRPr="00B7686C">
          <w:rPr>
            <w:rStyle w:val="hps"/>
            <w:lang w:val="en-US"/>
          </w:rPr>
          <w:delText>the background</w:delText>
        </w:r>
        <w:r w:rsidRPr="00B7686C">
          <w:rPr>
            <w:lang w:val="en-US"/>
          </w:rPr>
          <w:delText xml:space="preserve"> </w:delText>
        </w:r>
        <w:r w:rsidRPr="00B7686C">
          <w:rPr>
            <w:rStyle w:val="hps"/>
            <w:lang w:val="en-US"/>
          </w:rPr>
          <w:delText>of the considerations made here.</w:delText>
        </w:r>
        <w:r w:rsidRPr="00B7686C">
          <w:rPr>
            <w:lang w:val="en-US"/>
          </w:rPr>
          <w:delText xml:space="preserve"> No </w:delText>
        </w:r>
        <w:r w:rsidRPr="00B7686C">
          <w:rPr>
            <w:rStyle w:val="hps"/>
            <w:lang w:val="en-US"/>
          </w:rPr>
          <w:delText>estimates or</w:delText>
        </w:r>
        <w:r w:rsidRPr="00B7686C">
          <w:rPr>
            <w:lang w:val="en-US"/>
          </w:rPr>
          <w:delText xml:space="preserve"> </w:delText>
        </w:r>
        <w:r w:rsidRPr="00B7686C">
          <w:rPr>
            <w:rStyle w:val="hps"/>
            <w:lang w:val="en-US"/>
          </w:rPr>
          <w:delText>analyzes should be done</w:delText>
        </w:r>
        <w:r w:rsidRPr="00B7686C">
          <w:rPr>
            <w:lang w:val="en-US"/>
          </w:rPr>
          <w:delText xml:space="preserve"> </w:delText>
        </w:r>
        <w:r w:rsidRPr="00B7686C">
          <w:rPr>
            <w:rStyle w:val="hps"/>
            <w:lang w:val="en-US"/>
          </w:rPr>
          <w:delText>without</w:delText>
        </w:r>
        <w:r w:rsidRPr="00B7686C">
          <w:rPr>
            <w:lang w:val="en-US"/>
          </w:rPr>
          <w:delText xml:space="preserve"> </w:delText>
        </w:r>
        <w:r w:rsidRPr="00B7686C">
          <w:rPr>
            <w:rStyle w:val="hps"/>
            <w:lang w:val="en-US"/>
          </w:rPr>
          <w:delText>documented in the</w:delText>
        </w:r>
        <w:r w:rsidRPr="00B7686C">
          <w:rPr>
            <w:lang w:val="en-US"/>
          </w:rPr>
          <w:delText xml:space="preserve"> T</w:delText>
        </w:r>
        <w:r w:rsidRPr="00B7686C">
          <w:rPr>
            <w:rStyle w:val="hps"/>
            <w:lang w:val="en-US"/>
          </w:rPr>
          <w:delText>heory</w:delText>
        </w:r>
        <w:r w:rsidRPr="00B7686C">
          <w:rPr>
            <w:lang w:val="en-US"/>
          </w:rPr>
          <w:delText xml:space="preserve"> </w:delText>
        </w:r>
        <w:r w:rsidRPr="00B7686C">
          <w:rPr>
            <w:rStyle w:val="hps"/>
            <w:lang w:val="en-US"/>
          </w:rPr>
          <w:delText>chapter, and unfounded</w:delText>
        </w:r>
        <w:r w:rsidRPr="00B7686C">
          <w:rPr>
            <w:lang w:val="en-US"/>
          </w:rPr>
          <w:delText xml:space="preserve"> </w:delText>
        </w:r>
        <w:r w:rsidRPr="00B7686C">
          <w:rPr>
            <w:rStyle w:val="hps"/>
            <w:lang w:val="en-US"/>
          </w:rPr>
          <w:delText>guesses</w:delText>
        </w:r>
        <w:r w:rsidRPr="00B7686C">
          <w:rPr>
            <w:lang w:val="en-US"/>
          </w:rPr>
          <w:delText xml:space="preserve"> </w:delText>
        </w:r>
        <w:r w:rsidRPr="00B7686C">
          <w:rPr>
            <w:rStyle w:val="hps"/>
            <w:lang w:val="en-US"/>
          </w:rPr>
          <w:delText>are worthless</w:delText>
        </w:r>
        <w:r w:rsidRPr="00B7686C">
          <w:rPr>
            <w:lang w:val="en-US"/>
          </w:rPr>
          <w:delText xml:space="preserve">. </w:delText>
        </w:r>
        <w:r w:rsidRPr="00B7686C">
          <w:rPr>
            <w:rStyle w:val="hps"/>
            <w:lang w:val="en-US"/>
          </w:rPr>
          <w:delText>Normally</w:delText>
        </w:r>
        <w:r w:rsidRPr="00B7686C">
          <w:rPr>
            <w:lang w:val="en-US"/>
          </w:rPr>
          <w:delText xml:space="preserve"> there is a</w:delText>
        </w:r>
        <w:r w:rsidRPr="00B7686C">
          <w:rPr>
            <w:rStyle w:val="hps"/>
            <w:lang w:val="en-US"/>
          </w:rPr>
          <w:delText xml:space="preserve"> tendency to</w:delText>
        </w:r>
        <w:r w:rsidRPr="00B7686C">
          <w:rPr>
            <w:lang w:val="en-US"/>
          </w:rPr>
          <w:delText xml:space="preserve"> </w:delText>
        </w:r>
        <w:r w:rsidRPr="00B7686C">
          <w:rPr>
            <w:rStyle w:val="hps"/>
            <w:lang w:val="en-US"/>
          </w:rPr>
          <w:delText>write</w:delText>
        </w:r>
        <w:r w:rsidRPr="00B7686C">
          <w:rPr>
            <w:lang w:val="en-US"/>
          </w:rPr>
          <w:delText xml:space="preserve"> too little </w:delText>
        </w:r>
        <w:r w:rsidRPr="00B7686C">
          <w:rPr>
            <w:rStyle w:val="hps"/>
            <w:lang w:val="en-US"/>
          </w:rPr>
          <w:delText>about</w:delText>
        </w:r>
        <w:r w:rsidRPr="00B7686C">
          <w:rPr>
            <w:lang w:val="en-US"/>
          </w:rPr>
          <w:delText xml:space="preserve"> </w:delText>
        </w:r>
        <w:r w:rsidRPr="00B7686C">
          <w:rPr>
            <w:rStyle w:val="hps"/>
            <w:lang w:val="en-US"/>
          </w:rPr>
          <w:delText>the actual process of</w:delText>
        </w:r>
        <w:r w:rsidRPr="00B7686C">
          <w:rPr>
            <w:lang w:val="en-US"/>
          </w:rPr>
          <w:delText xml:space="preserve"> </w:delText>
        </w:r>
        <w:r w:rsidRPr="00B7686C">
          <w:rPr>
            <w:rStyle w:val="hps"/>
            <w:lang w:val="en-US"/>
          </w:rPr>
          <w:delText>argumentation</w:delText>
        </w:r>
        <w:r w:rsidRPr="00B7686C">
          <w:rPr>
            <w:lang w:val="en-US"/>
          </w:rPr>
          <w:delText xml:space="preserve">. </w:delText>
        </w:r>
        <w:r w:rsidR="00B7494B" w:rsidRPr="00B7686C">
          <w:rPr>
            <w:lang w:val="en-US"/>
          </w:rPr>
          <w:br/>
        </w:r>
        <w:r w:rsidRPr="00B7686C">
          <w:rPr>
            <w:rStyle w:val="hps"/>
            <w:lang w:val="en-US"/>
          </w:rPr>
          <w:delText>It is important</w:delText>
        </w:r>
        <w:r w:rsidRPr="00B7686C">
          <w:rPr>
            <w:lang w:val="en-US"/>
          </w:rPr>
          <w:delText xml:space="preserve"> </w:delText>
        </w:r>
        <w:r w:rsidRPr="00B7686C">
          <w:rPr>
            <w:rStyle w:val="hps"/>
            <w:lang w:val="en-US"/>
          </w:rPr>
          <w:delText>that the result of</w:delText>
        </w:r>
        <w:r w:rsidRPr="00B7686C">
          <w:rPr>
            <w:lang w:val="en-US"/>
          </w:rPr>
          <w:delText xml:space="preserve"> </w:delText>
        </w:r>
        <w:r w:rsidRPr="00B7686C">
          <w:rPr>
            <w:rStyle w:val="hps"/>
            <w:lang w:val="en-US"/>
          </w:rPr>
          <w:delText>the project is</w:delText>
        </w:r>
        <w:r w:rsidRPr="00B7686C">
          <w:rPr>
            <w:lang w:val="en-US"/>
          </w:rPr>
          <w:delText xml:space="preserve"> </w:delText>
        </w:r>
        <w:r w:rsidRPr="00B7686C">
          <w:rPr>
            <w:rStyle w:val="hps"/>
            <w:lang w:val="en-US"/>
          </w:rPr>
          <w:delText>described as</w:delText>
        </w:r>
        <w:r w:rsidRPr="00B7686C">
          <w:rPr>
            <w:lang w:val="en-US"/>
          </w:rPr>
          <w:delText xml:space="preserve"> </w:delText>
        </w:r>
        <w:r w:rsidRPr="00B7686C">
          <w:rPr>
            <w:rStyle w:val="hps"/>
            <w:lang w:val="en-US"/>
          </w:rPr>
          <w:delText>part of a</w:delText>
        </w:r>
        <w:r w:rsidRPr="00B7686C">
          <w:rPr>
            <w:lang w:val="en-US"/>
          </w:rPr>
          <w:delText xml:space="preserve"> </w:delText>
        </w:r>
        <w:r w:rsidRPr="00B7686C">
          <w:rPr>
            <w:rStyle w:val="hps"/>
            <w:lang w:val="en-US"/>
          </w:rPr>
          <w:delText>larger context</w:delText>
        </w:r>
        <w:r w:rsidRPr="00B7686C">
          <w:rPr>
            <w:lang w:val="en-US"/>
          </w:rPr>
          <w:delText xml:space="preserve">] </w:delText>
        </w:r>
        <w:r w:rsidR="00B7494B" w:rsidRPr="00B7686C">
          <w:rPr>
            <w:lang w:val="en-US"/>
          </w:rPr>
          <w:br/>
        </w:r>
        <w:r w:rsidR="00B7494B" w:rsidRPr="00B7686C">
          <w:rPr>
            <w:lang w:val="en-US"/>
          </w:rPr>
          <w:br/>
        </w:r>
        <w:r w:rsidRPr="00B7686C">
          <w:rPr>
            <w:rStyle w:val="hps"/>
            <w:lang w:val="en-US"/>
          </w:rPr>
          <w:delText>For</w:delText>
        </w:r>
        <w:r w:rsidRPr="00B7686C">
          <w:rPr>
            <w:lang w:val="en-US"/>
          </w:rPr>
          <w:delText xml:space="preserve"> </w:delText>
        </w:r>
        <w:r w:rsidRPr="00B7686C">
          <w:rPr>
            <w:rStyle w:val="hps"/>
            <w:lang w:val="en-US"/>
          </w:rPr>
          <w:delText xml:space="preserve">Software </w:delText>
        </w:r>
        <w:r w:rsidRPr="00B7686C">
          <w:rPr>
            <w:lang w:val="en-US"/>
          </w:rPr>
          <w:delText>development projects:</w:delText>
        </w:r>
        <w:r w:rsidR="00B7494B" w:rsidRPr="00B7686C">
          <w:rPr>
            <w:lang w:val="en-US"/>
          </w:rPr>
          <w:br/>
        </w:r>
        <w:r w:rsidRPr="00B7686C">
          <w:rPr>
            <w:rStyle w:val="hps"/>
            <w:lang w:val="en-US"/>
          </w:rPr>
          <w:delText>the solution should be described</w:delText>
        </w:r>
        <w:r w:rsidRPr="00B7686C">
          <w:rPr>
            <w:lang w:val="en-US"/>
          </w:rPr>
          <w:delText xml:space="preserve"> </w:delText>
        </w:r>
        <w:r w:rsidRPr="00B7686C">
          <w:rPr>
            <w:rStyle w:val="hps"/>
            <w:lang w:val="en-US"/>
          </w:rPr>
          <w:delText>using</w:delText>
        </w:r>
        <w:r w:rsidRPr="00B7686C">
          <w:rPr>
            <w:lang w:val="en-US"/>
          </w:rPr>
          <w:delText xml:space="preserve"> </w:delText>
        </w:r>
        <w:r w:rsidRPr="00B7686C">
          <w:rPr>
            <w:rStyle w:val="hps"/>
            <w:lang w:val="en-US"/>
          </w:rPr>
          <w:delText>established</w:delText>
        </w:r>
        <w:r w:rsidRPr="00B7686C">
          <w:rPr>
            <w:lang w:val="en-US"/>
          </w:rPr>
          <w:delText xml:space="preserve"> </w:delText>
        </w:r>
        <w:r w:rsidRPr="00B7686C">
          <w:rPr>
            <w:rStyle w:val="hps"/>
            <w:lang w:val="en-US"/>
          </w:rPr>
          <w:delText>notation</w:delText>
        </w:r>
        <w:r w:rsidRPr="00B7686C">
          <w:rPr>
            <w:lang w:val="en-US"/>
          </w:rPr>
          <w:delText xml:space="preserve"> </w:delText>
        </w:r>
        <w:r w:rsidRPr="00B7686C">
          <w:rPr>
            <w:rStyle w:val="hps"/>
            <w:lang w:val="en-US"/>
          </w:rPr>
          <w:delText>in the</w:delText>
        </w:r>
        <w:r w:rsidRPr="00B7686C">
          <w:rPr>
            <w:lang w:val="en-US"/>
          </w:rPr>
          <w:delText xml:space="preserve"> </w:delText>
        </w:r>
        <w:r w:rsidRPr="00B7686C">
          <w:rPr>
            <w:rStyle w:val="hps"/>
            <w:lang w:val="en-US"/>
          </w:rPr>
          <w:delText>form</w:delText>
        </w:r>
        <w:r w:rsidRPr="00B7686C">
          <w:rPr>
            <w:lang w:val="en-US"/>
          </w:rPr>
          <w:delText xml:space="preserve"> </w:delText>
        </w:r>
        <w:r w:rsidRPr="00B7686C">
          <w:rPr>
            <w:rStyle w:val="hps"/>
            <w:lang w:val="en-US"/>
          </w:rPr>
          <w:delText>of</w:delText>
        </w:r>
        <w:r w:rsidRPr="00B7686C">
          <w:rPr>
            <w:lang w:val="en-US"/>
          </w:rPr>
          <w:delText xml:space="preserve"> </w:delText>
        </w:r>
        <w:r w:rsidRPr="00B7686C">
          <w:rPr>
            <w:rStyle w:val="hps"/>
            <w:lang w:val="en-US"/>
          </w:rPr>
          <w:delText>UML</w:delText>
        </w:r>
        <w:r w:rsidRPr="00B7686C">
          <w:rPr>
            <w:lang w:val="en-US"/>
          </w:rPr>
          <w:delText xml:space="preserve"> </w:delText>
        </w:r>
        <w:r w:rsidRPr="00B7686C">
          <w:rPr>
            <w:rStyle w:val="hps"/>
            <w:lang w:val="en-US"/>
          </w:rPr>
          <w:delText>diagrams,</w:delText>
        </w:r>
        <w:r w:rsidRPr="00B7686C">
          <w:rPr>
            <w:lang w:val="en-US"/>
          </w:rPr>
          <w:delText xml:space="preserve"> </w:delText>
        </w:r>
        <w:r w:rsidRPr="00B7686C">
          <w:rPr>
            <w:rStyle w:val="hps"/>
            <w:lang w:val="en-US"/>
          </w:rPr>
          <w:delText>Use-</w:delText>
        </w:r>
        <w:r w:rsidRPr="00B7686C">
          <w:rPr>
            <w:lang w:val="en-US"/>
          </w:rPr>
          <w:delText xml:space="preserve">Case </w:delText>
        </w:r>
        <w:r w:rsidRPr="00B7686C">
          <w:rPr>
            <w:rStyle w:val="hps"/>
            <w:lang w:val="en-US"/>
          </w:rPr>
          <w:delText>diagrams,</w:delText>
        </w:r>
        <w:r w:rsidRPr="00B7686C">
          <w:rPr>
            <w:lang w:val="en-US"/>
          </w:rPr>
          <w:delText xml:space="preserve"> </w:delText>
        </w:r>
        <w:r w:rsidRPr="00B7686C">
          <w:rPr>
            <w:rStyle w:val="hps"/>
            <w:lang w:val="en-US"/>
          </w:rPr>
          <w:delText>class diagrams</w:delText>
        </w:r>
        <w:r w:rsidRPr="00B7686C">
          <w:rPr>
            <w:lang w:val="en-US"/>
          </w:rPr>
          <w:delText xml:space="preserve">, </w:delText>
        </w:r>
        <w:r w:rsidRPr="00B7686C">
          <w:rPr>
            <w:rStyle w:val="hps"/>
            <w:lang w:val="en-US"/>
          </w:rPr>
          <w:delText>sequence diagrams</w:delText>
        </w:r>
        <w:r w:rsidRPr="00B7686C">
          <w:rPr>
            <w:lang w:val="en-US"/>
          </w:rPr>
          <w:delText xml:space="preserve">, component </w:delText>
        </w:r>
        <w:r w:rsidRPr="00B7686C">
          <w:rPr>
            <w:rStyle w:val="hps"/>
            <w:lang w:val="en-US"/>
          </w:rPr>
          <w:delText>diagrams and</w:delText>
        </w:r>
        <w:r w:rsidRPr="00B7686C">
          <w:rPr>
            <w:lang w:val="en-US"/>
          </w:rPr>
          <w:delText xml:space="preserve"> </w:delText>
        </w:r>
        <w:r w:rsidRPr="00B7686C">
          <w:rPr>
            <w:rStyle w:val="hps"/>
            <w:lang w:val="en-US"/>
          </w:rPr>
          <w:delText>deployment</w:delText>
        </w:r>
        <w:r w:rsidRPr="00B7686C">
          <w:rPr>
            <w:lang w:val="en-US"/>
          </w:rPr>
          <w:delText xml:space="preserve"> </w:delText>
        </w:r>
        <w:r w:rsidRPr="00B7686C">
          <w:rPr>
            <w:rStyle w:val="hps"/>
            <w:lang w:val="en-US"/>
          </w:rPr>
          <w:delText>diagrams.</w:delText>
        </w:r>
        <w:r w:rsidRPr="00B7686C">
          <w:rPr>
            <w:lang w:val="en-US"/>
          </w:rPr>
          <w:delText xml:space="preserve"> </w:delText>
        </w:r>
        <w:r w:rsidRPr="00B7686C">
          <w:rPr>
            <w:rStyle w:val="hps"/>
            <w:lang w:val="en-US"/>
          </w:rPr>
          <w:delText>State</w:delText>
        </w:r>
        <w:r w:rsidRPr="00B7686C">
          <w:rPr>
            <w:lang w:val="en-US"/>
          </w:rPr>
          <w:delText xml:space="preserve"> </w:delText>
        </w:r>
        <w:r w:rsidRPr="00B7686C">
          <w:rPr>
            <w:rStyle w:val="hps"/>
            <w:lang w:val="en-US"/>
          </w:rPr>
          <w:delText>diagrams</w:delText>
        </w:r>
        <w:r w:rsidRPr="00B7686C">
          <w:rPr>
            <w:lang w:val="en-US"/>
          </w:rPr>
          <w:delText xml:space="preserve"> </w:delText>
        </w:r>
        <w:r w:rsidRPr="00B7686C">
          <w:rPr>
            <w:rStyle w:val="hps"/>
            <w:lang w:val="en-US"/>
          </w:rPr>
          <w:delText>can</w:delText>
        </w:r>
        <w:r w:rsidRPr="00B7686C">
          <w:rPr>
            <w:lang w:val="en-US"/>
          </w:rPr>
          <w:delText xml:space="preserve"> </w:delText>
        </w:r>
        <w:r w:rsidRPr="00B7686C">
          <w:rPr>
            <w:rStyle w:val="hps"/>
            <w:lang w:val="en-US"/>
          </w:rPr>
          <w:delText>also be very helpful</w:delText>
        </w:r>
        <w:r w:rsidRPr="00B7686C">
          <w:rPr>
            <w:lang w:val="en-US"/>
          </w:rPr>
          <w:delText xml:space="preserve">. </w:delText>
        </w:r>
        <w:r w:rsidRPr="00B7686C">
          <w:rPr>
            <w:rStyle w:val="hps"/>
            <w:lang w:val="en-US"/>
          </w:rPr>
          <w:delText>It</w:delText>
        </w:r>
        <w:r w:rsidRPr="00B7686C">
          <w:rPr>
            <w:lang w:val="en-US"/>
          </w:rPr>
          <w:delText xml:space="preserve"> </w:delText>
        </w:r>
        <w:r w:rsidRPr="00B7686C">
          <w:rPr>
            <w:rStyle w:val="hps"/>
            <w:lang w:val="en-US"/>
          </w:rPr>
          <w:delText>should clearly</w:delText>
        </w:r>
        <w:r w:rsidRPr="00B7686C">
          <w:rPr>
            <w:lang w:val="en-US"/>
          </w:rPr>
          <w:delText xml:space="preserve"> </w:delText>
        </w:r>
        <w:r w:rsidRPr="00B7686C">
          <w:rPr>
            <w:rStyle w:val="hps"/>
            <w:lang w:val="en-US"/>
          </w:rPr>
          <w:delText>be stated in the</w:delText>
        </w:r>
        <w:r w:rsidRPr="00B7686C">
          <w:rPr>
            <w:lang w:val="en-US"/>
          </w:rPr>
          <w:delText xml:space="preserve"> </w:delText>
        </w:r>
        <w:r w:rsidRPr="00B7686C">
          <w:rPr>
            <w:rStyle w:val="hps"/>
            <w:lang w:val="en-US"/>
          </w:rPr>
          <w:delText>text</w:delText>
        </w:r>
        <w:r w:rsidRPr="00B7686C">
          <w:rPr>
            <w:lang w:val="en-US"/>
          </w:rPr>
          <w:delText xml:space="preserve"> </w:delText>
        </w:r>
        <w:r w:rsidRPr="00B7686C">
          <w:rPr>
            <w:rStyle w:val="hps"/>
            <w:lang w:val="en-US"/>
          </w:rPr>
          <w:delText>and diagrams</w:delText>
        </w:r>
        <w:r w:rsidRPr="00B7686C">
          <w:rPr>
            <w:lang w:val="en-US"/>
          </w:rPr>
          <w:delText xml:space="preserve"> </w:delText>
        </w:r>
        <w:r w:rsidRPr="00B7686C">
          <w:rPr>
            <w:rStyle w:val="hps"/>
            <w:lang w:val="en-US"/>
          </w:rPr>
          <w:delText>how the</w:delText>
        </w:r>
        <w:r w:rsidRPr="00B7686C">
          <w:rPr>
            <w:lang w:val="en-US"/>
          </w:rPr>
          <w:delText xml:space="preserve"> </w:delText>
        </w:r>
        <w:r w:rsidRPr="00B7686C">
          <w:rPr>
            <w:rStyle w:val="hps"/>
            <w:lang w:val="en-US"/>
          </w:rPr>
          <w:delText>architecture of</w:delText>
        </w:r>
        <w:r w:rsidRPr="00B7686C">
          <w:rPr>
            <w:lang w:val="en-US"/>
          </w:rPr>
          <w:delText xml:space="preserve"> </w:delText>
        </w:r>
        <w:r w:rsidRPr="00B7686C">
          <w:rPr>
            <w:rStyle w:val="hps"/>
            <w:lang w:val="en-US"/>
          </w:rPr>
          <w:delText>the system was implemented</w:delText>
        </w:r>
        <w:r w:rsidRPr="00B7686C">
          <w:rPr>
            <w:lang w:val="en-US"/>
          </w:rPr>
          <w:delText xml:space="preserve">, </w:delText>
        </w:r>
        <w:r w:rsidRPr="00B7686C">
          <w:rPr>
            <w:rStyle w:val="hps"/>
            <w:lang w:val="en-US"/>
          </w:rPr>
          <w:delText>the reasons for</w:delText>
        </w:r>
        <w:r w:rsidRPr="00B7686C">
          <w:rPr>
            <w:lang w:val="en-US"/>
          </w:rPr>
          <w:delText xml:space="preserve"> the choice of </w:delText>
        </w:r>
        <w:r w:rsidRPr="00B7686C">
          <w:rPr>
            <w:rStyle w:val="hps"/>
            <w:lang w:val="en-US"/>
          </w:rPr>
          <w:delText>architecture, with</w:delText>
        </w:r>
        <w:r w:rsidRPr="00B7686C">
          <w:rPr>
            <w:lang w:val="en-US"/>
          </w:rPr>
          <w:delText xml:space="preserve"> </w:delText>
        </w:r>
        <w:r w:rsidRPr="00B7686C">
          <w:rPr>
            <w:rStyle w:val="hps"/>
            <w:lang w:val="en-US"/>
          </w:rPr>
          <w:delText>reference</w:delText>
        </w:r>
        <w:r w:rsidRPr="00B7686C">
          <w:rPr>
            <w:lang w:val="en-US"/>
          </w:rPr>
          <w:delText xml:space="preserve"> </w:delText>
        </w:r>
        <w:r w:rsidRPr="00B7686C">
          <w:rPr>
            <w:rStyle w:val="hps"/>
            <w:lang w:val="en-US"/>
          </w:rPr>
          <w:delText>to the</w:delText>
        </w:r>
        <w:r w:rsidRPr="00B7686C">
          <w:rPr>
            <w:lang w:val="en-US"/>
          </w:rPr>
          <w:delText xml:space="preserve"> T</w:delText>
        </w:r>
        <w:r w:rsidRPr="00B7686C">
          <w:rPr>
            <w:rStyle w:val="hps"/>
            <w:lang w:val="en-US"/>
          </w:rPr>
          <w:delText>heory</w:delText>
        </w:r>
        <w:r w:rsidRPr="00B7686C">
          <w:rPr>
            <w:lang w:val="en-US"/>
          </w:rPr>
          <w:delText xml:space="preserve"> chapter.</w:delText>
        </w:r>
        <w:r w:rsidR="00B7494B" w:rsidRPr="00B7686C">
          <w:rPr>
            <w:lang w:val="en-US"/>
          </w:rPr>
          <w:br/>
        </w:r>
        <w:r w:rsidRPr="00B7686C">
          <w:rPr>
            <w:lang w:val="en-US"/>
          </w:rPr>
          <w:delText xml:space="preserve"> </w:delText>
        </w:r>
        <w:r w:rsidR="00B7494B" w:rsidRPr="00B7686C">
          <w:rPr>
            <w:lang w:val="en-US"/>
          </w:rPr>
          <w:br/>
        </w:r>
        <w:r w:rsidRPr="00B7686C">
          <w:rPr>
            <w:rStyle w:val="hps"/>
            <w:lang w:val="en-US"/>
          </w:rPr>
          <w:delText>If you feel that</w:delText>
        </w:r>
        <w:r w:rsidRPr="00B7686C">
          <w:rPr>
            <w:lang w:val="en-US"/>
          </w:rPr>
          <w:delText xml:space="preserve"> </w:delText>
        </w:r>
        <w:r w:rsidRPr="00B7686C">
          <w:rPr>
            <w:rStyle w:val="hps"/>
            <w:lang w:val="en-US"/>
          </w:rPr>
          <w:delText>you</w:delText>
        </w:r>
        <w:r w:rsidRPr="00B7686C">
          <w:rPr>
            <w:lang w:val="en-US"/>
          </w:rPr>
          <w:delText xml:space="preserve"> </w:delText>
        </w:r>
        <w:r w:rsidRPr="00B7686C">
          <w:rPr>
            <w:rStyle w:val="hps"/>
            <w:lang w:val="en-US"/>
          </w:rPr>
          <w:delText>have solved</w:delText>
        </w:r>
        <w:r w:rsidRPr="00B7686C">
          <w:rPr>
            <w:lang w:val="en-US"/>
          </w:rPr>
          <w:delText xml:space="preserve"> </w:delText>
        </w:r>
        <w:r w:rsidRPr="00B7686C">
          <w:rPr>
            <w:rStyle w:val="hps"/>
            <w:lang w:val="en-US"/>
          </w:rPr>
          <w:delText>the problem by</w:delText>
        </w:r>
        <w:r w:rsidRPr="00B7686C">
          <w:rPr>
            <w:lang w:val="en-US"/>
          </w:rPr>
          <w:delText xml:space="preserve"> </w:delText>
        </w:r>
        <w:r w:rsidRPr="00B7686C">
          <w:rPr>
            <w:rStyle w:val="hps"/>
            <w:lang w:val="en-US"/>
          </w:rPr>
          <w:delText>creating</w:delText>
        </w:r>
        <w:r w:rsidRPr="00B7686C">
          <w:rPr>
            <w:lang w:val="en-US"/>
          </w:rPr>
          <w:delText xml:space="preserve"> </w:delText>
        </w:r>
        <w:r w:rsidRPr="00B7686C">
          <w:rPr>
            <w:rStyle w:val="hps"/>
            <w:lang w:val="en-US"/>
          </w:rPr>
          <w:delText>a good</w:delText>
        </w:r>
        <w:r w:rsidRPr="00B7686C">
          <w:rPr>
            <w:lang w:val="en-US"/>
          </w:rPr>
          <w:delText xml:space="preserve"> </w:delText>
        </w:r>
        <w:r w:rsidRPr="00B7686C">
          <w:rPr>
            <w:rStyle w:val="hps"/>
            <w:lang w:val="en-US"/>
          </w:rPr>
          <w:delText>design,</w:delText>
        </w:r>
        <w:r w:rsidRPr="00B7686C">
          <w:rPr>
            <w:lang w:val="en-US"/>
          </w:rPr>
          <w:delText xml:space="preserve"> </w:delText>
        </w:r>
        <w:r w:rsidRPr="00B7686C">
          <w:rPr>
            <w:rStyle w:val="hps"/>
            <w:lang w:val="en-US"/>
          </w:rPr>
          <w:delText>you should</w:delText>
        </w:r>
        <w:r w:rsidRPr="00B7686C">
          <w:rPr>
            <w:lang w:val="en-US"/>
          </w:rPr>
          <w:delText xml:space="preserve"> </w:delText>
        </w:r>
        <w:r w:rsidRPr="00B7686C">
          <w:rPr>
            <w:rStyle w:val="hps"/>
            <w:lang w:val="en-US"/>
          </w:rPr>
          <w:delText>explain</w:delText>
        </w:r>
        <w:r w:rsidRPr="00B7686C">
          <w:rPr>
            <w:lang w:val="en-US"/>
          </w:rPr>
          <w:delText xml:space="preserve"> </w:delText>
        </w:r>
        <w:r w:rsidRPr="00B7686C">
          <w:rPr>
            <w:rStyle w:val="hps"/>
            <w:lang w:val="en-US"/>
          </w:rPr>
          <w:delText>this followed by an example from the solution</w:delText>
        </w:r>
        <w:r w:rsidRPr="00B7686C">
          <w:rPr>
            <w:lang w:val="en-US"/>
          </w:rPr>
          <w:delText xml:space="preserve"> </w:delText>
        </w:r>
        <w:r w:rsidRPr="00B7686C">
          <w:rPr>
            <w:rStyle w:val="hps"/>
            <w:lang w:val="en-US"/>
          </w:rPr>
          <w:delText>that emphasizes</w:delText>
        </w:r>
        <w:r w:rsidRPr="00B7686C">
          <w:rPr>
            <w:lang w:val="en-US"/>
          </w:rPr>
          <w:delText xml:space="preserve"> </w:delText>
        </w:r>
        <w:r w:rsidRPr="00B7686C">
          <w:rPr>
            <w:rStyle w:val="hps"/>
            <w:lang w:val="en-US"/>
          </w:rPr>
          <w:delText>this, with</w:delText>
        </w:r>
        <w:r w:rsidRPr="00B7686C">
          <w:rPr>
            <w:lang w:val="en-US"/>
          </w:rPr>
          <w:delText xml:space="preserve"> </w:delText>
        </w:r>
        <w:r w:rsidRPr="00B7686C">
          <w:rPr>
            <w:rStyle w:val="hps"/>
            <w:lang w:val="en-US"/>
          </w:rPr>
          <w:delText>reference to</w:delText>
        </w:r>
        <w:r w:rsidRPr="00B7686C">
          <w:rPr>
            <w:lang w:val="en-US"/>
          </w:rPr>
          <w:delText xml:space="preserve"> </w:delText>
        </w:r>
        <w:r w:rsidRPr="00B7686C">
          <w:rPr>
            <w:rStyle w:val="hps"/>
            <w:lang w:val="en-US"/>
          </w:rPr>
          <w:delText>the theoretical part</w:delText>
        </w:r>
        <w:r w:rsidRPr="00B7686C">
          <w:rPr>
            <w:lang w:val="en-US"/>
          </w:rPr>
          <w:delText xml:space="preserve">. </w:delText>
        </w:r>
        <w:r w:rsidR="00B7494B" w:rsidRPr="00B7686C">
          <w:rPr>
            <w:lang w:val="en-US"/>
          </w:rPr>
          <w:br/>
        </w:r>
        <w:r w:rsidRPr="00B7686C">
          <w:rPr>
            <w:rStyle w:val="hps"/>
            <w:lang w:val="en-US"/>
          </w:rPr>
          <w:delText>For example</w:delText>
        </w:r>
        <w:r w:rsidRPr="00B7686C">
          <w:rPr>
            <w:lang w:val="en-US"/>
          </w:rPr>
          <w:delText xml:space="preserve">: </w:delText>
        </w:r>
        <w:r w:rsidRPr="00B7686C">
          <w:rPr>
            <w:rStyle w:val="hps"/>
            <w:lang w:val="en-US"/>
          </w:rPr>
          <w:delText>"</w:delText>
        </w:r>
        <w:r w:rsidRPr="00B7686C">
          <w:rPr>
            <w:lang w:val="en-US"/>
          </w:rPr>
          <w:delText xml:space="preserve">..it </w:delText>
        </w:r>
        <w:r w:rsidRPr="00B7686C">
          <w:rPr>
            <w:rStyle w:val="hps"/>
            <w:lang w:val="en-US"/>
          </w:rPr>
          <w:delText>was chosen</w:delText>
        </w:r>
        <w:r w:rsidRPr="00B7686C">
          <w:rPr>
            <w:lang w:val="en-US"/>
          </w:rPr>
          <w:delText xml:space="preserve"> </w:delText>
        </w:r>
        <w:r w:rsidRPr="00B7686C">
          <w:rPr>
            <w:rStyle w:val="hps"/>
            <w:lang w:val="en-US"/>
          </w:rPr>
          <w:delText>to resolve</w:delText>
        </w:r>
        <w:r w:rsidRPr="00B7686C">
          <w:rPr>
            <w:lang w:val="en-US"/>
          </w:rPr>
          <w:delText xml:space="preserve"> </w:delText>
        </w:r>
        <w:r w:rsidRPr="00B7686C">
          <w:rPr>
            <w:rStyle w:val="hps"/>
            <w:lang w:val="en-US"/>
          </w:rPr>
          <w:delText>this functionality</w:delText>
        </w:r>
        <w:r w:rsidRPr="00B7686C">
          <w:rPr>
            <w:lang w:val="en-US"/>
          </w:rPr>
          <w:delText xml:space="preserve"> </w:delText>
        </w:r>
        <w:r w:rsidRPr="00B7686C">
          <w:rPr>
            <w:rStyle w:val="hps"/>
            <w:lang w:val="en-US"/>
          </w:rPr>
          <w:delText>to create a</w:delText>
        </w:r>
        <w:r w:rsidRPr="00B7686C">
          <w:rPr>
            <w:lang w:val="en-US"/>
          </w:rPr>
          <w:delText xml:space="preserve"> </w:delText>
        </w:r>
        <w:r w:rsidRPr="00B7686C">
          <w:rPr>
            <w:rStyle w:val="hps"/>
            <w:lang w:val="en-US"/>
          </w:rPr>
          <w:delText>design</w:delText>
        </w:r>
        <w:r w:rsidRPr="00B7686C">
          <w:rPr>
            <w:lang w:val="en-US"/>
          </w:rPr>
          <w:delText xml:space="preserve"> </w:delText>
        </w:r>
        <w:r w:rsidRPr="00B7686C">
          <w:rPr>
            <w:rStyle w:val="hps"/>
            <w:lang w:val="en-US"/>
          </w:rPr>
          <w:delText>with</w:delText>
        </w:r>
        <w:r w:rsidRPr="00B7686C">
          <w:rPr>
            <w:lang w:val="en-US"/>
          </w:rPr>
          <w:delText xml:space="preserve"> </w:delText>
        </w:r>
        <w:r w:rsidRPr="00B7686C">
          <w:rPr>
            <w:rStyle w:val="hps"/>
            <w:lang w:val="en-US"/>
          </w:rPr>
          <w:delText>low</w:delText>
        </w:r>
        <w:r w:rsidRPr="00B7686C">
          <w:rPr>
            <w:lang w:val="en-US"/>
          </w:rPr>
          <w:delText xml:space="preserve"> </w:delText>
        </w:r>
        <w:r w:rsidRPr="00B7686C">
          <w:rPr>
            <w:rStyle w:val="hps"/>
            <w:lang w:val="en-US"/>
          </w:rPr>
          <w:delText>coupling</w:delText>
        </w:r>
        <w:r w:rsidRPr="00B7686C">
          <w:rPr>
            <w:lang w:val="en-US"/>
          </w:rPr>
          <w:delText xml:space="preserve">, </w:delText>
        </w:r>
        <w:r w:rsidRPr="00B7686C">
          <w:rPr>
            <w:rStyle w:val="hps"/>
            <w:lang w:val="en-US"/>
          </w:rPr>
          <w:delText>which in turn</w:delText>
        </w:r>
        <w:r w:rsidRPr="00B7686C">
          <w:rPr>
            <w:lang w:val="en-US"/>
          </w:rPr>
          <w:delText xml:space="preserve"> </w:delText>
        </w:r>
        <w:r w:rsidRPr="00B7686C">
          <w:rPr>
            <w:rStyle w:val="hps"/>
            <w:lang w:val="en-US"/>
          </w:rPr>
          <w:delText>increases</w:delText>
        </w:r>
        <w:r w:rsidRPr="00B7686C">
          <w:rPr>
            <w:lang w:val="en-US"/>
          </w:rPr>
          <w:delText xml:space="preserve"> </w:delText>
        </w:r>
        <w:r w:rsidRPr="00B7686C">
          <w:rPr>
            <w:rStyle w:val="hps"/>
            <w:lang w:val="en-US"/>
          </w:rPr>
          <w:delText>the degree</w:delText>
        </w:r>
        <w:r w:rsidRPr="00B7686C">
          <w:rPr>
            <w:lang w:val="en-US"/>
          </w:rPr>
          <w:delText xml:space="preserve"> </w:delText>
        </w:r>
        <w:r w:rsidRPr="00B7686C">
          <w:rPr>
            <w:rStyle w:val="hps"/>
            <w:lang w:val="en-US"/>
          </w:rPr>
          <w:delText>of</w:delText>
        </w:r>
        <w:r w:rsidRPr="00B7686C">
          <w:rPr>
            <w:lang w:val="en-US"/>
          </w:rPr>
          <w:delText xml:space="preserve"> </w:delText>
        </w:r>
        <w:r w:rsidRPr="00B7686C">
          <w:rPr>
            <w:rStyle w:val="hps"/>
            <w:lang w:val="en-US"/>
          </w:rPr>
          <w:delText>re-</w:delText>
        </w:r>
        <w:r w:rsidRPr="00B7686C">
          <w:rPr>
            <w:lang w:val="en-US"/>
          </w:rPr>
          <w:delText xml:space="preserve">use </w:delText>
        </w:r>
        <w:r w:rsidRPr="00B7686C">
          <w:rPr>
            <w:rStyle w:val="hps"/>
            <w:lang w:val="en-US"/>
          </w:rPr>
          <w:delText>for</w:delText>
        </w:r>
        <w:r w:rsidRPr="00B7686C">
          <w:rPr>
            <w:lang w:val="en-US"/>
          </w:rPr>
          <w:delText xml:space="preserve"> </w:delText>
        </w:r>
        <w:r w:rsidRPr="00B7686C">
          <w:rPr>
            <w:rStyle w:val="hps"/>
            <w:lang w:val="en-US"/>
          </w:rPr>
          <w:delText>the module.”.</w:delText>
        </w:r>
        <w:r w:rsidR="00B7494B" w:rsidRPr="00B7686C">
          <w:rPr>
            <w:lang w:val="en-US"/>
          </w:rPr>
          <w:br/>
        </w:r>
        <w:r w:rsidR="00B7494B" w:rsidRPr="00B7686C">
          <w:rPr>
            <w:lang w:val="en-US"/>
          </w:rPr>
          <w:br/>
        </w:r>
        <w:r w:rsidRPr="00B7686C">
          <w:rPr>
            <w:rStyle w:val="hps"/>
            <w:lang w:val="en-US"/>
          </w:rPr>
          <w:delText>Leave considerations (pros and cons) for the Discussion chapter.</w:delText>
        </w:r>
        <w:r w:rsidRPr="00B7686C">
          <w:rPr>
            <w:lang w:val="en-US"/>
          </w:rPr>
          <w:delText>]</w:delText>
        </w:r>
        <w:bookmarkStart w:id="41292" w:name="_Toc499834160"/>
        <w:bookmarkStart w:id="41293" w:name="_Toc499834492"/>
        <w:bookmarkStart w:id="41294" w:name="_Toc499834827"/>
        <w:bookmarkStart w:id="41295" w:name="_Toc499835165"/>
        <w:bookmarkStart w:id="41296" w:name="_Toc499834488"/>
        <w:bookmarkStart w:id="41297" w:name="_Toc499835497"/>
        <w:bookmarkStart w:id="41298" w:name="_Toc499835834"/>
        <w:bookmarkStart w:id="41299" w:name="_Toc499835172"/>
        <w:bookmarkStart w:id="41300" w:name="_Toc499836085"/>
        <w:bookmarkStart w:id="41301" w:name="_Toc499837208"/>
        <w:bookmarkStart w:id="41302" w:name="_Toc499837541"/>
        <w:bookmarkStart w:id="41303" w:name="_Toc499837878"/>
        <w:bookmarkStart w:id="41304" w:name="_Toc499838218"/>
        <w:bookmarkStart w:id="41305" w:name="_Toc499842786"/>
        <w:bookmarkStart w:id="41306" w:name="_Toc499843451"/>
        <w:bookmarkEnd w:id="41292"/>
        <w:bookmarkEnd w:id="41293"/>
        <w:bookmarkEnd w:id="41294"/>
        <w:bookmarkEnd w:id="41295"/>
        <w:bookmarkEnd w:id="41296"/>
        <w:bookmarkEnd w:id="41297"/>
        <w:bookmarkEnd w:id="41298"/>
        <w:bookmarkEnd w:id="41299"/>
        <w:bookmarkEnd w:id="41300"/>
        <w:bookmarkEnd w:id="41301"/>
        <w:bookmarkEnd w:id="41302"/>
        <w:bookmarkEnd w:id="41303"/>
        <w:bookmarkEnd w:id="41304"/>
        <w:bookmarkEnd w:id="41305"/>
        <w:bookmarkEnd w:id="41306"/>
      </w:del>
    </w:p>
    <w:p w14:paraId="76375CC3" w14:textId="77777777" w:rsidR="00B7494B" w:rsidRPr="00B7686C" w:rsidRDefault="21142444" w:rsidP="00B7494B">
      <w:pPr>
        <w:pStyle w:val="Overskrift1"/>
        <w:rPr>
          <w:ins w:id="41307" w:author="Oscar Herman Kise" w:date="2017-11-26T18:57:00Z"/>
          <w:lang w:val="en-US"/>
        </w:rPr>
      </w:pPr>
      <w:bookmarkStart w:id="41308" w:name="_Toc133835293"/>
      <w:bookmarkStart w:id="41309" w:name="_Toc498948277"/>
      <w:bookmarkStart w:id="41310" w:name="_Toc498963152"/>
      <w:bookmarkStart w:id="41311" w:name="_Toc499034276"/>
      <w:bookmarkStart w:id="41312" w:name="_Toc499047113"/>
      <w:bookmarkStart w:id="41313" w:name="_Toc499129487"/>
      <w:bookmarkStart w:id="41314" w:name="_Toc499197492"/>
      <w:bookmarkStart w:id="41315" w:name="_Toc499231078"/>
      <w:bookmarkStart w:id="41316" w:name="_Toc499394330"/>
      <w:bookmarkStart w:id="41317" w:name="_Toc499485491"/>
      <w:bookmarkStart w:id="41318" w:name="_Toc499485902"/>
      <w:bookmarkStart w:id="41319" w:name="_Toc499485992"/>
      <w:bookmarkStart w:id="41320" w:name="_Toc499500701"/>
      <w:bookmarkStart w:id="41321" w:name="_Toc499567504"/>
      <w:bookmarkStart w:id="41322" w:name="_Toc499568170"/>
      <w:bookmarkStart w:id="41323" w:name="_Toc499584542"/>
      <w:bookmarkStart w:id="41324" w:name="_Toc499584876"/>
      <w:bookmarkStart w:id="41325" w:name="_Toc499631469"/>
      <w:bookmarkStart w:id="41326" w:name="_Toc499646533"/>
      <w:bookmarkStart w:id="41327" w:name="_Toc499654746"/>
      <w:bookmarkStart w:id="41328" w:name="_Toc499722825"/>
      <w:bookmarkStart w:id="41329" w:name="_Toc499731879"/>
      <w:bookmarkStart w:id="41330" w:name="_Toc499733356"/>
      <w:bookmarkStart w:id="41331" w:name="_Toc499737865"/>
      <w:bookmarkStart w:id="41332" w:name="_Toc499750781"/>
      <w:bookmarkStart w:id="41333" w:name="_Toc499754137"/>
      <w:bookmarkStart w:id="41334" w:name="_Toc499757922"/>
      <w:bookmarkStart w:id="41335" w:name="_Toc499757610"/>
      <w:bookmarkStart w:id="41336" w:name="_Toc499806209"/>
      <w:bookmarkStart w:id="41337" w:name="_Toc499829193"/>
      <w:bookmarkStart w:id="41338" w:name="_Toc499830159"/>
      <w:bookmarkStart w:id="41339" w:name="_Toc499835835"/>
      <w:bookmarkStart w:id="41340" w:name="_Toc499843452"/>
      <w:r w:rsidRPr="00B7686C">
        <w:rPr>
          <w:lang w:val="en-US"/>
        </w:rPr>
        <w:t>Discussion</w:t>
      </w:r>
      <w:bookmarkEnd w:id="41308"/>
      <w:bookmarkEnd w:id="41309"/>
      <w:bookmarkEnd w:id="41310"/>
      <w:bookmarkEnd w:id="41311"/>
      <w:bookmarkEnd w:id="41312"/>
      <w:bookmarkEnd w:id="41313"/>
      <w:bookmarkEnd w:id="41314"/>
      <w:bookmarkEnd w:id="41315"/>
      <w:bookmarkEnd w:id="41316"/>
      <w:bookmarkEnd w:id="41317"/>
      <w:bookmarkEnd w:id="41318"/>
      <w:bookmarkEnd w:id="41319"/>
      <w:bookmarkEnd w:id="41320"/>
      <w:bookmarkEnd w:id="41321"/>
      <w:bookmarkEnd w:id="41322"/>
      <w:bookmarkEnd w:id="41323"/>
      <w:bookmarkEnd w:id="41324"/>
      <w:bookmarkEnd w:id="41325"/>
      <w:bookmarkEnd w:id="41326"/>
      <w:bookmarkEnd w:id="41327"/>
      <w:bookmarkEnd w:id="41328"/>
      <w:bookmarkEnd w:id="41329"/>
      <w:bookmarkEnd w:id="41330"/>
      <w:bookmarkEnd w:id="41331"/>
      <w:bookmarkEnd w:id="41332"/>
      <w:bookmarkEnd w:id="41333"/>
      <w:bookmarkEnd w:id="41334"/>
      <w:bookmarkEnd w:id="41335"/>
      <w:bookmarkEnd w:id="41336"/>
      <w:bookmarkEnd w:id="41337"/>
      <w:bookmarkEnd w:id="41338"/>
      <w:bookmarkEnd w:id="41339"/>
      <w:bookmarkEnd w:id="41340"/>
    </w:p>
    <w:p w14:paraId="26608AA4" w14:textId="1DF4F068" w:rsidR="003100A1" w:rsidRPr="00CD6AE6" w:rsidRDefault="0067200A">
      <w:pPr>
        <w:pStyle w:val="Brdtekst"/>
        <w:jc w:val="both"/>
        <w:rPr>
          <w:ins w:id="41341" w:author="Oscar Herman Kise" w:date="2017-11-26T18:57:00Z"/>
          <w:lang w:val="en-US"/>
        </w:rPr>
        <w:pPrChange w:id="41342" w:author="Oscar Herman Kise" w:date="2017-11-29T17:20:00Z">
          <w:pPr>
            <w:pStyle w:val="Overskrift1"/>
          </w:pPr>
        </w:pPrChange>
      </w:pPr>
      <w:ins w:id="41343" w:author="Oscar Herman Kise" w:date="2017-11-29T16:51:00Z">
        <w:r>
          <w:rPr>
            <w:lang w:val="en-US"/>
          </w:rPr>
          <w:t>The following chapter will discuss the methods in chapter 4, and the result</w:t>
        </w:r>
      </w:ins>
      <w:ins w:id="41344" w:author="Oscar Herman Kise" w:date="2017-11-29T17:06:00Z">
        <w:r w:rsidR="00305687">
          <w:rPr>
            <w:lang w:val="en-US"/>
          </w:rPr>
          <w:t>s described</w:t>
        </w:r>
      </w:ins>
      <w:ins w:id="41345" w:author="Oscar Herman Kise" w:date="2017-11-29T16:51:00Z">
        <w:r>
          <w:rPr>
            <w:lang w:val="en-US"/>
          </w:rPr>
          <w:t xml:space="preserve"> in ch</w:t>
        </w:r>
      </w:ins>
      <w:ins w:id="41346" w:author="Oscar Herman Kise" w:date="2017-11-29T16:52:00Z">
        <w:r>
          <w:rPr>
            <w:lang w:val="en-US"/>
          </w:rPr>
          <w:t>apter</w:t>
        </w:r>
        <w:r w:rsidR="00AC237F">
          <w:rPr>
            <w:lang w:val="en-US"/>
          </w:rPr>
          <w:t xml:space="preserve"> 5.</w:t>
        </w:r>
      </w:ins>
      <w:ins w:id="41347" w:author="Oscar Herman Kise" w:date="2017-11-30T17:25:00Z">
        <w:r w:rsidR="00462715">
          <w:rPr>
            <w:lang w:val="en-US"/>
          </w:rPr>
          <w:t xml:space="preserve"> The discussion will</w:t>
        </w:r>
        <w:r w:rsidR="004E5688">
          <w:rPr>
            <w:lang w:val="en-US"/>
          </w:rPr>
          <w:t xml:space="preserve"> cover the technical results achieved and the </w:t>
        </w:r>
      </w:ins>
      <w:ins w:id="41348" w:author="Oscar Herman Kise" w:date="2017-11-30T17:26:00Z">
        <w:r w:rsidR="004E5688">
          <w:rPr>
            <w:lang w:val="en-US"/>
          </w:rPr>
          <w:t xml:space="preserve">outcome of the </w:t>
        </w:r>
        <w:r w:rsidR="00FC5296">
          <w:rPr>
            <w:lang w:val="en-US"/>
          </w:rPr>
          <w:t>project.</w:t>
        </w:r>
      </w:ins>
      <w:ins w:id="41349" w:author="Oscar Herman Kise" w:date="2017-11-29T16:52:00Z">
        <w:r w:rsidR="00AC237F">
          <w:rPr>
            <w:lang w:val="en-US"/>
          </w:rPr>
          <w:t xml:space="preserve"> </w:t>
        </w:r>
      </w:ins>
    </w:p>
    <w:p w14:paraId="701CA22D" w14:textId="6DEB212C" w:rsidR="003100A1" w:rsidRPr="00B7686C" w:rsidDel="00AE669E" w:rsidRDefault="0079236C">
      <w:pPr>
        <w:pStyle w:val="Overskrift2"/>
        <w:jc w:val="both"/>
        <w:rPr>
          <w:ins w:id="41350" w:author="Morten Lerstad Solli" w:date="2017-11-27T19:33:00Z"/>
          <w:del w:id="41351" w:author="Oscar Herman Kise" w:date="2017-11-30T20:23:00Z"/>
          <w:lang w:val="en-US"/>
        </w:rPr>
        <w:pPrChange w:id="41352" w:author="Oscar Herman Kise" w:date="2017-11-29T17:20:00Z">
          <w:pPr>
            <w:pStyle w:val="Overskrift2"/>
          </w:pPr>
        </w:pPrChange>
      </w:pPr>
      <w:bookmarkStart w:id="41353" w:name="_Toc499500702"/>
      <w:bookmarkStart w:id="41354" w:name="_Toc499567505"/>
      <w:bookmarkStart w:id="41355" w:name="_Toc499568171"/>
      <w:bookmarkStart w:id="41356" w:name="_Toc499584543"/>
      <w:bookmarkStart w:id="41357" w:name="_Toc499584877"/>
      <w:bookmarkStart w:id="41358" w:name="_Toc499631470"/>
      <w:bookmarkStart w:id="41359" w:name="_Toc499646534"/>
      <w:bookmarkStart w:id="41360" w:name="_Toc499654747"/>
      <w:bookmarkStart w:id="41361" w:name="_Toc499722826"/>
      <w:bookmarkStart w:id="41362" w:name="_Toc499731880"/>
      <w:bookmarkStart w:id="41363" w:name="_Toc499733357"/>
      <w:bookmarkStart w:id="41364" w:name="_Toc499737866"/>
      <w:bookmarkStart w:id="41365" w:name="_Toc499750782"/>
      <w:bookmarkStart w:id="41366" w:name="_Toc499754138"/>
      <w:bookmarkStart w:id="41367" w:name="_Toc499757923"/>
      <w:bookmarkStart w:id="41368" w:name="_Toc499757611"/>
      <w:bookmarkStart w:id="41369" w:name="_Toc499806210"/>
      <w:bookmarkStart w:id="41370" w:name="_Toc499829194"/>
      <w:bookmarkStart w:id="41371" w:name="_Toc499830160"/>
      <w:bookmarkStart w:id="41372" w:name="_Toc499835836"/>
      <w:bookmarkStart w:id="41373" w:name="_Toc499838220"/>
      <w:bookmarkStart w:id="41374" w:name="_Toc499842788"/>
      <w:bookmarkStart w:id="41375" w:name="_Toc499843453"/>
      <w:ins w:id="41376" w:author="Oscar Herman Kise" w:date="2017-11-26T18:58:00Z">
        <w:r w:rsidRPr="00B7686C">
          <w:rPr>
            <w:lang w:val="en-US"/>
          </w:rPr>
          <w:t>Code</w:t>
        </w:r>
      </w:ins>
      <w:bookmarkEnd w:id="41353"/>
      <w:bookmarkEnd w:id="41354"/>
      <w:bookmarkEnd w:id="41355"/>
      <w:bookmarkEnd w:id="41356"/>
      <w:bookmarkEnd w:id="41357"/>
      <w:bookmarkEnd w:id="41358"/>
      <w:bookmarkEnd w:id="41359"/>
      <w:bookmarkEnd w:id="41360"/>
      <w:bookmarkEnd w:id="41361"/>
      <w:bookmarkEnd w:id="41362"/>
      <w:bookmarkEnd w:id="41363"/>
      <w:bookmarkEnd w:id="41364"/>
      <w:bookmarkEnd w:id="41365"/>
      <w:bookmarkEnd w:id="41366"/>
      <w:bookmarkEnd w:id="41367"/>
      <w:bookmarkEnd w:id="41368"/>
      <w:bookmarkEnd w:id="41369"/>
      <w:bookmarkEnd w:id="41370"/>
      <w:bookmarkEnd w:id="41371"/>
      <w:bookmarkEnd w:id="41372"/>
      <w:bookmarkEnd w:id="41373"/>
      <w:bookmarkEnd w:id="41374"/>
      <w:bookmarkEnd w:id="41375"/>
    </w:p>
    <w:p w14:paraId="27A18AC8" w14:textId="77777777" w:rsidR="00F70513" w:rsidRPr="00C64D6C" w:rsidRDefault="00F70513">
      <w:pPr>
        <w:pStyle w:val="Overskrift2"/>
        <w:jc w:val="both"/>
        <w:rPr>
          <w:ins w:id="41377" w:author="Morten Lerstad Solli" w:date="2017-11-27T19:33:00Z"/>
          <w:lang w:val="en-US"/>
        </w:rPr>
        <w:pPrChange w:id="41378" w:author="Oscar Herman Kise" w:date="2017-11-29T17:20:00Z">
          <w:pPr>
            <w:pStyle w:val="Brdtekst"/>
          </w:pPr>
        </w:pPrChange>
      </w:pPr>
      <w:bookmarkStart w:id="41379" w:name="_Toc499843454"/>
      <w:bookmarkEnd w:id="41379"/>
    </w:p>
    <w:p w14:paraId="49B7D0F1" w14:textId="35475E8F" w:rsidR="00F70513" w:rsidRPr="00B7686C" w:rsidRDefault="00946A0E">
      <w:pPr>
        <w:pStyle w:val="Overskrift3"/>
        <w:jc w:val="both"/>
        <w:rPr>
          <w:ins w:id="41380" w:author="Morten Lerstad Solli" w:date="2017-11-27T19:42:00Z"/>
          <w:lang w:val="en-US"/>
        </w:rPr>
        <w:pPrChange w:id="41381" w:author="Oscar Herman Kise" w:date="2017-11-29T17:20:00Z">
          <w:pPr>
            <w:pStyle w:val="Overskrift3"/>
          </w:pPr>
        </w:pPrChange>
      </w:pPr>
      <w:bookmarkStart w:id="41382" w:name="_Toc499584544"/>
      <w:bookmarkStart w:id="41383" w:name="_Toc499584878"/>
      <w:bookmarkStart w:id="41384" w:name="_Toc499631471"/>
      <w:bookmarkStart w:id="41385" w:name="_Toc499646535"/>
      <w:bookmarkStart w:id="41386" w:name="_Toc499654748"/>
      <w:bookmarkStart w:id="41387" w:name="_Toc499722827"/>
      <w:bookmarkStart w:id="41388" w:name="_Toc499731881"/>
      <w:bookmarkStart w:id="41389" w:name="_Toc499733358"/>
      <w:bookmarkStart w:id="41390" w:name="_Toc499737867"/>
      <w:bookmarkStart w:id="41391" w:name="_Toc499750783"/>
      <w:bookmarkStart w:id="41392" w:name="_Toc499754139"/>
      <w:bookmarkStart w:id="41393" w:name="_Toc499757924"/>
      <w:bookmarkStart w:id="41394" w:name="_Toc499757612"/>
      <w:bookmarkStart w:id="41395" w:name="_Toc499806211"/>
      <w:bookmarkStart w:id="41396" w:name="_Toc499829195"/>
      <w:bookmarkStart w:id="41397" w:name="_Toc499830161"/>
      <w:bookmarkStart w:id="41398" w:name="_Toc499835895"/>
      <w:bookmarkStart w:id="41399" w:name="_Toc499843455"/>
      <w:ins w:id="41400" w:author="Morten Lerstad Solli" w:date="2017-11-27T19:42:00Z">
        <w:r w:rsidRPr="00B7686C">
          <w:rPr>
            <w:lang w:val="en-US"/>
          </w:rPr>
          <w:t>Arduino Communication</w:t>
        </w:r>
        <w:bookmarkEnd w:id="41382"/>
        <w:bookmarkEnd w:id="41383"/>
        <w:bookmarkEnd w:id="41384"/>
        <w:bookmarkEnd w:id="41385"/>
        <w:bookmarkEnd w:id="41386"/>
        <w:bookmarkEnd w:id="41387"/>
        <w:bookmarkEnd w:id="41388"/>
        <w:bookmarkEnd w:id="41389"/>
        <w:bookmarkEnd w:id="41390"/>
        <w:bookmarkEnd w:id="41391"/>
        <w:bookmarkEnd w:id="41392"/>
        <w:bookmarkEnd w:id="41393"/>
        <w:bookmarkEnd w:id="41394"/>
        <w:bookmarkEnd w:id="41395"/>
        <w:bookmarkEnd w:id="41396"/>
        <w:bookmarkEnd w:id="41397"/>
        <w:bookmarkEnd w:id="41398"/>
        <w:bookmarkEnd w:id="41399"/>
      </w:ins>
    </w:p>
    <w:p w14:paraId="3F7368E5" w14:textId="05723B66" w:rsidR="00216E99" w:rsidRPr="00B7686C" w:rsidRDefault="002F30CF">
      <w:pPr>
        <w:pStyle w:val="Brdtekst"/>
        <w:jc w:val="both"/>
        <w:rPr>
          <w:ins w:id="41401" w:author="Morten Lerstad Solli" w:date="2017-11-27T20:27:00Z"/>
          <w:lang w:val="en-US"/>
        </w:rPr>
        <w:pPrChange w:id="41402" w:author="Oscar Herman Kise" w:date="2017-11-29T17:20:00Z">
          <w:pPr>
            <w:pStyle w:val="Brdtekst"/>
          </w:pPr>
        </w:pPrChange>
      </w:pPr>
      <w:ins w:id="41403" w:author="Morten Lerstad Solli" w:date="2017-11-27T19:44:00Z">
        <w:r w:rsidRPr="00B7686C">
          <w:rPr>
            <w:lang w:val="en-US"/>
          </w:rPr>
          <w:t xml:space="preserve">The </w:t>
        </w:r>
        <w:r w:rsidR="0064610F" w:rsidRPr="00B7686C">
          <w:rPr>
            <w:lang w:val="en-US"/>
          </w:rPr>
          <w:t>Communication to Arduino wa</w:t>
        </w:r>
      </w:ins>
      <w:ins w:id="41404" w:author="Morten Lerstad Solli" w:date="2017-11-27T19:45:00Z">
        <w:r w:rsidR="00E765F9" w:rsidRPr="00B7686C">
          <w:rPr>
            <w:lang w:val="en-US"/>
          </w:rPr>
          <w:t xml:space="preserve">s made using serial </w:t>
        </w:r>
      </w:ins>
      <w:ins w:id="41405" w:author="Morten Lerstad Solli" w:date="2017-11-27T19:46:00Z">
        <w:r w:rsidR="00237DF2" w:rsidRPr="00B7686C">
          <w:rPr>
            <w:lang w:val="en-US"/>
          </w:rPr>
          <w:t>communication</w:t>
        </w:r>
      </w:ins>
      <w:ins w:id="41406" w:author="Morten Lerstad Solli" w:date="2017-11-27T20:15:00Z">
        <w:r w:rsidR="00562D2A" w:rsidRPr="00B7686C">
          <w:rPr>
            <w:lang w:val="en-US"/>
          </w:rPr>
          <w:t>.</w:t>
        </w:r>
      </w:ins>
      <w:ins w:id="41407" w:author="Morten Lerstad Solli" w:date="2017-11-27T19:46:00Z">
        <w:r w:rsidR="00237DF2" w:rsidRPr="00B7686C">
          <w:rPr>
            <w:lang w:val="en-US"/>
          </w:rPr>
          <w:t xml:space="preserve"> I2C was considered as an option</w:t>
        </w:r>
      </w:ins>
      <w:ins w:id="41408" w:author="Morten Lerstad Solli" w:date="2017-11-27T20:15:00Z">
        <w:r w:rsidR="00562D2A" w:rsidRPr="00B7686C">
          <w:rPr>
            <w:lang w:val="en-US"/>
          </w:rPr>
          <w:t xml:space="preserve"> in the beginning </w:t>
        </w:r>
        <w:r w:rsidR="00954E38" w:rsidRPr="00B7686C">
          <w:rPr>
            <w:lang w:val="en-US"/>
          </w:rPr>
          <w:t>because the USB port on the Arduino</w:t>
        </w:r>
      </w:ins>
      <w:ins w:id="41409" w:author="Oscar Herman Kise" w:date="2017-11-27T21:04:00Z">
        <w:r w:rsidR="003367BF" w:rsidRPr="00B7686C">
          <w:rPr>
            <w:lang w:val="en-US"/>
          </w:rPr>
          <w:t xml:space="preserve"> Romeo (chap.</w:t>
        </w:r>
      </w:ins>
      <w:ins w:id="41410" w:author="Oscar Herman Kise" w:date="2017-11-29T16:53:00Z">
        <w:r w:rsidR="00AC237F">
          <w:rPr>
            <w:lang w:val="en-US"/>
          </w:rPr>
          <w:t xml:space="preserve"> </w:t>
        </w:r>
        <w:r w:rsidR="00AC237F">
          <w:rPr>
            <w:lang w:val="en-US"/>
          </w:rPr>
          <w:fldChar w:fldCharType="begin"/>
        </w:r>
        <w:r w:rsidR="00AC237F">
          <w:rPr>
            <w:lang w:val="en-US"/>
          </w:rPr>
          <w:instrText xml:space="preserve"> REF _Ref499737763 \r \h </w:instrText>
        </w:r>
      </w:ins>
      <w:r w:rsidR="000463D1">
        <w:rPr>
          <w:lang w:val="en-US"/>
        </w:rPr>
        <w:instrText xml:space="preserve"> \* MERGEFORMAT </w:instrText>
      </w:r>
      <w:r w:rsidR="00AC237F">
        <w:rPr>
          <w:lang w:val="en-US"/>
        </w:rPr>
      </w:r>
      <w:r w:rsidR="00AC237F">
        <w:rPr>
          <w:lang w:val="en-US"/>
        </w:rPr>
        <w:fldChar w:fldCharType="separate"/>
      </w:r>
      <w:ins w:id="41411" w:author="Oscar Herman Kise" w:date="2017-11-30T22:19:00Z">
        <w:r w:rsidR="00710D49">
          <w:rPr>
            <w:lang w:val="en-US"/>
          </w:rPr>
          <w:t>6.3.3</w:t>
        </w:r>
      </w:ins>
      <w:ins w:id="41412" w:author="Oscar Herman Kise" w:date="2017-11-29T16:53:00Z">
        <w:r w:rsidR="00AC237F">
          <w:rPr>
            <w:lang w:val="en-US"/>
          </w:rPr>
          <w:fldChar w:fldCharType="end"/>
        </w:r>
      </w:ins>
      <w:ins w:id="41413" w:author="Oscar Herman Kise" w:date="2017-11-27T21:04:00Z">
        <w:r w:rsidR="003367BF" w:rsidRPr="00B7686C">
          <w:rPr>
            <w:lang w:val="en-US"/>
          </w:rPr>
          <w:t>)</w:t>
        </w:r>
      </w:ins>
      <w:ins w:id="41414" w:author="Morten Lerstad Solli" w:date="2017-11-27T20:15:00Z">
        <w:r w:rsidR="00954E38" w:rsidRPr="00B7686C">
          <w:rPr>
            <w:lang w:val="en-US"/>
          </w:rPr>
          <w:t xml:space="preserve"> was broken</w:t>
        </w:r>
      </w:ins>
      <w:ins w:id="41415" w:author="Morten Lerstad Solli" w:date="2017-11-27T20:20:00Z">
        <w:r w:rsidR="002A5C37" w:rsidRPr="00B7686C">
          <w:rPr>
            <w:lang w:val="en-US"/>
          </w:rPr>
          <w:t>.</w:t>
        </w:r>
      </w:ins>
      <w:ins w:id="41416" w:author="Morten Lerstad Solli" w:date="2017-11-27T20:24:00Z">
        <w:r w:rsidR="00216E99" w:rsidRPr="00B7686C">
          <w:rPr>
            <w:lang w:val="en-US"/>
          </w:rPr>
          <w:t xml:space="preserve"> </w:t>
        </w:r>
        <w:r w:rsidR="00367683" w:rsidRPr="00B7686C">
          <w:rPr>
            <w:lang w:val="en-US"/>
          </w:rPr>
          <w:t>But the choice fell on serial communication when we switched to another Arduino and since the group was more f</w:t>
        </w:r>
      </w:ins>
      <w:ins w:id="41417" w:author="Morten Lerstad Solli" w:date="2017-11-27T20:25:00Z">
        <w:r w:rsidR="00367683" w:rsidRPr="00B7686C">
          <w:rPr>
            <w:lang w:val="en-US"/>
          </w:rPr>
          <w:t xml:space="preserve">amiliar with </w:t>
        </w:r>
        <w:r w:rsidR="002A0027" w:rsidRPr="00B7686C">
          <w:rPr>
            <w:lang w:val="en-US"/>
          </w:rPr>
          <w:t>this protocol.</w:t>
        </w:r>
      </w:ins>
    </w:p>
    <w:p w14:paraId="5A5ABA78" w14:textId="0F58AEC4" w:rsidR="000332B8" w:rsidRPr="00B7686C" w:rsidRDefault="006D433B">
      <w:pPr>
        <w:pStyle w:val="Brdtekst"/>
        <w:jc w:val="both"/>
        <w:rPr>
          <w:ins w:id="41418" w:author="Morten Lerstad Solli" w:date="2017-11-27T20:24:00Z"/>
          <w:lang w:val="en-US"/>
        </w:rPr>
        <w:pPrChange w:id="41419" w:author="Oscar Herman Kise" w:date="2017-11-29T17:20:00Z">
          <w:pPr>
            <w:pStyle w:val="Brdtekst"/>
          </w:pPr>
        </w:pPrChange>
      </w:pPr>
      <w:ins w:id="41420" w:author="Morten Lerstad Solli" w:date="2017-11-27T20:42:00Z">
        <w:r w:rsidRPr="00B7686C">
          <w:rPr>
            <w:lang w:val="en-US"/>
          </w:rPr>
          <w:t>It</w:t>
        </w:r>
      </w:ins>
      <w:ins w:id="41421" w:author="Morten Lerstad Solli" w:date="2017-11-27T20:27:00Z">
        <w:r w:rsidR="000332B8" w:rsidRPr="00B7686C">
          <w:rPr>
            <w:lang w:val="en-US"/>
          </w:rPr>
          <w:t xml:space="preserve"> was </w:t>
        </w:r>
      </w:ins>
      <w:ins w:id="41422" w:author="Morten Lerstad Solli" w:date="2017-11-27T20:42:00Z">
        <w:r w:rsidRPr="00B7686C">
          <w:rPr>
            <w:lang w:val="en-US"/>
          </w:rPr>
          <w:t>then planned to use</w:t>
        </w:r>
      </w:ins>
      <w:ins w:id="41423" w:author="Morten Lerstad Solli" w:date="2017-11-27T20:27:00Z">
        <w:r w:rsidR="000332B8" w:rsidRPr="00B7686C">
          <w:rPr>
            <w:lang w:val="en-US"/>
          </w:rPr>
          <w:t xml:space="preserve"> the RXTX library for serial communicat</w:t>
        </w:r>
        <w:r w:rsidR="00203F15" w:rsidRPr="00B7686C">
          <w:rPr>
            <w:lang w:val="en-US"/>
          </w:rPr>
          <w:t>ion in java</w:t>
        </w:r>
      </w:ins>
      <w:ins w:id="41424" w:author="Morten Lerstad Solli" w:date="2017-11-27T20:50:00Z">
        <w:r w:rsidR="00D95A0D" w:rsidRPr="00B7686C">
          <w:rPr>
            <w:lang w:val="en-US"/>
          </w:rPr>
          <w:t>. This was chan</w:t>
        </w:r>
      </w:ins>
      <w:ins w:id="41425" w:author="Morten Lerstad Solli" w:date="2017-11-27T20:51:00Z">
        <w:r w:rsidR="00D95A0D" w:rsidRPr="00B7686C">
          <w:rPr>
            <w:lang w:val="en-US"/>
          </w:rPr>
          <w:t xml:space="preserve">ged </w:t>
        </w:r>
      </w:ins>
      <w:ins w:id="41426" w:author="Morten Lerstad Solli" w:date="2017-11-27T20:54:00Z">
        <w:r w:rsidR="005002A1" w:rsidRPr="00B7686C">
          <w:rPr>
            <w:lang w:val="en-US"/>
          </w:rPr>
          <w:t>in</w:t>
        </w:r>
      </w:ins>
      <w:ins w:id="41427" w:author="Morten Lerstad Solli" w:date="2017-11-27T20:51:00Z">
        <w:r w:rsidR="00D95A0D" w:rsidRPr="00B7686C">
          <w:rPr>
            <w:lang w:val="en-US"/>
          </w:rPr>
          <w:t xml:space="preserve"> advantage for the jSerialComm library which builds on RXTX</w:t>
        </w:r>
      </w:ins>
      <w:ins w:id="41428" w:author="Morten Lerstad Solli" w:date="2017-11-27T20:55:00Z">
        <w:r w:rsidR="0071348E" w:rsidRPr="00B7686C">
          <w:rPr>
            <w:lang w:val="en-US"/>
          </w:rPr>
          <w:t xml:space="preserve">, but is simpler to use and </w:t>
        </w:r>
        <w:r w:rsidR="000E7040" w:rsidRPr="00B7686C">
          <w:rPr>
            <w:lang w:val="en-US"/>
          </w:rPr>
          <w:t>easy to find documentation and help for.</w:t>
        </w:r>
      </w:ins>
    </w:p>
    <w:p w14:paraId="6BCF27FA" w14:textId="13D31A43" w:rsidR="00165C7E" w:rsidRDefault="00574943">
      <w:pPr>
        <w:pStyle w:val="Brdtekst"/>
        <w:jc w:val="both"/>
        <w:rPr>
          <w:ins w:id="41429" w:author="Morten Lerstad Solli" w:date="2017-11-29T20:28:00Z"/>
          <w:lang w:val="en-US"/>
        </w:rPr>
      </w:pPr>
      <w:ins w:id="41430" w:author="Morten Lerstad Solli" w:date="2017-11-27T20:56:00Z">
        <w:r w:rsidRPr="00B7686C">
          <w:rPr>
            <w:lang w:val="en-US"/>
          </w:rPr>
          <w:t xml:space="preserve">When the serial communication </w:t>
        </w:r>
      </w:ins>
      <w:ins w:id="41431" w:author="Morten Lerstad Solli" w:date="2017-11-27T21:05:00Z">
        <w:r w:rsidR="00AB663B" w:rsidRPr="00B7686C">
          <w:rPr>
            <w:lang w:val="en-US"/>
          </w:rPr>
          <w:t>with the Arduino was established</w:t>
        </w:r>
      </w:ins>
      <w:ins w:id="41432" w:author="Morten Lerstad Solli" w:date="2017-11-27T21:06:00Z">
        <w:r w:rsidR="00AB663B" w:rsidRPr="00B7686C">
          <w:rPr>
            <w:lang w:val="en-US"/>
          </w:rPr>
          <w:t>,</w:t>
        </w:r>
      </w:ins>
      <w:ins w:id="41433" w:author="Morten Lerstad Solli" w:date="2017-11-27T21:05:00Z">
        <w:r w:rsidR="00AB663B" w:rsidRPr="00B7686C">
          <w:rPr>
            <w:lang w:val="en-US"/>
          </w:rPr>
          <w:t xml:space="preserve"> there </w:t>
        </w:r>
        <w:del w:id="41434" w:author="Oscar Herman Kise" w:date="2017-11-30T10:39:00Z">
          <w:r w:rsidR="00AB663B" w:rsidRPr="00B7686C">
            <w:rPr>
              <w:lang w:val="en-US"/>
            </w:rPr>
            <w:delText>aroused</w:delText>
          </w:r>
        </w:del>
      </w:ins>
      <w:ins w:id="41435" w:author="Oscar Herman Kise" w:date="2017-11-30T10:39:00Z">
        <w:r w:rsidR="00394F6F">
          <w:rPr>
            <w:lang w:val="en-US"/>
          </w:rPr>
          <w:t>occurred</w:t>
        </w:r>
      </w:ins>
      <w:ins w:id="41436" w:author="Morten Lerstad Solli" w:date="2017-11-27T21:05:00Z">
        <w:r w:rsidR="00AB663B" w:rsidRPr="00B7686C">
          <w:rPr>
            <w:lang w:val="en-US"/>
          </w:rPr>
          <w:t xml:space="preserve"> a problem </w:t>
        </w:r>
      </w:ins>
      <w:ins w:id="41437" w:author="Oscar Herman Kise" w:date="2017-11-29T16:55:00Z">
        <w:r w:rsidR="00AC237F">
          <w:rPr>
            <w:lang w:val="en-US"/>
          </w:rPr>
          <w:t>as</w:t>
        </w:r>
      </w:ins>
      <w:ins w:id="41438" w:author="Morten Lerstad Solli" w:date="2017-11-27T21:05:00Z">
        <w:del w:id="41439" w:author="Oscar Herman Kise" w:date="2017-11-29T16:55:00Z">
          <w:r w:rsidR="00AB663B" w:rsidRPr="00B7686C" w:rsidDel="00AC237F">
            <w:rPr>
              <w:lang w:val="en-US"/>
            </w:rPr>
            <w:delText>with</w:delText>
          </w:r>
        </w:del>
        <w:r w:rsidR="00AB663B" w:rsidRPr="00B7686C">
          <w:rPr>
            <w:lang w:val="en-US"/>
          </w:rPr>
          <w:t xml:space="preserve"> the Arduino didn’t always read the incoming </w:t>
        </w:r>
      </w:ins>
      <w:ins w:id="41440" w:author="Morten Lerstad Solli" w:date="2017-11-27T21:06:00Z">
        <w:r w:rsidR="00AB663B" w:rsidRPr="00B7686C">
          <w:rPr>
            <w:lang w:val="en-US"/>
          </w:rPr>
          <w:t>data string</w:t>
        </w:r>
        <w:r w:rsidR="00572D4B" w:rsidRPr="00B7686C">
          <w:rPr>
            <w:lang w:val="en-US"/>
          </w:rPr>
          <w:t>s</w:t>
        </w:r>
        <w:r w:rsidR="00AB663B" w:rsidRPr="00B7686C">
          <w:rPr>
            <w:lang w:val="en-US"/>
          </w:rPr>
          <w:t>.</w:t>
        </w:r>
      </w:ins>
      <w:ins w:id="41441" w:author="Morten Lerstad Solli" w:date="2017-11-27T20:58:00Z">
        <w:r w:rsidR="00B10A6B" w:rsidRPr="00B7686C">
          <w:rPr>
            <w:lang w:val="en-US"/>
          </w:rPr>
          <w:t xml:space="preserve"> </w:t>
        </w:r>
      </w:ins>
      <w:ins w:id="41442" w:author="Morten Lerstad Solli" w:date="2017-11-27T21:07:00Z">
        <w:r w:rsidR="00910D16" w:rsidRPr="00B7686C">
          <w:rPr>
            <w:lang w:val="en-US"/>
          </w:rPr>
          <w:t xml:space="preserve">This was due to the </w:t>
        </w:r>
      </w:ins>
      <w:ins w:id="41443" w:author="Morten Lerstad Solli" w:date="2017-11-29T20:27:00Z">
        <w:r w:rsidR="00165C7E">
          <w:rPr>
            <w:lang w:val="en-US"/>
          </w:rPr>
          <w:t>Odroid</w:t>
        </w:r>
      </w:ins>
      <w:ins w:id="41444" w:author="Morten Lerstad Solli" w:date="2017-11-27T21:07:00Z">
        <w:r w:rsidR="00910D16" w:rsidRPr="00B7686C">
          <w:rPr>
            <w:lang w:val="en-US"/>
          </w:rPr>
          <w:t xml:space="preserve"> sending messages faster than the Arduino could read</w:t>
        </w:r>
      </w:ins>
      <w:ins w:id="41445" w:author="Morten Lerstad Solli" w:date="2017-11-27T21:09:00Z">
        <w:r w:rsidR="005F41A0" w:rsidRPr="00B7686C">
          <w:rPr>
            <w:lang w:val="en-US"/>
          </w:rPr>
          <w:t xml:space="preserve">. </w:t>
        </w:r>
        <w:r w:rsidR="000F000A" w:rsidRPr="00B7686C">
          <w:rPr>
            <w:lang w:val="en-US"/>
          </w:rPr>
          <w:t xml:space="preserve">The </w:t>
        </w:r>
      </w:ins>
      <w:ins w:id="41446" w:author="Morten Lerstad Solli" w:date="2017-11-27T21:10:00Z">
        <w:r w:rsidR="000F000A" w:rsidRPr="00B7686C">
          <w:rPr>
            <w:lang w:val="en-US"/>
          </w:rPr>
          <w:t>solution to this was to set a timeout of 5ms on the Arduino</w:t>
        </w:r>
      </w:ins>
      <w:ins w:id="41447" w:author="Morten Lerstad Solli" w:date="2017-11-27T21:17:00Z">
        <w:r w:rsidR="00C15D34" w:rsidRPr="00B7686C">
          <w:rPr>
            <w:lang w:val="en-US"/>
          </w:rPr>
          <w:t xml:space="preserve">, </w:t>
        </w:r>
      </w:ins>
      <w:ins w:id="41448" w:author="Morten Lerstad Solli" w:date="2017-11-29T20:28:00Z">
        <w:r w:rsidR="00165C7E">
          <w:rPr>
            <w:lang w:val="en-US"/>
          </w:rPr>
          <w:t>this means that messag</w:t>
        </w:r>
        <w:r w:rsidR="007C7AFF">
          <w:rPr>
            <w:lang w:val="en-US"/>
          </w:rPr>
          <w:t>es m</w:t>
        </w:r>
      </w:ins>
      <w:ins w:id="41449" w:author="Morten Lerstad Solli" w:date="2017-11-30T12:34:00Z">
        <w:r w:rsidR="00D97513">
          <w:rPr>
            <w:lang w:val="en-US"/>
          </w:rPr>
          <w:t>u</w:t>
        </w:r>
      </w:ins>
      <w:ins w:id="41450" w:author="Morten Lerstad Solli" w:date="2017-11-29T20:28:00Z">
        <w:r w:rsidR="007C7AFF">
          <w:rPr>
            <w:lang w:val="en-US"/>
          </w:rPr>
          <w:t>st have at least 5ms in between t</w:t>
        </w:r>
      </w:ins>
      <w:ins w:id="41451" w:author="Morten Lerstad Solli" w:date="2017-11-29T20:29:00Z">
        <w:r w:rsidR="007C7AFF">
          <w:rPr>
            <w:lang w:val="en-US"/>
          </w:rPr>
          <w:t>hem.</w:t>
        </w:r>
      </w:ins>
      <w:ins w:id="41452" w:author="Morten Lerstad Solli" w:date="2017-11-27T21:17:00Z">
        <w:r w:rsidR="00C15D34" w:rsidRPr="00B7686C">
          <w:rPr>
            <w:lang w:val="en-US"/>
          </w:rPr>
          <w:t xml:space="preserve"> </w:t>
        </w:r>
      </w:ins>
      <w:ins w:id="41453" w:author="Morten Lerstad Solli" w:date="2017-11-29T20:29:00Z">
        <w:r w:rsidR="000C4AF7">
          <w:rPr>
            <w:lang w:val="en-US"/>
          </w:rPr>
          <w:t xml:space="preserve">This works </w:t>
        </w:r>
      </w:ins>
      <w:ins w:id="41454" w:author="Morten Lerstad Solli" w:date="2017-11-29T20:30:00Z">
        <w:r w:rsidR="006C4ED8">
          <w:rPr>
            <w:lang w:val="en-US"/>
          </w:rPr>
          <w:t>fine since the microcontroller receives</w:t>
        </w:r>
      </w:ins>
      <w:ins w:id="41455" w:author="Morten Lerstad Solli" w:date="2017-11-27T21:17:00Z">
        <w:r w:rsidR="00C15D34" w:rsidRPr="00B7686C">
          <w:rPr>
            <w:lang w:val="en-US"/>
          </w:rPr>
          <w:t xml:space="preserve"> </w:t>
        </w:r>
      </w:ins>
      <w:ins w:id="41456" w:author="Morten Lerstad Solli" w:date="2017-11-29T20:30:00Z">
        <w:r w:rsidR="00F11A1B">
          <w:rPr>
            <w:lang w:val="en-US"/>
          </w:rPr>
          <w:t>messages with a frequency of 30Hz</w:t>
        </w:r>
      </w:ins>
      <w:ins w:id="41457" w:author="Morten Lerstad Solli" w:date="2017-11-29T20:31:00Z">
        <w:r w:rsidR="00F11A1B">
          <w:rPr>
            <w:lang w:val="en-US"/>
          </w:rPr>
          <w:t>.</w:t>
        </w:r>
      </w:ins>
    </w:p>
    <w:p w14:paraId="2C88A4F3" w14:textId="59C3FBFB" w:rsidR="00F11A1B" w:rsidRDefault="00F11A1B">
      <w:pPr>
        <w:pStyle w:val="Brdtekst"/>
        <w:jc w:val="both"/>
        <w:rPr>
          <w:ins w:id="41458" w:author="Morten Lerstad Solli" w:date="2017-11-29T20:28:00Z"/>
          <w:lang w:val="en-US"/>
        </w:rPr>
      </w:pPr>
      <w:ins w:id="41459" w:author="Morten Lerstad Solli" w:date="2017-11-29T20:31:00Z">
        <w:r>
          <w:rPr>
            <w:lang w:val="en-US"/>
          </w:rPr>
          <w:t xml:space="preserve">It could be considered to implement a method for checking if the </w:t>
        </w:r>
        <w:r w:rsidR="000573B7">
          <w:rPr>
            <w:lang w:val="en-US"/>
          </w:rPr>
          <w:t>port is still open before sending</w:t>
        </w:r>
      </w:ins>
      <w:ins w:id="41460" w:author="Morten Lerstad Solli" w:date="2017-11-29T20:32:00Z">
        <w:r w:rsidR="000573B7">
          <w:rPr>
            <w:lang w:val="en-US"/>
          </w:rPr>
          <w:t xml:space="preserve">. To make sure the port always stays open </w:t>
        </w:r>
        <w:r w:rsidR="00574BD7">
          <w:rPr>
            <w:lang w:val="en-US"/>
          </w:rPr>
          <w:t>and we don’t have to restart the p</w:t>
        </w:r>
      </w:ins>
      <w:ins w:id="41461" w:author="Morten Lerstad Solli" w:date="2017-11-29T20:33:00Z">
        <w:r w:rsidR="00574BD7">
          <w:rPr>
            <w:lang w:val="en-US"/>
          </w:rPr>
          <w:t xml:space="preserve">rogram if the </w:t>
        </w:r>
        <w:r w:rsidR="00537613">
          <w:rPr>
            <w:lang w:val="en-US"/>
          </w:rPr>
          <w:t xml:space="preserve">connection is lost. This would be an advantage if the USB connector fell out it wouldn’t be </w:t>
        </w:r>
      </w:ins>
      <w:ins w:id="41462" w:author="Morten Lerstad Solli" w:date="2017-11-29T20:34:00Z">
        <w:r w:rsidR="00537613">
          <w:rPr>
            <w:lang w:val="en-US"/>
          </w:rPr>
          <w:t>necessary</w:t>
        </w:r>
      </w:ins>
      <w:ins w:id="41463" w:author="Morten Lerstad Solli" w:date="2017-11-29T20:33:00Z">
        <w:r w:rsidR="00537613">
          <w:rPr>
            <w:lang w:val="en-US"/>
          </w:rPr>
          <w:t xml:space="preserve"> to restart the </w:t>
        </w:r>
      </w:ins>
      <w:ins w:id="41464" w:author="Morten Lerstad Solli" w:date="2017-11-29T20:34:00Z">
        <w:r w:rsidR="00537613">
          <w:rPr>
            <w:lang w:val="en-US"/>
          </w:rPr>
          <w:t>whole program, but just reconnect the USB.</w:t>
        </w:r>
      </w:ins>
    </w:p>
    <w:p w14:paraId="62A48D85" w14:textId="2C3373F8" w:rsidR="00845A32" w:rsidRPr="002B26C9" w:rsidRDefault="00AC237F">
      <w:pPr>
        <w:pStyle w:val="Brdtekst"/>
        <w:jc w:val="both"/>
        <w:rPr>
          <w:ins w:id="41465" w:author="Morten Lerstad Solli" w:date="2017-11-27T22:14:00Z"/>
          <w:lang w:val="en-US"/>
        </w:rPr>
        <w:pPrChange w:id="41466" w:author="Oscar Herman Kise" w:date="2017-11-29T17:20:00Z">
          <w:pPr>
            <w:pStyle w:val="Brdtekst"/>
          </w:pPr>
        </w:pPrChange>
      </w:pPr>
      <w:commentRangeStart w:id="41467"/>
      <w:del w:id="41468" w:author="Morten Lerstad Solli" w:date="2017-11-29T20:31:00Z">
        <w:r w:rsidDel="00F11A1B">
          <w:rPr>
            <w:rStyle w:val="Merknadsreferanse"/>
          </w:rPr>
          <w:commentReference w:id="41469"/>
        </w:r>
        <w:commentRangeEnd w:id="41467"/>
        <w:r w:rsidR="008D5D8A" w:rsidDel="00F11A1B">
          <w:rPr>
            <w:rStyle w:val="Merknadsreferanse"/>
          </w:rPr>
          <w:commentReference w:id="41467"/>
        </w:r>
      </w:del>
      <w:commentRangeStart w:id="41470"/>
      <w:commentRangeStart w:id="41471"/>
      <w:ins w:id="41472" w:author="Oscar Herman Kise" w:date="2017-11-29T16:55:00Z">
        <w:del w:id="41473" w:author="Morten Lerstad Solli" w:date="2017-11-29T20:31:00Z">
          <w:r w:rsidDel="00F11A1B">
            <w:rPr>
              <w:lang w:val="en-US"/>
            </w:rPr>
            <w:delText>ers</w:delText>
          </w:r>
        </w:del>
      </w:ins>
      <w:commentRangeEnd w:id="41470"/>
      <w:del w:id="41474" w:author="Morten Lerstad Solli" w:date="2017-11-29T20:31:00Z">
        <w:r w:rsidDel="00F11A1B">
          <w:rPr>
            <w:rStyle w:val="Merknadsreferanse"/>
          </w:rPr>
          <w:commentReference w:id="41470"/>
        </w:r>
        <w:commentRangeEnd w:id="41471"/>
        <w:r w:rsidR="008D5D8A" w:rsidDel="00F11A1B">
          <w:rPr>
            <w:rStyle w:val="Merknadsreferanse"/>
          </w:rPr>
          <w:commentReference w:id="41471"/>
        </w:r>
      </w:del>
      <w:ins w:id="41475" w:author="Morten Lerstad Solli" w:date="2017-11-27T21:49:00Z">
        <w:r w:rsidR="00A049E3" w:rsidRPr="00B7686C">
          <w:rPr>
            <w:lang w:val="en-US"/>
          </w:rPr>
          <w:t xml:space="preserve">Everything having to do with inputs from the Arduino </w:t>
        </w:r>
      </w:ins>
      <w:ins w:id="41476" w:author="Morten Lerstad Solli" w:date="2017-11-27T21:50:00Z">
        <w:r w:rsidR="00995777" w:rsidRPr="00B7686C">
          <w:rPr>
            <w:lang w:val="en-US"/>
          </w:rPr>
          <w:t xml:space="preserve">was cut short. </w:t>
        </w:r>
        <w:r w:rsidR="00D5633F" w:rsidRPr="00B7686C">
          <w:rPr>
            <w:lang w:val="en-US"/>
          </w:rPr>
          <w:t xml:space="preserve">This could </w:t>
        </w:r>
      </w:ins>
      <w:ins w:id="41477" w:author="Morten Lerstad Solli" w:date="2017-11-27T21:51:00Z">
        <w:r w:rsidR="00DA3EF2" w:rsidRPr="00B7686C">
          <w:rPr>
            <w:lang w:val="en-US"/>
          </w:rPr>
          <w:t>be</w:t>
        </w:r>
      </w:ins>
      <w:ins w:id="41478" w:author="Morten Lerstad Solli" w:date="2017-11-27T21:50:00Z">
        <w:r w:rsidR="00D5633F" w:rsidRPr="00B7686C">
          <w:rPr>
            <w:lang w:val="en-US"/>
          </w:rPr>
          <w:t xml:space="preserve"> </w:t>
        </w:r>
      </w:ins>
      <w:ins w:id="41479" w:author="Morten Lerstad Solli" w:date="2017-11-27T21:51:00Z">
        <w:r w:rsidR="00B469DC" w:rsidRPr="00B7686C">
          <w:rPr>
            <w:lang w:val="en-US"/>
          </w:rPr>
          <w:t xml:space="preserve">implemented </w:t>
        </w:r>
      </w:ins>
      <w:ins w:id="41480" w:author="Morten Lerstad Solli" w:date="2017-11-27T21:52:00Z">
        <w:r w:rsidR="00B469DC" w:rsidRPr="00B7686C">
          <w:rPr>
            <w:lang w:val="en-US"/>
          </w:rPr>
          <w:t xml:space="preserve">in a later version of the </w:t>
        </w:r>
        <w:r w:rsidR="00D63D32" w:rsidRPr="00B7686C">
          <w:rPr>
            <w:lang w:val="en-US"/>
          </w:rPr>
          <w:t xml:space="preserve">project. The plan was to use this for counting how many ports was passed and </w:t>
        </w:r>
      </w:ins>
      <w:ins w:id="41481" w:author="Morten Lerstad Solli" w:date="2017-11-27T21:53:00Z">
        <w:r w:rsidR="00D91CAF" w:rsidRPr="00B7686C">
          <w:rPr>
            <w:lang w:val="en-US"/>
          </w:rPr>
          <w:t xml:space="preserve">measuring distance to an objected that would be picked up. </w:t>
        </w:r>
        <w:r w:rsidR="003F3842" w:rsidRPr="00B7686C">
          <w:rPr>
            <w:lang w:val="en-US"/>
          </w:rPr>
          <w:t xml:space="preserve">The </w:t>
        </w:r>
        <w:r w:rsidR="003F3842" w:rsidRPr="00B7686C">
          <w:rPr>
            <w:i/>
            <w:lang w:val="en-US"/>
          </w:rPr>
          <w:t>SensorHandler</w:t>
        </w:r>
        <w:r w:rsidR="003F3842" w:rsidRPr="00B7686C">
          <w:rPr>
            <w:lang w:val="en-US"/>
          </w:rPr>
          <w:t xml:space="preserve"> was supposed to ta</w:t>
        </w:r>
      </w:ins>
      <w:ins w:id="41482" w:author="Morten Lerstad Solli" w:date="2017-11-27T21:54:00Z">
        <w:r w:rsidR="003F3842" w:rsidRPr="00B7686C">
          <w:rPr>
            <w:lang w:val="en-US"/>
          </w:rPr>
          <w:t xml:space="preserve">ke care of that data </w:t>
        </w:r>
        <w:r w:rsidR="00697280" w:rsidRPr="00B7686C">
          <w:rPr>
            <w:lang w:val="en-US"/>
          </w:rPr>
          <w:t>and notify users when it was updated</w:t>
        </w:r>
      </w:ins>
      <w:ins w:id="41483" w:author="Morten Lerstad Solli" w:date="2017-11-27T21:55:00Z">
        <w:r w:rsidR="00CF1C4C" w:rsidRPr="00B7686C">
          <w:rPr>
            <w:lang w:val="en-US"/>
          </w:rPr>
          <w:t xml:space="preserve">. </w:t>
        </w:r>
      </w:ins>
      <w:ins w:id="41484" w:author="Morten Lerstad Solli" w:date="2017-11-27T22:08:00Z">
        <w:r w:rsidR="00640D71" w:rsidRPr="00B7686C">
          <w:rPr>
            <w:lang w:val="en-US"/>
          </w:rPr>
          <w:t xml:space="preserve">Much of the code is already </w:t>
        </w:r>
        <w:r w:rsidR="000E2C95" w:rsidRPr="00B7686C">
          <w:rPr>
            <w:lang w:val="en-US"/>
          </w:rPr>
          <w:t>finished, but not in use.</w:t>
        </w:r>
      </w:ins>
      <w:ins w:id="41485" w:author="Morten Lerstad Solli" w:date="2017-11-27T21:55:00Z">
        <w:r w:rsidR="00CF1C4C" w:rsidRPr="00B7686C">
          <w:rPr>
            <w:lang w:val="en-US"/>
          </w:rPr>
          <w:t xml:space="preserve"> Putting this into use with the framework for serial inputs </w:t>
        </w:r>
        <w:r w:rsidR="00AE7A0F" w:rsidRPr="00B7686C">
          <w:rPr>
            <w:lang w:val="en-US"/>
          </w:rPr>
          <w:t>could be a g</w:t>
        </w:r>
      </w:ins>
      <w:ins w:id="41486" w:author="Morten Lerstad Solli" w:date="2017-11-27T21:56:00Z">
        <w:r w:rsidR="00AE7A0F" w:rsidRPr="00B7686C">
          <w:rPr>
            <w:lang w:val="en-US"/>
          </w:rPr>
          <w:t>ood way to continue development of this project and get new features.</w:t>
        </w:r>
      </w:ins>
    </w:p>
    <w:p w14:paraId="6CF723AE" w14:textId="53FCFBB6" w:rsidR="00845A32" w:rsidRPr="008B6819" w:rsidRDefault="00845A32">
      <w:pPr>
        <w:pStyle w:val="Overskrift3"/>
        <w:jc w:val="both"/>
        <w:rPr>
          <w:ins w:id="41487" w:author="Morten Lerstad Solli" w:date="2017-11-27T22:09:00Z"/>
          <w:lang w:val="en-US"/>
        </w:rPr>
        <w:pPrChange w:id="41488" w:author="Oscar Herman Kise" w:date="2017-11-29T17:20:00Z">
          <w:pPr>
            <w:pStyle w:val="Brdtekst"/>
          </w:pPr>
        </w:pPrChange>
      </w:pPr>
      <w:bookmarkStart w:id="41489" w:name="_Toc499584545"/>
      <w:bookmarkStart w:id="41490" w:name="_Toc499584879"/>
      <w:bookmarkStart w:id="41491" w:name="_Toc499631472"/>
      <w:bookmarkStart w:id="41492" w:name="_Toc499646536"/>
      <w:bookmarkStart w:id="41493" w:name="_Toc499654749"/>
      <w:bookmarkStart w:id="41494" w:name="_Toc499722828"/>
      <w:bookmarkStart w:id="41495" w:name="_Toc499731882"/>
      <w:bookmarkStart w:id="41496" w:name="_Toc499733359"/>
      <w:bookmarkStart w:id="41497" w:name="_Toc499737868"/>
      <w:bookmarkStart w:id="41498" w:name="_Toc499750784"/>
      <w:bookmarkStart w:id="41499" w:name="_Toc499754140"/>
      <w:bookmarkStart w:id="41500" w:name="_Toc499757925"/>
      <w:bookmarkStart w:id="41501" w:name="_Toc499757613"/>
      <w:bookmarkStart w:id="41502" w:name="_Toc499806212"/>
      <w:bookmarkStart w:id="41503" w:name="_Toc499829196"/>
      <w:bookmarkStart w:id="41504" w:name="_Toc499830162"/>
      <w:bookmarkStart w:id="41505" w:name="_Toc499835896"/>
      <w:bookmarkStart w:id="41506" w:name="_Toc499843456"/>
      <w:ins w:id="41507" w:author="Morten Lerstad Solli" w:date="2017-11-27T22:14:00Z">
        <w:r w:rsidRPr="008B6819">
          <w:rPr>
            <w:lang w:val="en-US"/>
          </w:rPr>
          <w:t>UDP</w:t>
        </w:r>
      </w:ins>
      <w:ins w:id="41508" w:author="Morten Lerstad Solli" w:date="2017-11-27T22:15:00Z">
        <w:r w:rsidRPr="008B6819">
          <w:rPr>
            <w:lang w:val="en-US"/>
          </w:rPr>
          <w:t xml:space="preserve"> &amp; TCP</w:t>
        </w:r>
      </w:ins>
      <w:ins w:id="41509" w:author="Morten Lerstad Solli" w:date="2017-11-27T22:14:00Z">
        <w:r w:rsidRPr="008B6819">
          <w:rPr>
            <w:lang w:val="en-US"/>
          </w:rPr>
          <w:t xml:space="preserve"> </w:t>
        </w:r>
      </w:ins>
      <w:ins w:id="41510" w:author="Morten Lerstad Solli" w:date="2017-11-27T22:15:00Z">
        <w:r w:rsidRPr="008B6819">
          <w:rPr>
            <w:lang w:val="en-US"/>
          </w:rPr>
          <w:t>Communication</w:t>
        </w:r>
      </w:ins>
      <w:bookmarkEnd w:id="41489"/>
      <w:bookmarkEnd w:id="41490"/>
      <w:bookmarkEnd w:id="41491"/>
      <w:bookmarkEnd w:id="41492"/>
      <w:bookmarkEnd w:id="41493"/>
      <w:bookmarkEnd w:id="41494"/>
      <w:bookmarkEnd w:id="41495"/>
      <w:bookmarkEnd w:id="41496"/>
      <w:bookmarkEnd w:id="41497"/>
      <w:bookmarkEnd w:id="41498"/>
      <w:bookmarkEnd w:id="41499"/>
      <w:bookmarkEnd w:id="41500"/>
      <w:bookmarkEnd w:id="41501"/>
      <w:bookmarkEnd w:id="41502"/>
      <w:bookmarkEnd w:id="41503"/>
      <w:bookmarkEnd w:id="41504"/>
      <w:bookmarkEnd w:id="41505"/>
      <w:bookmarkEnd w:id="41506"/>
    </w:p>
    <w:p w14:paraId="713D0CDD" w14:textId="2817A9D5" w:rsidR="000E2C95" w:rsidRPr="00B7686C" w:rsidRDefault="003807D4">
      <w:pPr>
        <w:pStyle w:val="Brdtekst"/>
        <w:jc w:val="both"/>
        <w:rPr>
          <w:ins w:id="41511" w:author="Ole-Martin Hanstveit" w:date="2017-11-28T10:59:00Z"/>
          <w:lang w:val="en-US"/>
        </w:rPr>
        <w:pPrChange w:id="41512" w:author="Morten Lerstad Solli" w:date="2017-11-30T12:27:00Z">
          <w:pPr>
            <w:pStyle w:val="Brdtekst"/>
          </w:pPr>
        </w:pPrChange>
      </w:pPr>
      <w:ins w:id="41513" w:author="Morten Lerstad Solli" w:date="2017-11-27T22:18:00Z">
        <w:r w:rsidRPr="00B7686C">
          <w:rPr>
            <w:lang w:val="en-US"/>
          </w:rPr>
          <w:t>Both UDP and TCP is used for communicating with the external GUI.</w:t>
        </w:r>
      </w:ins>
    </w:p>
    <w:p w14:paraId="6172F673" w14:textId="298CDAA3" w:rsidR="00C67D04" w:rsidRDefault="00A6768D">
      <w:pPr>
        <w:pStyle w:val="Brdtekst"/>
        <w:jc w:val="both"/>
        <w:rPr>
          <w:ins w:id="41514" w:author="Morten Lerstad Solli" w:date="2017-11-29T20:54:00Z"/>
          <w:lang w:val="en-US"/>
        </w:rPr>
        <w:pPrChange w:id="41515" w:author="Morten Lerstad Solli" w:date="2017-11-30T12:27:00Z">
          <w:pPr>
            <w:pStyle w:val="Brdtekst"/>
          </w:pPr>
        </w:pPrChange>
      </w:pPr>
      <w:ins w:id="41516" w:author="Morten Lerstad Solli" w:date="2017-11-29T20:47:00Z">
        <w:r>
          <w:rPr>
            <w:lang w:val="en-US"/>
          </w:rPr>
          <w:t>We decided to use two different protocols for video streaming and sending command</w:t>
        </w:r>
      </w:ins>
      <w:ins w:id="41517" w:author="Morten Lerstad Solli" w:date="2017-11-29T21:26:00Z">
        <w:r w:rsidR="008E511E">
          <w:rPr>
            <w:lang w:val="en-US"/>
          </w:rPr>
          <w:t>s.</w:t>
        </w:r>
      </w:ins>
      <w:ins w:id="41518" w:author="Morten Lerstad Solli" w:date="2017-11-29T20:47:00Z">
        <w:r>
          <w:rPr>
            <w:lang w:val="en-US"/>
          </w:rPr>
          <w:t xml:space="preserve"> </w:t>
        </w:r>
      </w:ins>
      <w:ins w:id="41519" w:author="Morten Lerstad Solli" w:date="2017-11-29T21:26:00Z">
        <w:r w:rsidR="008E511E">
          <w:rPr>
            <w:lang w:val="en-US"/>
          </w:rPr>
          <w:t>W</w:t>
        </w:r>
      </w:ins>
      <w:ins w:id="41520" w:author="Morten Lerstad Solli" w:date="2017-11-29T20:47:00Z">
        <w:r>
          <w:rPr>
            <w:lang w:val="en-US"/>
          </w:rPr>
          <w:t>e could have used just one</w:t>
        </w:r>
      </w:ins>
      <w:ins w:id="41521" w:author="Morten Lerstad Solli" w:date="2017-11-29T20:48:00Z">
        <w:r w:rsidR="00A90783">
          <w:rPr>
            <w:lang w:val="en-US"/>
          </w:rPr>
          <w:t xml:space="preserve">, but we </w:t>
        </w:r>
      </w:ins>
      <w:ins w:id="41522" w:author="Morten Lerstad Solli" w:date="2017-11-29T20:49:00Z">
        <w:r w:rsidR="00B01C64">
          <w:rPr>
            <w:lang w:val="en-US"/>
          </w:rPr>
          <w:t xml:space="preserve">believed the cost of using two different protocols were worth </w:t>
        </w:r>
        <w:r w:rsidR="00B01C64" w:rsidRPr="003A44BB">
          <w:rPr>
            <w:lang w:val="en-US"/>
          </w:rPr>
          <w:t>i</w:t>
        </w:r>
        <w:r w:rsidR="003A44BB" w:rsidRPr="003A44BB">
          <w:rPr>
            <w:lang w:val="en-US"/>
          </w:rPr>
          <w:t xml:space="preserve">t. </w:t>
        </w:r>
      </w:ins>
    </w:p>
    <w:p w14:paraId="61FA82D8" w14:textId="3A466391" w:rsidR="008B6819" w:rsidRPr="008B6819" w:rsidRDefault="002B25E7">
      <w:pPr>
        <w:pStyle w:val="Brdtekst"/>
        <w:jc w:val="both"/>
        <w:rPr>
          <w:ins w:id="41523" w:author="Morten Lerstad Solli" w:date="2017-11-29T20:49:00Z"/>
          <w:lang w:val="en-US"/>
        </w:rPr>
        <w:pPrChange w:id="41524" w:author="Morten Lerstad Solli" w:date="2017-11-30T12:27:00Z">
          <w:pPr>
            <w:pStyle w:val="Brdtekst"/>
          </w:pPr>
        </w:pPrChange>
      </w:pPr>
      <w:ins w:id="41525" w:author="Morten Lerstad Solli" w:date="2017-11-29T20:51:00Z">
        <w:r>
          <w:rPr>
            <w:lang w:val="en-US"/>
          </w:rPr>
          <w:t xml:space="preserve">The UDP have the </w:t>
        </w:r>
        <w:r w:rsidR="008D19EC">
          <w:rPr>
            <w:lang w:val="en-US"/>
          </w:rPr>
          <w:t>advantage of sending messages fast</w:t>
        </w:r>
      </w:ins>
      <w:ins w:id="41526" w:author="Morten Lerstad Solli" w:date="2017-11-29T20:52:00Z">
        <w:r w:rsidR="00D17E9D">
          <w:rPr>
            <w:lang w:val="en-US"/>
          </w:rPr>
          <w:t xml:space="preserve"> and being connectionless, it also doesn’t care if all packages is received. This could be a problem if </w:t>
        </w:r>
        <w:r w:rsidR="00FD42FA">
          <w:rPr>
            <w:lang w:val="en-US"/>
          </w:rPr>
          <w:t>we send command t</w:t>
        </w:r>
      </w:ins>
      <w:ins w:id="41527" w:author="Morten Lerstad Solli" w:date="2017-11-29T20:53:00Z">
        <w:r w:rsidR="00FD42FA">
          <w:rPr>
            <w:lang w:val="en-US"/>
          </w:rPr>
          <w:t>rough this protocol</w:t>
        </w:r>
      </w:ins>
      <w:ins w:id="41528" w:author="Morten Lerstad Solli" w:date="2017-11-29T21:27:00Z">
        <w:r w:rsidR="00C9594D">
          <w:rPr>
            <w:lang w:val="en-US"/>
          </w:rPr>
          <w:t>.</w:t>
        </w:r>
      </w:ins>
      <w:ins w:id="41529" w:author="Morten Lerstad Solli" w:date="2017-11-29T20:53:00Z">
        <w:r w:rsidR="00FD42FA">
          <w:rPr>
            <w:lang w:val="en-US"/>
          </w:rPr>
          <w:t xml:space="preserve"> </w:t>
        </w:r>
      </w:ins>
      <w:ins w:id="41530" w:author="Morten Lerstad Solli" w:date="2017-11-29T21:27:00Z">
        <w:r w:rsidR="00C9594D">
          <w:rPr>
            <w:lang w:val="en-US"/>
          </w:rPr>
          <w:t>I</w:t>
        </w:r>
      </w:ins>
      <w:ins w:id="41531" w:author="Morten Lerstad Solli" w:date="2017-11-29T20:53:00Z">
        <w:r w:rsidR="00FD42FA">
          <w:rPr>
            <w:lang w:val="en-US"/>
          </w:rPr>
          <w:t xml:space="preserve">t would be problematic if the stop </w:t>
        </w:r>
        <w:r w:rsidR="00C67D04">
          <w:rPr>
            <w:lang w:val="en-US"/>
          </w:rPr>
          <w:t>was sent and the package was lost</w:t>
        </w:r>
      </w:ins>
      <w:ins w:id="41532" w:author="Morten Lerstad Solli" w:date="2017-11-29T21:27:00Z">
        <w:r w:rsidR="001154EC">
          <w:rPr>
            <w:lang w:val="en-US"/>
          </w:rPr>
          <w:t>, resulting in the car not stopping</w:t>
        </w:r>
      </w:ins>
      <w:ins w:id="41533" w:author="Morten Lerstad Solli" w:date="2017-11-29T20:53:00Z">
        <w:r w:rsidR="00C67D04">
          <w:rPr>
            <w:lang w:val="en-US"/>
          </w:rPr>
          <w:t xml:space="preserve">. However, </w:t>
        </w:r>
      </w:ins>
      <w:ins w:id="41534" w:author="Morten Lerstad Solli" w:date="2017-11-29T20:54:00Z">
        <w:r w:rsidR="00C67D04">
          <w:rPr>
            <w:lang w:val="en-US"/>
          </w:rPr>
          <w:t xml:space="preserve">it is optimal </w:t>
        </w:r>
        <w:r w:rsidR="009F2D2F">
          <w:rPr>
            <w:lang w:val="en-US"/>
          </w:rPr>
          <w:t>for sending video streams where we only care about getting the latest package</w:t>
        </w:r>
      </w:ins>
      <w:ins w:id="41535" w:author="Morten Lerstad Solli" w:date="2017-11-29T20:55:00Z">
        <w:r w:rsidR="009F2D2F">
          <w:rPr>
            <w:lang w:val="en-US"/>
          </w:rPr>
          <w:t>s and not care to retrieve the lost ones.</w:t>
        </w:r>
      </w:ins>
    </w:p>
    <w:p w14:paraId="25EEED33" w14:textId="52973BF2" w:rsidR="00C53C75" w:rsidRPr="003A44BB" w:rsidRDefault="0092201F">
      <w:pPr>
        <w:pStyle w:val="Brdtekst"/>
        <w:jc w:val="both"/>
        <w:rPr>
          <w:ins w:id="41536" w:author="Morten Lerstad Solli" w:date="2017-11-29T20:49:00Z"/>
          <w:lang w:val="en-US"/>
        </w:rPr>
        <w:pPrChange w:id="41537" w:author="Morten Lerstad Solli" w:date="2017-11-30T12:27:00Z">
          <w:pPr>
            <w:pStyle w:val="Brdtekst"/>
          </w:pPr>
        </w:pPrChange>
      </w:pPr>
      <w:ins w:id="41538" w:author="Morten Lerstad Solli" w:date="2017-11-29T21:06:00Z">
        <w:r>
          <w:rPr>
            <w:lang w:val="en-US"/>
          </w:rPr>
          <w:t>Contrary to the UDP, the TCP is a connection oriented protocol</w:t>
        </w:r>
        <w:r w:rsidR="00E853CE">
          <w:rPr>
            <w:lang w:val="en-US"/>
          </w:rPr>
          <w:t xml:space="preserve"> which</w:t>
        </w:r>
      </w:ins>
      <w:ins w:id="41539" w:author="Morten Lerstad Solli" w:date="2017-11-29T21:19:00Z">
        <w:r w:rsidR="00AC0901">
          <w:rPr>
            <w:lang w:val="en-US"/>
          </w:rPr>
          <w:t xml:space="preserve"> </w:t>
        </w:r>
      </w:ins>
      <w:ins w:id="41540" w:author="Morten Lerstad Solli" w:date="2017-11-29T21:20:00Z">
        <w:r w:rsidR="008E0B40">
          <w:rPr>
            <w:lang w:val="en-US"/>
          </w:rPr>
          <w:t xml:space="preserve">encores delivery of packages. </w:t>
        </w:r>
        <w:r w:rsidR="00077373">
          <w:rPr>
            <w:lang w:val="en-US"/>
          </w:rPr>
          <w:t xml:space="preserve">For sending commands this is desired, because if we </w:t>
        </w:r>
      </w:ins>
      <w:ins w:id="41541" w:author="Morten Lerstad Solli" w:date="2017-11-29T21:21:00Z">
        <w:r w:rsidR="00077373">
          <w:rPr>
            <w:lang w:val="en-US"/>
          </w:rPr>
          <w:t>lose</w:t>
        </w:r>
      </w:ins>
      <w:ins w:id="41542" w:author="Morten Lerstad Solli" w:date="2017-11-29T21:20:00Z">
        <w:r w:rsidR="00077373">
          <w:rPr>
            <w:lang w:val="en-US"/>
          </w:rPr>
          <w:t xml:space="preserve"> a pa</w:t>
        </w:r>
      </w:ins>
      <w:ins w:id="41543" w:author="Morten Lerstad Solli" w:date="2017-11-29T21:21:00Z">
        <w:r w:rsidR="00077373">
          <w:rPr>
            <w:lang w:val="en-US"/>
          </w:rPr>
          <w:t xml:space="preserve">cket on the way it will be resent. For </w:t>
        </w:r>
        <w:del w:id="41544" w:author="Oscar Herman Kise" w:date="2017-11-30T10:34:00Z">
          <w:r w:rsidR="00077373">
            <w:rPr>
              <w:lang w:val="en-US"/>
            </w:rPr>
            <w:delText>video</w:delText>
          </w:r>
        </w:del>
      </w:ins>
      <w:ins w:id="41545" w:author="Oscar Herman Kise" w:date="2017-11-30T10:34:00Z">
        <w:r w:rsidR="00881CAE">
          <w:rPr>
            <w:lang w:val="en-US"/>
          </w:rPr>
          <w:t>video,</w:t>
        </w:r>
      </w:ins>
      <w:ins w:id="41546" w:author="Morten Lerstad Solli" w:date="2017-11-29T21:21:00Z">
        <w:r w:rsidR="00077373">
          <w:rPr>
            <w:lang w:val="en-US"/>
          </w:rPr>
          <w:t xml:space="preserve"> this will become a </w:t>
        </w:r>
        <w:r w:rsidR="004E3E43">
          <w:rPr>
            <w:lang w:val="en-US"/>
          </w:rPr>
          <w:t>disadvantage which can make our video stream slower</w:t>
        </w:r>
      </w:ins>
      <w:ins w:id="41547" w:author="Morten Lerstad Solli" w:date="2017-11-29T21:22:00Z">
        <w:r w:rsidR="00864F67">
          <w:rPr>
            <w:lang w:val="en-US"/>
          </w:rPr>
          <w:t>,</w:t>
        </w:r>
      </w:ins>
      <w:ins w:id="41548" w:author="Morten Lerstad Solli" w:date="2017-11-29T21:21:00Z">
        <w:r w:rsidR="004E3E43">
          <w:rPr>
            <w:lang w:val="en-US"/>
          </w:rPr>
          <w:t xml:space="preserve"> an</w:t>
        </w:r>
      </w:ins>
      <w:ins w:id="41549" w:author="Morten Lerstad Solli" w:date="2017-11-29T21:22:00Z">
        <w:r w:rsidR="004E3E43">
          <w:rPr>
            <w:lang w:val="en-US"/>
          </w:rPr>
          <w:t xml:space="preserve">d </w:t>
        </w:r>
        <w:r w:rsidR="00864F67">
          <w:rPr>
            <w:lang w:val="en-US"/>
          </w:rPr>
          <w:t>present us with old images. Especially if we have manual control</w:t>
        </w:r>
        <w:r w:rsidR="00994248">
          <w:rPr>
            <w:lang w:val="en-US"/>
          </w:rPr>
          <w:t xml:space="preserve"> video over TCP will become a </w:t>
        </w:r>
      </w:ins>
      <w:ins w:id="41550" w:author="Morten Lerstad Solli" w:date="2017-11-29T21:23:00Z">
        <w:r w:rsidR="00994248">
          <w:rPr>
            <w:lang w:val="en-US"/>
          </w:rPr>
          <w:t>big problem.</w:t>
        </w:r>
      </w:ins>
    </w:p>
    <w:p w14:paraId="03BC99B3" w14:textId="4C52479A" w:rsidR="00CC20D2" w:rsidRPr="00B01C64" w:rsidRDefault="00F9149C" w:rsidP="00946A0E">
      <w:pPr>
        <w:pStyle w:val="Brdtekst"/>
        <w:rPr>
          <w:ins w:id="41551" w:author="Morten Lerstad Solli" w:date="2017-11-27T22:13:00Z"/>
          <w:lang w:val="en-US"/>
          <w:rPrChange w:id="41552" w:author="Morten Lerstad Solli" w:date="2017-11-29T20:47:00Z">
            <w:rPr>
              <w:ins w:id="41553" w:author="Morten Lerstad Solli" w:date="2017-11-27T22:13:00Z"/>
              <w:color w:val="70AD47" w:themeColor="accent6"/>
            </w:rPr>
          </w:rPrChange>
        </w:rPr>
      </w:pPr>
      <w:ins w:id="41554" w:author="Ole-Martin Hanstveit" w:date="2017-11-28T10:59:00Z">
        <w:del w:id="41555" w:author="Morten Lerstad Solli" w:date="2017-11-29T20:46:00Z">
          <w:r w:rsidRPr="003A44BB" w:rsidDel="00A81AB3">
            <w:rPr>
              <w:lang w:val="en-US"/>
              <w:rPrChange w:id="41556" w:author="Morten Lerstad Solli" w:date="2017-11-29T20:51:00Z">
                <w:rPr>
                  <w:color w:val="FF0000"/>
                  <w:lang w:val="en-US"/>
                </w:rPr>
              </w:rPrChange>
            </w:rPr>
            <w:lastRenderedPageBreak/>
            <w:delText>TODO: skriv mer her, f</w:delText>
          </w:r>
          <w:r w:rsidRPr="003A44BB" w:rsidDel="00A81AB3">
            <w:rPr>
              <w:lang w:val="en-US"/>
              <w:rPrChange w:id="41557" w:author="Morten Lerstad Solli" w:date="2017-11-29T20:46:00Z">
                <w:rPr>
                  <w:color w:val="FF0000"/>
                </w:rPr>
              </w:rPrChange>
            </w:rPr>
            <w:delText xml:space="preserve"> eks hvorfor ikke bare bru</w:delText>
          </w:r>
        </w:del>
      </w:ins>
      <w:ins w:id="41558" w:author="Ole-Martin Hanstveit" w:date="2017-11-28T11:00:00Z">
        <w:del w:id="41559" w:author="Morten Lerstad Solli" w:date="2017-11-29T20:46:00Z">
          <w:r w:rsidRPr="003A44BB" w:rsidDel="00A81AB3">
            <w:rPr>
              <w:lang w:val="en-US"/>
              <w:rPrChange w:id="41560" w:author="Morten Lerstad Solli" w:date="2017-11-29T20:46:00Z">
                <w:rPr>
                  <w:color w:val="FF0000"/>
                </w:rPr>
              </w:rPrChange>
            </w:rPr>
            <w:delText>ke tcp eller bare bruke udp.</w:delText>
          </w:r>
        </w:del>
      </w:ins>
    </w:p>
    <w:p w14:paraId="25D71D6F" w14:textId="291C8F7B" w:rsidR="00CC20D2" w:rsidRPr="00B7686C" w:rsidRDefault="00CC20D2">
      <w:pPr>
        <w:pStyle w:val="Overskrift3"/>
        <w:jc w:val="both"/>
        <w:rPr>
          <w:ins w:id="41561" w:author="Morten Lerstad Solli" w:date="2017-11-27T22:13:00Z"/>
          <w:lang w:val="en-US"/>
          <w:rPrChange w:id="41562" w:author="Morten Lerstad Solli" w:date="2017-11-29T12:21:00Z">
            <w:rPr>
              <w:ins w:id="41563" w:author="Morten Lerstad Solli" w:date="2017-11-27T22:13:00Z"/>
            </w:rPr>
          </w:rPrChange>
        </w:rPr>
        <w:pPrChange w:id="41564" w:author="Oscar Herman Kise" w:date="2017-11-29T17:20:00Z">
          <w:pPr>
            <w:pStyle w:val="Overskrift3"/>
          </w:pPr>
        </w:pPrChange>
      </w:pPr>
      <w:bookmarkStart w:id="41565" w:name="_Toc499584546"/>
      <w:bookmarkStart w:id="41566" w:name="_Toc499584880"/>
      <w:bookmarkStart w:id="41567" w:name="_Toc499631473"/>
      <w:bookmarkStart w:id="41568" w:name="_Toc499646537"/>
      <w:bookmarkStart w:id="41569" w:name="_Toc499654750"/>
      <w:bookmarkStart w:id="41570" w:name="_Toc499722829"/>
      <w:bookmarkStart w:id="41571" w:name="_Toc499731883"/>
      <w:bookmarkStart w:id="41572" w:name="_Toc499733360"/>
      <w:bookmarkStart w:id="41573" w:name="_Toc499737869"/>
      <w:bookmarkStart w:id="41574" w:name="_Toc499750785"/>
      <w:bookmarkStart w:id="41575" w:name="_Toc499754141"/>
      <w:bookmarkStart w:id="41576" w:name="_Toc499757926"/>
      <w:bookmarkStart w:id="41577" w:name="_Toc499757614"/>
      <w:bookmarkStart w:id="41578" w:name="_Toc499806213"/>
      <w:bookmarkStart w:id="41579" w:name="_Toc499829197"/>
      <w:bookmarkStart w:id="41580" w:name="_Toc499830163"/>
      <w:bookmarkStart w:id="41581" w:name="_Toc499835897"/>
      <w:bookmarkStart w:id="41582" w:name="_Toc499843457"/>
      <w:ins w:id="41583" w:author="Morten Lerstad Solli" w:date="2017-11-27T22:13:00Z">
        <w:r w:rsidRPr="00B7686C">
          <w:rPr>
            <w:lang w:val="en-US"/>
            <w:rPrChange w:id="41584" w:author="Morten Lerstad Solli" w:date="2017-11-29T12:21:00Z">
              <w:rPr/>
            </w:rPrChange>
          </w:rPr>
          <w:t>Image Processing</w:t>
        </w:r>
        <w:bookmarkEnd w:id="41565"/>
        <w:bookmarkEnd w:id="41566"/>
        <w:bookmarkEnd w:id="41567"/>
        <w:bookmarkEnd w:id="41568"/>
        <w:bookmarkEnd w:id="41569"/>
        <w:bookmarkEnd w:id="41570"/>
        <w:bookmarkEnd w:id="41571"/>
        <w:bookmarkEnd w:id="41572"/>
        <w:bookmarkEnd w:id="41573"/>
        <w:bookmarkEnd w:id="41574"/>
        <w:bookmarkEnd w:id="41575"/>
        <w:bookmarkEnd w:id="41576"/>
        <w:bookmarkEnd w:id="41577"/>
        <w:bookmarkEnd w:id="41578"/>
        <w:bookmarkEnd w:id="41579"/>
        <w:bookmarkEnd w:id="41580"/>
        <w:bookmarkEnd w:id="41581"/>
        <w:bookmarkEnd w:id="41582"/>
      </w:ins>
    </w:p>
    <w:p w14:paraId="53CD7BD4" w14:textId="3E0705AA" w:rsidR="007078FB" w:rsidRDefault="00E3285D" w:rsidP="00500279">
      <w:pPr>
        <w:pStyle w:val="Brdtekst"/>
        <w:jc w:val="both"/>
        <w:rPr>
          <w:del w:id="41585" w:author="Ole-Martin Hanstveit" w:date="2017-11-28T14:32:00Z"/>
          <w:lang w:val="en-US"/>
        </w:rPr>
      </w:pPr>
      <w:ins w:id="41586" w:author="Ole-Martin Hanstveit" w:date="2017-11-28T11:09:00Z">
        <w:r w:rsidRPr="00B7686C">
          <w:rPr>
            <w:lang w:val="en-US"/>
            <w:rPrChange w:id="41587" w:author="Morten Lerstad Solli" w:date="2017-11-29T12:21:00Z">
              <w:rPr/>
            </w:rPrChange>
          </w:rPr>
          <w:t>The implementation of image p</w:t>
        </w:r>
        <w:r w:rsidRPr="00B7686C">
          <w:rPr>
            <w:lang w:val="en-US"/>
            <w:rPrChange w:id="41588" w:author="Morten Lerstad Solli" w:date="2017-11-29T12:21:00Z">
              <w:rPr>
                <w:lang w:val="en-GB"/>
              </w:rPr>
            </w:rPrChange>
          </w:rPr>
          <w:t xml:space="preserve">rocessing started off good. </w:t>
        </w:r>
      </w:ins>
      <w:ins w:id="41589" w:author="Ole-Martin Hanstveit" w:date="2017-11-28T11:10:00Z">
        <w:r w:rsidRPr="00B7686C">
          <w:rPr>
            <w:lang w:val="en-US"/>
            <w:rPrChange w:id="41590" w:author="Morten Lerstad Solli" w:date="2017-11-29T12:21:00Z">
              <w:rPr>
                <w:lang w:val="en-GB"/>
              </w:rPr>
            </w:rPrChange>
          </w:rPr>
          <w:t xml:space="preserve">The concept was divided into small parts </w:t>
        </w:r>
      </w:ins>
      <w:ins w:id="41591" w:author="Ole-Martin Hanstveit" w:date="2017-11-28T11:11:00Z">
        <w:r w:rsidRPr="00B7686C">
          <w:rPr>
            <w:lang w:val="en-US"/>
            <w:rPrChange w:id="41592" w:author="Morten Lerstad Solli" w:date="2017-11-29T12:21:00Z">
              <w:rPr>
                <w:lang w:val="en-GB"/>
              </w:rPr>
            </w:rPrChange>
          </w:rPr>
          <w:t xml:space="preserve">which allowed for testing each section apart from each other. </w:t>
        </w:r>
      </w:ins>
      <w:ins w:id="41593" w:author="Ole-Martin Hanstveit" w:date="2017-11-28T11:13:00Z">
        <w:r w:rsidRPr="00B7686C">
          <w:rPr>
            <w:lang w:val="en-US"/>
            <w:rPrChange w:id="41594" w:author="Morten Lerstad Solli" w:date="2017-11-29T12:21:00Z">
              <w:rPr>
                <w:lang w:val="en-GB"/>
              </w:rPr>
            </w:rPrChange>
          </w:rPr>
          <w:t>The intention was to identify colors and shapes</w:t>
        </w:r>
      </w:ins>
      <w:ins w:id="41595" w:author="Ole-Martin Hanstveit" w:date="2017-11-28T11:15:00Z">
        <w:r w:rsidRPr="00B7686C">
          <w:rPr>
            <w:lang w:val="en-US"/>
            <w:rPrChange w:id="41596" w:author="Morten Lerstad Solli" w:date="2017-11-29T12:21:00Z">
              <w:rPr>
                <w:lang w:val="en-GB"/>
              </w:rPr>
            </w:rPrChange>
          </w:rPr>
          <w:t xml:space="preserve">, and create a </w:t>
        </w:r>
      </w:ins>
      <w:ins w:id="41597" w:author="Ole-Martin Hanstveit" w:date="2017-11-28T14:34:00Z">
        <w:r w:rsidR="002D6CA1" w:rsidRPr="00B7686C">
          <w:rPr>
            <w:lang w:val="en-US"/>
          </w:rPr>
          <w:t>behavior</w:t>
        </w:r>
      </w:ins>
      <w:ins w:id="41598" w:author="Ole-Martin Hanstveit" w:date="2017-11-28T11:16:00Z">
        <w:r w:rsidRPr="00B7686C">
          <w:rPr>
            <w:lang w:val="en-US"/>
            <w:rPrChange w:id="41599" w:author="Morten Lerstad Solli" w:date="2017-11-29T12:21:00Z">
              <w:rPr>
                <w:lang w:val="en-GB"/>
              </w:rPr>
            </w:rPrChange>
          </w:rPr>
          <w:t xml:space="preserve"> for the car depending on these identifications. </w:t>
        </w:r>
      </w:ins>
      <w:ins w:id="41600" w:author="Ole-Martin Hanstveit" w:date="2017-11-29T12:41:00Z">
        <w:r w:rsidR="00F877B1">
          <w:rPr>
            <w:lang w:val="en-US"/>
          </w:rPr>
          <w:t>The implementation of these features</w:t>
        </w:r>
      </w:ins>
      <w:ins w:id="41601" w:author="Ole-Martin Hanstveit" w:date="2017-11-28T11:16:00Z">
        <w:r>
          <w:rPr>
            <w:lang w:val="en-US"/>
          </w:rPr>
          <w:t xml:space="preserve"> was </w:t>
        </w:r>
      </w:ins>
      <w:ins w:id="41602" w:author="Ole-Martin Hanstveit" w:date="2017-11-28T11:15:00Z">
        <w:r>
          <w:rPr>
            <w:lang w:val="en-US"/>
          </w:rPr>
          <w:t>successful</w:t>
        </w:r>
      </w:ins>
      <w:ins w:id="41603" w:author="Ole-Martin Hanstveit" w:date="2017-11-29T12:41:00Z">
        <w:r w:rsidR="00F877B1">
          <w:rPr>
            <w:lang w:val="en-US"/>
          </w:rPr>
          <w:t>, although</w:t>
        </w:r>
      </w:ins>
      <w:ins w:id="41604" w:author="Ole-Martin Hanstveit" w:date="2017-11-28T11:16:00Z">
        <w:r>
          <w:rPr>
            <w:lang w:val="en-US"/>
          </w:rPr>
          <w:t xml:space="preserve"> several problems were </w:t>
        </w:r>
      </w:ins>
      <w:ins w:id="41605" w:author="Ole-Martin Hanstveit" w:date="2017-11-29T12:42:00Z">
        <w:r w:rsidR="00F877B1">
          <w:rPr>
            <w:lang w:val="en-US"/>
          </w:rPr>
          <w:t>identified</w:t>
        </w:r>
      </w:ins>
      <w:ins w:id="41606" w:author="Ole-Martin Hanstveit" w:date="2017-11-28T11:16:00Z">
        <w:r>
          <w:rPr>
            <w:lang w:val="en-US"/>
          </w:rPr>
          <w:t xml:space="preserve"> along the way</w:t>
        </w:r>
      </w:ins>
      <w:ins w:id="41607" w:author="Ole-Martin Hanstveit" w:date="2017-11-29T12:42:00Z">
        <w:r w:rsidR="00F877B1">
          <w:rPr>
            <w:lang w:val="en-US"/>
          </w:rPr>
          <w:t xml:space="preserve">. These problems are discussed further down in </w:t>
        </w:r>
        <w:r w:rsidR="00F877B1" w:rsidRPr="007F208B">
          <w:rPr>
            <w:lang w:val="en-US"/>
          </w:rPr>
          <w:fldChar w:fldCharType="begin"/>
        </w:r>
        <w:r w:rsidR="00F877B1">
          <w:rPr>
            <w:lang w:val="en-US"/>
          </w:rPr>
          <w:instrText xml:space="preserve"> REF _Ref499722688 \r \h </w:instrText>
        </w:r>
      </w:ins>
      <w:r w:rsidR="000463D1">
        <w:rPr>
          <w:lang w:val="en-US"/>
        </w:rPr>
        <w:instrText xml:space="preserve"> \* MERGEFORMAT </w:instrText>
      </w:r>
      <w:r w:rsidR="00F877B1" w:rsidRPr="007F208B">
        <w:rPr>
          <w:lang w:val="en-US"/>
        </w:rPr>
      </w:r>
      <w:r w:rsidR="00F877B1" w:rsidRPr="007F208B">
        <w:rPr>
          <w:lang w:val="en-US"/>
        </w:rPr>
        <w:fldChar w:fldCharType="separate"/>
      </w:r>
      <w:ins w:id="41608" w:author="Oscar Herman Kise" w:date="2017-11-30T22:19:00Z">
        <w:r w:rsidR="00710D49">
          <w:rPr>
            <w:lang w:val="en-US"/>
          </w:rPr>
          <w:t>6.3.4</w:t>
        </w:r>
      </w:ins>
      <w:ins w:id="41609" w:author="Ole-Martin Hanstveit" w:date="2017-11-29T12:42:00Z">
        <w:r w:rsidR="00F877B1" w:rsidRPr="007F208B">
          <w:rPr>
            <w:lang w:val="en-US"/>
          </w:rPr>
          <w:fldChar w:fldCharType="end"/>
        </w:r>
        <w:r w:rsidR="00F877B1">
          <w:rPr>
            <w:lang w:val="en-US"/>
          </w:rPr>
          <w:t xml:space="preserve"> about troubleshooting.</w:t>
        </w:r>
      </w:ins>
      <w:ins w:id="41610" w:author="Ole-Martin Hanstveit" w:date="2017-11-28T11:16:00Z">
        <w:r w:rsidRPr="002124A5">
          <w:rPr>
            <w:lang w:val="en-US"/>
            <w:rPrChange w:id="41611" w:author="Morten Lerstad Solli" w:date="2017-11-28T13:54:00Z">
              <w:rPr>
                <w:lang w:val="en-GB"/>
              </w:rPr>
            </w:rPrChange>
          </w:rPr>
          <w:t xml:space="preserve"> </w:t>
        </w:r>
      </w:ins>
    </w:p>
    <w:p w14:paraId="660A94C0" w14:textId="5E7D9B55" w:rsidR="007D4974" w:rsidRDefault="007D4974" w:rsidP="0026017C">
      <w:pPr>
        <w:pStyle w:val="Brdtekst"/>
        <w:jc w:val="both"/>
        <w:rPr>
          <w:ins w:id="41612" w:author="Ole-Martin Hanstveit" w:date="2017-11-29T13:42:00Z"/>
          <w:lang w:val="en-US"/>
        </w:rPr>
      </w:pPr>
    </w:p>
    <w:p w14:paraId="13BCF442" w14:textId="559978EE" w:rsidR="00D87283" w:rsidRDefault="00D87283">
      <w:pPr>
        <w:pStyle w:val="Brdtekst"/>
        <w:jc w:val="both"/>
        <w:rPr>
          <w:ins w:id="41613" w:author="Ole-Martin Hanstveit" w:date="2017-11-29T19:32:00Z"/>
          <w:lang w:val="en-US"/>
        </w:rPr>
        <w:pPrChange w:id="41614" w:author="Morten Lerstad Solli" w:date="2017-11-29T21:55:00Z">
          <w:pPr>
            <w:pStyle w:val="Brdtekst"/>
          </w:pPr>
        </w:pPrChange>
      </w:pPr>
      <w:ins w:id="41615" w:author="Ole-Martin Hanstveit" w:date="2017-11-29T19:41:00Z">
        <w:r>
          <w:rPr>
            <w:lang w:val="en-US"/>
          </w:rPr>
          <w:t>A</w:t>
        </w:r>
      </w:ins>
      <w:ins w:id="41616" w:author="Ole-Martin Hanstveit" w:date="2017-11-29T19:32:00Z">
        <w:r>
          <w:rPr>
            <w:lang w:val="en-US"/>
          </w:rPr>
          <w:t xml:space="preserve"> requirement of how many images that needed to be processed per second was speci</w:t>
        </w:r>
      </w:ins>
      <w:ins w:id="41617" w:author="Ole-Martin Hanstveit" w:date="2017-11-29T19:33:00Z">
        <w:r>
          <w:rPr>
            <w:lang w:val="en-US"/>
          </w:rPr>
          <w:t xml:space="preserve">fied in </w:t>
        </w:r>
        <w:r w:rsidRPr="008B6819">
          <w:rPr>
            <w:lang w:val="en-US"/>
          </w:rPr>
          <w:fldChar w:fldCharType="begin"/>
        </w:r>
        <w:r>
          <w:rPr>
            <w:lang w:val="en-US"/>
          </w:rPr>
          <w:instrText xml:space="preserve"> PAGEREF _Ref499747322 \h </w:instrText>
        </w:r>
      </w:ins>
      <w:r w:rsidRPr="008B6819">
        <w:rPr>
          <w:lang w:val="en-US"/>
        </w:rPr>
      </w:r>
      <w:r w:rsidRPr="008B6819">
        <w:rPr>
          <w:lang w:val="en-US"/>
        </w:rPr>
        <w:fldChar w:fldCharType="separate"/>
      </w:r>
      <w:ins w:id="41618" w:author="Oscar Herman Kise" w:date="2017-11-30T22:19:00Z">
        <w:r w:rsidR="00710D49">
          <w:rPr>
            <w:noProof/>
            <w:lang w:val="en-US"/>
          </w:rPr>
          <w:t>26</w:t>
        </w:r>
      </w:ins>
      <w:ins w:id="41619" w:author="Morten Lerstad Solli" w:date="2017-11-29T22:38:00Z">
        <w:del w:id="41620" w:author="Oscar Herman Kise" w:date="2017-11-30T21:57:00Z">
          <w:r w:rsidR="00500279" w:rsidDel="00723199">
            <w:rPr>
              <w:noProof/>
              <w:lang w:val="en-US"/>
            </w:rPr>
            <w:delText>32</w:delText>
          </w:r>
        </w:del>
      </w:ins>
      <w:del w:id="41621" w:author="Oscar Herman Kise" w:date="2017-11-30T21:57:00Z">
        <w:r w:rsidR="00A234FE" w:rsidDel="00723199">
          <w:rPr>
            <w:noProof/>
            <w:lang w:val="en-US"/>
          </w:rPr>
          <w:delText>26</w:delText>
        </w:r>
      </w:del>
      <w:ins w:id="41622" w:author="Ole-Martin Hanstveit" w:date="2017-11-29T19:33:00Z">
        <w:r w:rsidRPr="008B6819">
          <w:rPr>
            <w:lang w:val="en-US"/>
          </w:rPr>
          <w:fldChar w:fldCharType="end"/>
        </w:r>
      </w:ins>
      <w:ins w:id="41623" w:author="Ole-Martin Hanstveit" w:date="2017-11-29T19:41:00Z">
        <w:r w:rsidR="00537AA5">
          <w:rPr>
            <w:lang w:val="en-US"/>
          </w:rPr>
          <w:t>,</w:t>
        </w:r>
      </w:ins>
      <w:ins w:id="41624" w:author="Ole-Martin Hanstveit" w:date="2017-11-29T19:33:00Z">
        <w:r>
          <w:rPr>
            <w:lang w:val="en-US"/>
          </w:rPr>
          <w:t xml:space="preserve"> </w:t>
        </w:r>
      </w:ins>
      <w:ins w:id="41625" w:author="Ole-Martin Hanstveit" w:date="2017-11-29T19:39:00Z">
        <w:r>
          <w:rPr>
            <w:lang w:val="en-US"/>
          </w:rPr>
          <w:t>and</w:t>
        </w:r>
      </w:ins>
      <w:ins w:id="41626" w:author="Ole-Martin Hanstveit" w:date="2017-11-29T19:41:00Z">
        <w:r w:rsidR="00537AA5">
          <w:rPr>
            <w:lang w:val="en-US"/>
          </w:rPr>
          <w:t xml:space="preserve"> the result was presented</w:t>
        </w:r>
        <w:r>
          <w:rPr>
            <w:lang w:val="en-US"/>
          </w:rPr>
          <w:t xml:space="preserve"> in</w:t>
        </w:r>
      </w:ins>
      <w:ins w:id="41627" w:author="Ole-Martin Hanstveit" w:date="2017-11-29T19:39:00Z">
        <w:r>
          <w:rPr>
            <w:lang w:val="en-US"/>
          </w:rPr>
          <w:t xml:space="preserve"> </w:t>
        </w:r>
        <w:r>
          <w:rPr>
            <w:lang w:val="en-US"/>
          </w:rPr>
          <w:fldChar w:fldCharType="begin"/>
        </w:r>
        <w:r>
          <w:rPr>
            <w:lang w:val="en-US"/>
          </w:rPr>
          <w:instrText xml:space="preserve"> PAGEREF _Ref499747704 \h </w:instrText>
        </w:r>
      </w:ins>
      <w:r>
        <w:rPr>
          <w:lang w:val="en-US"/>
        </w:rPr>
      </w:r>
      <w:r>
        <w:rPr>
          <w:lang w:val="en-US"/>
        </w:rPr>
        <w:fldChar w:fldCharType="separate"/>
      </w:r>
      <w:ins w:id="41628" w:author="Oscar Herman Kise" w:date="2017-11-30T22:19:00Z">
        <w:r w:rsidR="00710D49">
          <w:rPr>
            <w:noProof/>
            <w:lang w:val="en-US"/>
          </w:rPr>
          <w:t>37</w:t>
        </w:r>
      </w:ins>
      <w:ins w:id="41629" w:author="Morten Lerstad Solli" w:date="2017-11-29T22:38:00Z">
        <w:del w:id="41630" w:author="Oscar Herman Kise" w:date="2017-11-30T21:57:00Z">
          <w:r w:rsidR="00500279" w:rsidDel="00723199">
            <w:rPr>
              <w:noProof/>
              <w:lang w:val="en-US"/>
            </w:rPr>
            <w:delText>50</w:delText>
          </w:r>
        </w:del>
      </w:ins>
      <w:del w:id="41631" w:author="Oscar Herman Kise" w:date="2017-11-30T21:57:00Z">
        <w:r w:rsidR="00A234FE" w:rsidDel="00723199">
          <w:rPr>
            <w:noProof/>
            <w:lang w:val="en-US"/>
          </w:rPr>
          <w:delText>36</w:delText>
        </w:r>
      </w:del>
      <w:ins w:id="41632" w:author="Ole-Martin Hanstveit" w:date="2017-11-29T19:39:00Z">
        <w:r>
          <w:rPr>
            <w:lang w:val="en-US"/>
          </w:rPr>
          <w:fldChar w:fldCharType="end"/>
        </w:r>
      </w:ins>
      <w:ins w:id="41633" w:author="Ole-Martin Hanstveit" w:date="2017-11-29T19:41:00Z">
        <w:r>
          <w:rPr>
            <w:lang w:val="en-US"/>
          </w:rPr>
          <w:t>.</w:t>
        </w:r>
        <w:r w:rsidR="00537AA5">
          <w:rPr>
            <w:lang w:val="en-US"/>
          </w:rPr>
          <w:t xml:space="preserve"> </w:t>
        </w:r>
      </w:ins>
      <w:ins w:id="41634" w:author="Ole-Martin Hanstveit" w:date="2017-11-29T19:42:00Z">
        <w:r w:rsidR="00537AA5">
          <w:rPr>
            <w:lang w:val="en-US"/>
          </w:rPr>
          <w:t>The requirement was to process 10 images per second, while 30</w:t>
        </w:r>
      </w:ins>
      <w:ins w:id="41635" w:author="Ole-Martin Hanstveit" w:date="2017-11-29T19:43:00Z">
        <w:r w:rsidR="00537AA5">
          <w:rPr>
            <w:lang w:val="en-US"/>
          </w:rPr>
          <w:t xml:space="preserve"> processed</w:t>
        </w:r>
      </w:ins>
      <w:ins w:id="41636" w:author="Ole-Martin Hanstveit" w:date="2017-11-29T19:42:00Z">
        <w:r w:rsidR="00537AA5">
          <w:rPr>
            <w:lang w:val="en-US"/>
          </w:rPr>
          <w:t xml:space="preserve"> images per second</w:t>
        </w:r>
      </w:ins>
      <w:ins w:id="41637" w:author="Ole-Martin Hanstveit" w:date="2017-11-29T19:43:00Z">
        <w:r w:rsidR="00537AA5">
          <w:rPr>
            <w:lang w:val="en-US"/>
          </w:rPr>
          <w:t xml:space="preserve"> </w:t>
        </w:r>
      </w:ins>
      <w:ins w:id="41638" w:author="Ole-Martin Hanstveit" w:date="2017-11-29T19:44:00Z">
        <w:r w:rsidR="00537AA5">
          <w:rPr>
            <w:lang w:val="en-US"/>
          </w:rPr>
          <w:t>wa</w:t>
        </w:r>
      </w:ins>
      <w:ins w:id="41639" w:author="Ole-Martin Hanstveit" w:date="2017-11-29T19:45:00Z">
        <w:r w:rsidR="00537AA5">
          <w:rPr>
            <w:lang w:val="en-US"/>
          </w:rPr>
          <w:t>s achieved. This resulted in a fast reaction time of the system</w:t>
        </w:r>
      </w:ins>
      <w:ins w:id="41640" w:author="Ole-Martin Hanstveit" w:date="2017-11-29T19:46:00Z">
        <w:r w:rsidR="00537AA5">
          <w:rPr>
            <w:lang w:val="en-US"/>
          </w:rPr>
          <w:t>, which led to good navigation in Real</w:t>
        </w:r>
      </w:ins>
      <w:ins w:id="41641" w:author="Ole-Martin Hanstveit" w:date="2017-11-29T19:48:00Z">
        <w:r w:rsidR="001F12FC">
          <w:rPr>
            <w:lang w:val="en-US"/>
          </w:rPr>
          <w:t>-</w:t>
        </w:r>
      </w:ins>
      <w:ins w:id="41642" w:author="Ole-Martin Hanstveit" w:date="2017-11-29T19:46:00Z">
        <w:r w:rsidR="00537AA5">
          <w:rPr>
            <w:lang w:val="en-US"/>
          </w:rPr>
          <w:t>time.</w:t>
        </w:r>
      </w:ins>
    </w:p>
    <w:p w14:paraId="51B9D8F5" w14:textId="77777777" w:rsidR="007D4974" w:rsidRPr="002D6CA1" w:rsidRDefault="007D4974">
      <w:pPr>
        <w:pStyle w:val="Brdtekst"/>
        <w:jc w:val="both"/>
        <w:rPr>
          <w:ins w:id="41643" w:author="Ole-Martin Hanstveit" w:date="2017-11-29T13:42:00Z"/>
          <w:lang w:val="en-US"/>
          <w:rPrChange w:id="41644" w:author="Ole-Martin Hanstveit" w:date="2017-11-28T14:46:00Z">
            <w:rPr>
              <w:ins w:id="41645" w:author="Ole-Martin Hanstveit" w:date="2017-11-29T13:42:00Z"/>
              <w:lang w:val="en-GB"/>
            </w:rPr>
          </w:rPrChange>
        </w:rPr>
        <w:pPrChange w:id="41646" w:author="Morten Lerstad Solli" w:date="2017-11-29T21:55:00Z">
          <w:pPr>
            <w:pStyle w:val="Brdtekst"/>
          </w:pPr>
        </w:pPrChange>
      </w:pPr>
    </w:p>
    <w:p w14:paraId="21AD8B7C" w14:textId="30EBB499" w:rsidR="00CC20D2" w:rsidRPr="00B7686C" w:rsidRDefault="007D4974">
      <w:pPr>
        <w:pStyle w:val="Overskrift3"/>
        <w:jc w:val="both"/>
        <w:rPr>
          <w:del w:id="41647" w:author="Ole-Martin Hanstveit" w:date="2017-11-28T14:32:00Z"/>
          <w:lang w:val="en-US"/>
          <w:rPrChange w:id="41648" w:author="Morten Lerstad Solli" w:date="2017-11-29T12:21:00Z">
            <w:rPr>
              <w:del w:id="41649" w:author="Ole-Martin Hanstveit" w:date="2017-11-28T14:32:00Z"/>
              <w:lang w:val="en-GB"/>
            </w:rPr>
          </w:rPrChange>
        </w:rPr>
        <w:pPrChange w:id="41650" w:author="Morten Lerstad Solli" w:date="2017-11-29T21:55:00Z">
          <w:pPr/>
        </w:pPrChange>
      </w:pPr>
      <w:bookmarkStart w:id="41651" w:name="_Toc499731884"/>
      <w:bookmarkStart w:id="41652" w:name="_Toc499733361"/>
      <w:bookmarkStart w:id="41653" w:name="_Toc499737870"/>
      <w:bookmarkStart w:id="41654" w:name="_Toc499750786"/>
      <w:bookmarkStart w:id="41655" w:name="_Toc499754142"/>
      <w:bookmarkStart w:id="41656" w:name="_Toc499757927"/>
      <w:bookmarkStart w:id="41657" w:name="_Toc499757615"/>
      <w:bookmarkStart w:id="41658" w:name="_Toc499806214"/>
      <w:bookmarkStart w:id="41659" w:name="_Toc499829198"/>
      <w:bookmarkStart w:id="41660" w:name="_Toc499830164"/>
      <w:bookmarkStart w:id="41661" w:name="_Toc499835898"/>
      <w:bookmarkStart w:id="41662" w:name="_Toc499838225"/>
      <w:bookmarkStart w:id="41663" w:name="_Toc499842793"/>
      <w:bookmarkStart w:id="41664" w:name="_Toc499843458"/>
      <w:ins w:id="41665" w:author="Ole-Martin Hanstveit" w:date="2017-11-29T13:42:00Z">
        <w:r>
          <w:rPr>
            <w:lang w:val="en-US"/>
          </w:rPr>
          <w:t>External client</w:t>
        </w:r>
      </w:ins>
      <w:bookmarkEnd w:id="41651"/>
      <w:bookmarkEnd w:id="41652"/>
      <w:bookmarkEnd w:id="41653"/>
      <w:bookmarkEnd w:id="41654"/>
      <w:bookmarkEnd w:id="41655"/>
      <w:bookmarkEnd w:id="41656"/>
      <w:bookmarkEnd w:id="41657"/>
      <w:bookmarkEnd w:id="41658"/>
      <w:bookmarkEnd w:id="41659"/>
      <w:bookmarkEnd w:id="41660"/>
      <w:bookmarkEnd w:id="41661"/>
      <w:bookmarkEnd w:id="41662"/>
      <w:bookmarkEnd w:id="41663"/>
      <w:bookmarkEnd w:id="41664"/>
    </w:p>
    <w:p w14:paraId="0D8BFD61" w14:textId="1BBE6C42" w:rsidR="00B53B34" w:rsidRPr="002D6CA1" w:rsidRDefault="00B53B34">
      <w:pPr>
        <w:pStyle w:val="Overskrift3"/>
        <w:jc w:val="both"/>
        <w:rPr>
          <w:ins w:id="41666" w:author="Ole-Martin Hanstveit" w:date="2017-11-28T14:32:00Z"/>
          <w:lang w:val="en-US"/>
          <w:rPrChange w:id="41667" w:author="Ole-Martin Hanstveit" w:date="2017-11-28T14:34:00Z">
            <w:rPr>
              <w:ins w:id="41668" w:author="Ole-Martin Hanstveit" w:date="2017-11-28T14:32:00Z"/>
            </w:rPr>
          </w:rPrChange>
        </w:rPr>
        <w:pPrChange w:id="41669" w:author="Morten Lerstad Solli" w:date="2017-11-29T21:55:00Z">
          <w:pPr>
            <w:pStyle w:val="Brdtekst"/>
          </w:pPr>
        </w:pPrChange>
      </w:pPr>
      <w:bookmarkStart w:id="41670" w:name="_Toc499731885"/>
      <w:bookmarkStart w:id="41671" w:name="_Toc499733362"/>
      <w:bookmarkStart w:id="41672" w:name="_Toc499737871"/>
      <w:bookmarkStart w:id="41673" w:name="_Toc499750787"/>
      <w:bookmarkStart w:id="41674" w:name="_Toc499754143"/>
      <w:bookmarkStart w:id="41675" w:name="_Toc499757928"/>
      <w:bookmarkStart w:id="41676" w:name="_Toc499757616"/>
      <w:bookmarkStart w:id="41677" w:name="_Toc499806215"/>
      <w:bookmarkStart w:id="41678" w:name="_Toc499829199"/>
      <w:bookmarkStart w:id="41679" w:name="_Toc499830165"/>
      <w:bookmarkStart w:id="41680" w:name="_Toc499835899"/>
      <w:bookmarkStart w:id="41681" w:name="_Toc499843459"/>
      <w:bookmarkEnd w:id="41670"/>
      <w:bookmarkEnd w:id="41671"/>
      <w:bookmarkEnd w:id="41672"/>
      <w:bookmarkEnd w:id="41673"/>
      <w:bookmarkEnd w:id="41674"/>
      <w:bookmarkEnd w:id="41675"/>
      <w:bookmarkEnd w:id="41676"/>
      <w:bookmarkEnd w:id="41677"/>
      <w:bookmarkEnd w:id="41678"/>
      <w:bookmarkEnd w:id="41679"/>
      <w:bookmarkEnd w:id="41680"/>
      <w:bookmarkEnd w:id="41681"/>
    </w:p>
    <w:p w14:paraId="1C36053C" w14:textId="51F3D143" w:rsidR="00CC20D2" w:rsidRDefault="007D4974" w:rsidP="00500279">
      <w:pPr>
        <w:jc w:val="both"/>
        <w:rPr>
          <w:del w:id="41682" w:author="Ole-Martin Hanstveit" w:date="2017-11-28T14:32:00Z"/>
          <w:lang w:val="en-US"/>
        </w:rPr>
      </w:pPr>
      <w:ins w:id="41683" w:author="Ole-Martin Hanstveit" w:date="2017-11-29T13:42:00Z">
        <w:r>
          <w:rPr>
            <w:lang w:val="en-US"/>
          </w:rPr>
          <w:t>The</w:t>
        </w:r>
      </w:ins>
      <w:ins w:id="41684" w:author="Ole-Martin Hanstveit" w:date="2017-11-29T13:43:00Z">
        <w:r>
          <w:rPr>
            <w:lang w:val="en-US"/>
          </w:rPr>
          <w:t xml:space="preserve"> application for an external GUI was simple to implement</w:t>
        </w:r>
      </w:ins>
      <w:ins w:id="41685" w:author="Ole-Martin Hanstveit" w:date="2017-11-29T13:45:00Z">
        <w:r>
          <w:rPr>
            <w:lang w:val="en-US"/>
          </w:rPr>
          <w:t xml:space="preserve"> </w:t>
        </w:r>
      </w:ins>
      <w:ins w:id="41686" w:author="Ole-Martin Hanstveit" w:date="2017-11-29T13:46:00Z">
        <w:r>
          <w:rPr>
            <w:lang w:val="en-US"/>
          </w:rPr>
          <w:t>due to</w:t>
        </w:r>
      </w:ins>
      <w:ins w:id="41687" w:author="Ole-Martin Hanstveit" w:date="2017-11-29T13:45:00Z">
        <w:r>
          <w:rPr>
            <w:lang w:val="en-US"/>
          </w:rPr>
          <w:t xml:space="preserve"> </w:t>
        </w:r>
      </w:ins>
      <w:ins w:id="41688" w:author="Ole-Martin Hanstveit" w:date="2017-11-29T13:47:00Z">
        <w:del w:id="41689" w:author="Morten Lerstad Solli" w:date="2017-11-29T20:36:00Z">
          <w:r>
            <w:rPr>
              <w:lang w:val="en-US"/>
            </w:rPr>
            <w:delText>lo</w:delText>
          </w:r>
        </w:del>
      </w:ins>
      <w:ins w:id="41690" w:author="Ole-Martin Hanstveit" w:date="2017-11-29T13:48:00Z">
        <w:del w:id="41691" w:author="Morten Lerstad Solli" w:date="2017-11-29T20:36:00Z">
          <w:r>
            <w:rPr>
              <w:lang w:val="en-US"/>
            </w:rPr>
            <w:delText>ose</w:delText>
          </w:r>
        </w:del>
      </w:ins>
      <w:ins w:id="41692" w:author="Morten Lerstad Solli" w:date="2017-11-29T20:36:00Z">
        <w:r w:rsidR="0072261B">
          <w:rPr>
            <w:lang w:val="en-US"/>
          </w:rPr>
          <w:t>lose</w:t>
        </w:r>
      </w:ins>
      <w:ins w:id="41693" w:author="Ole-Martin Hanstveit" w:date="2017-11-29T13:45:00Z">
        <w:r>
          <w:rPr>
            <w:lang w:val="en-US"/>
          </w:rPr>
          <w:t xml:space="preserve"> coupling in the Odroid application design.</w:t>
        </w:r>
      </w:ins>
      <w:ins w:id="41694" w:author="Ole-Martin Hanstveit" w:date="2017-11-29T13:46:00Z">
        <w:r>
          <w:rPr>
            <w:lang w:val="en-US"/>
          </w:rPr>
          <w:t xml:space="preserve"> The most demanding parts were to place GU</w:t>
        </w:r>
      </w:ins>
      <w:ins w:id="41695" w:author="Ole-Martin Hanstveit" w:date="2017-11-29T13:47:00Z">
        <w:r>
          <w:rPr>
            <w:lang w:val="en-US"/>
          </w:rPr>
          <w:t>I components correctly, and to update the image smoothly.</w:t>
        </w:r>
      </w:ins>
    </w:p>
    <w:p w14:paraId="6CCBE40B" w14:textId="77777777" w:rsidR="00A32E38" w:rsidRDefault="00A32E38" w:rsidP="0026017C">
      <w:pPr>
        <w:jc w:val="both"/>
        <w:rPr>
          <w:ins w:id="41696" w:author="Morten Lerstad Solli" w:date="2017-11-29T20:04:00Z"/>
          <w:lang w:val="en-US"/>
        </w:rPr>
      </w:pPr>
    </w:p>
    <w:p w14:paraId="5ADAB2CD" w14:textId="77777777" w:rsidR="00A32E38" w:rsidRDefault="00A32E38">
      <w:pPr>
        <w:jc w:val="both"/>
        <w:rPr>
          <w:ins w:id="41697" w:author="Morten Lerstad Solli" w:date="2017-11-29T20:04:00Z"/>
          <w:lang w:val="en-US"/>
        </w:rPr>
      </w:pPr>
    </w:p>
    <w:p w14:paraId="40004BE8" w14:textId="0F96C7BE" w:rsidR="00A32E38" w:rsidRDefault="00A32E38">
      <w:pPr>
        <w:pStyle w:val="Overskrift3"/>
        <w:jc w:val="both"/>
        <w:rPr>
          <w:ins w:id="41698" w:author="Morten Lerstad Solli" w:date="2017-11-29T20:04:00Z"/>
          <w:lang w:val="en-US"/>
        </w:rPr>
        <w:pPrChange w:id="41699" w:author="Morten Lerstad Solli" w:date="2017-11-29T21:55:00Z">
          <w:pPr>
            <w:pStyle w:val="Overskrift3"/>
          </w:pPr>
        </w:pPrChange>
      </w:pPr>
      <w:bookmarkStart w:id="41700" w:name="_Toc499750788"/>
      <w:bookmarkStart w:id="41701" w:name="_Toc499754144"/>
      <w:bookmarkStart w:id="41702" w:name="_Toc499757929"/>
      <w:bookmarkStart w:id="41703" w:name="_Toc499757617"/>
      <w:bookmarkStart w:id="41704" w:name="_Toc499806216"/>
      <w:bookmarkStart w:id="41705" w:name="_Toc499829200"/>
      <w:bookmarkStart w:id="41706" w:name="_Toc499830166"/>
      <w:bookmarkStart w:id="41707" w:name="_Toc499835900"/>
      <w:bookmarkStart w:id="41708" w:name="_Toc499843460"/>
      <w:ins w:id="41709" w:author="Morten Lerstad Solli" w:date="2017-11-29T20:04:00Z">
        <w:r>
          <w:rPr>
            <w:lang w:val="en-US"/>
          </w:rPr>
          <w:t>Arduino</w:t>
        </w:r>
        <w:bookmarkEnd w:id="41700"/>
        <w:bookmarkEnd w:id="41701"/>
        <w:bookmarkEnd w:id="41702"/>
        <w:bookmarkEnd w:id="41703"/>
        <w:bookmarkEnd w:id="41704"/>
        <w:bookmarkEnd w:id="41705"/>
        <w:bookmarkEnd w:id="41706"/>
        <w:bookmarkEnd w:id="41707"/>
        <w:bookmarkEnd w:id="41708"/>
      </w:ins>
    </w:p>
    <w:p w14:paraId="1B903E6B" w14:textId="2B53FE87" w:rsidR="001045D7" w:rsidRPr="00C40FC8" w:rsidRDefault="00704D34">
      <w:pPr>
        <w:pStyle w:val="Brdtekst"/>
        <w:jc w:val="both"/>
        <w:rPr>
          <w:ins w:id="41710" w:author="Morten Lerstad Solli" w:date="2017-11-29T21:55:00Z"/>
          <w:lang w:val="en-US"/>
        </w:rPr>
        <w:pPrChange w:id="41711" w:author="Morten Lerstad Solli" w:date="2017-11-29T21:55:00Z">
          <w:pPr>
            <w:pStyle w:val="Brdtekst"/>
          </w:pPr>
        </w:pPrChange>
      </w:pPr>
      <w:ins w:id="41712" w:author="Morten Lerstad Solli" w:date="2017-11-29T21:39:00Z">
        <w:r>
          <w:rPr>
            <w:lang w:val="en-US"/>
          </w:rPr>
          <w:t xml:space="preserve">On the </w:t>
        </w:r>
        <w:del w:id="41713" w:author="Oscar Herman Kise" w:date="2017-11-30T10:34:00Z">
          <w:r>
            <w:rPr>
              <w:lang w:val="en-US"/>
            </w:rPr>
            <w:delText>Arduino</w:delText>
          </w:r>
        </w:del>
      </w:ins>
      <w:ins w:id="41714" w:author="Oscar Herman Kise" w:date="2017-11-30T10:34:00Z">
        <w:r w:rsidR="00881CAE">
          <w:rPr>
            <w:lang w:val="en-US"/>
          </w:rPr>
          <w:t>Arduino,</w:t>
        </w:r>
      </w:ins>
      <w:ins w:id="41715" w:author="Morten Lerstad Solli" w:date="2017-11-29T21:39:00Z">
        <w:r>
          <w:rPr>
            <w:lang w:val="en-US"/>
          </w:rPr>
          <w:t xml:space="preserve"> we receive </w:t>
        </w:r>
        <w:r w:rsidR="00D43F26">
          <w:rPr>
            <w:lang w:val="en-US"/>
          </w:rPr>
          <w:t>va</w:t>
        </w:r>
      </w:ins>
      <w:ins w:id="41716" w:author="Morten Lerstad Solli" w:date="2017-11-29T21:40:00Z">
        <w:r w:rsidR="00D43F26">
          <w:rPr>
            <w:lang w:val="en-US"/>
          </w:rPr>
          <w:t>riables to set the motor speed</w:t>
        </w:r>
      </w:ins>
      <w:ins w:id="41717" w:author="Morten Lerstad Solli" w:date="2017-11-29T21:41:00Z">
        <w:r w:rsidR="00061666">
          <w:rPr>
            <w:lang w:val="en-US"/>
          </w:rPr>
          <w:t xml:space="preserve"> and server positions with. Another way to solve this could have been </w:t>
        </w:r>
      </w:ins>
      <w:ins w:id="41718" w:author="Morten Lerstad Solli" w:date="2017-11-29T21:42:00Z">
        <w:r w:rsidR="007E73BA">
          <w:rPr>
            <w:lang w:val="en-US"/>
          </w:rPr>
          <w:t xml:space="preserve">by having different </w:t>
        </w:r>
        <w:r w:rsidR="00356503">
          <w:rPr>
            <w:lang w:val="en-US"/>
          </w:rPr>
          <w:t>methods</w:t>
        </w:r>
        <w:r w:rsidR="007E73BA">
          <w:rPr>
            <w:lang w:val="en-US"/>
          </w:rPr>
          <w:t xml:space="preserve"> for driving with </w:t>
        </w:r>
      </w:ins>
      <w:ins w:id="41719" w:author="Morten Lerstad Solli" w:date="2017-11-29T21:44:00Z">
        <w:r w:rsidR="0005354D">
          <w:rPr>
            <w:lang w:val="en-US"/>
          </w:rPr>
          <w:t xml:space="preserve">fixed </w:t>
        </w:r>
        <w:r w:rsidR="00550AD3">
          <w:rPr>
            <w:lang w:val="en-US"/>
          </w:rPr>
          <w:t>speed</w:t>
        </w:r>
      </w:ins>
      <w:ins w:id="41720" w:author="Morten Lerstad Solli" w:date="2017-11-29T21:50:00Z">
        <w:r w:rsidR="00B61F1C">
          <w:rPr>
            <w:lang w:val="en-US"/>
          </w:rPr>
          <w:t>s</w:t>
        </w:r>
      </w:ins>
      <w:ins w:id="41721" w:author="Morten Lerstad Solli" w:date="2017-11-29T21:44:00Z">
        <w:r w:rsidR="00550AD3">
          <w:rPr>
            <w:lang w:val="en-US"/>
          </w:rPr>
          <w:t xml:space="preserve">. </w:t>
        </w:r>
      </w:ins>
      <w:ins w:id="41722" w:author="Morten Lerstad Solli" w:date="2017-11-29T21:51:00Z">
        <w:r w:rsidR="004C76F2">
          <w:rPr>
            <w:lang w:val="en-US"/>
          </w:rPr>
          <w:t xml:space="preserve">Doing this would have </w:t>
        </w:r>
        <w:r w:rsidR="002644C6">
          <w:rPr>
            <w:lang w:val="en-US"/>
          </w:rPr>
          <w:t xml:space="preserve">made it easier </w:t>
        </w:r>
      </w:ins>
      <w:ins w:id="41723" w:author="Morten Lerstad Solli" w:date="2017-11-29T21:52:00Z">
        <w:r w:rsidR="00FA3172">
          <w:rPr>
            <w:lang w:val="en-US"/>
          </w:rPr>
          <w:t>to</w:t>
        </w:r>
      </w:ins>
      <w:ins w:id="41724" w:author="Morten Lerstad Solli" w:date="2017-11-29T21:51:00Z">
        <w:r w:rsidR="002644C6">
          <w:rPr>
            <w:lang w:val="en-US"/>
          </w:rPr>
          <w:t xml:space="preserve"> send messages to the Arduino since </w:t>
        </w:r>
        <w:r w:rsidR="002644C6" w:rsidRPr="00500279">
          <w:rPr>
            <w:lang w:val="en-US"/>
          </w:rPr>
          <w:t>w</w:t>
        </w:r>
        <w:r w:rsidR="002644C6" w:rsidRPr="0026017C">
          <w:rPr>
            <w:lang w:val="en-US"/>
          </w:rPr>
          <w:t>e</w:t>
        </w:r>
      </w:ins>
      <w:ins w:id="41725" w:author="Morten Lerstad Solli" w:date="2017-11-29T21:52:00Z">
        <w:r w:rsidR="002644C6" w:rsidRPr="00C40FC8">
          <w:rPr>
            <w:lang w:val="en-US"/>
          </w:rPr>
          <w:t xml:space="preserve"> would</w:t>
        </w:r>
      </w:ins>
      <w:ins w:id="41726" w:author="Morten Lerstad Solli" w:date="2017-11-29T21:53:00Z">
        <w:r w:rsidR="003514AD" w:rsidRPr="00C40FC8">
          <w:rPr>
            <w:lang w:val="en-US"/>
          </w:rPr>
          <w:t xml:space="preserve"> only</w:t>
        </w:r>
      </w:ins>
      <w:ins w:id="41727" w:author="Morten Lerstad Solli" w:date="2017-11-29T21:52:00Z">
        <w:r w:rsidR="002644C6" w:rsidRPr="00C40FC8">
          <w:rPr>
            <w:lang w:val="en-US"/>
          </w:rPr>
          <w:t xml:space="preserve"> need one </w:t>
        </w:r>
        <w:r w:rsidR="00FA3172" w:rsidRPr="00C40FC8">
          <w:rPr>
            <w:lang w:val="en-US"/>
          </w:rPr>
          <w:t xml:space="preserve">command, and we wouldn’t </w:t>
        </w:r>
      </w:ins>
      <w:ins w:id="41728" w:author="Morten Lerstad Solli" w:date="2017-11-29T21:53:00Z">
        <w:r w:rsidR="00FA3172" w:rsidRPr="00C40FC8">
          <w:rPr>
            <w:lang w:val="en-US"/>
          </w:rPr>
          <w:t xml:space="preserve">need to separate a string. </w:t>
        </w:r>
      </w:ins>
    </w:p>
    <w:p w14:paraId="05F2EFB6" w14:textId="7045EF91" w:rsidR="00CC20D2" w:rsidRPr="00C40FC8" w:rsidRDefault="003514AD">
      <w:pPr>
        <w:pStyle w:val="Brdtekst"/>
        <w:jc w:val="both"/>
        <w:rPr>
          <w:ins w:id="41729" w:author="Morten Lerstad Solli" w:date="2017-11-29T22:11:00Z"/>
          <w:lang w:val="en-US"/>
        </w:rPr>
        <w:pPrChange w:id="41730" w:author="Morten Lerstad Solli" w:date="2017-11-29T22:13:00Z">
          <w:pPr>
            <w:jc w:val="both"/>
          </w:pPr>
        </w:pPrChange>
      </w:pPr>
      <w:ins w:id="41731" w:author="Morten Lerstad Solli" w:date="2017-11-29T21:53:00Z">
        <w:r w:rsidRPr="00C40FC8">
          <w:rPr>
            <w:lang w:val="en-US"/>
          </w:rPr>
          <w:t xml:space="preserve">But on the other </w:t>
        </w:r>
      </w:ins>
      <w:ins w:id="41732" w:author="Morten Lerstad Solli" w:date="2017-11-29T21:55:00Z">
        <w:r w:rsidR="001045D7" w:rsidRPr="00C40FC8">
          <w:rPr>
            <w:lang w:val="en-US"/>
          </w:rPr>
          <w:t>hand,</w:t>
        </w:r>
      </w:ins>
      <w:ins w:id="41733" w:author="Morten Lerstad Solli" w:date="2017-11-29T21:53:00Z">
        <w:r w:rsidRPr="00C40FC8">
          <w:rPr>
            <w:lang w:val="en-US"/>
          </w:rPr>
          <w:t xml:space="preserve"> </w:t>
        </w:r>
      </w:ins>
      <w:ins w:id="41734" w:author="Morten Lerstad Solli" w:date="2017-11-29T21:54:00Z">
        <w:r w:rsidR="001045D7" w:rsidRPr="00C40FC8">
          <w:rPr>
            <w:lang w:val="en-US"/>
          </w:rPr>
          <w:t>it would have been more work to tune the driving, having to re</w:t>
        </w:r>
      </w:ins>
      <w:ins w:id="41735" w:author="Morten Lerstad Solli" w:date="2017-11-30T12:51:00Z">
        <w:r w:rsidR="00781D0F">
          <w:rPr>
            <w:lang w:val="en-US"/>
          </w:rPr>
          <w:t xml:space="preserve"> program </w:t>
        </w:r>
      </w:ins>
      <w:ins w:id="41736" w:author="Morten Lerstad Solli" w:date="2017-11-29T21:54:00Z">
        <w:r w:rsidR="001045D7" w:rsidRPr="0026017C">
          <w:rPr>
            <w:lang w:val="en-US"/>
          </w:rPr>
          <w:t>the Arduino each time</w:t>
        </w:r>
      </w:ins>
      <w:ins w:id="41737" w:author="Morten Lerstad Solli" w:date="2017-11-29T21:56:00Z">
        <w:r w:rsidR="00D722BC" w:rsidRPr="00C40FC8">
          <w:rPr>
            <w:lang w:val="en-US"/>
          </w:rPr>
          <w:t xml:space="preserve"> a change had to be </w:t>
        </w:r>
      </w:ins>
      <w:ins w:id="41738" w:author="Morten Lerstad Solli" w:date="2017-11-30T12:52:00Z">
        <w:r w:rsidR="00781D0F">
          <w:rPr>
            <w:lang w:val="en-US"/>
          </w:rPr>
          <w:t>made</w:t>
        </w:r>
      </w:ins>
      <w:ins w:id="41739" w:author="Morten Lerstad Solli" w:date="2017-11-29T21:54:00Z">
        <w:r w:rsidR="001045D7" w:rsidRPr="0026017C">
          <w:rPr>
            <w:lang w:val="en-US"/>
          </w:rPr>
          <w:t>.</w:t>
        </w:r>
      </w:ins>
      <w:ins w:id="41740" w:author="Morten Lerstad Solli" w:date="2017-11-29T21:55:00Z">
        <w:r w:rsidR="001045D7" w:rsidRPr="00C40FC8">
          <w:rPr>
            <w:lang w:val="en-US"/>
          </w:rPr>
          <w:t xml:space="preserve"> Also</w:t>
        </w:r>
      </w:ins>
      <w:ins w:id="41741" w:author="Morten Lerstad Solli" w:date="2017-11-29T21:56:00Z">
        <w:r w:rsidR="00D722BC" w:rsidRPr="00C40FC8">
          <w:rPr>
            <w:lang w:val="en-US"/>
          </w:rPr>
          <w:t xml:space="preserve"> sending variables </w:t>
        </w:r>
        <w:r w:rsidR="00BE2185" w:rsidRPr="00C40FC8">
          <w:rPr>
            <w:lang w:val="en-US"/>
          </w:rPr>
          <w:t xml:space="preserve">makes the program more versatile </w:t>
        </w:r>
      </w:ins>
      <w:ins w:id="41742" w:author="Morten Lerstad Solli" w:date="2017-11-29T22:10:00Z">
        <w:r w:rsidR="007240BB" w:rsidRPr="00C40FC8">
          <w:rPr>
            <w:lang w:val="en-US"/>
          </w:rPr>
          <w:t xml:space="preserve">and </w:t>
        </w:r>
      </w:ins>
      <w:ins w:id="41743" w:author="Morten Lerstad Solli" w:date="2017-11-29T22:11:00Z">
        <w:r w:rsidR="007240BB" w:rsidRPr="00C40FC8">
          <w:rPr>
            <w:lang w:val="en-US"/>
          </w:rPr>
          <w:t xml:space="preserve">it uses less </w:t>
        </w:r>
      </w:ins>
      <w:ins w:id="41744" w:author="Morten Lerstad Solli" w:date="2017-11-30T12:52:00Z">
        <w:r w:rsidR="00867ACC">
          <w:rPr>
            <w:lang w:val="en-US"/>
          </w:rPr>
          <w:t>memory</w:t>
        </w:r>
      </w:ins>
      <w:ins w:id="41745" w:author="Morten Lerstad Solli" w:date="2017-11-29T22:11:00Z">
        <w:r w:rsidR="007240BB" w:rsidRPr="0026017C">
          <w:rPr>
            <w:lang w:val="en-US"/>
          </w:rPr>
          <w:t xml:space="preserve"> on the </w:t>
        </w:r>
        <w:r w:rsidR="00C40FC8" w:rsidRPr="00C40FC8">
          <w:rPr>
            <w:lang w:val="en-US"/>
          </w:rPr>
          <w:t>microcontroller.</w:t>
        </w:r>
      </w:ins>
      <w:ins w:id="41746" w:author="Morten Lerstad Solli" w:date="2017-11-29T21:55:00Z">
        <w:r w:rsidR="001045D7" w:rsidRPr="00C40FC8">
          <w:rPr>
            <w:lang w:val="en-US"/>
          </w:rPr>
          <w:t xml:space="preserve"> </w:t>
        </w:r>
      </w:ins>
    </w:p>
    <w:p w14:paraId="707DB458" w14:textId="62B20EC4" w:rsidR="00C40FC8" w:rsidRPr="00500279" w:rsidRDefault="00C40FC8">
      <w:pPr>
        <w:jc w:val="both"/>
        <w:rPr>
          <w:ins w:id="41747" w:author="Morten Lerstad Solli" w:date="2017-11-27T20:24:00Z"/>
          <w:lang w:val="en-US"/>
        </w:rPr>
        <w:pPrChange w:id="41748" w:author="Oscar Herman Kise" w:date="2017-11-29T17:20:00Z">
          <w:pPr>
            <w:pStyle w:val="Brdtekst"/>
          </w:pPr>
        </w:pPrChange>
      </w:pPr>
      <w:ins w:id="41749" w:author="Morten Lerstad Solli" w:date="2017-11-29T22:12:00Z">
        <w:r w:rsidRPr="00500279">
          <w:rPr>
            <w:lang w:val="en-US"/>
          </w:rPr>
          <w:t>Another</w:t>
        </w:r>
      </w:ins>
      <w:ins w:id="41750" w:author="Morten Lerstad Solli" w:date="2017-11-29T22:11:00Z">
        <w:r w:rsidRPr="00C40FC8">
          <w:rPr>
            <w:lang w:val="en-US"/>
            <w:rPrChange w:id="41751" w:author="Morten Lerstad Solli" w:date="2017-11-29T22:12:00Z">
              <w:rPr/>
            </w:rPrChange>
          </w:rPr>
          <w:t xml:space="preserve"> </w:t>
        </w:r>
      </w:ins>
      <w:ins w:id="41752" w:author="Morten Lerstad Solli" w:date="2017-11-29T22:12:00Z">
        <w:r>
          <w:rPr>
            <w:lang w:val="en-US"/>
          </w:rPr>
          <w:t>change that could be done in the</w:t>
        </w:r>
        <w:r w:rsidR="002E50CB">
          <w:rPr>
            <w:lang w:val="en-US"/>
          </w:rPr>
          <w:t xml:space="preserve"> future</w:t>
        </w:r>
      </w:ins>
      <w:ins w:id="41753" w:author="Morten Lerstad Solli" w:date="2017-11-30T12:52:00Z">
        <w:r w:rsidR="00867ACC">
          <w:rPr>
            <w:lang w:val="en-US"/>
          </w:rPr>
          <w:t>,</w:t>
        </w:r>
      </w:ins>
      <w:ins w:id="41754" w:author="Morten Lerstad Solli" w:date="2017-11-29T22:12:00Z">
        <w:r w:rsidR="002E50CB">
          <w:rPr>
            <w:lang w:val="en-US"/>
          </w:rPr>
          <w:t xml:space="preserve"> is to make use of the sensors and</w:t>
        </w:r>
      </w:ins>
      <w:ins w:id="41755" w:author="Morten Lerstad Solli" w:date="2017-11-29T22:13:00Z">
        <w:r w:rsidR="002E50CB">
          <w:rPr>
            <w:lang w:val="en-US"/>
          </w:rPr>
          <w:t xml:space="preserve"> send sensor data back to the Arduino. </w:t>
        </w:r>
      </w:ins>
    </w:p>
    <w:p w14:paraId="3CEA4FD9" w14:textId="4A3E2314" w:rsidR="002C7AA9" w:rsidRPr="00C40FC8" w:rsidRDefault="002C7AA9">
      <w:pPr>
        <w:pStyle w:val="Brdtekst"/>
        <w:jc w:val="both"/>
        <w:rPr>
          <w:ins w:id="41756" w:author="Oscar Herman Kise" w:date="2017-11-26T18:58:00Z"/>
          <w:del w:id="41757" w:author="Morten Lerstad Solli" w:date="2017-11-27T21:18:00Z"/>
          <w:color w:val="70AD47" w:themeColor="accent6"/>
          <w:lang w:val="en-US"/>
          <w:rPrChange w:id="41758" w:author="Morten Lerstad Solli" w:date="2017-11-29T22:12:00Z">
            <w:rPr>
              <w:ins w:id="41759" w:author="Oscar Herman Kise" w:date="2017-11-26T18:58:00Z"/>
              <w:del w:id="41760" w:author="Morten Lerstad Solli" w:date="2017-11-27T21:18:00Z"/>
              <w:lang w:val="en-US"/>
            </w:rPr>
          </w:rPrChange>
        </w:rPr>
        <w:pPrChange w:id="41761" w:author="Oscar Herman Kise" w:date="2017-11-29T17:20:00Z">
          <w:pPr>
            <w:pStyle w:val="Overskrift1"/>
          </w:pPr>
        </w:pPrChange>
      </w:pPr>
    </w:p>
    <w:p w14:paraId="3A68FD3A" w14:textId="77777777" w:rsidR="0079236C" w:rsidRPr="00D4557A" w:rsidRDefault="0079236C">
      <w:pPr>
        <w:pStyle w:val="Brdtekst"/>
        <w:jc w:val="both"/>
        <w:rPr>
          <w:ins w:id="41762" w:author="Oscar Herman Kise" w:date="2017-11-26T18:58:00Z"/>
          <w:lang w:val="en-US"/>
        </w:rPr>
        <w:pPrChange w:id="41763" w:author="Oscar Herman Kise" w:date="2017-11-29T17:20:00Z">
          <w:pPr>
            <w:pStyle w:val="Overskrift1"/>
          </w:pPr>
        </w:pPrChange>
      </w:pPr>
    </w:p>
    <w:p w14:paraId="11C9F74E" w14:textId="48388935" w:rsidR="0079236C" w:rsidRPr="007F208B" w:rsidRDefault="00BE18B3">
      <w:pPr>
        <w:pStyle w:val="Overskrift2"/>
        <w:jc w:val="both"/>
        <w:rPr>
          <w:ins w:id="41764" w:author="Oscar Herman Kise" w:date="2017-11-26T18:59:00Z"/>
          <w:lang w:val="en-US"/>
        </w:rPr>
        <w:pPrChange w:id="41765" w:author="Oscar Herman Kise" w:date="2017-11-29T17:20:00Z">
          <w:pPr>
            <w:pStyle w:val="Overskrift1"/>
          </w:pPr>
        </w:pPrChange>
      </w:pPr>
      <w:bookmarkStart w:id="41766" w:name="_Toc499567506"/>
      <w:bookmarkStart w:id="41767" w:name="_Toc499568172"/>
      <w:bookmarkStart w:id="41768" w:name="_Toc499584547"/>
      <w:bookmarkStart w:id="41769" w:name="_Toc499584881"/>
      <w:bookmarkStart w:id="41770" w:name="_Toc499631474"/>
      <w:bookmarkStart w:id="41771" w:name="_Toc499646538"/>
      <w:bookmarkStart w:id="41772" w:name="_Toc499654751"/>
      <w:bookmarkStart w:id="41773" w:name="_Toc499722830"/>
      <w:bookmarkStart w:id="41774" w:name="_Toc499731886"/>
      <w:bookmarkStart w:id="41775" w:name="_Toc499733363"/>
      <w:bookmarkStart w:id="41776" w:name="_Toc499737872"/>
      <w:bookmarkStart w:id="41777" w:name="_Toc499750789"/>
      <w:bookmarkStart w:id="41778" w:name="_Toc499754145"/>
      <w:bookmarkStart w:id="41779" w:name="_Toc499757930"/>
      <w:bookmarkStart w:id="41780" w:name="_Toc499757618"/>
      <w:bookmarkStart w:id="41781" w:name="_Toc499806217"/>
      <w:bookmarkStart w:id="41782" w:name="_Toc499829201"/>
      <w:bookmarkStart w:id="41783" w:name="_Toc499830167"/>
      <w:bookmarkStart w:id="41784" w:name="_Toc499835901"/>
      <w:bookmarkStart w:id="41785" w:name="_Toc499843461"/>
      <w:ins w:id="41786" w:author="Oscar Herman Kise" w:date="2017-11-27T17:19:00Z">
        <w:r w:rsidRPr="005A3108">
          <w:rPr>
            <w:lang w:val="en-US"/>
          </w:rPr>
          <w:t>Hardware</w:t>
        </w:r>
      </w:ins>
      <w:bookmarkEnd w:id="41766"/>
      <w:bookmarkEnd w:id="41767"/>
      <w:bookmarkEnd w:id="41768"/>
      <w:bookmarkEnd w:id="41769"/>
      <w:bookmarkEnd w:id="41770"/>
      <w:bookmarkEnd w:id="41771"/>
      <w:bookmarkEnd w:id="41772"/>
      <w:bookmarkEnd w:id="41773"/>
      <w:bookmarkEnd w:id="41774"/>
      <w:bookmarkEnd w:id="41775"/>
      <w:bookmarkEnd w:id="41776"/>
      <w:bookmarkEnd w:id="41777"/>
      <w:bookmarkEnd w:id="41778"/>
      <w:bookmarkEnd w:id="41779"/>
      <w:bookmarkEnd w:id="41780"/>
      <w:bookmarkEnd w:id="41781"/>
      <w:bookmarkEnd w:id="41782"/>
      <w:bookmarkEnd w:id="41783"/>
      <w:bookmarkEnd w:id="41784"/>
      <w:bookmarkEnd w:id="41785"/>
    </w:p>
    <w:p w14:paraId="038E6CCC" w14:textId="77777777" w:rsidR="005E0EAA" w:rsidRPr="00CD6AE6" w:rsidRDefault="005E0EAA">
      <w:pPr>
        <w:pStyle w:val="Brdtekst"/>
        <w:jc w:val="both"/>
        <w:rPr>
          <w:ins w:id="41787" w:author="Oscar Herman Kise" w:date="2017-11-26T18:59:00Z"/>
          <w:lang w:val="en-US"/>
        </w:rPr>
        <w:pPrChange w:id="41788" w:author="Oscar Herman Kise" w:date="2017-11-29T17:20:00Z">
          <w:pPr>
            <w:pStyle w:val="Overskrift1"/>
          </w:pPr>
        </w:pPrChange>
      </w:pPr>
    </w:p>
    <w:p w14:paraId="0DC15455" w14:textId="39A9D02E" w:rsidR="005E0EAA" w:rsidRPr="00CD6AE6" w:rsidRDefault="005D2F1C">
      <w:pPr>
        <w:pStyle w:val="Brdtekst"/>
        <w:jc w:val="both"/>
        <w:rPr>
          <w:ins w:id="41789" w:author="Oscar Herman Kise" w:date="2017-11-27T17:42:00Z"/>
          <w:lang w:val="en-US"/>
        </w:rPr>
        <w:pPrChange w:id="41790" w:author="Oscar Herman Kise" w:date="2017-11-29T17:20:00Z">
          <w:pPr>
            <w:pStyle w:val="Overskrift1"/>
          </w:pPr>
        </w:pPrChange>
      </w:pPr>
      <w:ins w:id="41791" w:author="Oscar Herman Kise" w:date="2017-11-26T18:59:00Z">
        <w:r w:rsidRPr="00CD6AE6">
          <w:rPr>
            <w:lang w:val="en-US"/>
          </w:rPr>
          <w:t>The design</w:t>
        </w:r>
      </w:ins>
      <w:ins w:id="41792" w:author="Oscar Herman Kise" w:date="2017-11-26T19:01:00Z">
        <w:r w:rsidR="00C01752" w:rsidRPr="00CD6AE6">
          <w:rPr>
            <w:lang w:val="en-US"/>
          </w:rPr>
          <w:t xml:space="preserve"> and concept</w:t>
        </w:r>
      </w:ins>
      <w:ins w:id="41793" w:author="Oscar Herman Kise" w:date="2017-11-26T18:59:00Z">
        <w:r w:rsidRPr="00CD6AE6">
          <w:rPr>
            <w:lang w:val="en-US"/>
          </w:rPr>
          <w:t xml:space="preserve"> of the gripper </w:t>
        </w:r>
      </w:ins>
      <w:ins w:id="41794" w:author="Oscar Herman Kise" w:date="2017-11-26T19:01:00Z">
        <w:r w:rsidR="00406D18" w:rsidRPr="00CD6AE6">
          <w:rPr>
            <w:lang w:val="en-US"/>
          </w:rPr>
          <w:t>was</w:t>
        </w:r>
      </w:ins>
      <w:ins w:id="41795" w:author="Oscar Herman Kise" w:date="2017-11-26T18:59:00Z">
        <w:r w:rsidRPr="00CD6AE6">
          <w:rPr>
            <w:lang w:val="en-US"/>
          </w:rPr>
          <w:t xml:space="preserve"> </w:t>
        </w:r>
      </w:ins>
      <w:ins w:id="41796" w:author="Oscar Herman Kise" w:date="2017-11-26T19:00:00Z">
        <w:r w:rsidR="001A1FEC" w:rsidRPr="00CD6AE6">
          <w:rPr>
            <w:lang w:val="en-US"/>
          </w:rPr>
          <w:t>accurate</w:t>
        </w:r>
      </w:ins>
      <w:ins w:id="41797" w:author="Oscar Herman Kise" w:date="2017-11-26T19:01:00Z">
        <w:r w:rsidR="00C01752" w:rsidRPr="00CD6AE6">
          <w:rPr>
            <w:lang w:val="en-US"/>
          </w:rPr>
          <w:t xml:space="preserve">, but the </w:t>
        </w:r>
      </w:ins>
      <w:ins w:id="41798" w:author="Oscar Herman Kise" w:date="2017-11-26T19:03:00Z">
        <w:r w:rsidR="00B955FB" w:rsidRPr="00CD6AE6">
          <w:rPr>
            <w:lang w:val="en-US"/>
          </w:rPr>
          <w:t xml:space="preserve">torque of the SG90 servo was not strong enough to function </w:t>
        </w:r>
        <w:r w:rsidR="00742559" w:rsidRPr="00CD6AE6">
          <w:rPr>
            <w:lang w:val="en-US"/>
          </w:rPr>
          <w:t>as intended.</w:t>
        </w:r>
      </w:ins>
      <w:ins w:id="41799" w:author="Oscar Herman Kise" w:date="2017-11-26T19:08:00Z">
        <w:r w:rsidR="00B96231" w:rsidRPr="00CD6AE6">
          <w:rPr>
            <w:lang w:val="en-US"/>
          </w:rPr>
          <w:t xml:space="preserve"> </w:t>
        </w:r>
      </w:ins>
      <w:ins w:id="41800" w:author="Oscar Herman Kise" w:date="2017-11-30T11:02:00Z">
        <w:r w:rsidR="009A3FBE">
          <w:rPr>
            <w:lang w:val="en-US"/>
          </w:rPr>
          <w:t>This caused the gripper t</w:t>
        </w:r>
      </w:ins>
      <w:ins w:id="41801" w:author="Oscar Herman Kise" w:date="2017-11-30T11:03:00Z">
        <w:r w:rsidR="009A3FBE">
          <w:rPr>
            <w:lang w:val="en-US"/>
          </w:rPr>
          <w:t>o</w:t>
        </w:r>
        <w:r w:rsidR="00655ECC">
          <w:rPr>
            <w:lang w:val="en-US"/>
          </w:rPr>
          <w:t xml:space="preserve"> not be able the grip the object</w:t>
        </w:r>
      </w:ins>
      <w:ins w:id="41802" w:author="Oscar Herman Kise" w:date="2017-11-30T11:04:00Z">
        <w:r w:rsidR="00B321AF">
          <w:rPr>
            <w:lang w:val="en-US"/>
          </w:rPr>
          <w:t>.</w:t>
        </w:r>
      </w:ins>
      <w:ins w:id="41803" w:author="Oscar Herman Kise" w:date="2017-11-26T19:08:00Z">
        <w:r w:rsidR="00B96231" w:rsidRPr="00CD6AE6">
          <w:rPr>
            <w:lang w:val="en-US"/>
          </w:rPr>
          <w:t xml:space="preserve"> </w:t>
        </w:r>
      </w:ins>
      <w:ins w:id="41804" w:author="Oscar Herman Kise" w:date="2017-11-26T19:04:00Z">
        <w:r w:rsidR="00742559" w:rsidRPr="00CD6AE6">
          <w:rPr>
            <w:lang w:val="en-US"/>
          </w:rPr>
          <w:t>Therefor would a</w:t>
        </w:r>
      </w:ins>
      <w:ins w:id="41805" w:author="Oscar Herman Kise" w:date="2017-11-26T19:14:00Z">
        <w:r w:rsidR="0078367E" w:rsidRPr="00CD6AE6">
          <w:rPr>
            <w:lang w:val="en-US"/>
          </w:rPr>
          <w:t xml:space="preserve"> stronger servo, like the</w:t>
        </w:r>
      </w:ins>
      <w:ins w:id="41806" w:author="Oscar Herman Kise" w:date="2017-11-26T19:04:00Z">
        <w:r w:rsidR="00742559" w:rsidRPr="00CD6AE6">
          <w:rPr>
            <w:lang w:val="en-US"/>
          </w:rPr>
          <w:t xml:space="preserve"> MG995 servo</w:t>
        </w:r>
      </w:ins>
      <w:ins w:id="41807" w:author="Oscar Herman Kise" w:date="2017-11-26T19:13:00Z">
        <w:r w:rsidR="0078367E" w:rsidRPr="00CD6AE6">
          <w:rPr>
            <w:lang w:val="en-US"/>
          </w:rPr>
          <w:t xml:space="preserve"> </w:t>
        </w:r>
      </w:ins>
      <w:ins w:id="41808" w:author="Oscar Herman Kise" w:date="2017-11-26T19:04:00Z">
        <w:r w:rsidR="0004614F" w:rsidRPr="00CD6AE6">
          <w:rPr>
            <w:lang w:val="en-US"/>
          </w:rPr>
          <w:t xml:space="preserve">be an improvement that would </w:t>
        </w:r>
        <w:r w:rsidR="00C45A12" w:rsidRPr="00CD6AE6">
          <w:rPr>
            <w:lang w:val="en-US"/>
          </w:rPr>
          <w:t xml:space="preserve">complete the gripper, making it fully functional. </w:t>
        </w:r>
      </w:ins>
      <w:ins w:id="41809" w:author="Oscar Herman Kise" w:date="2017-11-26T19:10:00Z">
        <w:r w:rsidR="00631E9B" w:rsidRPr="00CD6AE6">
          <w:rPr>
            <w:lang w:val="en-US"/>
          </w:rPr>
          <w:t>Th</w:t>
        </w:r>
      </w:ins>
      <w:ins w:id="41810" w:author="Oscar Herman Kise" w:date="2017-11-26T19:13:00Z">
        <w:r w:rsidR="00631E9B" w:rsidRPr="00CD6AE6">
          <w:rPr>
            <w:lang w:val="en-US"/>
          </w:rPr>
          <w:t>is</w:t>
        </w:r>
      </w:ins>
      <w:ins w:id="41811" w:author="Oscar Herman Kise" w:date="2017-11-26T19:10:00Z">
        <w:r w:rsidR="00FA418A" w:rsidRPr="00CD6AE6">
          <w:rPr>
            <w:lang w:val="en-US"/>
          </w:rPr>
          <w:t xml:space="preserve"> process </w:t>
        </w:r>
      </w:ins>
      <w:ins w:id="41812" w:author="Oscar Herman Kise" w:date="2017-11-26T19:14:00Z">
        <w:r w:rsidR="00FA418A" w:rsidRPr="00CD6AE6">
          <w:rPr>
            <w:lang w:val="en-US"/>
          </w:rPr>
          <w:t>was started</w:t>
        </w:r>
      </w:ins>
      <w:ins w:id="41813" w:author="Oscar Herman Kise" w:date="2017-11-26T19:10:00Z">
        <w:r w:rsidR="00804C48" w:rsidRPr="00CD6AE6">
          <w:rPr>
            <w:lang w:val="en-US"/>
          </w:rPr>
          <w:t xml:space="preserve">, </w:t>
        </w:r>
        <w:r w:rsidR="00825F17" w:rsidRPr="00CD6AE6">
          <w:rPr>
            <w:lang w:val="en-US"/>
          </w:rPr>
          <w:t>making an improvement of the claws</w:t>
        </w:r>
      </w:ins>
      <w:ins w:id="41814" w:author="Oscar Herman Kise" w:date="2017-11-26T19:11:00Z">
        <w:r w:rsidR="00825F17" w:rsidRPr="00CD6AE6">
          <w:rPr>
            <w:lang w:val="en-US"/>
          </w:rPr>
          <w:t xml:space="preserve"> </w:t>
        </w:r>
        <w:r w:rsidR="00162577" w:rsidRPr="00CD6AE6">
          <w:rPr>
            <w:lang w:val="en-US"/>
          </w:rPr>
          <w:t>and adjusting the</w:t>
        </w:r>
      </w:ins>
      <w:ins w:id="41815" w:author="Oscar Herman Kise" w:date="2017-11-26T19:12:00Z">
        <w:r w:rsidR="00162577" w:rsidRPr="00CD6AE6">
          <w:rPr>
            <w:lang w:val="en-US"/>
          </w:rPr>
          <w:t xml:space="preserve"> gripper plat</w:t>
        </w:r>
        <w:r w:rsidR="00CF0D0E" w:rsidRPr="00CD6AE6">
          <w:rPr>
            <w:lang w:val="en-US"/>
          </w:rPr>
          <w:t xml:space="preserve">form (see chapter </w:t>
        </w:r>
      </w:ins>
      <w:ins w:id="41816" w:author="Oscar Herman Kise" w:date="2017-11-30T10:35:00Z">
        <w:r w:rsidR="00973C96">
          <w:rPr>
            <w:lang w:val="en-US"/>
          </w:rPr>
          <w:fldChar w:fldCharType="begin"/>
        </w:r>
        <w:r w:rsidR="00973C96">
          <w:rPr>
            <w:lang w:val="en-US"/>
          </w:rPr>
          <w:instrText xml:space="preserve"> REF _Ref499801476 \r \h </w:instrText>
        </w:r>
      </w:ins>
      <w:r w:rsidR="00973C96">
        <w:rPr>
          <w:lang w:val="en-US"/>
        </w:rPr>
      </w:r>
      <w:r w:rsidR="00973C96">
        <w:rPr>
          <w:lang w:val="en-US"/>
        </w:rPr>
        <w:fldChar w:fldCharType="separate"/>
      </w:r>
      <w:ins w:id="41817" w:author="Oscar Herman Kise" w:date="2017-11-30T22:19:00Z">
        <w:r w:rsidR="00710D49">
          <w:rPr>
            <w:lang w:val="en-US"/>
          </w:rPr>
          <w:t>5.2.1</w:t>
        </w:r>
      </w:ins>
      <w:ins w:id="41818" w:author="Oscar Herman Kise" w:date="2017-11-30T10:35:00Z">
        <w:r w:rsidR="00973C96">
          <w:rPr>
            <w:lang w:val="en-US"/>
          </w:rPr>
          <w:fldChar w:fldCharType="end"/>
        </w:r>
      </w:ins>
      <w:ins w:id="41819" w:author="Oscar Herman Kise" w:date="2017-11-26T19:12:00Z">
        <w:r w:rsidR="00571C28" w:rsidRPr="00CD6AE6">
          <w:rPr>
            <w:lang w:val="en-US"/>
          </w:rPr>
          <w:t>)</w:t>
        </w:r>
      </w:ins>
      <w:ins w:id="41820" w:author="Oscar Herman Kise" w:date="2017-11-27T14:12:00Z">
        <w:r w:rsidR="00571C28" w:rsidRPr="00CD6AE6">
          <w:rPr>
            <w:lang w:val="en-US"/>
          </w:rPr>
          <w:t>.</w:t>
        </w:r>
      </w:ins>
      <w:ins w:id="41821" w:author="Oscar Herman Kise" w:date="2017-11-26T19:12:00Z">
        <w:r w:rsidR="00571C28" w:rsidRPr="00CD6AE6">
          <w:rPr>
            <w:lang w:val="en-US"/>
          </w:rPr>
          <w:t xml:space="preserve"> </w:t>
        </w:r>
      </w:ins>
      <w:ins w:id="41822" w:author="Oscar Herman Kise" w:date="2017-11-27T14:12:00Z">
        <w:r w:rsidR="00571C28" w:rsidRPr="00CD6AE6">
          <w:rPr>
            <w:lang w:val="en-US"/>
          </w:rPr>
          <w:t>B</w:t>
        </w:r>
      </w:ins>
      <w:ins w:id="41823" w:author="Oscar Herman Kise" w:date="2017-11-26T19:12:00Z">
        <w:r w:rsidR="00CF0D0E" w:rsidRPr="00CD6AE6">
          <w:rPr>
            <w:lang w:val="en-US"/>
          </w:rPr>
          <w:t xml:space="preserve">y the time </w:t>
        </w:r>
      </w:ins>
      <w:ins w:id="41824" w:author="Oscar Herman Kise" w:date="2017-11-26T19:16:00Z">
        <w:r w:rsidR="00E61D4B" w:rsidRPr="00CD6AE6">
          <w:rPr>
            <w:lang w:val="en-US"/>
          </w:rPr>
          <w:t>the adjustments for the lid were being processed,</w:t>
        </w:r>
      </w:ins>
      <w:ins w:id="41825" w:author="Oscar Herman Kise" w:date="2017-11-27T14:13:00Z">
        <w:r w:rsidR="00650716" w:rsidRPr="00CD6AE6">
          <w:rPr>
            <w:lang w:val="en-US"/>
          </w:rPr>
          <w:t xml:space="preserve"> </w:t>
        </w:r>
        <w:r w:rsidR="00896469" w:rsidRPr="00CD6AE6">
          <w:rPr>
            <w:lang w:val="en-US"/>
          </w:rPr>
          <w:t>were the</w:t>
        </w:r>
      </w:ins>
      <w:ins w:id="41826" w:author="Oscar Herman Kise" w:date="2017-11-27T14:17:00Z">
        <w:r w:rsidR="006E436F" w:rsidRPr="00CD6AE6">
          <w:rPr>
            <w:lang w:val="en-US"/>
          </w:rPr>
          <w:t>re little</w:t>
        </w:r>
      </w:ins>
      <w:ins w:id="41827" w:author="Oscar Herman Kise" w:date="2017-11-27T14:13:00Z">
        <w:r w:rsidR="00896469" w:rsidRPr="00CD6AE6">
          <w:rPr>
            <w:lang w:val="en-US"/>
          </w:rPr>
          <w:t xml:space="preserve"> remaining time</w:t>
        </w:r>
      </w:ins>
      <w:ins w:id="41828" w:author="Oscar Herman Kise" w:date="2017-11-27T14:14:00Z">
        <w:r w:rsidR="00640B6E" w:rsidRPr="00CD6AE6">
          <w:rPr>
            <w:lang w:val="en-US"/>
          </w:rPr>
          <w:t xml:space="preserve"> </w:t>
        </w:r>
      </w:ins>
      <w:ins w:id="41829" w:author="Oscar Herman Kise" w:date="2017-11-27T14:13:00Z">
        <w:r w:rsidR="00896469" w:rsidRPr="00CD6AE6">
          <w:rPr>
            <w:lang w:val="en-US"/>
          </w:rPr>
          <w:t>until deadline</w:t>
        </w:r>
      </w:ins>
      <w:ins w:id="41830" w:author="Oscar Herman Kise" w:date="2017-11-27T14:17:00Z">
        <w:r w:rsidR="006E436F" w:rsidRPr="00CD6AE6">
          <w:rPr>
            <w:lang w:val="en-US"/>
          </w:rPr>
          <w:t>.</w:t>
        </w:r>
      </w:ins>
      <w:ins w:id="41831" w:author="Oscar Herman Kise" w:date="2017-11-27T14:13:00Z">
        <w:r w:rsidR="00896469" w:rsidRPr="00CD6AE6">
          <w:rPr>
            <w:lang w:val="en-US"/>
          </w:rPr>
          <w:t xml:space="preserve"> </w:t>
        </w:r>
      </w:ins>
      <w:ins w:id="41832" w:author="Oscar Herman Kise" w:date="2017-11-26T19:17:00Z">
        <w:r w:rsidR="00663E86" w:rsidRPr="00CD6AE6">
          <w:rPr>
            <w:lang w:val="en-US"/>
          </w:rPr>
          <w:t xml:space="preserve">The conclusion was </w:t>
        </w:r>
        <w:r w:rsidR="00E3523F" w:rsidRPr="00CD6AE6">
          <w:rPr>
            <w:lang w:val="en-US"/>
          </w:rPr>
          <w:t xml:space="preserve">that the project would profit more from </w:t>
        </w:r>
      </w:ins>
      <w:ins w:id="41833" w:author="Oscar Herman Kise" w:date="2017-11-26T19:18:00Z">
        <w:r w:rsidR="00F7788D" w:rsidRPr="00CD6AE6">
          <w:rPr>
            <w:lang w:val="en-US"/>
          </w:rPr>
          <w:t xml:space="preserve">completing the real-time solutions and focus on writing a </w:t>
        </w:r>
      </w:ins>
      <w:ins w:id="41834" w:author="Oscar Herman Kise" w:date="2017-11-26T19:19:00Z">
        <w:r w:rsidR="00181F3B" w:rsidRPr="00CD6AE6">
          <w:rPr>
            <w:lang w:val="en-US"/>
          </w:rPr>
          <w:t>satisfying report</w:t>
        </w:r>
        <w:r w:rsidR="002B5D02" w:rsidRPr="00CD6AE6">
          <w:rPr>
            <w:lang w:val="en-US"/>
          </w:rPr>
          <w:t>, rather than completing the gripper and deliv</w:t>
        </w:r>
      </w:ins>
      <w:ins w:id="41835" w:author="Oscar Herman Kise" w:date="2017-11-26T19:20:00Z">
        <w:r w:rsidR="002B5D02" w:rsidRPr="00CD6AE6">
          <w:rPr>
            <w:lang w:val="en-US"/>
          </w:rPr>
          <w:t xml:space="preserve">er </w:t>
        </w:r>
        <w:r w:rsidR="00583E71" w:rsidRPr="00CD6AE6">
          <w:rPr>
            <w:lang w:val="en-US"/>
          </w:rPr>
          <w:t xml:space="preserve">a </w:t>
        </w:r>
        <w:r w:rsidR="00AA4E8E" w:rsidRPr="00CD6AE6">
          <w:rPr>
            <w:lang w:val="en-US"/>
          </w:rPr>
          <w:t xml:space="preserve">deficient </w:t>
        </w:r>
      </w:ins>
      <w:ins w:id="41836" w:author="Oscar Herman Kise" w:date="2017-11-26T19:21:00Z">
        <w:r w:rsidR="002F5B05" w:rsidRPr="00CD6AE6">
          <w:rPr>
            <w:lang w:val="en-US"/>
          </w:rPr>
          <w:t>report.</w:t>
        </w:r>
      </w:ins>
      <w:ins w:id="41837" w:author="Oscar Herman Kise" w:date="2017-11-27T14:18:00Z">
        <w:r w:rsidR="003D6D2A" w:rsidRPr="00CD6AE6">
          <w:rPr>
            <w:lang w:val="en-US"/>
          </w:rPr>
          <w:t xml:space="preserve"> </w:t>
        </w:r>
      </w:ins>
    </w:p>
    <w:p w14:paraId="54384FA7" w14:textId="77777777" w:rsidR="00890E4B" w:rsidRPr="00CD6AE6" w:rsidRDefault="00890E4B">
      <w:pPr>
        <w:pStyle w:val="Brdtekst"/>
        <w:jc w:val="both"/>
        <w:rPr>
          <w:ins w:id="41838" w:author="Oscar Herman Kise" w:date="2017-11-26T19:07:00Z"/>
          <w:lang w:val="en-US"/>
        </w:rPr>
        <w:pPrChange w:id="41839" w:author="Oscar Herman Kise" w:date="2017-11-29T17:20:00Z">
          <w:pPr>
            <w:pStyle w:val="Overskrift1"/>
          </w:pPr>
        </w:pPrChange>
      </w:pPr>
    </w:p>
    <w:p w14:paraId="42C7FB70" w14:textId="145D0FE0" w:rsidR="00BE18B3" w:rsidRPr="00CD6AE6" w:rsidRDefault="00D005FF">
      <w:pPr>
        <w:pStyle w:val="Brdtekst"/>
        <w:jc w:val="both"/>
        <w:rPr>
          <w:ins w:id="41840" w:author="Oscar Herman Kise" w:date="2017-11-27T17:42:00Z"/>
          <w:lang w:val="en-US"/>
        </w:rPr>
        <w:pPrChange w:id="41841" w:author="Oscar Herman Kise" w:date="2017-11-29T17:20:00Z">
          <w:pPr>
            <w:pStyle w:val="Overskrift1"/>
          </w:pPr>
        </w:pPrChange>
      </w:pPr>
      <w:ins w:id="41842" w:author="Oscar Herman Kise" w:date="2017-11-26T19:07:00Z">
        <w:r w:rsidRPr="00CD6AE6">
          <w:rPr>
            <w:lang w:val="en-US"/>
          </w:rPr>
          <w:t>If the gripper would have been fully functional, the camera bracket</w:t>
        </w:r>
      </w:ins>
      <w:ins w:id="41843" w:author="Oscar Herman Kise" w:date="2017-11-26T19:21:00Z">
        <w:r w:rsidR="00FF0C7D" w:rsidRPr="00CD6AE6">
          <w:rPr>
            <w:lang w:val="en-US"/>
          </w:rPr>
          <w:t xml:space="preserve"> would have</w:t>
        </w:r>
      </w:ins>
      <w:ins w:id="41844" w:author="Oscar Herman Kise" w:date="2017-11-26T19:07:00Z">
        <w:r w:rsidRPr="00CD6AE6">
          <w:rPr>
            <w:lang w:val="en-US"/>
          </w:rPr>
          <w:t xml:space="preserve"> </w:t>
        </w:r>
        <w:r w:rsidR="000D64DB" w:rsidRPr="00CD6AE6">
          <w:rPr>
            <w:lang w:val="en-US"/>
          </w:rPr>
          <w:t>had to be changed</w:t>
        </w:r>
      </w:ins>
      <w:ins w:id="41845" w:author="Oscar Herman Kise" w:date="2017-11-26T19:22:00Z">
        <w:r w:rsidR="007E5559" w:rsidRPr="00CD6AE6">
          <w:rPr>
            <w:lang w:val="en-US"/>
          </w:rPr>
          <w:t>,</w:t>
        </w:r>
      </w:ins>
      <w:ins w:id="41846" w:author="Oscar Herman Kise" w:date="2017-11-26T19:07:00Z">
        <w:r w:rsidR="000D64DB" w:rsidRPr="00CD6AE6">
          <w:rPr>
            <w:lang w:val="en-US"/>
          </w:rPr>
          <w:t xml:space="preserve"> making the camera able the get a view </w:t>
        </w:r>
      </w:ins>
      <w:ins w:id="41847" w:author="Oscar Herman Kise" w:date="2017-11-26T19:09:00Z">
        <w:r w:rsidR="00CD6919" w:rsidRPr="00CD6AE6">
          <w:rPr>
            <w:lang w:val="en-US"/>
          </w:rPr>
          <w:t>of the object</w:t>
        </w:r>
        <w:r w:rsidR="00804C48" w:rsidRPr="00CD6AE6">
          <w:rPr>
            <w:lang w:val="en-US"/>
          </w:rPr>
          <w:t xml:space="preserve"> to be picked up.</w:t>
        </w:r>
      </w:ins>
      <w:ins w:id="41848" w:author="Oscar Herman Kise" w:date="2017-11-27T17:40:00Z">
        <w:r w:rsidR="001546EB" w:rsidRPr="00CD6AE6">
          <w:rPr>
            <w:lang w:val="en-US"/>
          </w:rPr>
          <w:t xml:space="preserve"> </w:t>
        </w:r>
        <w:r w:rsidR="001546EB" w:rsidRPr="00CD6AE6">
          <w:rPr>
            <w:lang w:val="en-US"/>
          </w:rPr>
          <w:br/>
        </w:r>
      </w:ins>
      <w:ins w:id="41849" w:author="Oscar Herman Kise" w:date="2017-11-27T14:19:00Z">
        <w:r w:rsidR="005105B0" w:rsidRPr="00CD6AE6">
          <w:rPr>
            <w:lang w:val="en-US"/>
          </w:rPr>
          <w:t xml:space="preserve">The </w:t>
        </w:r>
      </w:ins>
      <w:ins w:id="41850" w:author="Oscar Herman Kise" w:date="2017-11-27T17:41:00Z">
        <w:r w:rsidR="00DC65E4" w:rsidRPr="00CD6AE6">
          <w:rPr>
            <w:lang w:val="en-US"/>
          </w:rPr>
          <w:t>objectives</w:t>
        </w:r>
      </w:ins>
      <w:ins w:id="41851" w:author="Oscar Herman Kise" w:date="2017-11-27T14:19:00Z">
        <w:r w:rsidR="005105B0" w:rsidRPr="00CD6AE6">
          <w:rPr>
            <w:lang w:val="en-US"/>
          </w:rPr>
          <w:t xml:space="preserve"> of the </w:t>
        </w:r>
        <w:r w:rsidR="00E7172F" w:rsidRPr="00CD6AE6">
          <w:rPr>
            <w:lang w:val="en-US"/>
          </w:rPr>
          <w:t>car were probably a little to</w:t>
        </w:r>
      </w:ins>
      <w:ins w:id="41852" w:author="Oscar Herman Kise" w:date="2017-11-27T14:20:00Z">
        <w:r w:rsidR="00CB0FD8" w:rsidRPr="00CD6AE6">
          <w:rPr>
            <w:lang w:val="en-US"/>
          </w:rPr>
          <w:t>o</w:t>
        </w:r>
      </w:ins>
      <w:ins w:id="41853" w:author="Oscar Herman Kise" w:date="2017-11-27T14:19:00Z">
        <w:r w:rsidR="00E7172F" w:rsidRPr="00CD6AE6">
          <w:rPr>
            <w:lang w:val="en-US"/>
          </w:rPr>
          <w:t xml:space="preserve"> ambi</w:t>
        </w:r>
      </w:ins>
      <w:ins w:id="41854" w:author="Oscar Herman Kise" w:date="2017-11-27T14:20:00Z">
        <w:r w:rsidR="00CB0FD8" w:rsidRPr="00CD6AE6">
          <w:rPr>
            <w:lang w:val="en-US"/>
          </w:rPr>
          <w:t>tious, when it came to the fun</w:t>
        </w:r>
        <w:r w:rsidR="002F1204" w:rsidRPr="00CD6AE6">
          <w:rPr>
            <w:lang w:val="en-US"/>
          </w:rPr>
          <w:t xml:space="preserve">ctionalities of the car. </w:t>
        </w:r>
      </w:ins>
    </w:p>
    <w:p w14:paraId="0DD2C898" w14:textId="77777777" w:rsidR="00890E4B" w:rsidRPr="00CD6AE6" w:rsidRDefault="00890E4B">
      <w:pPr>
        <w:pStyle w:val="Brdtekst"/>
        <w:jc w:val="both"/>
        <w:rPr>
          <w:ins w:id="41855" w:author="Oscar Herman Kise" w:date="2017-11-27T17:19:00Z"/>
          <w:lang w:val="en-US"/>
        </w:rPr>
        <w:pPrChange w:id="41856" w:author="Oscar Herman Kise" w:date="2017-11-29T17:20:00Z">
          <w:pPr>
            <w:pStyle w:val="Overskrift1"/>
          </w:pPr>
        </w:pPrChange>
      </w:pPr>
    </w:p>
    <w:p w14:paraId="5F5B795B" w14:textId="07E1C740" w:rsidR="00BE18B3" w:rsidRPr="00CD6AE6" w:rsidRDefault="0083178A">
      <w:pPr>
        <w:pStyle w:val="Brdtekst"/>
        <w:jc w:val="both"/>
        <w:rPr>
          <w:ins w:id="41857" w:author="Oscar Herman Kise" w:date="2017-11-27T14:21:00Z"/>
          <w:lang w:val="en-US"/>
        </w:rPr>
        <w:pPrChange w:id="41858" w:author="Oscar Herman Kise" w:date="2017-11-29T17:20:00Z">
          <w:pPr>
            <w:pStyle w:val="Overskrift1"/>
          </w:pPr>
        </w:pPrChange>
      </w:pPr>
      <w:ins w:id="41859" w:author="Oscar Herman Kise" w:date="2017-11-27T17:19:00Z">
        <w:r w:rsidRPr="00CD6AE6">
          <w:rPr>
            <w:lang w:val="en-US"/>
          </w:rPr>
          <w:lastRenderedPageBreak/>
          <w:t xml:space="preserve">The portals were first spray painted, but this caused issues </w:t>
        </w:r>
      </w:ins>
      <w:ins w:id="41860" w:author="Oscar Herman Kise" w:date="2017-11-27T17:21:00Z">
        <w:r w:rsidR="004B7B7A" w:rsidRPr="00CD6AE6">
          <w:rPr>
            <w:lang w:val="en-US"/>
          </w:rPr>
          <w:t>with</w:t>
        </w:r>
      </w:ins>
      <w:ins w:id="41861" w:author="Oscar Herman Kise" w:date="2017-11-27T17:19:00Z">
        <w:r w:rsidRPr="00CD6AE6">
          <w:rPr>
            <w:lang w:val="en-US"/>
          </w:rPr>
          <w:t xml:space="preserve"> </w:t>
        </w:r>
        <w:r w:rsidR="005D47C7" w:rsidRPr="00CD6AE6">
          <w:rPr>
            <w:lang w:val="en-US"/>
          </w:rPr>
          <w:t xml:space="preserve">the </w:t>
        </w:r>
      </w:ins>
      <w:ins w:id="41862" w:author="Oscar Herman Kise" w:date="2017-11-27T17:20:00Z">
        <w:r w:rsidR="008E2D07" w:rsidRPr="00CD6AE6">
          <w:rPr>
            <w:lang w:val="en-US"/>
          </w:rPr>
          <w:t>image processing</w:t>
        </w:r>
      </w:ins>
      <w:ins w:id="41863" w:author="Oscar Herman Kise" w:date="2017-11-27T17:21:00Z">
        <w:r w:rsidR="008E2D07" w:rsidRPr="00CD6AE6">
          <w:rPr>
            <w:lang w:val="en-US"/>
          </w:rPr>
          <w:t xml:space="preserve">, </w:t>
        </w:r>
      </w:ins>
      <w:ins w:id="41864" w:author="Oscar Herman Kise" w:date="2017-11-27T17:22:00Z">
        <w:r w:rsidR="00BD56FA" w:rsidRPr="00CD6AE6">
          <w:rPr>
            <w:lang w:val="en-US"/>
          </w:rPr>
          <w:t>causing the</w:t>
        </w:r>
      </w:ins>
      <w:ins w:id="41865" w:author="Oscar Herman Kise" w:date="2017-11-27T17:21:00Z">
        <w:r w:rsidR="00455121" w:rsidRPr="00CD6AE6">
          <w:rPr>
            <w:lang w:val="en-US"/>
          </w:rPr>
          <w:t xml:space="preserve"> </w:t>
        </w:r>
      </w:ins>
      <w:ins w:id="41866" w:author="Oscar Herman Kise" w:date="2017-11-27T17:22:00Z">
        <w:r w:rsidR="00BD56FA" w:rsidRPr="00CD6AE6">
          <w:rPr>
            <w:lang w:val="en-US"/>
          </w:rPr>
          <w:t>difficulties with detecting the middle of the portal. Therefor</w:t>
        </w:r>
        <w:r w:rsidR="00392A55" w:rsidRPr="00CD6AE6">
          <w:rPr>
            <w:lang w:val="en-US"/>
          </w:rPr>
          <w:t xml:space="preserve"> was </w:t>
        </w:r>
      </w:ins>
      <w:ins w:id="41867" w:author="Oscar Herman Kise" w:date="2017-11-27T17:23:00Z">
        <w:r w:rsidR="00392A55" w:rsidRPr="00CD6AE6">
          <w:rPr>
            <w:lang w:val="en-US"/>
          </w:rPr>
          <w:t xml:space="preserve">a piece of paper placed in </w:t>
        </w:r>
        <w:r w:rsidR="00FC274F" w:rsidRPr="00CD6AE6">
          <w:rPr>
            <w:lang w:val="en-US"/>
          </w:rPr>
          <w:t xml:space="preserve">the middle of the portal, making the color easier to </w:t>
        </w:r>
      </w:ins>
      <w:ins w:id="41868" w:author="Oscar Herman Kise" w:date="2017-11-27T17:24:00Z">
        <w:r w:rsidR="00CC7228" w:rsidRPr="00CD6AE6">
          <w:rPr>
            <w:lang w:val="en-US"/>
          </w:rPr>
          <w:t>detect.</w:t>
        </w:r>
      </w:ins>
      <w:ins w:id="41869" w:author="Oscar Herman Kise" w:date="2017-11-27T17:25:00Z">
        <w:r w:rsidR="00393653" w:rsidRPr="00CD6AE6">
          <w:rPr>
            <w:lang w:val="en-US"/>
          </w:rPr>
          <w:t xml:space="preserve"> </w:t>
        </w:r>
      </w:ins>
      <w:ins w:id="41870" w:author="Oscar Herman Kise" w:date="2017-11-29T17:09:00Z">
        <w:r w:rsidR="005C5434">
          <w:rPr>
            <w:lang w:val="en-US"/>
          </w:rPr>
          <w:t>This was a success, which lead to a better detection of the portals.</w:t>
        </w:r>
      </w:ins>
    </w:p>
    <w:p w14:paraId="179672DD" w14:textId="77777777" w:rsidR="002517F4" w:rsidRPr="00CD6AE6" w:rsidRDefault="002517F4">
      <w:pPr>
        <w:pStyle w:val="Brdtekst"/>
        <w:jc w:val="both"/>
        <w:rPr>
          <w:ins w:id="41871" w:author="Oscar Herman Kise" w:date="2017-11-27T14:21:00Z"/>
          <w:lang w:val="en-US"/>
        </w:rPr>
        <w:pPrChange w:id="41872" w:author="Oscar Herman Kise" w:date="2017-11-29T17:20:00Z">
          <w:pPr>
            <w:pStyle w:val="Overskrift1"/>
          </w:pPr>
        </w:pPrChange>
      </w:pPr>
    </w:p>
    <w:p w14:paraId="5BB5744E" w14:textId="354AE943" w:rsidR="002517F4" w:rsidRPr="00CD6AE6" w:rsidRDefault="00C86B2A">
      <w:pPr>
        <w:pStyle w:val="Overskrift2"/>
        <w:jc w:val="both"/>
        <w:rPr>
          <w:ins w:id="41873" w:author="Oscar Herman Kise" w:date="2017-11-27T14:35:00Z"/>
          <w:lang w:val="en-US"/>
        </w:rPr>
        <w:pPrChange w:id="41874" w:author="Oscar Herman Kise" w:date="2017-11-29T17:20:00Z">
          <w:pPr>
            <w:pStyle w:val="Overskrift1"/>
          </w:pPr>
        </w:pPrChange>
      </w:pPr>
      <w:bookmarkStart w:id="41875" w:name="_Toc499567507"/>
      <w:bookmarkStart w:id="41876" w:name="_Toc499568173"/>
      <w:bookmarkStart w:id="41877" w:name="_Toc499584548"/>
      <w:bookmarkStart w:id="41878" w:name="_Toc499584882"/>
      <w:bookmarkStart w:id="41879" w:name="_Toc499631475"/>
      <w:bookmarkStart w:id="41880" w:name="_Toc499646539"/>
      <w:bookmarkStart w:id="41881" w:name="_Toc499654752"/>
      <w:bookmarkStart w:id="41882" w:name="_Toc499722832"/>
      <w:bookmarkStart w:id="41883" w:name="_Toc499731887"/>
      <w:bookmarkStart w:id="41884" w:name="_Toc499733364"/>
      <w:bookmarkStart w:id="41885" w:name="_Toc499737873"/>
      <w:bookmarkStart w:id="41886" w:name="_Toc499750790"/>
      <w:bookmarkStart w:id="41887" w:name="_Toc499754146"/>
      <w:bookmarkStart w:id="41888" w:name="_Toc499757931"/>
      <w:bookmarkStart w:id="41889" w:name="_Toc499757619"/>
      <w:bookmarkStart w:id="41890" w:name="_Toc499806218"/>
      <w:bookmarkStart w:id="41891" w:name="_Toc499829202"/>
      <w:bookmarkStart w:id="41892" w:name="_Toc499830168"/>
      <w:bookmarkStart w:id="41893" w:name="_Toc499835902"/>
      <w:bookmarkStart w:id="41894" w:name="_Toc499843462"/>
      <w:ins w:id="41895" w:author="Oscar Herman Kise" w:date="2017-11-27T14:35:00Z">
        <w:r w:rsidRPr="00CD6AE6">
          <w:rPr>
            <w:lang w:val="en-US"/>
          </w:rPr>
          <w:t>Troubleshooting</w:t>
        </w:r>
        <w:bookmarkEnd w:id="41875"/>
        <w:bookmarkEnd w:id="41876"/>
        <w:bookmarkEnd w:id="41877"/>
        <w:bookmarkEnd w:id="41878"/>
        <w:bookmarkEnd w:id="41879"/>
        <w:bookmarkEnd w:id="41880"/>
        <w:bookmarkEnd w:id="41881"/>
        <w:bookmarkEnd w:id="41882"/>
        <w:bookmarkEnd w:id="41883"/>
        <w:bookmarkEnd w:id="41884"/>
        <w:bookmarkEnd w:id="41885"/>
        <w:bookmarkEnd w:id="41886"/>
        <w:bookmarkEnd w:id="41887"/>
        <w:bookmarkEnd w:id="41888"/>
        <w:bookmarkEnd w:id="41889"/>
        <w:bookmarkEnd w:id="41890"/>
        <w:bookmarkEnd w:id="41891"/>
        <w:bookmarkEnd w:id="41892"/>
        <w:bookmarkEnd w:id="41893"/>
        <w:bookmarkEnd w:id="41894"/>
      </w:ins>
    </w:p>
    <w:p w14:paraId="3AB5F329" w14:textId="464181B2" w:rsidR="00C86B2A" w:rsidRPr="00CD6AE6" w:rsidRDefault="00F40C68">
      <w:pPr>
        <w:pStyle w:val="Brdtekst"/>
        <w:rPr>
          <w:ins w:id="41896" w:author="Oscar Herman Kise" w:date="2017-11-27T14:35:00Z"/>
          <w:lang w:val="en-US"/>
        </w:rPr>
        <w:pPrChange w:id="41897" w:author="Oscar Herman Kise" w:date="2017-11-27T14:35:00Z">
          <w:pPr>
            <w:pStyle w:val="Overskrift1"/>
          </w:pPr>
        </w:pPrChange>
      </w:pPr>
      <w:ins w:id="41898" w:author="Oscar Herman Kise" w:date="2017-11-30T10:56:00Z">
        <w:r>
          <w:rPr>
            <w:lang w:val="en-US"/>
          </w:rPr>
          <w:t xml:space="preserve">There were some issues during the </w:t>
        </w:r>
        <w:r w:rsidR="00EA6E51">
          <w:rPr>
            <w:lang w:val="en-US"/>
          </w:rPr>
          <w:t xml:space="preserve">project that are described below. </w:t>
        </w:r>
      </w:ins>
    </w:p>
    <w:p w14:paraId="27434D1F" w14:textId="332FC391" w:rsidR="00C86B2A" w:rsidRPr="00CD6AE6" w:rsidRDefault="00C86B2A">
      <w:pPr>
        <w:pStyle w:val="Overskrift3"/>
        <w:jc w:val="both"/>
        <w:rPr>
          <w:ins w:id="41899" w:author="Oscar Herman Kise" w:date="2017-11-27T14:35:00Z"/>
          <w:lang w:val="en-US"/>
        </w:rPr>
        <w:pPrChange w:id="41900" w:author="Oscar Herman Kise" w:date="2017-11-29T17:20:00Z">
          <w:pPr>
            <w:pStyle w:val="Overskrift1"/>
          </w:pPr>
        </w:pPrChange>
      </w:pPr>
      <w:bookmarkStart w:id="41901" w:name="_Toc499567508"/>
      <w:bookmarkStart w:id="41902" w:name="_Toc499568174"/>
      <w:bookmarkStart w:id="41903" w:name="_Toc499584549"/>
      <w:bookmarkStart w:id="41904" w:name="_Toc499584883"/>
      <w:bookmarkStart w:id="41905" w:name="_Toc499631476"/>
      <w:bookmarkStart w:id="41906" w:name="_Toc499646540"/>
      <w:bookmarkStart w:id="41907" w:name="_Toc499654753"/>
      <w:bookmarkStart w:id="41908" w:name="_Toc499722833"/>
      <w:bookmarkStart w:id="41909" w:name="_Toc499731888"/>
      <w:bookmarkStart w:id="41910" w:name="_Toc499733365"/>
      <w:bookmarkStart w:id="41911" w:name="_Toc499737874"/>
      <w:bookmarkStart w:id="41912" w:name="_Toc499750791"/>
      <w:bookmarkStart w:id="41913" w:name="_Toc499754147"/>
      <w:bookmarkStart w:id="41914" w:name="_Toc499757932"/>
      <w:bookmarkStart w:id="41915" w:name="_Toc499757620"/>
      <w:bookmarkStart w:id="41916" w:name="_Toc499806219"/>
      <w:bookmarkStart w:id="41917" w:name="_Toc499829203"/>
      <w:bookmarkStart w:id="41918" w:name="_Toc499830169"/>
      <w:bookmarkStart w:id="41919" w:name="_Toc499835903"/>
      <w:bookmarkStart w:id="41920" w:name="_Toc499843463"/>
      <w:ins w:id="41921" w:author="Oscar Herman Kise" w:date="2017-11-27T14:36:00Z">
        <w:r w:rsidRPr="00CD6AE6">
          <w:rPr>
            <w:lang w:val="en-US"/>
          </w:rPr>
          <w:t>Motors</w:t>
        </w:r>
      </w:ins>
      <w:bookmarkEnd w:id="41901"/>
      <w:bookmarkEnd w:id="41902"/>
      <w:bookmarkEnd w:id="41903"/>
      <w:bookmarkEnd w:id="41904"/>
      <w:bookmarkEnd w:id="41905"/>
      <w:bookmarkEnd w:id="41906"/>
      <w:bookmarkEnd w:id="41907"/>
      <w:bookmarkEnd w:id="41908"/>
      <w:bookmarkEnd w:id="41909"/>
      <w:bookmarkEnd w:id="41910"/>
      <w:bookmarkEnd w:id="41911"/>
      <w:bookmarkEnd w:id="41912"/>
      <w:bookmarkEnd w:id="41913"/>
      <w:bookmarkEnd w:id="41914"/>
      <w:bookmarkEnd w:id="41915"/>
      <w:bookmarkEnd w:id="41916"/>
      <w:bookmarkEnd w:id="41917"/>
      <w:bookmarkEnd w:id="41918"/>
      <w:bookmarkEnd w:id="41919"/>
      <w:bookmarkEnd w:id="41920"/>
    </w:p>
    <w:p w14:paraId="284D8016" w14:textId="10B25682" w:rsidR="00C86B2A" w:rsidRPr="00CD6AE6" w:rsidRDefault="00C86B2A">
      <w:pPr>
        <w:pStyle w:val="Brdtekst"/>
        <w:jc w:val="both"/>
        <w:rPr>
          <w:ins w:id="41922" w:author="Oscar Herman Kise" w:date="2017-11-27T14:35:00Z"/>
          <w:lang w:val="en-US"/>
        </w:rPr>
        <w:pPrChange w:id="41923" w:author="Oscar Herman Kise" w:date="2017-11-29T17:20:00Z">
          <w:pPr>
            <w:pStyle w:val="Overskrift1"/>
          </w:pPr>
        </w:pPrChange>
      </w:pPr>
      <w:ins w:id="41924" w:author="Oscar Herman Kise" w:date="2017-11-27T14:36:00Z">
        <w:r w:rsidRPr="00B7686C">
          <w:rPr>
            <w:lang w:val="en-US"/>
          </w:rPr>
          <w:t>There were some difficulties in the beginning, about the motors that were time-consuming. It was experienced that the motors did not operate at the same speed. And the chip on the motor shield became very hot. There was mounted a heatsink in hope of eliminating this problem. The motor shield was changed, in hope of fixing the problem, but in the end, was it the motor itself that was defect. So, in total was two out of four motors changed, and this solved all the problems, making all four motors operate correctly. This also caused the chip on the motor shield to overheat, because the defect motors consumed to much current.</w:t>
        </w:r>
      </w:ins>
    </w:p>
    <w:p w14:paraId="3BC58030" w14:textId="337ECD26" w:rsidR="00C86B2A" w:rsidRPr="00CD6AE6" w:rsidRDefault="00CC0D84">
      <w:pPr>
        <w:pStyle w:val="Overskrift3"/>
        <w:jc w:val="both"/>
        <w:rPr>
          <w:ins w:id="41925" w:author="Oscar Herman Kise" w:date="2017-11-26T18:58:00Z"/>
          <w:lang w:val="en-US"/>
        </w:rPr>
        <w:pPrChange w:id="41926" w:author="Oscar Herman Kise" w:date="2017-11-29T17:20:00Z">
          <w:pPr>
            <w:pStyle w:val="Overskrift1"/>
          </w:pPr>
        </w:pPrChange>
      </w:pPr>
      <w:bookmarkStart w:id="41927" w:name="_Toc499567509"/>
      <w:bookmarkStart w:id="41928" w:name="_Toc499568175"/>
      <w:bookmarkStart w:id="41929" w:name="_Toc499584550"/>
      <w:bookmarkStart w:id="41930" w:name="_Toc499584884"/>
      <w:bookmarkStart w:id="41931" w:name="_Toc499631477"/>
      <w:bookmarkStart w:id="41932" w:name="_Toc499646541"/>
      <w:bookmarkStart w:id="41933" w:name="_Toc499654754"/>
      <w:bookmarkStart w:id="41934" w:name="_Toc499722834"/>
      <w:bookmarkStart w:id="41935" w:name="_Toc499731889"/>
      <w:bookmarkStart w:id="41936" w:name="_Toc499733366"/>
      <w:bookmarkStart w:id="41937" w:name="_Toc499737875"/>
      <w:bookmarkStart w:id="41938" w:name="_Toc499750792"/>
      <w:bookmarkStart w:id="41939" w:name="_Toc499754148"/>
      <w:bookmarkStart w:id="41940" w:name="_Toc499757933"/>
      <w:bookmarkStart w:id="41941" w:name="_Toc499757621"/>
      <w:bookmarkStart w:id="41942" w:name="_Toc499806220"/>
      <w:bookmarkStart w:id="41943" w:name="_Toc499829204"/>
      <w:bookmarkStart w:id="41944" w:name="_Toc499830170"/>
      <w:bookmarkStart w:id="41945" w:name="_Toc499835904"/>
      <w:bookmarkStart w:id="41946" w:name="_Toc499843464"/>
      <w:ins w:id="41947" w:author="Oscar Herman Kise" w:date="2017-11-27T17:31:00Z">
        <w:r w:rsidRPr="00CD6AE6">
          <w:rPr>
            <w:lang w:val="en-US"/>
          </w:rPr>
          <w:t>3D printing</w:t>
        </w:r>
      </w:ins>
      <w:bookmarkEnd w:id="41927"/>
      <w:bookmarkEnd w:id="41928"/>
      <w:bookmarkEnd w:id="41929"/>
      <w:bookmarkEnd w:id="41930"/>
      <w:bookmarkEnd w:id="41931"/>
      <w:bookmarkEnd w:id="41932"/>
      <w:bookmarkEnd w:id="41933"/>
      <w:bookmarkEnd w:id="41934"/>
      <w:bookmarkEnd w:id="41935"/>
      <w:bookmarkEnd w:id="41936"/>
      <w:bookmarkEnd w:id="41937"/>
      <w:bookmarkEnd w:id="41938"/>
      <w:bookmarkEnd w:id="41939"/>
      <w:bookmarkEnd w:id="41940"/>
      <w:bookmarkEnd w:id="41941"/>
      <w:bookmarkEnd w:id="41942"/>
      <w:bookmarkEnd w:id="41943"/>
      <w:bookmarkEnd w:id="41944"/>
      <w:bookmarkEnd w:id="41945"/>
      <w:bookmarkEnd w:id="41946"/>
    </w:p>
    <w:p w14:paraId="5A41C761" w14:textId="53071BF4" w:rsidR="00C86B2A" w:rsidRPr="00B7686C" w:rsidRDefault="00C86B2A">
      <w:pPr>
        <w:pStyle w:val="Brdtekst"/>
        <w:jc w:val="both"/>
        <w:rPr>
          <w:ins w:id="41948" w:author="Oscar Herman Kise" w:date="2017-11-27T20:35:00Z"/>
          <w:lang w:val="en-US"/>
        </w:rPr>
        <w:pPrChange w:id="41949" w:author="Oscar Herman Kise" w:date="2017-11-29T17:20:00Z">
          <w:pPr>
            <w:pStyle w:val="Brdtekst"/>
          </w:pPr>
        </w:pPrChange>
      </w:pPr>
      <w:ins w:id="41950" w:author="Oscar Herman Kise" w:date="2017-11-27T14:36:00Z">
        <w:r w:rsidRPr="00B7686C">
          <w:rPr>
            <w:lang w:val="en-US"/>
          </w:rPr>
          <w:t xml:space="preserve">Due to few available 3D-printers, </w:t>
        </w:r>
      </w:ins>
      <w:ins w:id="41951" w:author="Ole-Martin Hanstveit" w:date="2017-11-27T17:51:00Z">
        <w:r w:rsidR="004D0D1E" w:rsidRPr="00B7686C">
          <w:rPr>
            <w:lang w:val="en-US"/>
          </w:rPr>
          <w:t>it was</w:t>
        </w:r>
      </w:ins>
      <w:ins w:id="41952" w:author="Oscar Herman Kise" w:date="2017-11-27T14:36:00Z">
        <w:del w:id="41953" w:author="Ole-Martin Hanstveit" w:date="2017-11-27T17:51:00Z">
          <w:r w:rsidRPr="00B7686C">
            <w:rPr>
              <w:lang w:val="en-US"/>
            </w:rPr>
            <w:delText>were it</w:delText>
          </w:r>
        </w:del>
        <w:r w:rsidRPr="00B7686C">
          <w:rPr>
            <w:lang w:val="en-US"/>
          </w:rPr>
          <w:t xml:space="preserve"> rather difficult to be able to print, causing a lot of downtime before all the parts to the gripper could be put together. </w:t>
        </w:r>
      </w:ins>
      <w:ins w:id="41954" w:author="Oscar Herman Kise" w:date="2017-11-27T17:32:00Z">
        <w:r w:rsidR="00BA79EA" w:rsidRPr="00B7686C">
          <w:rPr>
            <w:lang w:val="en-US"/>
          </w:rPr>
          <w:t xml:space="preserve">There </w:t>
        </w:r>
      </w:ins>
      <w:ins w:id="41955" w:author="Oscar Herman Kise" w:date="2017-11-27T17:33:00Z">
        <w:r w:rsidR="00CF481F" w:rsidRPr="00B7686C">
          <w:rPr>
            <w:lang w:val="en-US"/>
          </w:rPr>
          <w:t>were</w:t>
        </w:r>
      </w:ins>
      <w:ins w:id="41956" w:author="Oscar Herman Kise" w:date="2017-11-27T17:32:00Z">
        <w:r w:rsidR="00BA79EA" w:rsidRPr="00B7686C">
          <w:rPr>
            <w:lang w:val="en-US"/>
          </w:rPr>
          <w:t xml:space="preserve"> also many incidents where the print </w:t>
        </w:r>
        <w:r w:rsidR="00CF481F" w:rsidRPr="00B7686C">
          <w:rPr>
            <w:lang w:val="en-US"/>
          </w:rPr>
          <w:t xml:space="preserve">became dysfunctional, due to fault </w:t>
        </w:r>
      </w:ins>
      <w:ins w:id="41957" w:author="Oscar Herman Kise" w:date="2017-11-27T17:33:00Z">
        <w:r w:rsidR="00CF481F" w:rsidRPr="00B7686C">
          <w:rPr>
            <w:lang w:val="en-US"/>
          </w:rPr>
          <w:t>with printer.</w:t>
        </w:r>
      </w:ins>
    </w:p>
    <w:p w14:paraId="3EFF344F" w14:textId="34AE3492" w:rsidR="00C87E9F" w:rsidRPr="00B7686C" w:rsidRDefault="00C87E9F">
      <w:pPr>
        <w:pStyle w:val="Brdtekst"/>
        <w:jc w:val="both"/>
        <w:rPr>
          <w:ins w:id="41958" w:author="Oscar Herman Kise" w:date="2017-11-27T20:35:00Z"/>
          <w:lang w:val="en-US"/>
        </w:rPr>
        <w:pPrChange w:id="41959" w:author="Oscar Herman Kise" w:date="2017-11-29T17:20:00Z">
          <w:pPr>
            <w:pStyle w:val="Brdtekst"/>
          </w:pPr>
        </w:pPrChange>
      </w:pPr>
    </w:p>
    <w:p w14:paraId="1A238807" w14:textId="72271781" w:rsidR="00C87E9F" w:rsidRPr="00CD6AE6" w:rsidRDefault="00C87E9F">
      <w:pPr>
        <w:pStyle w:val="Overskrift3"/>
        <w:jc w:val="both"/>
        <w:rPr>
          <w:ins w:id="41960" w:author="Oscar Herman Kise" w:date="2017-11-27T20:36:00Z"/>
          <w:lang w:val="en-US"/>
        </w:rPr>
        <w:pPrChange w:id="41961" w:author="Oscar Herman Kise" w:date="2017-11-29T17:20:00Z">
          <w:pPr>
            <w:pStyle w:val="Brdtekst"/>
          </w:pPr>
        </w:pPrChange>
      </w:pPr>
      <w:bookmarkStart w:id="41962" w:name="_Motor_drivers"/>
      <w:bookmarkStart w:id="41963" w:name="_Toc499584551"/>
      <w:bookmarkStart w:id="41964" w:name="_Toc499584885"/>
      <w:bookmarkStart w:id="41965" w:name="_Toc499631478"/>
      <w:bookmarkStart w:id="41966" w:name="_Toc499646542"/>
      <w:bookmarkStart w:id="41967" w:name="_Toc499654755"/>
      <w:bookmarkStart w:id="41968" w:name="_Toc499722835"/>
      <w:bookmarkStart w:id="41969" w:name="_Toc499731890"/>
      <w:bookmarkStart w:id="41970" w:name="_Toc499733367"/>
      <w:bookmarkStart w:id="41971" w:name="_Ref499737763"/>
      <w:bookmarkStart w:id="41972" w:name="_Toc499737876"/>
      <w:bookmarkStart w:id="41973" w:name="_Toc499750793"/>
      <w:bookmarkStart w:id="41974" w:name="_Toc499754149"/>
      <w:bookmarkStart w:id="41975" w:name="_Toc499757934"/>
      <w:bookmarkStart w:id="41976" w:name="_Toc499757622"/>
      <w:bookmarkStart w:id="41977" w:name="_Toc499806221"/>
      <w:bookmarkStart w:id="41978" w:name="_Toc499829205"/>
      <w:bookmarkStart w:id="41979" w:name="_Toc499830171"/>
      <w:bookmarkStart w:id="41980" w:name="_Toc499835905"/>
      <w:bookmarkStart w:id="41981" w:name="_Toc499843465"/>
      <w:bookmarkEnd w:id="41962"/>
      <w:ins w:id="41982" w:author="Oscar Herman Kise" w:date="2017-11-27T20:36:00Z">
        <w:r w:rsidRPr="00CD6AE6">
          <w:rPr>
            <w:lang w:val="en-US"/>
          </w:rPr>
          <w:t>Motor drivers</w:t>
        </w:r>
        <w:bookmarkEnd w:id="41963"/>
        <w:bookmarkEnd w:id="41964"/>
        <w:bookmarkEnd w:id="41965"/>
        <w:bookmarkEnd w:id="41966"/>
        <w:bookmarkEnd w:id="41967"/>
        <w:bookmarkEnd w:id="41968"/>
        <w:bookmarkEnd w:id="41969"/>
        <w:bookmarkEnd w:id="41970"/>
        <w:bookmarkEnd w:id="41971"/>
        <w:bookmarkEnd w:id="41972"/>
        <w:bookmarkEnd w:id="41973"/>
        <w:bookmarkEnd w:id="41974"/>
        <w:bookmarkEnd w:id="41975"/>
        <w:bookmarkEnd w:id="41976"/>
        <w:bookmarkEnd w:id="41977"/>
        <w:bookmarkEnd w:id="41978"/>
        <w:bookmarkEnd w:id="41979"/>
        <w:bookmarkEnd w:id="41980"/>
        <w:bookmarkEnd w:id="41981"/>
      </w:ins>
    </w:p>
    <w:p w14:paraId="35289FA8" w14:textId="196C8512" w:rsidR="003367BF" w:rsidRPr="00B7686C" w:rsidRDefault="00C87E9F">
      <w:pPr>
        <w:pStyle w:val="Brdtekst"/>
        <w:jc w:val="both"/>
        <w:rPr>
          <w:ins w:id="41983" w:author="Ole-Martin Hanstveit" w:date="2017-11-29T12:40:00Z"/>
          <w:lang w:val="en-US"/>
        </w:rPr>
        <w:pPrChange w:id="41984" w:author="Oscar Herman Kise" w:date="2017-11-29T17:20:00Z">
          <w:pPr>
            <w:pStyle w:val="Brdtekst"/>
          </w:pPr>
        </w:pPrChange>
      </w:pPr>
      <w:ins w:id="41985" w:author="Oscar Herman Kise" w:date="2017-11-27T20:36:00Z">
        <w:r w:rsidRPr="00B7686C">
          <w:rPr>
            <w:lang w:val="en-US"/>
          </w:rPr>
          <w:t>The car was equippe</w:t>
        </w:r>
      </w:ins>
      <w:ins w:id="41986" w:author="Oscar Herman Kise" w:date="2017-11-27T20:37:00Z">
        <w:r w:rsidRPr="00B7686C">
          <w:rPr>
            <w:lang w:val="en-US"/>
          </w:rPr>
          <w:t xml:space="preserve">d </w:t>
        </w:r>
        <w:r w:rsidR="003367BF" w:rsidRPr="00B7686C">
          <w:rPr>
            <w:lang w:val="en-US"/>
          </w:rPr>
          <w:t>with Romeo V2</w:t>
        </w:r>
      </w:ins>
      <w:ins w:id="41987" w:author="Oscar Herman Kise" w:date="2017-11-27T21:00:00Z">
        <w:r w:rsidR="003367BF" w:rsidRPr="00B7686C">
          <w:rPr>
            <w:lang w:val="en-US"/>
          </w:rPr>
          <w:t xml:space="preserve"> “</w:t>
        </w:r>
      </w:ins>
      <w:ins w:id="41988" w:author="Oscar Herman Kise" w:date="2017-11-27T20:37:00Z">
        <w:r w:rsidRPr="00B7686C">
          <w:rPr>
            <w:lang w:val="en-US"/>
          </w:rPr>
          <w:t>All in one</w:t>
        </w:r>
      </w:ins>
      <w:ins w:id="41989" w:author="Oscar Herman Kise" w:date="2017-11-27T21:00:00Z">
        <w:r w:rsidR="003367BF" w:rsidRPr="00B7686C">
          <w:rPr>
            <w:lang w:val="en-US"/>
          </w:rPr>
          <w:t>”</w:t>
        </w:r>
      </w:ins>
      <w:ins w:id="41990" w:author="Oscar Herman Kise" w:date="2017-11-27T20:37:00Z">
        <w:r w:rsidRPr="00B7686C">
          <w:rPr>
            <w:lang w:val="en-US"/>
          </w:rPr>
          <w:t xml:space="preserve"> Controller in the beginning. </w:t>
        </w:r>
      </w:ins>
      <w:ins w:id="41991" w:author="Oscar Herman Kise" w:date="2017-11-27T20:41:00Z">
        <w:r w:rsidR="00782615" w:rsidRPr="00B7686C">
          <w:rPr>
            <w:lang w:val="en-US"/>
          </w:rPr>
          <w:t>But there were problems with one of the motor drivers, which</w:t>
        </w:r>
      </w:ins>
      <w:ins w:id="41992" w:author="Oscar Herman Kise" w:date="2017-11-27T20:42:00Z">
        <w:r w:rsidR="00782615" w:rsidRPr="00B7686C">
          <w:rPr>
            <w:lang w:val="en-US"/>
          </w:rPr>
          <w:t xml:space="preserve"> did not</w:t>
        </w:r>
      </w:ins>
      <w:ins w:id="41993" w:author="Oscar Herman Kise" w:date="2017-11-27T20:41:00Z">
        <w:r w:rsidR="00782615" w:rsidRPr="00B7686C">
          <w:rPr>
            <w:lang w:val="en-US"/>
          </w:rPr>
          <w:t xml:space="preserve"> delive</w:t>
        </w:r>
      </w:ins>
      <w:ins w:id="41994" w:author="Oscar Herman Kise" w:date="2017-11-27T20:42:00Z">
        <w:r w:rsidR="00782615" w:rsidRPr="00B7686C">
          <w:rPr>
            <w:lang w:val="en-US"/>
          </w:rPr>
          <w:t xml:space="preserve">r enough voltage </w:t>
        </w:r>
      </w:ins>
      <w:ins w:id="41995" w:author="Oscar Herman Kise" w:date="2017-11-27T20:43:00Z">
        <w:r w:rsidR="00782615" w:rsidRPr="00B7686C">
          <w:rPr>
            <w:lang w:val="en-US"/>
          </w:rPr>
          <w:t>to the motors on this channel.</w:t>
        </w:r>
      </w:ins>
      <w:ins w:id="41996" w:author="Oscar Herman Kise" w:date="2017-11-27T21:02:00Z">
        <w:r w:rsidR="003367BF" w:rsidRPr="00B7686C">
          <w:rPr>
            <w:lang w:val="en-US"/>
          </w:rPr>
          <w:t xml:space="preserve"> There was no identical controller available, only one with a</w:t>
        </w:r>
      </w:ins>
      <w:ins w:id="41997" w:author="Oscar Herman Kise" w:date="2017-11-27T21:03:00Z">
        <w:r w:rsidR="003367BF" w:rsidRPr="00B7686C">
          <w:rPr>
            <w:lang w:val="en-US"/>
          </w:rPr>
          <w:t xml:space="preserve"> defect serial port, so the controller was switched to a Sparkfun RedBoard with Arduino Motor Shield stacked upon it. </w:t>
        </w:r>
      </w:ins>
    </w:p>
    <w:p w14:paraId="59EE89EF" w14:textId="19679DE4" w:rsidR="00F877B1" w:rsidRDefault="00F877B1" w:rsidP="003367BF">
      <w:pPr>
        <w:pStyle w:val="Brdtekst"/>
        <w:rPr>
          <w:ins w:id="41998" w:author="Ole-Martin Hanstveit" w:date="2017-11-29T12:40:00Z"/>
          <w:lang w:val="en-US"/>
        </w:rPr>
      </w:pPr>
    </w:p>
    <w:p w14:paraId="3720F804" w14:textId="398B3049" w:rsidR="00F877B1" w:rsidRDefault="00F877B1" w:rsidP="00F877B1">
      <w:pPr>
        <w:pStyle w:val="Overskrift3"/>
        <w:rPr>
          <w:ins w:id="41999" w:author="Ole-Martin Hanstveit" w:date="2017-11-29T12:40:00Z"/>
          <w:lang w:val="en-US"/>
        </w:rPr>
      </w:pPr>
      <w:bookmarkStart w:id="42000" w:name="_Ref499722688"/>
      <w:bookmarkStart w:id="42001" w:name="_Toc499731891"/>
      <w:bookmarkStart w:id="42002" w:name="_Toc499733368"/>
      <w:bookmarkStart w:id="42003" w:name="_Toc499737877"/>
      <w:bookmarkStart w:id="42004" w:name="_Toc499750794"/>
      <w:bookmarkStart w:id="42005" w:name="_Toc499754150"/>
      <w:bookmarkStart w:id="42006" w:name="_Toc499757935"/>
      <w:bookmarkStart w:id="42007" w:name="_Toc499757623"/>
      <w:bookmarkStart w:id="42008" w:name="_Toc499806222"/>
      <w:bookmarkStart w:id="42009" w:name="_Toc499829206"/>
      <w:bookmarkStart w:id="42010" w:name="_Toc499830172"/>
      <w:bookmarkStart w:id="42011" w:name="_Toc499835906"/>
      <w:bookmarkStart w:id="42012" w:name="_Toc499843466"/>
      <w:ins w:id="42013" w:author="Ole-Martin Hanstveit" w:date="2017-11-29T12:40:00Z">
        <w:r>
          <w:rPr>
            <w:lang w:val="en-US"/>
          </w:rPr>
          <w:t>Image processing</w:t>
        </w:r>
        <w:bookmarkEnd w:id="42000"/>
        <w:bookmarkEnd w:id="42001"/>
        <w:bookmarkEnd w:id="42002"/>
        <w:bookmarkEnd w:id="42003"/>
        <w:bookmarkEnd w:id="42004"/>
        <w:bookmarkEnd w:id="42005"/>
        <w:bookmarkEnd w:id="42006"/>
        <w:bookmarkEnd w:id="42007"/>
        <w:bookmarkEnd w:id="42008"/>
        <w:bookmarkEnd w:id="42009"/>
        <w:bookmarkEnd w:id="42010"/>
        <w:bookmarkEnd w:id="42011"/>
        <w:bookmarkEnd w:id="42012"/>
      </w:ins>
    </w:p>
    <w:p w14:paraId="027B089A" w14:textId="77777777" w:rsidR="00F877B1" w:rsidRPr="00652D81" w:rsidRDefault="00F877B1">
      <w:pPr>
        <w:pStyle w:val="Brdtekst"/>
        <w:jc w:val="both"/>
        <w:rPr>
          <w:ins w:id="42014" w:author="Ole-Martin Hanstveit" w:date="2017-11-29T12:40:00Z"/>
          <w:lang w:val="en-US"/>
        </w:rPr>
        <w:pPrChange w:id="42015" w:author="Oscar Herman Kise" w:date="2017-11-29T17:20:00Z">
          <w:pPr>
            <w:pStyle w:val="Brdtekst"/>
          </w:pPr>
        </w:pPrChange>
      </w:pPr>
      <w:ins w:id="42016" w:author="Ole-Martin Hanstveit" w:date="2017-11-29T12:40:00Z">
        <w:r>
          <w:rPr>
            <w:lang w:val="en-US"/>
          </w:rPr>
          <w:t>S</w:t>
        </w:r>
        <w:r w:rsidRPr="00652D81">
          <w:rPr>
            <w:lang w:val="en-US"/>
          </w:rPr>
          <w:t xml:space="preserve">everal problems were encountered </w:t>
        </w:r>
        <w:r>
          <w:rPr>
            <w:lang w:val="en-US"/>
          </w:rPr>
          <w:t>in the process of making image identification and behavior</w:t>
        </w:r>
        <w:r w:rsidRPr="00652D81">
          <w:rPr>
            <w:lang w:val="en-US"/>
          </w:rPr>
          <w:t>.</w:t>
        </w:r>
        <w:r>
          <w:rPr>
            <w:lang w:val="en-US"/>
          </w:rPr>
          <w:t xml:space="preserve"> These problems will be reflected upon in the paragraphs below.</w:t>
        </w:r>
      </w:ins>
    </w:p>
    <w:p w14:paraId="4505AFB9" w14:textId="77777777" w:rsidR="00F877B1" w:rsidRPr="00652D81" w:rsidRDefault="00F877B1">
      <w:pPr>
        <w:pStyle w:val="Brdtekst"/>
        <w:jc w:val="both"/>
        <w:rPr>
          <w:ins w:id="42017" w:author="Ole-Martin Hanstveit" w:date="2017-11-29T12:40:00Z"/>
          <w:lang w:val="en-US"/>
        </w:rPr>
        <w:pPrChange w:id="42018" w:author="Oscar Herman Kise" w:date="2017-11-29T17:20:00Z">
          <w:pPr>
            <w:pStyle w:val="Brdtekst"/>
          </w:pPr>
        </w:pPrChange>
      </w:pPr>
      <w:ins w:id="42019" w:author="Ole-Martin Hanstveit" w:date="2017-11-29T12:40:00Z">
        <w:r w:rsidRPr="00652D81">
          <w:rPr>
            <w:lang w:val="en-US"/>
          </w:rPr>
          <w:t>There were issues installing OpenCV v3.3 on Odroid. After several attempts, a teacher was consulted for assistance. The teacher found a solution for installing OpenCV v3.1, which was then used. Because the names for methods and such being equal in v3.1 and v3.3, the code was compatible for both versions.</w:t>
        </w:r>
      </w:ins>
    </w:p>
    <w:p w14:paraId="17A5304F" w14:textId="77777777" w:rsidR="00752108" w:rsidRDefault="00F877B1">
      <w:pPr>
        <w:pStyle w:val="Brdtekst"/>
        <w:jc w:val="both"/>
        <w:rPr>
          <w:ins w:id="42020" w:author="Ole-Martin Hanstveit" w:date="2017-11-29T12:54:00Z"/>
          <w:lang w:val="en-US"/>
        </w:rPr>
        <w:pPrChange w:id="42021" w:author="Oscar Herman Kise" w:date="2017-11-29T17:20:00Z">
          <w:pPr>
            <w:pStyle w:val="Brdtekst"/>
          </w:pPr>
        </w:pPrChange>
      </w:pPr>
      <w:ins w:id="42022" w:author="Ole-Martin Hanstveit" w:date="2017-11-29T12:40:00Z">
        <w:r w:rsidRPr="00652D81">
          <w:rPr>
            <w:lang w:val="en-US"/>
          </w:rPr>
          <w:t>The code for image processing was first tested on PC and verified to be working. However, unexpected problems were encountered when running the same code on Odroid. The performance of the Odroid was much weaker than a laptop, which</w:t>
        </w:r>
        <w:del w:id="42023" w:author="Oscar Herman Kise" w:date="2017-11-29T17:18:00Z">
          <w:r w:rsidRPr="00652D81" w:rsidDel="00550BE9">
            <w:rPr>
              <w:lang w:val="en-US"/>
            </w:rPr>
            <w:delText xml:space="preserve"> in turn</w:delText>
          </w:r>
        </w:del>
        <w:r w:rsidRPr="00652D81">
          <w:rPr>
            <w:lang w:val="en-US"/>
          </w:rPr>
          <w:t xml:space="preserve"> resulted in an overloaded system. To fix this, the resolution was reduced from 640x480 to 320x240. This reduced the workload enough to achieve a quick and stable system.</w:t>
        </w:r>
      </w:ins>
    </w:p>
    <w:p w14:paraId="06331365" w14:textId="3199E9D0" w:rsidR="00F877B1" w:rsidRPr="00652D81" w:rsidRDefault="00752108">
      <w:pPr>
        <w:pStyle w:val="Brdtekst"/>
        <w:jc w:val="both"/>
        <w:rPr>
          <w:ins w:id="42024" w:author="Ole-Martin Hanstveit" w:date="2017-11-29T12:40:00Z"/>
          <w:lang w:val="en-US"/>
        </w:rPr>
        <w:pPrChange w:id="42025" w:author="Oscar Herman Kise" w:date="2017-11-29T17:20:00Z">
          <w:pPr>
            <w:pStyle w:val="Brdtekst"/>
          </w:pPr>
        </w:pPrChange>
      </w:pPr>
      <w:ins w:id="42026" w:author="Ole-Martin Hanstveit" w:date="2017-11-29T12:55:00Z">
        <w:r>
          <w:rPr>
            <w:lang w:val="en-US"/>
          </w:rPr>
          <w:t xml:space="preserve">When switching over to Odroid for testing, another performance issue was also found. </w:t>
        </w:r>
      </w:ins>
      <w:ins w:id="42027" w:author="Ole-Martin Hanstveit" w:date="2017-11-29T13:25:00Z">
        <w:r w:rsidR="008B3B69">
          <w:rPr>
            <w:lang w:val="en-US"/>
          </w:rPr>
          <w:t xml:space="preserve">Around 40-50 seconds after the application was initialized, it crashed. It could not be re-initialized without restarting the </w:t>
        </w:r>
      </w:ins>
      <w:ins w:id="42028" w:author="Ole-Martin Hanstveit" w:date="2017-11-29T13:26:00Z">
        <w:r w:rsidR="008B3B69">
          <w:rPr>
            <w:lang w:val="en-US"/>
          </w:rPr>
          <w:t>Odroid. The issue was that the memory on the Odroid got filled up to the point where the camera could not capture images anymore.</w:t>
        </w:r>
      </w:ins>
      <w:ins w:id="42029" w:author="Ole-Martin Hanstveit" w:date="2017-11-29T13:27:00Z">
        <w:r w:rsidR="008B3B69">
          <w:rPr>
            <w:lang w:val="en-US"/>
          </w:rPr>
          <w:t xml:space="preserve"> To fix this, all </w:t>
        </w:r>
        <w:r w:rsidR="008B3B69">
          <w:rPr>
            <w:lang w:val="en-US"/>
          </w:rPr>
          <w:lastRenderedPageBreak/>
          <w:t>old images that was no longer used were released. By releasing th</w:t>
        </w:r>
      </w:ins>
      <w:ins w:id="42030" w:author="Ole-Martin Hanstveit" w:date="2017-11-29T13:28:00Z">
        <w:r w:rsidR="008B3B69">
          <w:rPr>
            <w:lang w:val="en-US"/>
          </w:rPr>
          <w:t>e</w:t>
        </w:r>
      </w:ins>
      <w:ins w:id="42031" w:author="Ole-Martin Hanstveit" w:date="2017-11-29T13:27:00Z">
        <w:r w:rsidR="008B3B69">
          <w:rPr>
            <w:lang w:val="en-US"/>
          </w:rPr>
          <w:t>s</w:t>
        </w:r>
      </w:ins>
      <w:ins w:id="42032" w:author="Ole-Martin Hanstveit" w:date="2017-11-29T13:28:00Z">
        <w:r w:rsidR="008B3B69">
          <w:rPr>
            <w:lang w:val="en-US"/>
          </w:rPr>
          <w:t>e</w:t>
        </w:r>
      </w:ins>
      <w:ins w:id="42033" w:author="Ole-Martin Hanstveit" w:date="2017-11-29T13:27:00Z">
        <w:r w:rsidR="008B3B69">
          <w:rPr>
            <w:lang w:val="en-US"/>
          </w:rPr>
          <w:t xml:space="preserve">, </w:t>
        </w:r>
      </w:ins>
      <w:ins w:id="42034" w:author="Ole-Martin Hanstveit" w:date="2017-11-29T13:28:00Z">
        <w:r w:rsidR="008B3B69">
          <w:rPr>
            <w:lang w:val="en-US"/>
          </w:rPr>
          <w:t>old data would no longer fill the memory, and the application ran smooth.</w:t>
        </w:r>
      </w:ins>
    </w:p>
    <w:p w14:paraId="707BC33C" w14:textId="77777777" w:rsidR="00F877B1" w:rsidRDefault="00F877B1">
      <w:pPr>
        <w:pStyle w:val="Brdtekst"/>
        <w:jc w:val="both"/>
        <w:rPr>
          <w:ins w:id="42035" w:author="Ole-Martin Hanstveit" w:date="2017-11-29T12:40:00Z"/>
          <w:lang w:val="en-US"/>
        </w:rPr>
        <w:pPrChange w:id="42036" w:author="Oscar Herman Kise" w:date="2017-11-29T17:20:00Z">
          <w:pPr>
            <w:pStyle w:val="Brdtekst"/>
          </w:pPr>
        </w:pPrChange>
      </w:pPr>
      <w:ins w:id="42037" w:author="Ole-Martin Hanstveit" w:date="2017-11-29T12:40:00Z">
        <w:r w:rsidRPr="00652D81">
          <w:rPr>
            <w:lang w:val="en-US"/>
          </w:rPr>
          <w:t xml:space="preserve">Another unexpected problem </w:t>
        </w:r>
        <w:r>
          <w:rPr>
            <w:lang w:val="en-US"/>
          </w:rPr>
          <w:t>was discovered when running a real test of the system on the car. When testing the navigation, it seemed to be working properly. But sometimes the car would navigate onto one of the legs of the portal instead of the center. This problem was resolved. What happened was that when one of the portal legs would be out of the picture, most of the detected color would be at the other portal leg. It was solved by changing the color of the legs. This way, only the top bar would be found, which resulted in more correct identification of object center.</w:t>
        </w:r>
      </w:ins>
    </w:p>
    <w:p w14:paraId="56FDC1D1" w14:textId="77777777" w:rsidR="00F877B1" w:rsidRDefault="00F877B1">
      <w:pPr>
        <w:pStyle w:val="Brdtekst"/>
        <w:jc w:val="both"/>
        <w:rPr>
          <w:ins w:id="42038" w:author="Ole-Martin Hanstveit" w:date="2017-11-29T12:40:00Z"/>
          <w:lang w:val="en-US"/>
        </w:rPr>
        <w:pPrChange w:id="42039" w:author="Oscar Herman Kise" w:date="2017-11-29T17:20:00Z">
          <w:pPr>
            <w:pStyle w:val="Brdtekst"/>
          </w:pPr>
        </w:pPrChange>
      </w:pPr>
      <w:ins w:id="42040" w:author="Ole-Martin Hanstveit" w:date="2017-11-29T12:40:00Z">
        <w:r>
          <w:rPr>
            <w:lang w:val="en-US"/>
          </w:rPr>
          <w:t>The car would also lose track of the object when it got too close. This happened because the camera had a limited vertical view. When the car got too close to the portal, the top bar of the portal would be outside the view. To solve this, a sheet of paper with correct color was placed at the center of each portal. This resulted in color detection until the car were halfway through the portal.</w:t>
        </w:r>
      </w:ins>
    </w:p>
    <w:p w14:paraId="600153DA" w14:textId="77777777" w:rsidR="00F877B1" w:rsidRDefault="00F877B1">
      <w:pPr>
        <w:pStyle w:val="Brdtekst"/>
        <w:jc w:val="both"/>
        <w:rPr>
          <w:ins w:id="42041" w:author="Ole-Martin Hanstveit" w:date="2017-11-29T12:40:00Z"/>
          <w:lang w:val="en-US"/>
        </w:rPr>
        <w:pPrChange w:id="42042" w:author="Oscar Herman Kise" w:date="2017-11-29T17:20:00Z">
          <w:pPr>
            <w:pStyle w:val="Brdtekst"/>
          </w:pPr>
        </w:pPrChange>
      </w:pPr>
      <w:ins w:id="42043" w:author="Ole-Martin Hanstveit" w:date="2017-11-29T12:40:00Z">
        <w:r>
          <w:rPr>
            <w:lang w:val="en-US"/>
          </w:rPr>
          <w:t>To make sure that the car would drive completely through the portal, the code was modified. It was designed to know when the portal straight in front of it by reaching a certain number of pixels found. When this was registered, the car would move straight forward for 1.5 seconds while pausing any other movement handling.</w:t>
        </w:r>
      </w:ins>
    </w:p>
    <w:p w14:paraId="2DFAC5BC" w14:textId="77777777" w:rsidR="00F877B1" w:rsidRPr="00652D81" w:rsidRDefault="00F877B1">
      <w:pPr>
        <w:pStyle w:val="Brdtekst"/>
        <w:jc w:val="both"/>
        <w:rPr>
          <w:ins w:id="42044" w:author="Ole-Martin Hanstveit" w:date="2017-11-29T12:40:00Z"/>
          <w:lang w:val="en-US"/>
        </w:rPr>
        <w:pPrChange w:id="42045" w:author="Oscar Herman Kise" w:date="2017-11-29T17:20:00Z">
          <w:pPr>
            <w:pStyle w:val="Brdtekst"/>
          </w:pPr>
        </w:pPrChange>
      </w:pPr>
      <w:ins w:id="42046" w:author="Ole-Martin Hanstveit" w:date="2017-11-29T12:40:00Z">
        <w:r>
          <w:rPr>
            <w:lang w:val="en-US"/>
          </w:rPr>
          <w:t>When passing through a portal, an error would occur if the next portal was positioned left of the camera view. When it started searching for the portal, it would turn right until found. This caused the car to see the previous portal instead, and drive back. Therefore, an improvement should be made to the object searching method. Instead of turning right until a new object was found, it could move left and right within a specified angle. This would prevent the car from turning 180 degrees and accidentally go back to the previous portal.</w:t>
        </w:r>
      </w:ins>
    </w:p>
    <w:p w14:paraId="2BC8309F" w14:textId="77777777" w:rsidR="00F877B1" w:rsidRPr="00F877B1" w:rsidRDefault="00F877B1">
      <w:pPr>
        <w:pStyle w:val="Brdtekst"/>
        <w:jc w:val="both"/>
        <w:rPr>
          <w:ins w:id="42047" w:author="Ole-Martin Hanstveit" w:date="2017-11-29T13:48:00Z"/>
          <w:lang w:val="en-US"/>
        </w:rPr>
        <w:pPrChange w:id="42048" w:author="Oscar Herman Kise" w:date="2017-11-29T17:20:00Z">
          <w:pPr>
            <w:pStyle w:val="Brdtekst"/>
          </w:pPr>
        </w:pPrChange>
      </w:pPr>
    </w:p>
    <w:p w14:paraId="0EBF3B90" w14:textId="44D7352C" w:rsidR="007D4974" w:rsidRDefault="007D4974">
      <w:pPr>
        <w:pStyle w:val="Overskrift3"/>
        <w:jc w:val="both"/>
        <w:rPr>
          <w:ins w:id="42049" w:author="Ole-Martin Hanstveit" w:date="2017-11-29T13:48:00Z"/>
          <w:lang w:val="en-US"/>
        </w:rPr>
        <w:pPrChange w:id="42050" w:author="Oscar Herman Kise" w:date="2017-11-29T17:20:00Z">
          <w:pPr>
            <w:pStyle w:val="Overskrift3"/>
          </w:pPr>
        </w:pPrChange>
      </w:pPr>
      <w:bookmarkStart w:id="42051" w:name="_Toc499731892"/>
      <w:bookmarkStart w:id="42052" w:name="_Toc499733369"/>
      <w:bookmarkStart w:id="42053" w:name="_Toc499737878"/>
      <w:bookmarkStart w:id="42054" w:name="_Toc499750795"/>
      <w:bookmarkStart w:id="42055" w:name="_Toc499754151"/>
      <w:bookmarkStart w:id="42056" w:name="_Toc499757936"/>
      <w:bookmarkStart w:id="42057" w:name="_Toc499757624"/>
      <w:bookmarkStart w:id="42058" w:name="_Toc499806223"/>
      <w:bookmarkStart w:id="42059" w:name="_Toc499829207"/>
      <w:bookmarkStart w:id="42060" w:name="_Toc499830173"/>
      <w:bookmarkStart w:id="42061" w:name="_Toc499835907"/>
      <w:bookmarkStart w:id="42062" w:name="_Toc499843467"/>
      <w:ins w:id="42063" w:author="Ole-Martin Hanstveit" w:date="2017-11-29T13:48:00Z">
        <w:r>
          <w:rPr>
            <w:lang w:val="en-US"/>
          </w:rPr>
          <w:t>External client</w:t>
        </w:r>
        <w:bookmarkEnd w:id="42051"/>
        <w:bookmarkEnd w:id="42052"/>
        <w:bookmarkEnd w:id="42053"/>
        <w:bookmarkEnd w:id="42054"/>
        <w:bookmarkEnd w:id="42055"/>
        <w:bookmarkEnd w:id="42056"/>
        <w:bookmarkEnd w:id="42057"/>
        <w:bookmarkEnd w:id="42058"/>
        <w:bookmarkEnd w:id="42059"/>
        <w:bookmarkEnd w:id="42060"/>
        <w:bookmarkEnd w:id="42061"/>
        <w:bookmarkEnd w:id="42062"/>
      </w:ins>
    </w:p>
    <w:p w14:paraId="71E8F9A6" w14:textId="34D943B9" w:rsidR="0060669A" w:rsidRPr="007D4974" w:rsidRDefault="00BD195B">
      <w:pPr>
        <w:pStyle w:val="Brdtekst"/>
        <w:jc w:val="both"/>
        <w:rPr>
          <w:ins w:id="42064" w:author="Oscar Herman Kise" w:date="2017-11-27T21:03:00Z"/>
          <w:lang w:val="en-US"/>
        </w:rPr>
        <w:pPrChange w:id="42065" w:author="Oscar Herman Kise" w:date="2017-11-30T17:28:00Z">
          <w:pPr>
            <w:pStyle w:val="Brdtekst"/>
          </w:pPr>
        </w:pPrChange>
      </w:pPr>
      <w:ins w:id="42066" w:author="Ole-Martin Hanstveit" w:date="2017-11-29T13:49:00Z">
        <w:r>
          <w:rPr>
            <w:lang w:val="en-US"/>
          </w:rPr>
          <w:t xml:space="preserve">There were not many issues regarding the external client application. </w:t>
        </w:r>
      </w:ins>
      <w:ins w:id="42067" w:author="Ole-Martin Hanstveit" w:date="2017-11-29T13:50:00Z">
        <w:r>
          <w:rPr>
            <w:lang w:val="en-US"/>
          </w:rPr>
          <w:t>The main issue was to properly close a TCP-connection as</w:t>
        </w:r>
      </w:ins>
      <w:ins w:id="42068" w:author="Ole-Martin Hanstveit" w:date="2017-11-29T13:49:00Z">
        <w:r>
          <w:rPr>
            <w:lang w:val="en-US"/>
          </w:rPr>
          <w:t xml:space="preserve"> mentioned in</w:t>
        </w:r>
      </w:ins>
      <w:ins w:id="42069" w:author="Ole-Martin Hanstveit" w:date="2017-11-29T13:50:00Z">
        <w:r>
          <w:rPr>
            <w:lang w:val="en-US"/>
          </w:rPr>
          <w:t xml:space="preserve"> chapter</w:t>
        </w:r>
      </w:ins>
      <w:ins w:id="42070" w:author="Ole-Martin Hanstveit" w:date="2017-11-29T13:49:00Z">
        <w:r>
          <w:rPr>
            <w:lang w:val="en-US"/>
          </w:rPr>
          <w:t xml:space="preserve"> </w:t>
        </w:r>
        <w:r>
          <w:rPr>
            <w:lang w:val="en-US"/>
          </w:rPr>
          <w:fldChar w:fldCharType="begin"/>
        </w:r>
        <w:r>
          <w:rPr>
            <w:lang w:val="en-US"/>
          </w:rPr>
          <w:instrText xml:space="preserve"> REF _Ref499726694 \r \h </w:instrText>
        </w:r>
      </w:ins>
      <w:r w:rsidR="000463D1">
        <w:rPr>
          <w:lang w:val="en-US"/>
        </w:rPr>
        <w:instrText xml:space="preserve"> \* MERGEFORMAT </w:instrText>
      </w:r>
      <w:r>
        <w:rPr>
          <w:lang w:val="en-US"/>
        </w:rPr>
      </w:r>
      <w:r>
        <w:rPr>
          <w:lang w:val="en-US"/>
        </w:rPr>
        <w:fldChar w:fldCharType="separate"/>
      </w:r>
      <w:ins w:id="42071" w:author="Oscar Herman Kise" w:date="2017-11-30T22:19:00Z">
        <w:r w:rsidR="00710D49">
          <w:rPr>
            <w:lang w:val="en-US"/>
          </w:rPr>
          <w:t>4.5.7</w:t>
        </w:r>
      </w:ins>
      <w:ins w:id="42072" w:author="Ole-Martin Hanstveit" w:date="2017-11-29T13:49:00Z">
        <w:r>
          <w:rPr>
            <w:lang w:val="en-US"/>
          </w:rPr>
          <w:fldChar w:fldCharType="end"/>
        </w:r>
      </w:ins>
      <w:ins w:id="42073" w:author="Ole-Martin Hanstveit" w:date="2017-11-29T13:50:00Z">
        <w:r>
          <w:rPr>
            <w:lang w:val="en-US"/>
          </w:rPr>
          <w:t xml:space="preserve">. </w:t>
        </w:r>
      </w:ins>
      <w:ins w:id="42074" w:author="Ole-Martin Hanstveit" w:date="2017-11-29T13:51:00Z">
        <w:r>
          <w:rPr>
            <w:lang w:val="en-US"/>
          </w:rPr>
          <w:t xml:space="preserve">Due to limited time before an approaching deadline, this bug was not prioritized to fix. </w:t>
        </w:r>
      </w:ins>
      <w:ins w:id="42075" w:author="Ole-Martin Hanstveit" w:date="2017-11-29T13:52:00Z">
        <w:r>
          <w:rPr>
            <w:lang w:val="en-US"/>
          </w:rPr>
          <w:t xml:space="preserve">It was not prioritized because it did not reduce functionality for a </w:t>
        </w:r>
      </w:ins>
      <w:ins w:id="42076" w:author="Ole-Martin Hanstveit" w:date="2017-11-29T13:53:00Z">
        <w:r>
          <w:rPr>
            <w:lang w:val="en-US"/>
          </w:rPr>
          <w:t>f</w:t>
        </w:r>
      </w:ins>
      <w:ins w:id="42077" w:author="Ole-Martin Hanstveit" w:date="2017-11-29T13:54:00Z">
        <w:r>
          <w:rPr>
            <w:lang w:val="en-US"/>
          </w:rPr>
          <w:t>inal presentation of the project.</w:t>
        </w:r>
      </w:ins>
      <w:bookmarkStart w:id="42078" w:name="_Toc499806224"/>
      <w:bookmarkStart w:id="42079" w:name="_Toc499829208"/>
      <w:bookmarkEnd w:id="42078"/>
      <w:bookmarkEnd w:id="42079"/>
    </w:p>
    <w:p w14:paraId="228B946E" w14:textId="77777777" w:rsidR="0079236C" w:rsidRPr="005A3108" w:rsidRDefault="0079236C" w:rsidP="21142444">
      <w:pPr>
        <w:pStyle w:val="Brdtekst"/>
        <w:rPr>
          <w:del w:id="42080" w:author="Morten Lerstad Solli" w:date="2017-11-29T20:37:00Z"/>
          <w:lang w:val="en-US"/>
        </w:rPr>
      </w:pPr>
    </w:p>
    <w:p w14:paraId="5805B4BB" w14:textId="279861BF" w:rsidR="0079336A" w:rsidRDefault="0079336A">
      <w:pPr>
        <w:pStyle w:val="Brdtekst"/>
        <w:rPr>
          <w:ins w:id="42081" w:author="Morten Lerstad Solli" w:date="2017-11-30T19:28:00Z"/>
          <w:lang w:val="en-US"/>
        </w:rPr>
      </w:pPr>
    </w:p>
    <w:p w14:paraId="1BEA9243" w14:textId="5BD203DC" w:rsidR="0079336A" w:rsidRDefault="0079336A">
      <w:pPr>
        <w:pStyle w:val="Brdtekst"/>
        <w:rPr>
          <w:ins w:id="42082" w:author="Morten Lerstad Solli" w:date="2017-11-30T19:28:00Z"/>
          <w:lang w:val="en-US"/>
        </w:rPr>
      </w:pPr>
    </w:p>
    <w:p w14:paraId="22EAE577" w14:textId="5642A62D" w:rsidR="0079336A" w:rsidRDefault="0079336A">
      <w:pPr>
        <w:pStyle w:val="Brdtekst"/>
        <w:rPr>
          <w:ins w:id="42083" w:author="Morten Lerstad Solli" w:date="2017-11-30T19:28:00Z"/>
          <w:lang w:val="en-US"/>
        </w:rPr>
      </w:pPr>
    </w:p>
    <w:p w14:paraId="55EDE5A9" w14:textId="07E6275F" w:rsidR="0079336A" w:rsidRDefault="0079336A">
      <w:pPr>
        <w:pStyle w:val="Brdtekst"/>
        <w:rPr>
          <w:ins w:id="42084" w:author="Morten Lerstad Solli" w:date="2017-11-30T19:28:00Z"/>
          <w:lang w:val="en-US"/>
        </w:rPr>
      </w:pPr>
    </w:p>
    <w:p w14:paraId="238123AE" w14:textId="0BAEF559" w:rsidR="0079336A" w:rsidRDefault="0079336A">
      <w:pPr>
        <w:pStyle w:val="Brdtekst"/>
        <w:rPr>
          <w:ins w:id="42085" w:author="Morten Lerstad Solli" w:date="2017-11-30T19:28:00Z"/>
          <w:lang w:val="en-US"/>
        </w:rPr>
      </w:pPr>
    </w:p>
    <w:p w14:paraId="52071286" w14:textId="14D3ED24" w:rsidR="0079336A" w:rsidRDefault="0079336A">
      <w:pPr>
        <w:pStyle w:val="Brdtekst"/>
        <w:rPr>
          <w:ins w:id="42086" w:author="Morten Lerstad Solli" w:date="2017-11-30T19:28:00Z"/>
          <w:lang w:val="en-US"/>
        </w:rPr>
      </w:pPr>
    </w:p>
    <w:p w14:paraId="0E09BB1B" w14:textId="77777777" w:rsidR="0079336A" w:rsidRPr="005A3108" w:rsidRDefault="0079336A">
      <w:pPr>
        <w:pStyle w:val="Brdtekst"/>
        <w:rPr>
          <w:ins w:id="42087" w:author="Morten Lerstad Solli" w:date="2017-11-30T19:28:00Z"/>
          <w:lang w:val="en-US"/>
        </w:rPr>
        <w:pPrChange w:id="42088" w:author="Oscar Herman Kise" w:date="2017-11-26T18:58:00Z">
          <w:pPr>
            <w:pStyle w:val="Overskrift1"/>
          </w:pPr>
        </w:pPrChange>
      </w:pPr>
    </w:p>
    <w:p w14:paraId="73975433" w14:textId="77777777" w:rsidR="00C86B2A" w:rsidDel="00312E4A" w:rsidRDefault="00C86B2A" w:rsidP="21142444">
      <w:pPr>
        <w:pStyle w:val="Brdtekst"/>
        <w:rPr>
          <w:del w:id="42089" w:author="Morten Lerstad Solli" w:date="2017-11-29T20:36:00Z"/>
          <w:lang w:val="en-US"/>
        </w:rPr>
      </w:pPr>
    </w:p>
    <w:p w14:paraId="79CD4D93" w14:textId="77777777" w:rsidR="00312E4A" w:rsidRDefault="00312E4A">
      <w:pPr>
        <w:pStyle w:val="Brdtekst"/>
        <w:rPr>
          <w:ins w:id="42090" w:author="Oscar Herman Kise" w:date="2017-11-30T20:23:00Z"/>
          <w:lang w:val="en-US"/>
        </w:rPr>
        <w:pPrChange w:id="42091" w:author="Oscar Herman Kise" w:date="2017-11-26T18:58:00Z">
          <w:pPr>
            <w:pStyle w:val="Overskrift1"/>
          </w:pPr>
        </w:pPrChange>
      </w:pPr>
    </w:p>
    <w:p w14:paraId="31536067" w14:textId="77777777" w:rsidR="00312E4A" w:rsidRDefault="00312E4A">
      <w:pPr>
        <w:pStyle w:val="Brdtekst"/>
        <w:rPr>
          <w:ins w:id="42092" w:author="Oscar Herman Kise" w:date="2017-11-30T20:23:00Z"/>
          <w:lang w:val="en-US"/>
        </w:rPr>
        <w:pPrChange w:id="42093" w:author="Oscar Herman Kise" w:date="2017-11-26T18:58:00Z">
          <w:pPr>
            <w:pStyle w:val="Overskrift1"/>
          </w:pPr>
        </w:pPrChange>
      </w:pPr>
    </w:p>
    <w:p w14:paraId="41EEAF5B" w14:textId="77777777" w:rsidR="00312E4A" w:rsidRPr="005A3108" w:rsidRDefault="00312E4A">
      <w:pPr>
        <w:pStyle w:val="Brdtekst"/>
        <w:rPr>
          <w:ins w:id="42094" w:author="Oscar Herman Kise" w:date="2017-11-30T20:23:00Z"/>
          <w:lang w:val="en-US"/>
        </w:rPr>
        <w:pPrChange w:id="42095" w:author="Oscar Herman Kise" w:date="2017-11-26T18:58:00Z">
          <w:pPr>
            <w:pStyle w:val="Overskrift1"/>
          </w:pPr>
        </w:pPrChange>
      </w:pPr>
    </w:p>
    <w:p w14:paraId="00FD201A" w14:textId="3C52D794" w:rsidR="0079236C" w:rsidRPr="008E511E" w:rsidRDefault="00F949E1">
      <w:pPr>
        <w:pStyle w:val="Brdtekst"/>
        <w:rPr>
          <w:ins w:id="42096" w:author="Ole-Martin Hanstveit" w:date="2017-11-27T12:19:00Z"/>
          <w:del w:id="42097" w:author="Morten Lerstad Solli" w:date="2017-11-29T20:36:00Z"/>
          <w:color w:val="FF0000"/>
          <w:lang w:val="en-US"/>
          <w:rPrChange w:id="42098" w:author="Morten Lerstad Solli" w:date="2017-11-29T21:28:00Z">
            <w:rPr>
              <w:ins w:id="42099" w:author="Ole-Martin Hanstveit" w:date="2017-11-27T12:19:00Z"/>
              <w:del w:id="42100" w:author="Morten Lerstad Solli" w:date="2017-11-29T20:36:00Z"/>
              <w:color w:val="FF0000"/>
            </w:rPr>
          </w:rPrChange>
        </w:rPr>
      </w:pPr>
      <w:ins w:id="42101" w:author="Ole-Martin Hanstveit" w:date="2017-11-27T12:19:00Z">
        <w:del w:id="42102" w:author="Morten Lerstad Solli" w:date="2017-11-29T20:36:00Z">
          <w:r w:rsidRPr="008E511E">
            <w:rPr>
              <w:color w:val="FF0000"/>
              <w:lang w:val="en-US"/>
            </w:rPr>
            <w:delText>Skriv hvorfor seriell kommunikasjon b</w:delText>
          </w:r>
          <w:r w:rsidRPr="008E511E">
            <w:rPr>
              <w:color w:val="FF0000"/>
              <w:lang w:val="en-US"/>
              <w:rPrChange w:id="42103" w:author="Morten Lerstad Solli" w:date="2017-11-29T21:28:00Z">
                <w:rPr>
                  <w:color w:val="FF0000"/>
                </w:rPr>
              </w:rPrChange>
            </w:rPr>
            <w:delText>le valgt over I2C.</w:delText>
          </w:r>
        </w:del>
      </w:ins>
    </w:p>
    <w:p w14:paraId="6D6D839F" w14:textId="3F23D919" w:rsidR="00F949E1" w:rsidRPr="008E511E" w:rsidRDefault="00F949E1">
      <w:pPr>
        <w:pStyle w:val="Brdtekst"/>
        <w:rPr>
          <w:ins w:id="42104" w:author="Ole-Martin Hanstveit" w:date="2017-11-27T12:19:00Z"/>
          <w:del w:id="42105" w:author="Oscar Herman Kise" w:date="2017-11-30T10:40:00Z"/>
          <w:color w:val="FF0000"/>
          <w:lang w:val="en-US"/>
          <w:rPrChange w:id="42106" w:author="Morten Lerstad Solli" w:date="2017-11-29T21:28:00Z">
            <w:rPr>
              <w:ins w:id="42107" w:author="Ole-Martin Hanstveit" w:date="2017-11-27T12:19:00Z"/>
              <w:del w:id="42108" w:author="Oscar Herman Kise" w:date="2017-11-30T10:40:00Z"/>
              <w:color w:val="FF0000"/>
            </w:rPr>
          </w:rPrChange>
        </w:rPr>
      </w:pPr>
    </w:p>
    <w:p w14:paraId="5D4C733D" w14:textId="1270E925" w:rsidR="00F949E1" w:rsidRPr="00A91294" w:rsidRDefault="00F949E1">
      <w:pPr>
        <w:pStyle w:val="Brdtekst"/>
        <w:rPr>
          <w:ins w:id="42109" w:author="Morten Lerstad Solli" w:date="2017-11-29T20:42:00Z"/>
          <w:del w:id="42110" w:author="Oscar Herman Kise" w:date="2017-11-30T10:40:00Z"/>
          <w:color w:val="FF0000"/>
          <w:lang w:val="en-US"/>
          <w:rPrChange w:id="42111" w:author="Morten Lerstad Solli" w:date="2017-11-30T10:42:00Z">
            <w:rPr>
              <w:ins w:id="42112" w:author="Morten Lerstad Solli" w:date="2017-11-29T20:42:00Z"/>
              <w:del w:id="42113" w:author="Oscar Herman Kise" w:date="2017-11-30T10:40:00Z"/>
              <w:color w:val="FF0000"/>
            </w:rPr>
          </w:rPrChange>
        </w:rPr>
      </w:pPr>
      <w:ins w:id="42114" w:author="Ole-Martin Hanstveit" w:date="2017-11-27T12:19:00Z">
        <w:del w:id="42115" w:author="Oscar Herman Kise" w:date="2017-11-30T10:40:00Z">
          <w:r w:rsidRPr="00A91294">
            <w:rPr>
              <w:color w:val="FF0000"/>
              <w:lang w:val="en-US"/>
              <w:rPrChange w:id="42116" w:author="Morten Lerstad Solli" w:date="2017-11-30T10:42:00Z">
                <w:rPr>
                  <w:color w:val="FF0000"/>
                </w:rPr>
              </w:rPrChange>
            </w:rPr>
            <w:delText xml:space="preserve">Skriv hvorfor vi mente TCP var best </w:delText>
          </w:r>
        </w:del>
      </w:ins>
      <w:ins w:id="42117" w:author="Ole-Martin Hanstveit" w:date="2017-11-27T12:20:00Z">
        <w:del w:id="42118" w:author="Oscar Herman Kise" w:date="2017-11-30T10:40:00Z">
          <w:r w:rsidRPr="00A91294">
            <w:rPr>
              <w:color w:val="FF0000"/>
              <w:lang w:val="en-US"/>
              <w:rPrChange w:id="42119" w:author="Morten Lerstad Solli" w:date="2017-11-30T10:42:00Z">
                <w:rPr>
                  <w:color w:val="FF0000"/>
                </w:rPr>
              </w:rPrChange>
            </w:rPr>
            <w:delText>for kommunikasjon og UDP var best for video.</w:delText>
          </w:r>
        </w:del>
      </w:ins>
    </w:p>
    <w:p w14:paraId="268CCD1C" w14:textId="77777777" w:rsidR="001623D2" w:rsidRPr="00A91294" w:rsidRDefault="001623D2">
      <w:pPr>
        <w:pStyle w:val="Brdtekst"/>
        <w:rPr>
          <w:ins w:id="42120" w:author="Morten Lerstad Solli" w:date="2017-11-29T20:42:00Z"/>
          <w:del w:id="42121" w:author="Oscar Herman Kise" w:date="2017-11-30T10:40:00Z"/>
          <w:color w:val="FF0000"/>
          <w:lang w:val="en-US"/>
          <w:rPrChange w:id="42122" w:author="Morten Lerstad Solli" w:date="2017-11-30T10:42:00Z">
            <w:rPr>
              <w:ins w:id="42123" w:author="Morten Lerstad Solli" w:date="2017-11-29T20:42:00Z"/>
              <w:del w:id="42124" w:author="Oscar Herman Kise" w:date="2017-11-30T10:40:00Z"/>
              <w:color w:val="FF0000"/>
            </w:rPr>
          </w:rPrChange>
        </w:rPr>
      </w:pPr>
    </w:p>
    <w:p w14:paraId="7DB7296A" w14:textId="4FABC031" w:rsidR="001623D2" w:rsidRPr="008E511E" w:rsidRDefault="001623D2" w:rsidP="001623D2">
      <w:pPr>
        <w:pStyle w:val="Brdtekst"/>
        <w:rPr>
          <w:ins w:id="42125" w:author="Morten Lerstad Solli" w:date="2017-11-29T20:42:00Z"/>
          <w:del w:id="42126" w:author="Oscar Herman Kise" w:date="2017-11-30T10:40:00Z"/>
          <w:color w:val="FF0000"/>
          <w:lang w:val="en-US"/>
          <w:rPrChange w:id="42127" w:author="Morten Lerstad Solli" w:date="2017-11-29T21:28:00Z">
            <w:rPr>
              <w:ins w:id="42128" w:author="Morten Lerstad Solli" w:date="2017-11-29T20:42:00Z"/>
              <w:del w:id="42129" w:author="Oscar Herman Kise" w:date="2017-11-30T10:40:00Z"/>
              <w:color w:val="FF0000"/>
            </w:rPr>
          </w:rPrChange>
        </w:rPr>
      </w:pPr>
      <w:ins w:id="42130" w:author="Morten Lerstad Solli" w:date="2017-11-29T20:42:00Z">
        <w:del w:id="42131" w:author="Oscar Herman Kise" w:date="2017-11-30T10:40:00Z">
          <w:r w:rsidRPr="00A91294">
            <w:rPr>
              <w:color w:val="FF0000"/>
              <w:lang w:val="en-US"/>
              <w:rPrChange w:id="42132" w:author="Morten Lerstad Solli" w:date="2017-11-30T10:42:00Z">
                <w:rPr>
                  <w:color w:val="FF0000"/>
                </w:rPr>
              </w:rPrChange>
            </w:rPr>
            <w:delText xml:space="preserve">Argumenter for variable motorspeed kontra fixed. </w:delText>
          </w:r>
          <w:r w:rsidRPr="008E511E">
            <w:rPr>
              <w:color w:val="FF0000"/>
              <w:lang w:val="en-US"/>
              <w:rPrChange w:id="42133" w:author="Morten Lerstad Solli" w:date="2017-11-29T21:28:00Z">
                <w:rPr>
                  <w:color w:val="FF0000"/>
                </w:rPr>
              </w:rPrChange>
            </w:rPr>
            <w:delText>For/mot</w:delText>
          </w:r>
        </w:del>
      </w:ins>
    </w:p>
    <w:p w14:paraId="21B6B265" w14:textId="77777777" w:rsidR="001F6A2E" w:rsidRPr="001F6A2E" w:rsidRDefault="001F6A2E" w:rsidP="001F6A2E">
      <w:pPr>
        <w:pStyle w:val="Brdtekst"/>
        <w:rPr>
          <w:del w:id="42134" w:author="Unknown"/>
          <w:color w:val="FF0000"/>
          <w:lang w:val="en-US"/>
        </w:rPr>
      </w:pPr>
    </w:p>
    <w:p w14:paraId="76829954" w14:textId="36D046F6" w:rsidR="00CD7A9A" w:rsidRPr="008E511E" w:rsidRDefault="00CD7A9A">
      <w:pPr>
        <w:pStyle w:val="Brdtekst"/>
        <w:rPr>
          <w:ins w:id="42135" w:author="Ole-Martin Hanstveit" w:date="2017-11-27T17:48:00Z"/>
          <w:del w:id="42136" w:author="Morten Lerstad Solli" w:date="2017-11-29T20:40:00Z"/>
          <w:color w:val="FF0000"/>
          <w:lang w:val="en-US"/>
          <w:rPrChange w:id="42137" w:author="Morten Lerstad Solli" w:date="2017-11-29T21:28:00Z">
            <w:rPr>
              <w:ins w:id="42138" w:author="Ole-Martin Hanstveit" w:date="2017-11-27T17:48:00Z"/>
              <w:del w:id="42139" w:author="Morten Lerstad Solli" w:date="2017-11-29T20:40:00Z"/>
              <w:color w:val="FF0000"/>
            </w:rPr>
          </w:rPrChange>
        </w:rPr>
      </w:pPr>
    </w:p>
    <w:p w14:paraId="4CDDDE09" w14:textId="0D90DEAD" w:rsidR="00CD7A9A" w:rsidRPr="008E511E" w:rsidRDefault="00CD7A9A">
      <w:pPr>
        <w:pStyle w:val="Brdtekst"/>
        <w:rPr>
          <w:ins w:id="42140" w:author="Ole-Martin Hanstveit" w:date="2017-11-27T17:49:00Z"/>
          <w:del w:id="42141" w:author="Morten Lerstad Solli" w:date="2017-11-29T20:40:00Z"/>
          <w:color w:val="FF0000"/>
          <w:lang w:val="en-US"/>
          <w:rPrChange w:id="42142" w:author="Morten Lerstad Solli" w:date="2017-11-29T21:28:00Z">
            <w:rPr>
              <w:ins w:id="42143" w:author="Ole-Martin Hanstveit" w:date="2017-11-27T17:49:00Z"/>
              <w:del w:id="42144" w:author="Morten Lerstad Solli" w:date="2017-11-29T20:40:00Z"/>
              <w:color w:val="FF0000"/>
            </w:rPr>
          </w:rPrChange>
        </w:rPr>
      </w:pPr>
      <w:ins w:id="42145" w:author="Ole-Martin Hanstveit" w:date="2017-11-27T17:48:00Z">
        <w:del w:id="42146" w:author="Morten Lerstad Solli" w:date="2017-11-29T20:40:00Z">
          <w:r w:rsidRPr="008E511E">
            <w:rPr>
              <w:color w:val="FF0000"/>
              <w:lang w:val="en-US"/>
              <w:rPrChange w:id="42147" w:author="Morten Lerstad Solli" w:date="2017-11-29T21:28:00Z">
                <w:rPr>
                  <w:color w:val="FF0000"/>
                </w:rPr>
              </w:rPrChange>
            </w:rPr>
            <w:delText>Skriv spesifikasjonskrav som for eksempel krav til at koden skal fullføre en loop innen 30 ms. Krav til responstid i</w:delText>
          </w:r>
        </w:del>
        <w:del w:id="42148" w:author="Morten Lerstad Solli" w:date="2017-11-27T20:18:00Z">
          <w:r w:rsidRPr="008E511E">
            <w:rPr>
              <w:color w:val="FF0000"/>
              <w:lang w:val="en-US"/>
              <w:rPrChange w:id="42149" w:author="Morten Lerstad Solli" w:date="2017-11-29T21:28:00Z">
                <w:rPr>
                  <w:color w:val="FF0000"/>
                </w:rPr>
              </w:rPrChange>
            </w:rPr>
            <w:delText xml:space="preserve"> </w:delText>
          </w:r>
        </w:del>
        <w:del w:id="42150" w:author="Morten Lerstad Solli" w:date="2017-11-29T20:40:00Z">
          <w:r w:rsidRPr="008E511E">
            <w:rPr>
              <w:color w:val="FF0000"/>
              <w:lang w:val="en-US"/>
              <w:rPrChange w:id="42151" w:author="Morten Lerstad Solli" w:date="2017-11-29T21:28:00Z">
                <w:rPr>
                  <w:color w:val="FF0000"/>
                </w:rPr>
              </w:rPrChange>
            </w:rPr>
            <w:delText xml:space="preserve">fra når bilen står fremfor et objekt, til den </w:delText>
          </w:r>
        </w:del>
      </w:ins>
      <w:ins w:id="42152" w:author="Ole-Martin Hanstveit" w:date="2017-11-27T17:49:00Z">
        <w:del w:id="42153" w:author="Morten Lerstad Solli" w:date="2017-11-29T20:40:00Z">
          <w:r w:rsidRPr="008E511E">
            <w:rPr>
              <w:color w:val="FF0000"/>
              <w:lang w:val="en-US"/>
              <w:rPrChange w:id="42154" w:author="Morten Lerstad Solli" w:date="2017-11-29T21:28:00Z">
                <w:rPr>
                  <w:color w:val="FF0000"/>
                </w:rPr>
              </w:rPrChange>
            </w:rPr>
            <w:delText>beveger seg.</w:delText>
          </w:r>
        </w:del>
      </w:ins>
    </w:p>
    <w:p w14:paraId="19EF61EE" w14:textId="70A40A16" w:rsidR="00CD7A9A" w:rsidRPr="008E511E" w:rsidRDefault="00CD7A9A">
      <w:pPr>
        <w:pStyle w:val="Brdtekst"/>
        <w:rPr>
          <w:ins w:id="42155" w:author="Ole-Martin Hanstveit" w:date="2017-11-27T17:49:00Z"/>
          <w:del w:id="42156" w:author="Morten Lerstad Solli" w:date="2017-11-29T20:41:00Z"/>
          <w:color w:val="FF0000"/>
          <w:lang w:val="en-US"/>
          <w:rPrChange w:id="42157" w:author="Morten Lerstad Solli" w:date="2017-11-29T21:28:00Z">
            <w:rPr>
              <w:ins w:id="42158" w:author="Ole-Martin Hanstveit" w:date="2017-11-27T17:49:00Z"/>
              <w:del w:id="42159" w:author="Morten Lerstad Solli" w:date="2017-11-29T20:41:00Z"/>
              <w:color w:val="FF0000"/>
            </w:rPr>
          </w:rPrChange>
        </w:rPr>
      </w:pPr>
    </w:p>
    <w:p w14:paraId="21FF55D9" w14:textId="6660E493" w:rsidR="0076797A" w:rsidRPr="008E511E" w:rsidRDefault="00CD7A9A">
      <w:pPr>
        <w:pStyle w:val="Brdtekst"/>
        <w:rPr>
          <w:ins w:id="42160" w:author="Morten Lerstad Solli" w:date="2017-11-27T20:34:00Z"/>
          <w:del w:id="42161" w:author="Ole-Martin Hanstveit" w:date="2017-11-29T12:53:00Z"/>
          <w:color w:val="FF0000"/>
          <w:lang w:val="en-US"/>
          <w:rPrChange w:id="42162" w:author="Morten Lerstad Solli" w:date="2017-11-29T21:28:00Z">
            <w:rPr>
              <w:ins w:id="42163" w:author="Morten Lerstad Solli" w:date="2017-11-27T20:34:00Z"/>
              <w:del w:id="42164" w:author="Ole-Martin Hanstveit" w:date="2017-11-29T12:53:00Z"/>
              <w:color w:val="FF0000"/>
            </w:rPr>
          </w:rPrChange>
        </w:rPr>
      </w:pPr>
      <w:ins w:id="42165" w:author="Ole-Martin Hanstveit" w:date="2017-11-27T17:49:00Z">
        <w:del w:id="42166" w:author="Morten Lerstad Solli" w:date="2017-11-29T20:41:00Z">
          <w:r w:rsidRPr="008E511E">
            <w:rPr>
              <w:color w:val="FF0000"/>
              <w:lang w:val="en-US"/>
              <w:rPrChange w:id="42167" w:author="Morten Lerstad Solli" w:date="2017-11-29T21:28:00Z">
                <w:rPr>
                  <w:color w:val="FF0000"/>
                </w:rPr>
              </w:rPrChange>
            </w:rPr>
            <w:delText>Skriv om start-slutt signal på beskjeder, hvorfor er dette brukt? Er det nødvendig, med tanke på at TCP skal være en sikker kommunikasjon?</w:delText>
          </w:r>
        </w:del>
      </w:ins>
    </w:p>
    <w:p w14:paraId="7CCFB9FD" w14:textId="17FE7D9D" w:rsidR="0076797A" w:rsidRPr="008E511E" w:rsidRDefault="0076797A">
      <w:pPr>
        <w:pStyle w:val="Brdtekst"/>
        <w:rPr>
          <w:ins w:id="42168" w:author="Morten Lerstad Solli" w:date="2017-11-27T20:35:00Z"/>
          <w:del w:id="42169" w:author="Ole-Martin Hanstveit" w:date="2017-11-29T12:53:00Z"/>
          <w:color w:val="FF0000"/>
          <w:lang w:val="en-US"/>
          <w:rPrChange w:id="42170" w:author="Morten Lerstad Solli" w:date="2017-11-29T21:28:00Z">
            <w:rPr>
              <w:ins w:id="42171" w:author="Morten Lerstad Solli" w:date="2017-11-27T20:35:00Z"/>
              <w:del w:id="42172" w:author="Ole-Martin Hanstveit" w:date="2017-11-29T12:53:00Z"/>
              <w:color w:val="FF0000"/>
            </w:rPr>
          </w:rPrChange>
        </w:rPr>
      </w:pPr>
      <w:ins w:id="42173" w:author="Morten Lerstad Solli" w:date="2017-11-27T20:34:00Z">
        <w:del w:id="42174" w:author="Ole-Martin Hanstveit" w:date="2017-11-29T12:53:00Z">
          <w:r w:rsidRPr="008E511E">
            <w:rPr>
              <w:color w:val="FF0000"/>
              <w:lang w:val="en-US"/>
              <w:rPrChange w:id="42175" w:author="Morten Lerstad Solli" w:date="2017-11-29T21:28:00Z">
                <w:rPr>
                  <w:color w:val="FF0000"/>
                </w:rPr>
              </w:rPrChange>
            </w:rPr>
            <w:delText>OpenCV 3.3 på odroid, måtte bytte til 3.1</w:delText>
          </w:r>
        </w:del>
      </w:ins>
    </w:p>
    <w:p w14:paraId="58B0746A" w14:textId="37A0A431" w:rsidR="005904CB" w:rsidRPr="00B7686C" w:rsidRDefault="005904CB">
      <w:pPr>
        <w:pStyle w:val="Brdtekst"/>
        <w:rPr>
          <w:del w:id="42176" w:author="Morten Lerstad Solli" w:date="2017-11-29T20:42:00Z"/>
          <w:color w:val="70AD47" w:themeColor="accent6"/>
          <w:lang w:val="en-US"/>
          <w:rPrChange w:id="42177" w:author="Morten Lerstad Solli" w:date="2017-11-29T12:21:00Z">
            <w:rPr>
              <w:del w:id="42178" w:author="Morten Lerstad Solli" w:date="2017-11-29T20:42:00Z"/>
              <w:lang w:val="en-US"/>
            </w:rPr>
          </w:rPrChange>
        </w:rPr>
        <w:pPrChange w:id="42179" w:author="Oscar Herman Kise" w:date="2017-11-26T18:58:00Z">
          <w:pPr>
            <w:pStyle w:val="Overskrift1"/>
          </w:pPr>
        </w:pPrChange>
      </w:pPr>
    </w:p>
    <w:p w14:paraId="117E590D" w14:textId="77777777" w:rsidR="001C341C" w:rsidRPr="00B7686C" w:rsidRDefault="001C341C" w:rsidP="21142444">
      <w:pPr>
        <w:pStyle w:val="Brdtekst"/>
        <w:rPr>
          <w:lang w:val="en-US"/>
        </w:rPr>
      </w:pPr>
    </w:p>
    <w:p w14:paraId="75188E36" w14:textId="5E540102" w:rsidR="00B7494B" w:rsidRPr="00B7686C" w:rsidRDefault="4CC4C960" w:rsidP="4CC4C960">
      <w:pPr>
        <w:pStyle w:val="Comment"/>
        <w:rPr>
          <w:del w:id="42180" w:author="Morten Lerstad Solli" w:date="2017-11-30T19:28:00Z"/>
          <w:lang w:val="en-US"/>
        </w:rPr>
      </w:pPr>
      <w:del w:id="42181" w:author="Morten Lerstad Solli" w:date="2017-11-30T19:28:00Z">
        <w:r w:rsidRPr="00B7686C">
          <w:rPr>
            <w:lang w:val="en-US"/>
          </w:rPr>
          <w:lastRenderedPageBreak/>
          <w:delText xml:space="preserve"> [This chapter should e</w:delText>
        </w:r>
        <w:r w:rsidRPr="00B7686C">
          <w:rPr>
            <w:rStyle w:val="hps"/>
            <w:lang w:val="en-US"/>
          </w:rPr>
          <w:delText>valuate the methods</w:delText>
        </w:r>
        <w:r w:rsidRPr="00B7686C">
          <w:rPr>
            <w:lang w:val="en-US"/>
          </w:rPr>
          <w:delText xml:space="preserve"> </w:delText>
        </w:r>
        <w:r w:rsidRPr="00B7686C">
          <w:rPr>
            <w:rStyle w:val="hps"/>
            <w:lang w:val="en-US"/>
          </w:rPr>
          <w:delText>and</w:delText>
        </w:r>
        <w:r w:rsidRPr="00B7686C">
          <w:rPr>
            <w:lang w:val="en-US"/>
          </w:rPr>
          <w:delText xml:space="preserve"> </w:delText>
        </w:r>
        <w:r w:rsidRPr="00B7686C">
          <w:rPr>
            <w:rStyle w:val="hps"/>
            <w:lang w:val="en-US"/>
          </w:rPr>
          <w:delText>the results achieved</w:delText>
        </w:r>
        <w:r w:rsidRPr="00B7686C">
          <w:rPr>
            <w:lang w:val="en-US"/>
          </w:rPr>
          <w:delText>. Any r</w:delText>
        </w:r>
        <w:r w:rsidRPr="00B7686C">
          <w:rPr>
            <w:rStyle w:val="hps"/>
            <w:lang w:val="en-US"/>
          </w:rPr>
          <w:delText>estrictions</w:delText>
        </w:r>
        <w:r w:rsidRPr="00B7686C">
          <w:rPr>
            <w:lang w:val="en-US"/>
          </w:rPr>
          <w:delText xml:space="preserve">, </w:delText>
        </w:r>
        <w:r w:rsidRPr="00B7686C">
          <w:rPr>
            <w:rStyle w:val="hps"/>
            <w:lang w:val="en-US"/>
          </w:rPr>
          <w:delText>changes or</w:delText>
        </w:r>
        <w:r w:rsidRPr="00B7686C">
          <w:rPr>
            <w:lang w:val="en-US"/>
          </w:rPr>
          <w:delText xml:space="preserve"> </w:delText>
        </w:r>
        <w:r w:rsidRPr="00B7686C">
          <w:rPr>
            <w:rStyle w:val="hps"/>
            <w:lang w:val="en-US"/>
          </w:rPr>
          <w:delText>deviations</w:delText>
        </w:r>
        <w:r w:rsidRPr="00B7686C">
          <w:rPr>
            <w:lang w:val="en-US"/>
          </w:rPr>
          <w:delText xml:space="preserve"> </w:delText>
        </w:r>
        <w:r w:rsidRPr="00B7686C">
          <w:rPr>
            <w:rStyle w:val="hps"/>
            <w:lang w:val="en-US"/>
          </w:rPr>
          <w:delText>in the project</w:delText>
        </w:r>
        <w:r w:rsidRPr="00B7686C">
          <w:rPr>
            <w:lang w:val="en-US"/>
          </w:rPr>
          <w:delText xml:space="preserve"> </w:delText>
        </w:r>
        <w:r w:rsidRPr="00B7686C">
          <w:rPr>
            <w:rStyle w:val="hps"/>
            <w:lang w:val="en-US"/>
          </w:rPr>
          <w:delText>in</w:delText>
        </w:r>
        <w:r w:rsidRPr="00B7686C">
          <w:rPr>
            <w:lang w:val="en-US"/>
          </w:rPr>
          <w:delText xml:space="preserve"> </w:delText>
        </w:r>
        <w:r w:rsidRPr="00B7686C">
          <w:rPr>
            <w:rStyle w:val="hps"/>
            <w:lang w:val="en-US"/>
          </w:rPr>
          <w:delText>relation to the</w:delText>
        </w:r>
        <w:r w:rsidRPr="00B7686C">
          <w:rPr>
            <w:lang w:val="en-US"/>
          </w:rPr>
          <w:delText xml:space="preserve"> </w:delText>
        </w:r>
        <w:r w:rsidRPr="00B7686C">
          <w:rPr>
            <w:rStyle w:val="hps"/>
            <w:lang w:val="en-US"/>
          </w:rPr>
          <w:delText>plan</w:delText>
        </w:r>
        <w:r w:rsidRPr="00B7686C">
          <w:rPr>
            <w:lang w:val="en-US"/>
          </w:rPr>
          <w:delText xml:space="preserve"> </w:delText>
        </w:r>
        <w:r w:rsidRPr="00B7686C">
          <w:rPr>
            <w:rStyle w:val="hps"/>
            <w:lang w:val="en-US"/>
          </w:rPr>
          <w:delText>/ original</w:delText>
        </w:r>
        <w:r w:rsidRPr="00B7686C">
          <w:rPr>
            <w:lang w:val="en-US"/>
          </w:rPr>
          <w:delText xml:space="preserve"> </w:delText>
        </w:r>
        <w:r w:rsidRPr="00B7686C">
          <w:rPr>
            <w:rStyle w:val="hps"/>
            <w:lang w:val="en-US"/>
          </w:rPr>
          <w:delText>problem</w:delText>
        </w:r>
        <w:r w:rsidRPr="00B7686C">
          <w:rPr>
            <w:lang w:val="en-US"/>
          </w:rPr>
          <w:delText xml:space="preserve"> </w:delText>
        </w:r>
        <w:r w:rsidRPr="00B7686C">
          <w:rPr>
            <w:rStyle w:val="hps"/>
            <w:lang w:val="en-US"/>
          </w:rPr>
          <w:delText>-</w:delText>
        </w:r>
        <w:r w:rsidRPr="00B7686C">
          <w:rPr>
            <w:lang w:val="en-US"/>
          </w:rPr>
          <w:delText xml:space="preserve"> </w:delText>
        </w:r>
        <w:r w:rsidRPr="00B7686C">
          <w:rPr>
            <w:rStyle w:val="hps"/>
            <w:lang w:val="en-US"/>
          </w:rPr>
          <w:delText>possible sources of error</w:delText>
        </w:r>
        <w:r w:rsidRPr="00B7686C">
          <w:rPr>
            <w:lang w:val="en-US"/>
          </w:rPr>
          <w:delText>, should be discussed. This</w:delText>
        </w:r>
        <w:r w:rsidRPr="00B7686C">
          <w:rPr>
            <w:rStyle w:val="hps"/>
            <w:lang w:val="en-US"/>
          </w:rPr>
          <w:delText xml:space="preserve"> is</w:delText>
        </w:r>
        <w:r w:rsidRPr="00B7686C">
          <w:rPr>
            <w:lang w:val="en-US"/>
          </w:rPr>
          <w:delText xml:space="preserve"> </w:delText>
        </w:r>
        <w:r w:rsidRPr="00B7686C">
          <w:rPr>
            <w:rStyle w:val="hps"/>
            <w:lang w:val="en-US"/>
          </w:rPr>
          <w:delText>a subjective</w:delText>
        </w:r>
        <w:r w:rsidRPr="00B7686C">
          <w:rPr>
            <w:lang w:val="en-US"/>
          </w:rPr>
          <w:delText xml:space="preserve"> </w:delText>
        </w:r>
        <w:r w:rsidRPr="00B7686C">
          <w:rPr>
            <w:rStyle w:val="hps"/>
            <w:lang w:val="en-US"/>
          </w:rPr>
          <w:delText>assessment.</w:delText>
        </w:r>
        <w:r w:rsidR="001C341C" w:rsidRPr="00B7686C">
          <w:rPr>
            <w:lang w:val="en-US"/>
          </w:rPr>
          <w:br/>
        </w:r>
        <w:r w:rsidRPr="00B7686C">
          <w:rPr>
            <w:rStyle w:val="hps"/>
            <w:lang w:val="en-US"/>
          </w:rPr>
          <w:delText>It</w:delText>
        </w:r>
        <w:r w:rsidRPr="00B7686C">
          <w:rPr>
            <w:lang w:val="en-US"/>
          </w:rPr>
          <w:delText xml:space="preserve"> </w:delText>
        </w:r>
        <w:r w:rsidRPr="00B7686C">
          <w:rPr>
            <w:rStyle w:val="hps"/>
            <w:lang w:val="en-US"/>
          </w:rPr>
          <w:delText>is also</w:delText>
        </w:r>
        <w:r w:rsidRPr="00B7686C">
          <w:rPr>
            <w:lang w:val="en-US"/>
          </w:rPr>
          <w:delText xml:space="preserve"> </w:delText>
        </w:r>
        <w:r w:rsidRPr="00B7686C">
          <w:rPr>
            <w:rStyle w:val="hps"/>
            <w:lang w:val="en-US"/>
          </w:rPr>
          <w:delText>important to</w:delText>
        </w:r>
        <w:r w:rsidRPr="00B7686C">
          <w:rPr>
            <w:lang w:val="en-US"/>
          </w:rPr>
          <w:delText xml:space="preserve"> </w:delText>
        </w:r>
        <w:r w:rsidRPr="00B7686C">
          <w:rPr>
            <w:rStyle w:val="hps"/>
            <w:lang w:val="en-US"/>
          </w:rPr>
          <w:delText>highlight different</w:delText>
        </w:r>
        <w:r w:rsidRPr="00B7686C">
          <w:rPr>
            <w:lang w:val="en-US"/>
          </w:rPr>
          <w:delText xml:space="preserve"> </w:delText>
        </w:r>
        <w:r w:rsidRPr="00B7686C">
          <w:rPr>
            <w:rStyle w:val="hps"/>
            <w:lang w:val="en-US"/>
          </w:rPr>
          <w:delText>solutions considered</w:delText>
        </w:r>
        <w:r w:rsidRPr="00B7686C">
          <w:rPr>
            <w:lang w:val="en-US"/>
          </w:rPr>
          <w:delText xml:space="preserve"> </w:delText>
        </w:r>
        <w:r w:rsidRPr="00B7686C">
          <w:rPr>
            <w:rStyle w:val="hps"/>
            <w:lang w:val="en-US"/>
          </w:rPr>
          <w:delText>in the process.</w:delText>
        </w:r>
        <w:r w:rsidRPr="00B7686C">
          <w:rPr>
            <w:lang w:val="en-US"/>
          </w:rPr>
          <w:delText xml:space="preserve"> E</w:delText>
        </w:r>
        <w:r w:rsidRPr="00B7686C">
          <w:rPr>
            <w:rStyle w:val="hps"/>
            <w:lang w:val="en-US"/>
          </w:rPr>
          <w:delText>xplain why the final</w:delText>
        </w:r>
        <w:r w:rsidRPr="00B7686C">
          <w:rPr>
            <w:lang w:val="en-US"/>
          </w:rPr>
          <w:delText xml:space="preserve"> </w:delText>
        </w:r>
        <w:r w:rsidRPr="00B7686C">
          <w:rPr>
            <w:rStyle w:val="hps"/>
            <w:lang w:val="en-US"/>
          </w:rPr>
          <w:delText>solution was chosen</w:delText>
        </w:r>
        <w:r w:rsidRPr="00B7686C">
          <w:rPr>
            <w:lang w:val="en-US"/>
          </w:rPr>
          <w:delText xml:space="preserve"> </w:delText>
        </w:r>
        <w:r w:rsidRPr="00B7686C">
          <w:rPr>
            <w:rStyle w:val="hps"/>
            <w:lang w:val="en-US"/>
          </w:rPr>
          <w:delText>over the others</w:delText>
        </w:r>
        <w:r w:rsidRPr="00B7686C">
          <w:rPr>
            <w:lang w:val="en-US"/>
          </w:rPr>
          <w:delText>, and the qualities of this solution referenced to the Theory chapter.</w:delText>
        </w:r>
        <w:r w:rsidR="001C341C" w:rsidRPr="00B7686C">
          <w:rPr>
            <w:lang w:val="en-US"/>
          </w:rPr>
          <w:br/>
        </w:r>
        <w:r w:rsidR="001C341C" w:rsidRPr="00B7686C">
          <w:rPr>
            <w:lang w:val="en-US"/>
          </w:rPr>
          <w:br/>
        </w:r>
        <w:r w:rsidRPr="00B7686C">
          <w:rPr>
            <w:rStyle w:val="hps"/>
            <w:lang w:val="en-US"/>
          </w:rPr>
          <w:delText>Comment:</w:delText>
        </w:r>
        <w:r w:rsidRPr="00B7686C">
          <w:rPr>
            <w:lang w:val="en-US"/>
          </w:rPr>
          <w:delText xml:space="preserve"> describe </w:delText>
        </w:r>
        <w:r w:rsidRPr="00B7686C">
          <w:rPr>
            <w:rStyle w:val="hps"/>
            <w:lang w:val="en-US"/>
          </w:rPr>
          <w:delText>thoughts about</w:delText>
        </w:r>
        <w:r w:rsidRPr="00B7686C">
          <w:rPr>
            <w:lang w:val="en-US"/>
          </w:rPr>
          <w:delText xml:space="preserve"> </w:delText>
        </w:r>
        <w:r w:rsidRPr="00B7686C">
          <w:rPr>
            <w:rStyle w:val="hps"/>
            <w:lang w:val="en-US"/>
          </w:rPr>
          <w:delText>the quality</w:delText>
        </w:r>
        <w:r w:rsidRPr="00B7686C">
          <w:rPr>
            <w:lang w:val="en-US"/>
          </w:rPr>
          <w:delText xml:space="preserve"> </w:delText>
        </w:r>
        <w:r w:rsidRPr="00B7686C">
          <w:rPr>
            <w:rStyle w:val="hps"/>
            <w:lang w:val="en-US"/>
          </w:rPr>
          <w:delText>of</w:delText>
        </w:r>
        <w:r w:rsidRPr="00B7686C">
          <w:rPr>
            <w:lang w:val="en-US"/>
          </w:rPr>
          <w:delText xml:space="preserve"> </w:delText>
        </w:r>
        <w:r w:rsidRPr="00B7686C">
          <w:rPr>
            <w:rStyle w:val="hps"/>
            <w:lang w:val="en-US"/>
          </w:rPr>
          <w:delText>the</w:delText>
        </w:r>
        <w:r w:rsidRPr="00B7686C">
          <w:rPr>
            <w:lang w:val="en-US"/>
          </w:rPr>
          <w:delText xml:space="preserve"> </w:delText>
        </w:r>
        <w:r w:rsidRPr="00B7686C">
          <w:rPr>
            <w:rStyle w:val="hps"/>
            <w:lang w:val="en-US"/>
          </w:rPr>
          <w:delText>work done</w:delText>
        </w:r>
        <w:r w:rsidRPr="00B7686C">
          <w:rPr>
            <w:lang w:val="en-US"/>
          </w:rPr>
          <w:delText xml:space="preserve">. </w:delText>
        </w:r>
        <w:r w:rsidRPr="00B7686C">
          <w:rPr>
            <w:rStyle w:val="hps"/>
            <w:lang w:val="en-US"/>
          </w:rPr>
          <w:delText>Are</w:delText>
        </w:r>
        <w:r w:rsidRPr="00B7686C">
          <w:rPr>
            <w:lang w:val="en-US"/>
          </w:rPr>
          <w:delText xml:space="preserve"> </w:delText>
        </w:r>
        <w:r w:rsidRPr="00B7686C">
          <w:rPr>
            <w:rStyle w:val="hps"/>
            <w:lang w:val="en-US"/>
          </w:rPr>
          <w:delText>the sources</w:delText>
        </w:r>
        <w:r w:rsidRPr="00B7686C">
          <w:rPr>
            <w:lang w:val="en-US"/>
          </w:rPr>
          <w:delText xml:space="preserve"> </w:delText>
        </w:r>
        <w:r w:rsidRPr="00B7686C">
          <w:rPr>
            <w:rStyle w:val="hps"/>
            <w:lang w:val="en-US"/>
          </w:rPr>
          <w:delText>reliable</w:delText>
        </w:r>
        <w:r w:rsidRPr="00B7686C">
          <w:rPr>
            <w:lang w:val="en-US"/>
          </w:rPr>
          <w:delText xml:space="preserve">, is there </w:delText>
        </w:r>
        <w:r w:rsidRPr="00B7686C">
          <w:rPr>
            <w:rStyle w:val="hps"/>
            <w:lang w:val="en-US"/>
          </w:rPr>
          <w:delText>discrepancy</w:delText>
        </w:r>
        <w:r w:rsidRPr="00B7686C">
          <w:rPr>
            <w:lang w:val="en-US"/>
          </w:rPr>
          <w:delText xml:space="preserve"> </w:delText>
        </w:r>
        <w:r w:rsidRPr="00B7686C">
          <w:rPr>
            <w:rStyle w:val="hps"/>
            <w:lang w:val="en-US"/>
          </w:rPr>
          <w:delText>between</w:delText>
        </w:r>
        <w:r w:rsidRPr="00B7686C">
          <w:rPr>
            <w:lang w:val="en-US"/>
          </w:rPr>
          <w:delText xml:space="preserve"> </w:delText>
        </w:r>
        <w:r w:rsidRPr="00B7686C">
          <w:rPr>
            <w:rStyle w:val="hps"/>
            <w:lang w:val="en-US"/>
          </w:rPr>
          <w:delText>different</w:delText>
        </w:r>
        <w:r w:rsidRPr="00B7686C">
          <w:rPr>
            <w:lang w:val="en-US"/>
          </w:rPr>
          <w:delText xml:space="preserve"> </w:delText>
        </w:r>
        <w:r w:rsidRPr="00B7686C">
          <w:rPr>
            <w:rStyle w:val="hps"/>
            <w:lang w:val="en-US"/>
          </w:rPr>
          <w:delText>sources</w:delText>
        </w:r>
        <w:r w:rsidRPr="00B7686C">
          <w:rPr>
            <w:lang w:val="en-US"/>
          </w:rPr>
          <w:delText xml:space="preserve"> </w:delText>
        </w:r>
        <w:r w:rsidRPr="00B7686C">
          <w:rPr>
            <w:rStyle w:val="hps"/>
            <w:lang w:val="en-US"/>
          </w:rPr>
          <w:delText>(</w:delText>
        </w:r>
        <w:r w:rsidRPr="00B7686C">
          <w:rPr>
            <w:lang w:val="en-US"/>
          </w:rPr>
          <w:delText xml:space="preserve">and if so, </w:delText>
        </w:r>
        <w:r w:rsidRPr="00B7686C">
          <w:rPr>
            <w:rStyle w:val="hps"/>
            <w:lang w:val="en-US"/>
          </w:rPr>
          <w:delText>why)</w:delText>
        </w:r>
        <w:r w:rsidRPr="00B7686C">
          <w:rPr>
            <w:lang w:val="en-US"/>
          </w:rPr>
          <w:delText xml:space="preserve">, are there other </w:delText>
        </w:r>
        <w:r w:rsidRPr="00B7686C">
          <w:rPr>
            <w:rStyle w:val="hps"/>
            <w:lang w:val="en-US"/>
          </w:rPr>
          <w:delText>factors that may</w:delText>
        </w:r>
        <w:r w:rsidRPr="00B7686C">
          <w:rPr>
            <w:lang w:val="en-US"/>
          </w:rPr>
          <w:delText xml:space="preserve"> influence on </w:delText>
        </w:r>
        <w:r w:rsidRPr="00B7686C">
          <w:rPr>
            <w:rStyle w:val="hps"/>
            <w:lang w:val="en-US"/>
          </w:rPr>
          <w:delText>some of the</w:delText>
        </w:r>
        <w:r w:rsidRPr="00B7686C">
          <w:rPr>
            <w:lang w:val="en-US"/>
          </w:rPr>
          <w:delText xml:space="preserve"> </w:delText>
        </w:r>
        <w:r w:rsidRPr="00B7686C">
          <w:rPr>
            <w:rStyle w:val="hps"/>
            <w:lang w:val="en-US"/>
          </w:rPr>
          <w:delText>reviews and the</w:delText>
        </w:r>
        <w:r w:rsidRPr="00B7686C">
          <w:rPr>
            <w:lang w:val="en-US"/>
          </w:rPr>
          <w:delText xml:space="preserve"> </w:delText>
        </w:r>
        <w:r w:rsidRPr="00B7686C">
          <w:rPr>
            <w:rStyle w:val="hps"/>
            <w:lang w:val="en-US"/>
          </w:rPr>
          <w:delText>choices</w:delText>
        </w:r>
        <w:r w:rsidRPr="00B7686C">
          <w:rPr>
            <w:lang w:val="en-US"/>
          </w:rPr>
          <w:delText xml:space="preserve"> </w:delText>
        </w:r>
        <w:r w:rsidRPr="00B7686C">
          <w:rPr>
            <w:rStyle w:val="hps"/>
            <w:lang w:val="en-US"/>
          </w:rPr>
          <w:delText>made in this project</w:delText>
        </w:r>
        <w:r w:rsidR="001C341C" w:rsidRPr="00B7686C">
          <w:rPr>
            <w:lang w:val="en-US"/>
          </w:rPr>
          <w:br/>
        </w:r>
        <w:r w:rsidRPr="00B7686C">
          <w:rPr>
            <w:rStyle w:val="hps"/>
            <w:lang w:val="en-US"/>
          </w:rPr>
          <w:delText>Remember that the project</w:delText>
        </w:r>
        <w:r w:rsidRPr="00B7686C">
          <w:rPr>
            <w:lang w:val="en-US"/>
          </w:rPr>
          <w:delText xml:space="preserve"> </w:delText>
        </w:r>
        <w:r w:rsidRPr="00B7686C">
          <w:rPr>
            <w:rStyle w:val="hps"/>
            <w:lang w:val="en-US"/>
          </w:rPr>
          <w:delText>has two</w:delText>
        </w:r>
        <w:r w:rsidRPr="00B7686C">
          <w:rPr>
            <w:lang w:val="en-US"/>
          </w:rPr>
          <w:delText xml:space="preserve"> </w:delText>
        </w:r>
        <w:r w:rsidRPr="00B7686C">
          <w:rPr>
            <w:rStyle w:val="hps"/>
            <w:lang w:val="en-US"/>
          </w:rPr>
          <w:delText>targets</w:delText>
        </w:r>
        <w:r w:rsidRPr="00B7686C">
          <w:rPr>
            <w:lang w:val="en-US"/>
          </w:rPr>
          <w:delText xml:space="preserve">: one goal is </w:delText>
        </w:r>
        <w:r w:rsidRPr="00B7686C">
          <w:rPr>
            <w:rStyle w:val="hps"/>
            <w:lang w:val="en-US"/>
          </w:rPr>
          <w:delText>to solve the actual problem</w:delText>
        </w:r>
        <w:r w:rsidRPr="00B7686C">
          <w:rPr>
            <w:lang w:val="en-US"/>
          </w:rPr>
          <w:delText xml:space="preserve">, and </w:delText>
        </w:r>
        <w:r w:rsidRPr="00B7686C">
          <w:rPr>
            <w:rStyle w:val="hps"/>
            <w:lang w:val="en-US"/>
          </w:rPr>
          <w:delText>the second goal</w:delText>
        </w:r>
        <w:r w:rsidRPr="00B7686C">
          <w:rPr>
            <w:lang w:val="en-US"/>
          </w:rPr>
          <w:delText xml:space="preserve"> </w:delText>
        </w:r>
        <w:r w:rsidRPr="00B7686C">
          <w:rPr>
            <w:rStyle w:val="hps"/>
            <w:lang w:val="en-US"/>
          </w:rPr>
          <w:delText>is to achieve</w:delText>
        </w:r>
        <w:r w:rsidRPr="00B7686C">
          <w:rPr>
            <w:lang w:val="en-US"/>
          </w:rPr>
          <w:delText xml:space="preserve"> </w:delText>
        </w:r>
        <w:r w:rsidRPr="00B7686C">
          <w:rPr>
            <w:rStyle w:val="hps"/>
            <w:lang w:val="en-US"/>
          </w:rPr>
          <w:delText>learning</w:delText>
        </w:r>
        <w:r w:rsidRPr="00B7686C">
          <w:rPr>
            <w:lang w:val="en-US"/>
          </w:rPr>
          <w:delText xml:space="preserve"> outcome </w:delText>
        </w:r>
        <w:r w:rsidRPr="00B7686C">
          <w:rPr>
            <w:rStyle w:val="hps"/>
            <w:lang w:val="en-US"/>
          </w:rPr>
          <w:delText>about the</w:delText>
        </w:r>
        <w:r w:rsidRPr="00B7686C">
          <w:rPr>
            <w:lang w:val="en-US"/>
          </w:rPr>
          <w:delText xml:space="preserve"> </w:delText>
        </w:r>
        <w:r w:rsidRPr="00B7686C">
          <w:rPr>
            <w:rStyle w:val="hps"/>
            <w:lang w:val="en-US"/>
          </w:rPr>
          <w:delText>implementation</w:delText>
        </w:r>
        <w:r w:rsidRPr="00B7686C">
          <w:rPr>
            <w:lang w:val="en-US"/>
          </w:rPr>
          <w:delText xml:space="preserve"> </w:delText>
        </w:r>
        <w:r w:rsidRPr="00B7686C">
          <w:rPr>
            <w:rStyle w:val="hps"/>
            <w:lang w:val="en-US"/>
          </w:rPr>
          <w:delText>of projects</w:delText>
        </w:r>
        <w:r w:rsidRPr="00B7686C">
          <w:rPr>
            <w:lang w:val="en-US"/>
          </w:rPr>
          <w:delText>.</w:delText>
        </w:r>
        <w:r w:rsidR="001C341C" w:rsidRPr="00B7686C">
          <w:rPr>
            <w:lang w:val="en-US"/>
          </w:rPr>
          <w:br/>
        </w:r>
        <w:r w:rsidR="001C341C" w:rsidRPr="00B7686C">
          <w:rPr>
            <w:lang w:val="en-US"/>
          </w:rPr>
          <w:br/>
        </w:r>
        <w:r w:rsidRPr="00B7686C">
          <w:rPr>
            <w:rStyle w:val="hps"/>
            <w:lang w:val="en-US"/>
          </w:rPr>
          <w:delText>It may</w:delText>
        </w:r>
        <w:r w:rsidRPr="00B7686C">
          <w:rPr>
            <w:lang w:val="en-US"/>
          </w:rPr>
          <w:delText xml:space="preserve"> </w:delText>
        </w:r>
        <w:r w:rsidRPr="00B7686C">
          <w:rPr>
            <w:rStyle w:val="hps"/>
            <w:lang w:val="en-US"/>
          </w:rPr>
          <w:delText>therefore</w:delText>
        </w:r>
        <w:r w:rsidRPr="00B7686C">
          <w:rPr>
            <w:lang w:val="en-US"/>
          </w:rPr>
          <w:delText xml:space="preserve"> </w:delText>
        </w:r>
        <w:r w:rsidRPr="00B7686C">
          <w:rPr>
            <w:rStyle w:val="hps"/>
            <w:lang w:val="en-US"/>
          </w:rPr>
          <w:delText>be advisable to</w:delText>
        </w:r>
        <w:r w:rsidRPr="00B7686C">
          <w:rPr>
            <w:lang w:val="en-US"/>
          </w:rPr>
          <w:delText xml:space="preserve"> </w:delText>
        </w:r>
        <w:r w:rsidRPr="00B7686C">
          <w:rPr>
            <w:rStyle w:val="hps"/>
            <w:lang w:val="en-US"/>
          </w:rPr>
          <w:delText>divide</w:delText>
        </w:r>
        <w:r w:rsidRPr="00B7686C">
          <w:rPr>
            <w:lang w:val="en-US"/>
          </w:rPr>
          <w:delText xml:space="preserve"> the Discussion chapter in two</w:delText>
        </w:r>
        <w:r w:rsidRPr="00B7686C">
          <w:rPr>
            <w:rStyle w:val="hps"/>
            <w:lang w:val="en-US"/>
          </w:rPr>
          <w:delText xml:space="preserve"> sections:</w:delText>
        </w:r>
        <w:r w:rsidR="001C341C" w:rsidRPr="00B7686C">
          <w:rPr>
            <w:lang w:val="en-US"/>
          </w:rPr>
          <w:br/>
        </w:r>
        <w:r w:rsidRPr="00B7686C">
          <w:rPr>
            <w:rStyle w:val="hps"/>
            <w:lang w:val="en-US"/>
          </w:rPr>
          <w:delText>one part</w:delText>
        </w:r>
        <w:r w:rsidRPr="00B7686C">
          <w:rPr>
            <w:lang w:val="en-US"/>
          </w:rPr>
          <w:delText xml:space="preserve"> considers the </w:delText>
        </w:r>
        <w:r w:rsidRPr="00B7686C">
          <w:rPr>
            <w:rStyle w:val="hps"/>
            <w:lang w:val="en-US"/>
          </w:rPr>
          <w:delText>technical</w:delText>
        </w:r>
        <w:r w:rsidRPr="00B7686C">
          <w:rPr>
            <w:lang w:val="en-US"/>
          </w:rPr>
          <w:delText xml:space="preserve"> </w:delText>
        </w:r>
        <w:r w:rsidRPr="00B7686C">
          <w:rPr>
            <w:rStyle w:val="hps"/>
            <w:lang w:val="en-US"/>
          </w:rPr>
          <w:delText>results achieved, and</w:delText>
        </w:r>
        <w:r w:rsidRPr="00B7686C">
          <w:rPr>
            <w:lang w:val="en-US"/>
          </w:rPr>
          <w:delText xml:space="preserve"> </w:delText>
        </w:r>
        <w:r w:rsidRPr="00B7686C">
          <w:rPr>
            <w:rStyle w:val="hps"/>
            <w:lang w:val="en-US"/>
          </w:rPr>
          <w:delText>the second part</w:delText>
        </w:r>
        <w:r w:rsidRPr="00B7686C">
          <w:rPr>
            <w:lang w:val="en-US"/>
          </w:rPr>
          <w:delText xml:space="preserve"> </w:delText>
        </w:r>
        <w:r w:rsidRPr="00B7686C">
          <w:rPr>
            <w:rStyle w:val="hps"/>
            <w:lang w:val="en-US"/>
          </w:rPr>
          <w:delText>considers the outcome of the process, like how the project was organized, how the actual progress of the project matched with the planned progress, what happened to activities that were</w:delText>
        </w:r>
        <w:r w:rsidRPr="00B7686C">
          <w:rPr>
            <w:lang w:val="en-US"/>
          </w:rPr>
          <w:delText xml:space="preserve"> </w:delText>
        </w:r>
        <w:r w:rsidRPr="00B7686C">
          <w:rPr>
            <w:rStyle w:val="hps"/>
            <w:lang w:val="en-US"/>
          </w:rPr>
          <w:delText>larger</w:delText>
        </w:r>
        <w:r w:rsidRPr="00B7686C">
          <w:rPr>
            <w:lang w:val="en-US"/>
          </w:rPr>
          <w:delText xml:space="preserve"> </w:delText>
        </w:r>
        <w:r w:rsidRPr="00B7686C">
          <w:rPr>
            <w:rStyle w:val="hps"/>
            <w:lang w:val="en-US"/>
          </w:rPr>
          <w:delText>and longer</w:delText>
        </w:r>
        <w:r w:rsidRPr="00B7686C">
          <w:rPr>
            <w:lang w:val="en-US"/>
          </w:rPr>
          <w:delText xml:space="preserve"> </w:delText>
        </w:r>
        <w:r w:rsidRPr="00B7686C">
          <w:rPr>
            <w:rStyle w:val="hps"/>
            <w:lang w:val="en-US"/>
          </w:rPr>
          <w:delText>in time</w:delText>
        </w:r>
        <w:r w:rsidRPr="00B7686C">
          <w:rPr>
            <w:lang w:val="en-US"/>
          </w:rPr>
          <w:delText xml:space="preserve"> </w:delText>
        </w:r>
        <w:r w:rsidRPr="00B7686C">
          <w:rPr>
            <w:rStyle w:val="hps"/>
            <w:lang w:val="en-US"/>
          </w:rPr>
          <w:delText>than initially</w:delText>
        </w:r>
        <w:r w:rsidRPr="00B7686C">
          <w:rPr>
            <w:lang w:val="en-US"/>
          </w:rPr>
          <w:delText xml:space="preserve"> </w:delText>
        </w:r>
        <w:r w:rsidRPr="00B7686C">
          <w:rPr>
            <w:rStyle w:val="hps"/>
            <w:lang w:val="en-US"/>
          </w:rPr>
          <w:delText>planned, the experiences with the selected</w:delText>
        </w:r>
        <w:r w:rsidRPr="00B7686C">
          <w:rPr>
            <w:lang w:val="en-US"/>
          </w:rPr>
          <w:delText xml:space="preserve"> </w:delText>
        </w:r>
        <w:r w:rsidRPr="00B7686C">
          <w:rPr>
            <w:rStyle w:val="hps"/>
            <w:lang w:val="en-US"/>
          </w:rPr>
          <w:delText>development methodology and the development environment, and other factors that influenced on the process</w:delText>
        </w:r>
        <w:r w:rsidRPr="00B7686C">
          <w:rPr>
            <w:lang w:val="en-US"/>
          </w:rPr>
          <w:delText>.]</w:delText>
        </w:r>
        <w:bookmarkStart w:id="42182" w:name="_Toc499834178"/>
        <w:bookmarkStart w:id="42183" w:name="_Toc499834511"/>
        <w:bookmarkStart w:id="42184" w:name="_Toc499834849"/>
        <w:bookmarkStart w:id="42185" w:name="_Toc499835185"/>
        <w:bookmarkStart w:id="42186" w:name="_Toc499834508"/>
        <w:bookmarkStart w:id="42187" w:name="_Toc499835576"/>
        <w:bookmarkStart w:id="42188" w:name="_Toc499835908"/>
        <w:bookmarkStart w:id="42189" w:name="_Toc499835264"/>
        <w:bookmarkStart w:id="42190" w:name="_Toc499836103"/>
        <w:bookmarkStart w:id="42191" w:name="_Toc499837227"/>
        <w:bookmarkStart w:id="42192" w:name="_Toc499837567"/>
        <w:bookmarkStart w:id="42193" w:name="_Toc499837901"/>
        <w:bookmarkStart w:id="42194" w:name="_Toc499838239"/>
        <w:bookmarkStart w:id="42195" w:name="_Toc499842803"/>
        <w:bookmarkStart w:id="42196" w:name="_Toc499843468"/>
        <w:bookmarkEnd w:id="42182"/>
        <w:bookmarkEnd w:id="42183"/>
        <w:bookmarkEnd w:id="42184"/>
        <w:bookmarkEnd w:id="42185"/>
        <w:bookmarkEnd w:id="42186"/>
        <w:bookmarkEnd w:id="42187"/>
        <w:bookmarkEnd w:id="42188"/>
        <w:bookmarkEnd w:id="42189"/>
        <w:bookmarkEnd w:id="42190"/>
        <w:bookmarkEnd w:id="42191"/>
        <w:bookmarkEnd w:id="42192"/>
        <w:bookmarkEnd w:id="42193"/>
        <w:bookmarkEnd w:id="42194"/>
        <w:bookmarkEnd w:id="42195"/>
        <w:bookmarkEnd w:id="42196"/>
      </w:del>
    </w:p>
    <w:p w14:paraId="131CE41A" w14:textId="77777777" w:rsidR="00FA69EA" w:rsidRPr="00B7686C" w:rsidRDefault="21142444" w:rsidP="00FA69EA">
      <w:pPr>
        <w:pStyle w:val="Overskrift1"/>
        <w:rPr>
          <w:lang w:val="en-US"/>
        </w:rPr>
      </w:pPr>
      <w:bookmarkStart w:id="42197" w:name="_Toc498948278"/>
      <w:bookmarkStart w:id="42198" w:name="_Toc498963153"/>
      <w:bookmarkStart w:id="42199" w:name="_Toc499034277"/>
      <w:bookmarkStart w:id="42200" w:name="_Toc499047114"/>
      <w:bookmarkStart w:id="42201" w:name="_Toc499129488"/>
      <w:bookmarkStart w:id="42202" w:name="_Toc499197493"/>
      <w:bookmarkStart w:id="42203" w:name="_Toc499231079"/>
      <w:bookmarkStart w:id="42204" w:name="_Toc499394331"/>
      <w:bookmarkStart w:id="42205" w:name="_Toc499485492"/>
      <w:bookmarkStart w:id="42206" w:name="_Toc499485903"/>
      <w:bookmarkStart w:id="42207" w:name="_Toc499485993"/>
      <w:bookmarkStart w:id="42208" w:name="_Toc499500704"/>
      <w:bookmarkStart w:id="42209" w:name="_Toc499567510"/>
      <w:bookmarkStart w:id="42210" w:name="_Toc499568176"/>
      <w:bookmarkStart w:id="42211" w:name="_Toc499584552"/>
      <w:bookmarkStart w:id="42212" w:name="_Toc499584886"/>
      <w:bookmarkStart w:id="42213" w:name="_Toc499631479"/>
      <w:bookmarkStart w:id="42214" w:name="_Toc499646543"/>
      <w:bookmarkStart w:id="42215" w:name="_Toc499654756"/>
      <w:bookmarkStart w:id="42216" w:name="_Toc499722836"/>
      <w:bookmarkStart w:id="42217" w:name="_Toc499731893"/>
      <w:bookmarkStart w:id="42218" w:name="_Toc499733370"/>
      <w:bookmarkStart w:id="42219" w:name="_Toc499737879"/>
      <w:bookmarkStart w:id="42220" w:name="_Toc499750796"/>
      <w:bookmarkStart w:id="42221" w:name="_Toc499754152"/>
      <w:bookmarkStart w:id="42222" w:name="_Toc499757937"/>
      <w:bookmarkStart w:id="42223" w:name="_Toc499757625"/>
      <w:bookmarkStart w:id="42224" w:name="_Toc499806225"/>
      <w:bookmarkStart w:id="42225" w:name="_Toc499829209"/>
      <w:bookmarkStart w:id="42226" w:name="_Toc499830174"/>
      <w:bookmarkStart w:id="42227" w:name="_Toc499835909"/>
      <w:bookmarkStart w:id="42228" w:name="_Toc499843469"/>
      <w:r w:rsidRPr="00B7686C">
        <w:rPr>
          <w:lang w:val="en-US"/>
        </w:rPr>
        <w:t>Conclusion</w:t>
      </w:r>
      <w:bookmarkEnd w:id="42197"/>
      <w:bookmarkEnd w:id="42198"/>
      <w:bookmarkEnd w:id="42199"/>
      <w:bookmarkEnd w:id="42200"/>
      <w:bookmarkEnd w:id="42201"/>
      <w:bookmarkEnd w:id="42202"/>
      <w:bookmarkEnd w:id="42203"/>
      <w:bookmarkEnd w:id="42204"/>
      <w:bookmarkEnd w:id="42205"/>
      <w:bookmarkEnd w:id="42206"/>
      <w:bookmarkEnd w:id="42207"/>
      <w:bookmarkEnd w:id="42208"/>
      <w:bookmarkEnd w:id="42209"/>
      <w:bookmarkEnd w:id="42210"/>
      <w:bookmarkEnd w:id="42211"/>
      <w:bookmarkEnd w:id="42212"/>
      <w:bookmarkEnd w:id="42213"/>
      <w:bookmarkEnd w:id="42214"/>
      <w:bookmarkEnd w:id="42215"/>
      <w:bookmarkEnd w:id="42216"/>
      <w:bookmarkEnd w:id="42217"/>
      <w:bookmarkEnd w:id="42218"/>
      <w:bookmarkEnd w:id="42219"/>
      <w:bookmarkEnd w:id="42220"/>
      <w:bookmarkEnd w:id="42221"/>
      <w:bookmarkEnd w:id="42222"/>
      <w:bookmarkEnd w:id="42223"/>
      <w:bookmarkEnd w:id="42224"/>
      <w:bookmarkEnd w:id="42225"/>
      <w:bookmarkEnd w:id="42226"/>
      <w:bookmarkEnd w:id="42227"/>
      <w:bookmarkEnd w:id="42228"/>
    </w:p>
    <w:p w14:paraId="1706879F" w14:textId="7D54D191" w:rsidR="006112B5" w:rsidRDefault="001A3F29">
      <w:pPr>
        <w:pStyle w:val="Brdtekst"/>
        <w:jc w:val="both"/>
        <w:rPr>
          <w:ins w:id="42229" w:author="Ole-Martin Hanstveit" w:date="2017-11-30T11:39:00Z"/>
          <w:lang w:val="en-US"/>
        </w:rPr>
        <w:pPrChange w:id="42230" w:author="Ole-Martin Hanstveit" w:date="2017-11-30T12:01:00Z">
          <w:pPr>
            <w:pStyle w:val="Brdtekst"/>
          </w:pPr>
        </w:pPrChange>
      </w:pPr>
      <w:ins w:id="42231" w:author="Ole-Martin Hanstveit" w:date="2017-11-30T11:30:00Z">
        <w:r>
          <w:rPr>
            <w:lang w:val="en-US"/>
          </w:rPr>
          <w:t>The</w:t>
        </w:r>
      </w:ins>
      <w:ins w:id="42232" w:author="Ole-Martin Hanstveit" w:date="2017-11-30T11:31:00Z">
        <w:r>
          <w:rPr>
            <w:lang w:val="en-US"/>
          </w:rPr>
          <w:t xml:space="preserve"> </w:t>
        </w:r>
      </w:ins>
      <w:ins w:id="42233" w:author="Ole-Martin Hanstveit" w:date="2017-11-30T11:40:00Z">
        <w:r w:rsidR="00D345F7">
          <w:rPr>
            <w:lang w:val="en-US"/>
          </w:rPr>
          <w:t xml:space="preserve">initial </w:t>
        </w:r>
      </w:ins>
      <w:ins w:id="42234" w:author="Ole-Martin Hanstveit" w:date="2017-11-30T11:31:00Z">
        <w:r>
          <w:rPr>
            <w:lang w:val="en-US"/>
          </w:rPr>
          <w:t xml:space="preserve">objective for this project was to make an autonomous car that would </w:t>
        </w:r>
      </w:ins>
      <w:ins w:id="42235" w:author="Ole-Martin Hanstveit" w:date="2017-11-30T11:32:00Z">
        <w:r>
          <w:rPr>
            <w:lang w:val="en-US"/>
          </w:rPr>
          <w:t>maneuver</w:t>
        </w:r>
      </w:ins>
      <w:ins w:id="42236" w:author="Ole-Martin Hanstveit" w:date="2017-11-30T11:31:00Z">
        <w:r>
          <w:rPr>
            <w:lang w:val="en-US"/>
          </w:rPr>
          <w:t xml:space="preserve"> </w:t>
        </w:r>
      </w:ins>
      <w:ins w:id="42237" w:author="Ole-Martin Hanstveit" w:date="2017-11-30T11:32:00Z">
        <w:r>
          <w:rPr>
            <w:lang w:val="en-US"/>
          </w:rPr>
          <w:t>through portals of different colors, and fetch objects of various shapes.</w:t>
        </w:r>
      </w:ins>
      <w:ins w:id="42238" w:author="Ole-Martin Hanstveit" w:date="2017-11-30T11:33:00Z">
        <w:r>
          <w:rPr>
            <w:lang w:val="en-US"/>
          </w:rPr>
          <w:t xml:space="preserve"> The most important focus was to maintain a</w:t>
        </w:r>
      </w:ins>
      <w:ins w:id="42239" w:author="Ole-Martin Hanstveit" w:date="2017-11-30T11:36:00Z">
        <w:r w:rsidR="00D345F7">
          <w:rPr>
            <w:lang w:val="en-US"/>
          </w:rPr>
          <w:t xml:space="preserve"> </w:t>
        </w:r>
      </w:ins>
      <w:ins w:id="42240" w:author="Ole-Martin Hanstveit" w:date="2017-11-30T11:34:00Z">
        <w:r>
          <w:rPr>
            <w:lang w:val="en-US"/>
          </w:rPr>
          <w:t>thread-safe system</w:t>
        </w:r>
      </w:ins>
      <w:ins w:id="42241" w:author="Ole-Martin Hanstveit" w:date="2017-11-30T11:37:00Z">
        <w:r w:rsidR="00D345F7">
          <w:rPr>
            <w:lang w:val="en-US"/>
          </w:rPr>
          <w:t xml:space="preserve"> which runs </w:t>
        </w:r>
      </w:ins>
      <w:ins w:id="42242" w:author="Ole-Martin Hanstveit" w:date="2017-11-30T11:39:00Z">
        <w:r w:rsidR="00D345F7">
          <w:rPr>
            <w:lang w:val="en-US"/>
          </w:rPr>
          <w:t>concurrently</w:t>
        </w:r>
      </w:ins>
      <w:ins w:id="42243" w:author="Ole-Martin Hanstveit" w:date="2017-11-30T11:37:00Z">
        <w:r w:rsidR="00D345F7">
          <w:rPr>
            <w:lang w:val="en-US"/>
          </w:rPr>
          <w:t>.</w:t>
        </w:r>
      </w:ins>
      <w:ins w:id="42244" w:author="Morten Lerstad Solli" w:date="2017-11-30T14:02:00Z">
        <w:r w:rsidR="00C36D81">
          <w:rPr>
            <w:lang w:val="en-US"/>
          </w:rPr>
          <w:t xml:space="preserve"> </w:t>
        </w:r>
      </w:ins>
      <w:ins w:id="42245" w:author="Morten Lerstad Solli" w:date="2017-11-30T14:03:00Z">
        <w:r w:rsidR="00057DBD">
          <w:rPr>
            <w:lang w:val="en-US"/>
          </w:rPr>
          <w:t xml:space="preserve">We were too ambitious </w:t>
        </w:r>
        <w:r w:rsidR="00343588">
          <w:rPr>
            <w:lang w:val="en-US"/>
          </w:rPr>
          <w:t>with our project plan, which</w:t>
        </w:r>
      </w:ins>
      <w:ins w:id="42246" w:author="Morten Lerstad Solli" w:date="2017-11-30T14:04:00Z">
        <w:r w:rsidR="000D5A8A">
          <w:rPr>
            <w:lang w:val="en-US"/>
          </w:rPr>
          <w:t xml:space="preserve"> later</w:t>
        </w:r>
      </w:ins>
      <w:ins w:id="42247" w:author="Morten Lerstad Solli" w:date="2017-11-30T14:03:00Z">
        <w:r w:rsidR="00343588">
          <w:rPr>
            <w:lang w:val="en-US"/>
          </w:rPr>
          <w:t xml:space="preserve"> caused us to remove certain </w:t>
        </w:r>
      </w:ins>
      <w:ins w:id="42248" w:author="Morten Lerstad Solli" w:date="2017-11-30T14:04:00Z">
        <w:r w:rsidR="00343588">
          <w:rPr>
            <w:lang w:val="en-US"/>
          </w:rPr>
          <w:t xml:space="preserve">features of </w:t>
        </w:r>
        <w:r w:rsidR="000D5A8A">
          <w:rPr>
            <w:lang w:val="en-US"/>
          </w:rPr>
          <w:t>the car.</w:t>
        </w:r>
      </w:ins>
      <w:ins w:id="42249" w:author="Morten Lerstad Solli" w:date="2017-11-30T14:05:00Z">
        <w:r w:rsidR="0016483C">
          <w:rPr>
            <w:lang w:val="en-US"/>
          </w:rPr>
          <w:t xml:space="preserve"> </w:t>
        </w:r>
        <w:r w:rsidR="00B53E06">
          <w:rPr>
            <w:lang w:val="en-US"/>
          </w:rPr>
          <w:t>Our time schedule</w:t>
        </w:r>
      </w:ins>
      <w:ins w:id="42250" w:author="Morten Lerstad Solli" w:date="2017-11-30T14:06:00Z">
        <w:r w:rsidR="000814DA">
          <w:rPr>
            <w:lang w:val="en-US"/>
          </w:rPr>
          <w:t xml:space="preserve"> (</w:t>
        </w:r>
        <w:r w:rsidR="000814DA">
          <w:rPr>
            <w:lang w:val="en-US"/>
          </w:rPr>
          <w:fldChar w:fldCharType="begin"/>
        </w:r>
        <w:r w:rsidR="000814DA">
          <w:rPr>
            <w:lang w:val="en-US"/>
          </w:rPr>
          <w:instrText xml:space="preserve"> REF _Ref499814131 \h </w:instrText>
        </w:r>
      </w:ins>
      <w:r w:rsidR="000814DA">
        <w:rPr>
          <w:lang w:val="en-US"/>
        </w:rPr>
      </w:r>
      <w:r w:rsidR="000814DA">
        <w:rPr>
          <w:lang w:val="en-US"/>
        </w:rPr>
        <w:fldChar w:fldCharType="separate"/>
      </w:r>
      <w:ins w:id="42251" w:author="Oscar Herman Kise" w:date="2017-11-30T22:19:00Z">
        <w:r w:rsidR="00710D49" w:rsidRPr="00B7686C">
          <w:rPr>
            <w:lang w:val="en-US"/>
          </w:rPr>
          <w:t>Appendix</w:t>
        </w:r>
      </w:ins>
      <w:ins w:id="42252" w:author="Morten Lerstad Solli" w:date="2017-11-30T14:06:00Z">
        <w:r w:rsidR="000814DA">
          <w:rPr>
            <w:lang w:val="en-US"/>
          </w:rPr>
          <w:fldChar w:fldCharType="end"/>
        </w:r>
        <w:r w:rsidR="00183ECA">
          <w:rPr>
            <w:lang w:val="en-US"/>
          </w:rPr>
          <w:t xml:space="preserve"> B)</w:t>
        </w:r>
      </w:ins>
      <w:ins w:id="42253" w:author="Morten Lerstad Solli" w:date="2017-11-30T14:05:00Z">
        <w:r w:rsidR="00B53E06">
          <w:rPr>
            <w:lang w:val="en-US"/>
          </w:rPr>
          <w:t xml:space="preserve"> was alt</w:t>
        </w:r>
      </w:ins>
      <w:ins w:id="42254" w:author="Morten Lerstad Solli" w:date="2017-11-30T14:06:00Z">
        <w:r w:rsidR="00B53E06">
          <w:rPr>
            <w:lang w:val="en-US"/>
          </w:rPr>
          <w:t>ered</w:t>
        </w:r>
        <w:r w:rsidR="000814DA">
          <w:rPr>
            <w:lang w:val="en-US"/>
          </w:rPr>
          <w:t xml:space="preserve"> during the project</w:t>
        </w:r>
      </w:ins>
      <w:ins w:id="42255" w:author="Morten Lerstad Solli" w:date="2017-11-30T14:07:00Z">
        <w:r w:rsidR="00183ECA">
          <w:rPr>
            <w:lang w:val="en-US"/>
          </w:rPr>
          <w:t xml:space="preserve"> development.</w:t>
        </w:r>
      </w:ins>
      <w:ins w:id="42256" w:author="Morten Lerstad Solli" w:date="2017-11-30T14:06:00Z">
        <w:r w:rsidR="000814DA">
          <w:rPr>
            <w:lang w:val="en-US"/>
          </w:rPr>
          <w:t xml:space="preserve"> </w:t>
        </w:r>
      </w:ins>
      <w:ins w:id="42257" w:author="Morten Lerstad Solli" w:date="2017-11-30T14:05:00Z">
        <w:r w:rsidR="00B53E06">
          <w:rPr>
            <w:lang w:val="en-US"/>
          </w:rPr>
          <w:t xml:space="preserve"> </w:t>
        </w:r>
      </w:ins>
    </w:p>
    <w:p w14:paraId="28C8AE57" w14:textId="4496F0A7" w:rsidR="00B26496" w:rsidRDefault="00D345F7" w:rsidP="00B26496">
      <w:pPr>
        <w:pStyle w:val="Brdtekst"/>
        <w:jc w:val="both"/>
        <w:rPr>
          <w:ins w:id="42258" w:author="Ole-Martin Hanstveit" w:date="2017-11-30T11:47:00Z"/>
          <w:lang w:val="en-US"/>
        </w:rPr>
      </w:pPr>
      <w:ins w:id="42259" w:author="Ole-Martin Hanstveit" w:date="2017-11-30T11:43:00Z">
        <w:r>
          <w:rPr>
            <w:lang w:val="en-US"/>
          </w:rPr>
          <w:t>As a final result, w</w:t>
        </w:r>
      </w:ins>
      <w:ins w:id="42260" w:author="Ole-Martin Hanstveit" w:date="2017-11-30T11:42:00Z">
        <w:r>
          <w:rPr>
            <w:lang w:val="en-US"/>
          </w:rPr>
          <w:t>e made the car run through portals of different colors</w:t>
        </w:r>
      </w:ins>
      <w:ins w:id="42261" w:author="Ole-Martin Hanstveit" w:date="2017-11-30T11:43:00Z">
        <w:r>
          <w:rPr>
            <w:lang w:val="en-US"/>
          </w:rPr>
          <w:t>.</w:t>
        </w:r>
      </w:ins>
      <w:ins w:id="42262" w:author="Ole-Martin Hanstveit" w:date="2017-11-30T11:44:00Z">
        <w:r>
          <w:rPr>
            <w:lang w:val="en-US"/>
          </w:rPr>
          <w:t xml:space="preserve"> </w:t>
        </w:r>
      </w:ins>
      <w:ins w:id="42263" w:author="Ole-Martin Hanstveit" w:date="2017-11-30T11:45:00Z">
        <w:r w:rsidR="00B26496">
          <w:rPr>
            <w:lang w:val="en-US"/>
          </w:rPr>
          <w:t>We can decide which color to detect from a</w:t>
        </w:r>
      </w:ins>
      <w:ins w:id="42264" w:author="Ole-Martin Hanstveit" w:date="2017-11-30T11:46:00Z">
        <w:r w:rsidR="00B26496">
          <w:rPr>
            <w:lang w:val="en-US"/>
          </w:rPr>
          <w:t xml:space="preserve"> GUI on an external client, which can be changed while the system is running.</w:t>
        </w:r>
      </w:ins>
      <w:ins w:id="42265" w:author="Ole-Martin Hanstveit" w:date="2017-11-30T11:44:00Z">
        <w:r w:rsidR="00B26496">
          <w:rPr>
            <w:lang w:val="en-US"/>
          </w:rPr>
          <w:t xml:space="preserve"> </w:t>
        </w:r>
      </w:ins>
      <w:ins w:id="42266" w:author="Ole-Martin Hanstveit" w:date="2017-11-30T16:32:00Z">
        <w:r w:rsidR="00B84C14">
          <w:rPr>
            <w:lang w:val="en-US"/>
          </w:rPr>
          <w:t>Our specified requirements</w:t>
        </w:r>
      </w:ins>
      <w:ins w:id="42267" w:author="Ole-Martin Hanstveit" w:date="2017-11-30T16:33:00Z">
        <w:r w:rsidR="00B84C14">
          <w:rPr>
            <w:lang w:val="en-US"/>
          </w:rPr>
          <w:t xml:space="preserve"> (see </w:t>
        </w:r>
        <w:r w:rsidR="00B84C14">
          <w:rPr>
            <w:lang w:val="en-US"/>
          </w:rPr>
          <w:fldChar w:fldCharType="begin"/>
        </w:r>
        <w:r w:rsidR="00B84C14">
          <w:rPr>
            <w:lang w:val="en-US"/>
          </w:rPr>
          <w:instrText xml:space="preserve"> REF _Ref499822955 \h </w:instrText>
        </w:r>
      </w:ins>
      <w:r w:rsidR="00B84C14">
        <w:rPr>
          <w:lang w:val="en-US"/>
        </w:rPr>
      </w:r>
      <w:r w:rsidR="00B84C14">
        <w:rPr>
          <w:lang w:val="en-US"/>
        </w:rPr>
        <w:fldChar w:fldCharType="separate"/>
      </w:r>
      <w:ins w:id="42268" w:author="Oscar Herman Kise" w:date="2017-11-30T22:19:00Z">
        <w:r w:rsidR="00710D49" w:rsidRPr="00B7686C">
          <w:rPr>
            <w:lang w:val="en-US"/>
          </w:rPr>
          <w:t>introduction</w:t>
        </w:r>
      </w:ins>
      <w:ins w:id="42269" w:author="Ole-Martin Hanstveit" w:date="2017-11-30T16:33:00Z">
        <w:r w:rsidR="00B84C14">
          <w:rPr>
            <w:lang w:val="en-US"/>
          </w:rPr>
          <w:fldChar w:fldCharType="end"/>
        </w:r>
        <w:r w:rsidR="00B84C14">
          <w:rPr>
            <w:lang w:val="en-US"/>
          </w:rPr>
          <w:t>)</w:t>
        </w:r>
      </w:ins>
      <w:ins w:id="42270" w:author="Ole-Martin Hanstveit" w:date="2017-11-30T16:32:00Z">
        <w:r w:rsidR="00B84C14">
          <w:rPr>
            <w:lang w:val="en-US"/>
          </w:rPr>
          <w:t xml:space="preserve"> for system response-time was achieved with the fi</w:t>
        </w:r>
      </w:ins>
      <w:ins w:id="42271" w:author="Ole-Martin Hanstveit" w:date="2017-11-30T16:33:00Z">
        <w:r w:rsidR="00B84C14">
          <w:rPr>
            <w:lang w:val="en-US"/>
          </w:rPr>
          <w:t xml:space="preserve">nal product. </w:t>
        </w:r>
      </w:ins>
      <w:ins w:id="42272" w:author="Ole-Martin Hanstveit" w:date="2017-11-30T11:47:00Z">
        <w:r w:rsidR="00B26496">
          <w:rPr>
            <w:lang w:val="en-US"/>
          </w:rPr>
          <w:t xml:space="preserve">The car </w:t>
        </w:r>
      </w:ins>
      <w:ins w:id="42273" w:author="Ole-Martin Hanstveit" w:date="2017-11-30T11:48:00Z">
        <w:r w:rsidR="00B26496">
          <w:rPr>
            <w:lang w:val="en-US"/>
          </w:rPr>
          <w:t>has no issue navigating toward the center of a</w:t>
        </w:r>
      </w:ins>
      <w:ins w:id="42274" w:author="Ole-Martin Hanstveit" w:date="2017-11-30T11:49:00Z">
        <w:r w:rsidR="00B26496">
          <w:rPr>
            <w:lang w:val="en-US"/>
          </w:rPr>
          <w:t xml:space="preserve"> portal, however it can’t compensate for approaching </w:t>
        </w:r>
      </w:ins>
      <w:ins w:id="42275" w:author="Ole-Martin Hanstveit" w:date="2017-11-30T11:50:00Z">
        <w:r w:rsidR="00B26496">
          <w:rPr>
            <w:lang w:val="en-US"/>
          </w:rPr>
          <w:t>it at a steep angle</w:t>
        </w:r>
      </w:ins>
      <w:ins w:id="42276" w:author="Ole-Martin Hanstveit" w:date="2017-11-30T11:54:00Z">
        <w:r w:rsidR="006716D1">
          <w:rPr>
            <w:lang w:val="en-US"/>
          </w:rPr>
          <w:t xml:space="preserve">, as described in </w:t>
        </w:r>
      </w:ins>
      <w:ins w:id="42277" w:author="Ole-Martin Hanstveit" w:date="2017-11-30T11:55:00Z">
        <w:r w:rsidR="006716D1">
          <w:rPr>
            <w:lang w:val="en-US"/>
          </w:rPr>
          <w:fldChar w:fldCharType="begin"/>
        </w:r>
        <w:r w:rsidR="006716D1">
          <w:rPr>
            <w:lang w:val="en-US"/>
          </w:rPr>
          <w:instrText xml:space="preserve"> REF _Ref499806231 \r \h </w:instrText>
        </w:r>
      </w:ins>
      <w:r w:rsidR="006716D1">
        <w:rPr>
          <w:lang w:val="en-US"/>
        </w:rPr>
      </w:r>
      <w:r w:rsidR="006716D1">
        <w:rPr>
          <w:lang w:val="en-US"/>
        </w:rPr>
        <w:fldChar w:fldCharType="separate"/>
      </w:r>
      <w:ins w:id="42278" w:author="Oscar Herman Kise" w:date="2017-11-30T22:19:00Z">
        <w:r w:rsidR="00710D49">
          <w:rPr>
            <w:lang w:val="en-US"/>
          </w:rPr>
          <w:t>5.1.2</w:t>
        </w:r>
      </w:ins>
      <w:ins w:id="42279" w:author="Ole-Martin Hanstveit" w:date="2017-11-30T11:55:00Z">
        <w:r w:rsidR="006716D1">
          <w:rPr>
            <w:lang w:val="en-US"/>
          </w:rPr>
          <w:fldChar w:fldCharType="end"/>
        </w:r>
      </w:ins>
      <w:ins w:id="42280" w:author="Ole-Martin Hanstveit" w:date="2017-11-30T11:52:00Z">
        <w:r w:rsidR="00B26496">
          <w:rPr>
            <w:lang w:val="en-US"/>
          </w:rPr>
          <w:t>.</w:t>
        </w:r>
      </w:ins>
    </w:p>
    <w:p w14:paraId="0389E654" w14:textId="2B492538" w:rsidR="0086007E" w:rsidRDefault="006716D1" w:rsidP="00B26496">
      <w:pPr>
        <w:pStyle w:val="Brdtekst"/>
        <w:jc w:val="both"/>
        <w:rPr>
          <w:ins w:id="42281" w:author="Morten Lerstad Solli" w:date="2017-11-30T12:32:00Z"/>
          <w:lang w:val="en-US"/>
        </w:rPr>
      </w:pPr>
      <w:ins w:id="42282" w:author="Ole-Martin Hanstveit" w:date="2017-11-30T11:56:00Z">
        <w:r>
          <w:rPr>
            <w:lang w:val="en-US"/>
          </w:rPr>
          <w:t>The feature for fetching objec</w:t>
        </w:r>
      </w:ins>
      <w:ins w:id="42283" w:author="Ole-Martin Hanstveit" w:date="2017-11-30T11:57:00Z">
        <w:r>
          <w:rPr>
            <w:lang w:val="en-US"/>
          </w:rPr>
          <w:t>ts was excluded in the final state of the project.</w:t>
        </w:r>
      </w:ins>
      <w:ins w:id="42284" w:author="Morten Lerstad Solli" w:date="2017-11-30T12:07:00Z">
        <w:r w:rsidR="00740E43">
          <w:rPr>
            <w:lang w:val="en-US"/>
          </w:rPr>
          <w:t xml:space="preserve"> </w:t>
        </w:r>
      </w:ins>
      <w:ins w:id="42285" w:author="Morten Lerstad Solli" w:date="2017-11-30T12:08:00Z">
        <w:r w:rsidR="00735BF3">
          <w:rPr>
            <w:lang w:val="en-US"/>
          </w:rPr>
          <w:t xml:space="preserve">Physical parts of the gripper were finished, and the </w:t>
        </w:r>
      </w:ins>
      <w:ins w:id="42286" w:author="Morten Lerstad Solli" w:date="2017-11-30T13:27:00Z">
        <w:r w:rsidR="007D33A0">
          <w:rPr>
            <w:lang w:val="en-US"/>
          </w:rPr>
          <w:t>corresponding</w:t>
        </w:r>
      </w:ins>
      <w:ins w:id="42287" w:author="Morten Lerstad Solli" w:date="2017-11-30T12:08:00Z">
        <w:r w:rsidR="00735BF3">
          <w:rPr>
            <w:lang w:val="en-US"/>
          </w:rPr>
          <w:t xml:space="preserve"> software</w:t>
        </w:r>
      </w:ins>
      <w:ins w:id="42288" w:author="Morten Lerstad Solli" w:date="2017-11-30T12:09:00Z">
        <w:r w:rsidR="004B425E">
          <w:rPr>
            <w:lang w:val="en-US"/>
          </w:rPr>
          <w:t xml:space="preserve"> was mostly completed.</w:t>
        </w:r>
        <w:r w:rsidR="002F042D">
          <w:rPr>
            <w:lang w:val="en-US"/>
          </w:rPr>
          <w:t xml:space="preserve"> </w:t>
        </w:r>
      </w:ins>
      <w:ins w:id="42289" w:author="Morten Lerstad Solli" w:date="2017-11-30T12:10:00Z">
        <w:r w:rsidR="0068724E">
          <w:rPr>
            <w:lang w:val="en-US"/>
          </w:rPr>
          <w:t>The</w:t>
        </w:r>
      </w:ins>
      <w:ins w:id="42290" w:author="Morten Lerstad Solli" w:date="2017-11-30T12:11:00Z">
        <w:r w:rsidR="000E22DA">
          <w:rPr>
            <w:lang w:val="en-US"/>
          </w:rPr>
          <w:t xml:space="preserve"> issue wi</w:t>
        </w:r>
        <w:r w:rsidR="001256AB">
          <w:rPr>
            <w:lang w:val="en-US"/>
          </w:rPr>
          <w:t>th this function was</w:t>
        </w:r>
      </w:ins>
      <w:ins w:id="42291" w:author="Morten Lerstad Solli" w:date="2017-11-30T12:12:00Z">
        <w:r w:rsidR="001256AB">
          <w:rPr>
            <w:lang w:val="en-US"/>
          </w:rPr>
          <w:t xml:space="preserve"> the</w:t>
        </w:r>
        <w:r w:rsidR="000B1456">
          <w:rPr>
            <w:lang w:val="en-US"/>
          </w:rPr>
          <w:t xml:space="preserve"> torque of the</w:t>
        </w:r>
        <w:r w:rsidR="001256AB">
          <w:rPr>
            <w:lang w:val="en-US"/>
          </w:rPr>
          <w:t xml:space="preserve"> servo</w:t>
        </w:r>
      </w:ins>
      <w:ins w:id="42292" w:author="Morten Lerstad Solli" w:date="2017-11-30T13:28:00Z">
        <w:r w:rsidR="00FB6D42">
          <w:rPr>
            <w:lang w:val="en-US"/>
          </w:rPr>
          <w:t>,</w:t>
        </w:r>
      </w:ins>
      <w:ins w:id="42293" w:author="Morten Lerstad Solli" w:date="2017-11-30T13:29:00Z">
        <w:r w:rsidR="00FB6D42">
          <w:rPr>
            <w:lang w:val="en-US"/>
          </w:rPr>
          <w:t xml:space="preserve"> which</w:t>
        </w:r>
      </w:ins>
      <w:ins w:id="42294" w:author="Morten Lerstad Solli" w:date="2017-11-30T12:12:00Z">
        <w:r w:rsidR="001256AB">
          <w:rPr>
            <w:lang w:val="en-US"/>
          </w:rPr>
          <w:t xml:space="preserve"> contr</w:t>
        </w:r>
      </w:ins>
      <w:ins w:id="42295" w:author="Morten Lerstad Solli" w:date="2017-11-30T13:29:00Z">
        <w:r w:rsidR="002C6015">
          <w:rPr>
            <w:lang w:val="en-US"/>
          </w:rPr>
          <w:t>ols</w:t>
        </w:r>
      </w:ins>
      <w:ins w:id="42296" w:author="Morten Lerstad Solli" w:date="2017-11-30T12:12:00Z">
        <w:r w:rsidR="001256AB">
          <w:rPr>
            <w:lang w:val="en-US"/>
          </w:rPr>
          <w:t xml:space="preserve"> the gripping movement</w:t>
        </w:r>
        <w:r w:rsidR="00986100">
          <w:rPr>
            <w:lang w:val="en-US"/>
          </w:rPr>
          <w:t xml:space="preserve">. </w:t>
        </w:r>
      </w:ins>
      <w:ins w:id="42297" w:author="Morten Lerstad Solli" w:date="2017-11-30T12:13:00Z">
        <w:r w:rsidR="00986100">
          <w:rPr>
            <w:lang w:val="en-US"/>
          </w:rPr>
          <w:t xml:space="preserve">This </w:t>
        </w:r>
        <w:r w:rsidR="00CE342D">
          <w:rPr>
            <w:lang w:val="en-US"/>
          </w:rPr>
          <w:t xml:space="preserve">caused difficulties with </w:t>
        </w:r>
      </w:ins>
      <w:ins w:id="42298" w:author="Morten Lerstad Solli" w:date="2017-11-30T12:14:00Z">
        <w:r w:rsidR="00CE342D">
          <w:rPr>
            <w:lang w:val="en-US"/>
          </w:rPr>
          <w:t>picking up</w:t>
        </w:r>
      </w:ins>
      <w:ins w:id="42299" w:author="Morten Lerstad Solli" w:date="2017-11-30T12:13:00Z">
        <w:r w:rsidR="00CE342D">
          <w:rPr>
            <w:lang w:val="en-US"/>
          </w:rPr>
          <w:t xml:space="preserve"> objects</w:t>
        </w:r>
      </w:ins>
      <w:ins w:id="42300" w:author="Morten Lerstad Solli" w:date="2017-11-30T12:16:00Z">
        <w:r w:rsidR="00136BDC">
          <w:rPr>
            <w:lang w:val="en-US"/>
          </w:rPr>
          <w:t>, and due</w:t>
        </w:r>
      </w:ins>
      <w:ins w:id="42301" w:author="Morten Lerstad Solli" w:date="2017-11-30T12:17:00Z">
        <w:r w:rsidR="00756038">
          <w:rPr>
            <w:lang w:val="en-US"/>
          </w:rPr>
          <w:t xml:space="preserve"> to</w:t>
        </w:r>
      </w:ins>
      <w:ins w:id="42302" w:author="Morten Lerstad Solli" w:date="2017-11-30T12:16:00Z">
        <w:r w:rsidR="00136BDC">
          <w:rPr>
            <w:lang w:val="en-US"/>
          </w:rPr>
          <w:t xml:space="preserve"> the </w:t>
        </w:r>
        <w:r w:rsidR="008044D5">
          <w:rPr>
            <w:lang w:val="en-US"/>
          </w:rPr>
          <w:t xml:space="preserve">remaining time </w:t>
        </w:r>
      </w:ins>
      <w:ins w:id="42303" w:author="Morten Lerstad Solli" w:date="2017-11-30T12:19:00Z">
        <w:r w:rsidR="00DD1433">
          <w:rPr>
            <w:lang w:val="en-US"/>
          </w:rPr>
          <w:t>until deadline</w:t>
        </w:r>
      </w:ins>
      <w:ins w:id="42304" w:author="Morten Lerstad Solli" w:date="2017-11-30T12:17:00Z">
        <w:r w:rsidR="008044D5">
          <w:rPr>
            <w:lang w:val="en-US"/>
          </w:rPr>
          <w:t>,</w:t>
        </w:r>
      </w:ins>
      <w:ins w:id="42305" w:author="Morten Lerstad Solli" w:date="2017-11-30T12:20:00Z">
        <w:r w:rsidR="003D2B6C">
          <w:rPr>
            <w:lang w:val="en-US"/>
          </w:rPr>
          <w:t xml:space="preserve"> other </w:t>
        </w:r>
      </w:ins>
      <w:ins w:id="42306" w:author="Morten Lerstad Solli" w:date="2017-11-30T12:23:00Z">
        <w:r w:rsidR="00CA4419">
          <w:rPr>
            <w:lang w:val="en-US"/>
          </w:rPr>
          <w:t>tasks</w:t>
        </w:r>
      </w:ins>
      <w:ins w:id="42307" w:author="Morten Lerstad Solli" w:date="2017-11-30T12:22:00Z">
        <w:r w:rsidR="00DA3509">
          <w:rPr>
            <w:lang w:val="en-US"/>
          </w:rPr>
          <w:t xml:space="preserve"> were</w:t>
        </w:r>
      </w:ins>
      <w:ins w:id="42308" w:author="Morten Lerstad Solli" w:date="2017-11-30T12:20:00Z">
        <w:r w:rsidR="003D2B6C">
          <w:rPr>
            <w:lang w:val="en-US"/>
          </w:rPr>
          <w:t xml:space="preserve"> </w:t>
        </w:r>
        <w:r w:rsidR="00294A1E">
          <w:rPr>
            <w:lang w:val="en-US"/>
          </w:rPr>
          <w:t>prioriti</w:t>
        </w:r>
      </w:ins>
      <w:ins w:id="42309" w:author="Morten Lerstad Solli" w:date="2017-11-30T12:21:00Z">
        <w:r w:rsidR="00294A1E">
          <w:rPr>
            <w:lang w:val="en-US"/>
          </w:rPr>
          <w:t>zed</w:t>
        </w:r>
        <w:r w:rsidR="00AD105C">
          <w:rPr>
            <w:lang w:val="en-US"/>
          </w:rPr>
          <w:t xml:space="preserve">. </w:t>
        </w:r>
      </w:ins>
    </w:p>
    <w:p w14:paraId="6BDED053" w14:textId="34E47A18" w:rsidR="00E222DF" w:rsidRDefault="00D97513" w:rsidP="00B26496">
      <w:pPr>
        <w:pStyle w:val="Brdtekst"/>
        <w:jc w:val="both"/>
        <w:rPr>
          <w:ins w:id="42310" w:author="Morten Lerstad Solli" w:date="2017-11-30T12:59:00Z"/>
          <w:lang w:val="en-US"/>
        </w:rPr>
      </w:pPr>
      <w:ins w:id="42311" w:author="Morten Lerstad Solli" w:date="2017-11-30T12:32:00Z">
        <w:r>
          <w:rPr>
            <w:lang w:val="en-US"/>
          </w:rPr>
          <w:t>Serial communication between the Arduino and Odroid</w:t>
        </w:r>
      </w:ins>
      <w:ins w:id="42312" w:author="Morten Lerstad Solli" w:date="2017-11-30T12:33:00Z">
        <w:r>
          <w:rPr>
            <w:lang w:val="en-US"/>
          </w:rPr>
          <w:t xml:space="preserve"> works within our requirements</w:t>
        </w:r>
      </w:ins>
      <w:ins w:id="42313" w:author="Morten Lerstad Solli" w:date="2017-11-30T12:37:00Z">
        <w:r w:rsidR="00A00EB2">
          <w:rPr>
            <w:lang w:val="en-US"/>
          </w:rPr>
          <w:t>,</w:t>
        </w:r>
      </w:ins>
      <w:ins w:id="42314" w:author="Morten Lerstad Solli" w:date="2017-11-30T12:34:00Z">
        <w:r>
          <w:rPr>
            <w:lang w:val="en-US"/>
          </w:rPr>
          <w:t xml:space="preserve"> </w:t>
        </w:r>
      </w:ins>
      <w:ins w:id="42315" w:author="Morten Lerstad Solli" w:date="2017-11-30T12:36:00Z">
        <w:r w:rsidR="007B7A82">
          <w:rPr>
            <w:lang w:val="en-US"/>
          </w:rPr>
          <w:t xml:space="preserve">regarding </w:t>
        </w:r>
        <w:r w:rsidR="006E0C3B">
          <w:rPr>
            <w:lang w:val="en-US"/>
          </w:rPr>
          <w:t xml:space="preserve">the </w:t>
        </w:r>
        <w:r w:rsidR="007B7A82">
          <w:rPr>
            <w:lang w:val="en-US"/>
          </w:rPr>
          <w:t>system</w:t>
        </w:r>
        <w:r w:rsidR="00A00EB2">
          <w:rPr>
            <w:lang w:val="en-US"/>
          </w:rPr>
          <w:t xml:space="preserve"> </w:t>
        </w:r>
      </w:ins>
      <w:ins w:id="42316" w:author="Morten Lerstad Solli" w:date="2017-11-30T12:37:00Z">
        <w:r w:rsidR="00A00EB2">
          <w:rPr>
            <w:lang w:val="en-US"/>
          </w:rPr>
          <w:t>response</w:t>
        </w:r>
      </w:ins>
      <w:ins w:id="42317" w:author="Morten Lerstad Solli" w:date="2017-11-30T14:09:00Z">
        <w:r w:rsidR="00E75D07">
          <w:rPr>
            <w:lang w:val="en-US"/>
          </w:rPr>
          <w:t xml:space="preserve"> time</w:t>
        </w:r>
      </w:ins>
      <w:ins w:id="42318" w:author="Morten Lerstad Solli" w:date="2017-11-30T12:37:00Z">
        <w:r w:rsidR="00A00EB2">
          <w:rPr>
            <w:lang w:val="en-US"/>
          </w:rPr>
          <w:t>.</w:t>
        </w:r>
      </w:ins>
      <w:ins w:id="42319" w:author="Morten Lerstad Solli" w:date="2017-11-30T12:44:00Z">
        <w:r w:rsidR="00C614DF">
          <w:rPr>
            <w:lang w:val="en-US"/>
          </w:rPr>
          <w:t xml:space="preserve"> </w:t>
        </w:r>
      </w:ins>
      <w:ins w:id="42320" w:author="Morten Lerstad Solli" w:date="2017-11-30T12:45:00Z">
        <w:r w:rsidR="00835900">
          <w:rPr>
            <w:lang w:val="en-US"/>
          </w:rPr>
          <w:t>As for using</w:t>
        </w:r>
      </w:ins>
      <w:ins w:id="42321" w:author="Morten Lerstad Solli" w:date="2017-11-30T12:44:00Z">
        <w:r w:rsidR="00B32B47">
          <w:rPr>
            <w:lang w:val="en-US"/>
          </w:rPr>
          <w:t xml:space="preserve"> UDP for video streaming and TCP for sending commands</w:t>
        </w:r>
      </w:ins>
      <w:ins w:id="42322" w:author="Morten Lerstad Solli" w:date="2017-11-30T12:45:00Z">
        <w:r w:rsidR="00835900">
          <w:rPr>
            <w:lang w:val="en-US"/>
          </w:rPr>
          <w:t>, we are pleased with the r</w:t>
        </w:r>
      </w:ins>
      <w:ins w:id="42323" w:author="Morten Lerstad Solli" w:date="2017-11-30T12:46:00Z">
        <w:r w:rsidR="00835900">
          <w:rPr>
            <w:lang w:val="en-US"/>
          </w:rPr>
          <w:t xml:space="preserve">esult this gives us. </w:t>
        </w:r>
        <w:r w:rsidR="00CC2E07">
          <w:rPr>
            <w:lang w:val="en-US"/>
          </w:rPr>
          <w:t xml:space="preserve">We </w:t>
        </w:r>
      </w:ins>
      <w:ins w:id="42324" w:author="Morten Lerstad Solli" w:date="2017-11-30T12:49:00Z">
        <w:r w:rsidR="005B3EFB">
          <w:rPr>
            <w:lang w:val="en-US"/>
          </w:rPr>
          <w:t>can</w:t>
        </w:r>
      </w:ins>
      <w:ins w:id="42325" w:author="Morten Lerstad Solli" w:date="2017-11-30T12:46:00Z">
        <w:r w:rsidR="00CC2E07">
          <w:rPr>
            <w:lang w:val="en-US"/>
          </w:rPr>
          <w:t xml:space="preserve"> ma</w:t>
        </w:r>
      </w:ins>
      <w:ins w:id="42326" w:author="Morten Lerstad Solli" w:date="2017-11-30T12:47:00Z">
        <w:r w:rsidR="004D221D">
          <w:rPr>
            <w:lang w:val="en-US"/>
          </w:rPr>
          <w:t>i</w:t>
        </w:r>
      </w:ins>
      <w:ins w:id="42327" w:author="Morten Lerstad Solli" w:date="2017-11-30T12:46:00Z">
        <w:r w:rsidR="00CC2E07">
          <w:rPr>
            <w:lang w:val="en-US"/>
          </w:rPr>
          <w:t>nt</w:t>
        </w:r>
      </w:ins>
      <w:ins w:id="42328" w:author="Morten Lerstad Solli" w:date="2017-11-30T12:47:00Z">
        <w:r w:rsidR="004D221D">
          <w:rPr>
            <w:lang w:val="en-US"/>
          </w:rPr>
          <w:t>a</w:t>
        </w:r>
      </w:ins>
      <w:ins w:id="42329" w:author="Morten Lerstad Solli" w:date="2017-11-30T12:46:00Z">
        <w:r w:rsidR="00CC2E07">
          <w:rPr>
            <w:lang w:val="en-US"/>
          </w:rPr>
          <w:t xml:space="preserve">in a concurrent and thread safe </w:t>
        </w:r>
      </w:ins>
      <w:ins w:id="42330" w:author="Morten Lerstad Solli" w:date="2017-11-30T12:47:00Z">
        <w:r w:rsidR="004D221D">
          <w:rPr>
            <w:lang w:val="en-US"/>
          </w:rPr>
          <w:t>program</w:t>
        </w:r>
      </w:ins>
      <w:ins w:id="42331" w:author="Morten Lerstad Solli" w:date="2017-11-30T12:46:00Z">
        <w:r w:rsidR="001E1DD6">
          <w:rPr>
            <w:lang w:val="en-US"/>
          </w:rPr>
          <w:t xml:space="preserve">, while getting a </w:t>
        </w:r>
      </w:ins>
      <w:ins w:id="42332" w:author="Morten Lerstad Solli" w:date="2017-11-30T12:47:00Z">
        <w:r w:rsidR="001E1DD6">
          <w:rPr>
            <w:lang w:val="en-US"/>
          </w:rPr>
          <w:t xml:space="preserve">rapidly updated picture and </w:t>
        </w:r>
        <w:r w:rsidR="004D221D">
          <w:rPr>
            <w:lang w:val="en-US"/>
          </w:rPr>
          <w:t xml:space="preserve">secured </w:t>
        </w:r>
      </w:ins>
      <w:ins w:id="42333" w:author="Morten Lerstad Solli" w:date="2017-11-30T12:48:00Z">
        <w:r w:rsidR="004D57F1">
          <w:rPr>
            <w:lang w:val="en-US"/>
          </w:rPr>
          <w:t>transfer</w:t>
        </w:r>
      </w:ins>
      <w:ins w:id="42334" w:author="Morten Lerstad Solli" w:date="2017-11-30T12:47:00Z">
        <w:r w:rsidR="004D221D">
          <w:rPr>
            <w:lang w:val="en-US"/>
          </w:rPr>
          <w:t xml:space="preserve"> of the commands.</w:t>
        </w:r>
      </w:ins>
    </w:p>
    <w:p w14:paraId="63054300" w14:textId="7A428A30" w:rsidR="00055C45" w:rsidRDefault="00055C45" w:rsidP="00B26496">
      <w:pPr>
        <w:pStyle w:val="Brdtekst"/>
        <w:jc w:val="both"/>
        <w:rPr>
          <w:ins w:id="42335" w:author="Morten Lerstad Solli" w:date="2017-11-30T13:33:00Z"/>
          <w:lang w:val="en-US"/>
        </w:rPr>
      </w:pPr>
      <w:ins w:id="42336" w:author="Morten Lerstad Solli" w:date="2017-11-30T12:59:00Z">
        <w:r>
          <w:rPr>
            <w:lang w:val="en-US"/>
          </w:rPr>
          <w:t xml:space="preserve">We are satisfied with using the </w:t>
        </w:r>
      </w:ins>
      <w:ins w:id="42337" w:author="Morten Lerstad Solli" w:date="2017-11-30T13:00:00Z">
        <w:r>
          <w:rPr>
            <w:lang w:val="en-US"/>
          </w:rPr>
          <w:t>Arduino</w:t>
        </w:r>
      </w:ins>
      <w:ins w:id="42338" w:author="Morten Lerstad Solli" w:date="2017-11-30T12:59:00Z">
        <w:r>
          <w:rPr>
            <w:lang w:val="en-US"/>
          </w:rPr>
          <w:t xml:space="preserve"> as an input</w:t>
        </w:r>
      </w:ins>
      <w:ins w:id="42339" w:author="Morten Lerstad Solli" w:date="2017-11-30T13:00:00Z">
        <w:r w:rsidR="00254007">
          <w:rPr>
            <w:lang w:val="en-US"/>
          </w:rPr>
          <w:t xml:space="preserve"> and </w:t>
        </w:r>
      </w:ins>
      <w:ins w:id="42340" w:author="Morten Lerstad Solli" w:date="2017-11-30T12:59:00Z">
        <w:r>
          <w:rPr>
            <w:lang w:val="en-US"/>
          </w:rPr>
          <w:t>output dev</w:t>
        </w:r>
      </w:ins>
      <w:ins w:id="42341" w:author="Morten Lerstad Solli" w:date="2017-11-30T13:00:00Z">
        <w:r>
          <w:rPr>
            <w:lang w:val="en-US"/>
          </w:rPr>
          <w:t>ice</w:t>
        </w:r>
      </w:ins>
      <w:ins w:id="42342" w:author="Morten Lerstad Solli" w:date="2017-11-30T13:01:00Z">
        <w:r w:rsidR="00B04083">
          <w:rPr>
            <w:lang w:val="en-US"/>
          </w:rPr>
          <w:t xml:space="preserve">. </w:t>
        </w:r>
      </w:ins>
      <w:ins w:id="42343" w:author="Morten Lerstad Solli" w:date="2017-11-30T13:02:00Z">
        <w:r w:rsidR="0060039E">
          <w:rPr>
            <w:lang w:val="en-US"/>
          </w:rPr>
          <w:t>It is easy to stack the motor shields on the Arduino</w:t>
        </w:r>
      </w:ins>
      <w:ins w:id="42344" w:author="Morten Lerstad Solli" w:date="2017-11-30T13:03:00Z">
        <w:r w:rsidR="004417F1">
          <w:rPr>
            <w:lang w:val="en-US"/>
          </w:rPr>
          <w:t xml:space="preserve">, which makes it better for controlling motors and servos. </w:t>
        </w:r>
      </w:ins>
      <w:ins w:id="42345" w:author="Morten Lerstad Solli" w:date="2017-11-30T13:04:00Z">
        <w:r w:rsidR="00185880">
          <w:rPr>
            <w:lang w:val="en-US"/>
          </w:rPr>
          <w:t>Receiving</w:t>
        </w:r>
      </w:ins>
      <w:ins w:id="42346" w:author="Morten Lerstad Solli" w:date="2017-11-30T13:03:00Z">
        <w:r w:rsidR="008975C4">
          <w:rPr>
            <w:lang w:val="en-US"/>
          </w:rPr>
          <w:t xml:space="preserve"> variables instead of having fixed speed</w:t>
        </w:r>
      </w:ins>
      <w:ins w:id="42347" w:author="Morten Lerstad Solli" w:date="2017-11-30T13:05:00Z">
        <w:r w:rsidR="00BA7097">
          <w:rPr>
            <w:lang w:val="en-US"/>
          </w:rPr>
          <w:t xml:space="preserve"> gave us flexib</w:t>
        </w:r>
        <w:r w:rsidR="00B34CE8">
          <w:rPr>
            <w:lang w:val="en-US"/>
          </w:rPr>
          <w:t xml:space="preserve">le control of the car, and </w:t>
        </w:r>
      </w:ins>
      <w:ins w:id="42348" w:author="Morten Lerstad Solli" w:date="2017-11-30T13:06:00Z">
        <w:r w:rsidR="00B34CE8">
          <w:rPr>
            <w:lang w:val="en-US"/>
          </w:rPr>
          <w:t>we can easily</w:t>
        </w:r>
      </w:ins>
      <w:ins w:id="42349" w:author="Morten Lerstad Solli" w:date="2017-11-30T13:05:00Z">
        <w:r w:rsidR="00B34CE8">
          <w:rPr>
            <w:lang w:val="en-US"/>
          </w:rPr>
          <w:t xml:space="preserve"> imple</w:t>
        </w:r>
      </w:ins>
      <w:ins w:id="42350" w:author="Morten Lerstad Solli" w:date="2017-11-30T13:06:00Z">
        <w:r w:rsidR="00B34CE8">
          <w:rPr>
            <w:lang w:val="en-US"/>
          </w:rPr>
          <w:t xml:space="preserve">ment a regulator in </w:t>
        </w:r>
      </w:ins>
      <w:ins w:id="42351" w:author="Morten Lerstad Solli" w:date="2017-11-30T13:07:00Z">
        <w:r w:rsidR="00B34CE8">
          <w:rPr>
            <w:lang w:val="en-US"/>
          </w:rPr>
          <w:t>the future.</w:t>
        </w:r>
      </w:ins>
    </w:p>
    <w:p w14:paraId="74494A38" w14:textId="689D507F" w:rsidR="004F66A6" w:rsidRDefault="00272E0F" w:rsidP="00B26496">
      <w:pPr>
        <w:pStyle w:val="Brdtekst"/>
        <w:jc w:val="both"/>
        <w:rPr>
          <w:ins w:id="42352" w:author="Morten Lerstad Solli" w:date="2017-11-30T13:55:00Z"/>
          <w:lang w:val="en-US"/>
        </w:rPr>
      </w:pPr>
      <w:ins w:id="42353" w:author="Morten Lerstad Solli" w:date="2017-11-30T13:38:00Z">
        <w:r>
          <w:rPr>
            <w:lang w:val="en-US"/>
          </w:rPr>
          <w:t>According to p</w:t>
        </w:r>
      </w:ins>
      <w:ins w:id="42354" w:author="Morten Lerstad Solli" w:date="2017-11-30T13:37:00Z">
        <w:r w:rsidR="00E75069">
          <w:rPr>
            <w:lang w:val="en-US"/>
          </w:rPr>
          <w:t>revious students</w:t>
        </w:r>
      </w:ins>
      <w:ins w:id="42355" w:author="Morten Lerstad Solli" w:date="2017-11-30T13:38:00Z">
        <w:r>
          <w:rPr>
            <w:lang w:val="en-US"/>
          </w:rPr>
          <w:t>,</w:t>
        </w:r>
      </w:ins>
      <w:ins w:id="42356" w:author="Morten Lerstad Solli" w:date="2017-11-30T13:41:00Z">
        <w:r w:rsidR="00596C69">
          <w:rPr>
            <w:lang w:val="en-US"/>
          </w:rPr>
          <w:t xml:space="preserve"> detection for some colors </w:t>
        </w:r>
      </w:ins>
      <w:ins w:id="42357" w:author="Morten Lerstad Solli" w:date="2017-11-30T13:43:00Z">
        <w:r w:rsidR="00B815C6">
          <w:rPr>
            <w:lang w:val="en-US"/>
          </w:rPr>
          <w:t>was</w:t>
        </w:r>
      </w:ins>
      <w:ins w:id="42358" w:author="Morten Lerstad Solli" w:date="2017-11-30T13:41:00Z">
        <w:r w:rsidR="003B42A0">
          <w:rPr>
            <w:lang w:val="en-US"/>
          </w:rPr>
          <w:t xml:space="preserve"> ha</w:t>
        </w:r>
      </w:ins>
      <w:ins w:id="42359" w:author="Morten Lerstad Solli" w:date="2017-11-30T13:42:00Z">
        <w:r w:rsidR="003B42A0">
          <w:rPr>
            <w:lang w:val="en-US"/>
          </w:rPr>
          <w:t>rd to accomplish</w:t>
        </w:r>
        <w:r w:rsidR="001B25CC">
          <w:rPr>
            <w:lang w:val="en-US"/>
          </w:rPr>
          <w:t xml:space="preserve">. </w:t>
        </w:r>
      </w:ins>
      <w:ins w:id="42360" w:author="Morten Lerstad Solli" w:date="2017-11-30T13:43:00Z">
        <w:r w:rsidR="00B815C6">
          <w:rPr>
            <w:lang w:val="en-US"/>
          </w:rPr>
          <w:t xml:space="preserve">In our experience, </w:t>
        </w:r>
      </w:ins>
      <w:ins w:id="42361" w:author="Morten Lerstad Solli" w:date="2017-11-30T13:44:00Z">
        <w:r w:rsidR="00637769">
          <w:rPr>
            <w:lang w:val="en-US"/>
          </w:rPr>
          <w:t xml:space="preserve">this was not an issue. </w:t>
        </w:r>
      </w:ins>
      <w:ins w:id="42362" w:author="Morten Lerstad Solli" w:date="2017-11-30T13:50:00Z">
        <w:r w:rsidR="009036AD">
          <w:rPr>
            <w:lang w:val="en-US"/>
          </w:rPr>
          <w:t>W</w:t>
        </w:r>
      </w:ins>
      <w:ins w:id="42363" w:author="Morten Lerstad Solli" w:date="2017-11-30T13:48:00Z">
        <w:r w:rsidR="00A24290">
          <w:rPr>
            <w:lang w:val="en-US"/>
          </w:rPr>
          <w:t>e</w:t>
        </w:r>
      </w:ins>
      <w:ins w:id="42364" w:author="Morten Lerstad Solli" w:date="2017-11-30T13:44:00Z">
        <w:r w:rsidR="00616223">
          <w:rPr>
            <w:lang w:val="en-US"/>
          </w:rPr>
          <w:t xml:space="preserve"> </w:t>
        </w:r>
      </w:ins>
      <w:ins w:id="42365" w:author="Morten Lerstad Solli" w:date="2017-11-30T13:45:00Z">
        <w:r w:rsidR="00616223">
          <w:rPr>
            <w:lang w:val="en-US"/>
          </w:rPr>
          <w:t>design</w:t>
        </w:r>
      </w:ins>
      <w:ins w:id="42366" w:author="Morten Lerstad Solli" w:date="2017-11-30T13:48:00Z">
        <w:r w:rsidR="0024342A">
          <w:rPr>
            <w:lang w:val="en-US"/>
          </w:rPr>
          <w:t>ed</w:t>
        </w:r>
      </w:ins>
      <w:ins w:id="42367" w:author="Morten Lerstad Solli" w:date="2017-11-30T13:45:00Z">
        <w:r w:rsidR="00616223">
          <w:rPr>
            <w:lang w:val="en-US"/>
          </w:rPr>
          <w:t xml:space="preserve"> a GUI for finding </w:t>
        </w:r>
      </w:ins>
      <w:ins w:id="42368" w:author="Morten Lerstad Solli" w:date="2017-11-30T13:50:00Z">
        <w:r w:rsidR="009036AD">
          <w:rPr>
            <w:lang w:val="en-US"/>
          </w:rPr>
          <w:t xml:space="preserve">ideal </w:t>
        </w:r>
      </w:ins>
      <w:ins w:id="42369" w:author="Morten Lerstad Solli" w:date="2017-11-30T13:45:00Z">
        <w:r w:rsidR="00616223">
          <w:rPr>
            <w:lang w:val="en-US"/>
          </w:rPr>
          <w:t>color values</w:t>
        </w:r>
      </w:ins>
      <w:ins w:id="42370" w:author="Morten Lerstad Solli" w:date="2017-11-30T13:50:00Z">
        <w:r w:rsidR="003F644D">
          <w:rPr>
            <w:lang w:val="en-US"/>
          </w:rPr>
          <w:t xml:space="preserve">. </w:t>
        </w:r>
        <w:r w:rsidR="009036AD">
          <w:rPr>
            <w:lang w:val="en-US"/>
          </w:rPr>
          <w:t>This worked</w:t>
        </w:r>
      </w:ins>
      <w:ins w:id="42371" w:author="Morten Lerstad Solli" w:date="2017-11-30T13:51:00Z">
        <w:r w:rsidR="003D5A8F">
          <w:rPr>
            <w:lang w:val="en-US"/>
          </w:rPr>
          <w:t xml:space="preserve"> out well, </w:t>
        </w:r>
      </w:ins>
      <w:ins w:id="42372" w:author="Morten Lerstad Solli" w:date="2017-11-30T13:50:00Z">
        <w:r w:rsidR="003D5A8F">
          <w:rPr>
            <w:lang w:val="en-US"/>
          </w:rPr>
          <w:t>and we did not e</w:t>
        </w:r>
      </w:ins>
      <w:ins w:id="42373" w:author="Morten Lerstad Solli" w:date="2017-11-30T13:51:00Z">
        <w:r w:rsidR="003D5A8F">
          <w:rPr>
            <w:lang w:val="en-US"/>
          </w:rPr>
          <w:t>xperience any problems with this solution.</w:t>
        </w:r>
      </w:ins>
    </w:p>
    <w:p w14:paraId="48B8E902" w14:textId="3210D744" w:rsidR="00583983" w:rsidRDefault="00221855" w:rsidP="00B26496">
      <w:pPr>
        <w:pStyle w:val="Brdtekst"/>
        <w:jc w:val="both"/>
        <w:rPr>
          <w:ins w:id="42374" w:author="Morten Lerstad Solli" w:date="2017-11-30T13:20:00Z"/>
          <w:lang w:val="en-US"/>
        </w:rPr>
      </w:pPr>
      <w:ins w:id="42375" w:author="Morten Lerstad Solli" w:date="2017-11-30T13:57:00Z">
        <w:r>
          <w:rPr>
            <w:lang w:val="en-US"/>
          </w:rPr>
          <w:t xml:space="preserve">If </w:t>
        </w:r>
      </w:ins>
      <w:ins w:id="42376" w:author="Morten Lerstad Solli" w:date="2017-11-30T13:58:00Z">
        <w:r w:rsidR="005130FE">
          <w:rPr>
            <w:lang w:val="en-US"/>
          </w:rPr>
          <w:t>there would be any future development of the project</w:t>
        </w:r>
        <w:r w:rsidR="00EA5E7E">
          <w:rPr>
            <w:lang w:val="en-US"/>
          </w:rPr>
          <w:t>, then</w:t>
        </w:r>
      </w:ins>
      <w:ins w:id="42377" w:author="Morten Lerstad Solli" w:date="2017-11-30T13:59:00Z">
        <w:r w:rsidR="00EA5E7E">
          <w:rPr>
            <w:lang w:val="en-US"/>
          </w:rPr>
          <w:t xml:space="preserve"> we </w:t>
        </w:r>
        <w:r w:rsidR="00021831">
          <w:rPr>
            <w:lang w:val="en-US"/>
          </w:rPr>
          <w:t xml:space="preserve">suggest that the gripping mechanism </w:t>
        </w:r>
      </w:ins>
      <w:ins w:id="42378" w:author="Morten Lerstad Solli" w:date="2017-11-30T14:00:00Z">
        <w:r w:rsidR="00F97825">
          <w:rPr>
            <w:lang w:val="en-US"/>
          </w:rPr>
          <w:t xml:space="preserve">should be </w:t>
        </w:r>
      </w:ins>
      <w:ins w:id="42379" w:author="Morten Lerstad Solli" w:date="2017-11-30T14:01:00Z">
        <w:r w:rsidR="00556B31">
          <w:rPr>
            <w:lang w:val="en-US"/>
          </w:rPr>
          <w:t>finished.</w:t>
        </w:r>
        <w:r w:rsidR="00A0511D">
          <w:rPr>
            <w:lang w:val="en-US"/>
          </w:rPr>
          <w:t xml:space="preserve"> The search</w:t>
        </w:r>
        <w:r w:rsidR="00556B31">
          <w:rPr>
            <w:lang w:val="en-US"/>
          </w:rPr>
          <w:t xml:space="preserve"> </w:t>
        </w:r>
        <w:r w:rsidR="00BC591C">
          <w:rPr>
            <w:lang w:val="en-US"/>
          </w:rPr>
          <w:t>algorithm for finding porta</w:t>
        </w:r>
      </w:ins>
      <w:ins w:id="42380" w:author="Morten Lerstad Solli" w:date="2017-11-30T14:02:00Z">
        <w:r w:rsidR="00BC591C">
          <w:rPr>
            <w:lang w:val="en-US"/>
          </w:rPr>
          <w:t>ls could also be improved.</w:t>
        </w:r>
      </w:ins>
    </w:p>
    <w:p w14:paraId="36AF5E24" w14:textId="731B1B39" w:rsidR="00C74076" w:rsidRDefault="00072DE8" w:rsidP="00B26496">
      <w:pPr>
        <w:pStyle w:val="Brdtekst"/>
        <w:jc w:val="both"/>
        <w:rPr>
          <w:ins w:id="42381" w:author="Morten Lerstad Solli" w:date="2017-11-30T12:53:00Z"/>
          <w:lang w:val="en-US"/>
        </w:rPr>
      </w:pPr>
      <w:ins w:id="42382" w:author="Morten Lerstad Solli" w:date="2017-11-30T13:21:00Z">
        <w:r>
          <w:rPr>
            <w:lang w:val="en-US"/>
          </w:rPr>
          <w:t xml:space="preserve">The outcome of this project gave us better understanding of real-time programming, </w:t>
        </w:r>
      </w:ins>
      <w:ins w:id="42383" w:author="Morten Lerstad Solli" w:date="2017-11-30T13:22:00Z">
        <w:r w:rsidR="00B5437D">
          <w:rPr>
            <w:lang w:val="en-US"/>
          </w:rPr>
          <w:t>importance of making a thread-safe system</w:t>
        </w:r>
      </w:ins>
      <w:ins w:id="42384" w:author="Morten Lerstad Solli" w:date="2017-11-30T13:23:00Z">
        <w:r w:rsidR="00F462A0">
          <w:rPr>
            <w:lang w:val="en-US"/>
          </w:rPr>
          <w:t xml:space="preserve"> and how to </w:t>
        </w:r>
        <w:r w:rsidR="006739E9">
          <w:rPr>
            <w:lang w:val="en-US"/>
          </w:rPr>
          <w:t>find a balance between a fine and co</w:t>
        </w:r>
      </w:ins>
      <w:ins w:id="42385" w:author="Morten Lerstad Solli" w:date="2017-11-30T13:25:00Z">
        <w:r w:rsidR="00D449FA">
          <w:rPr>
            <w:lang w:val="en-US"/>
          </w:rPr>
          <w:t>a</w:t>
        </w:r>
        <w:r w:rsidR="00353CFC">
          <w:rPr>
            <w:lang w:val="en-US"/>
          </w:rPr>
          <w:t>rse -grained application.</w:t>
        </w:r>
        <w:r w:rsidR="00D449FA">
          <w:rPr>
            <w:lang w:val="en-US"/>
          </w:rPr>
          <w:t xml:space="preserve"> In addition to the </w:t>
        </w:r>
      </w:ins>
      <w:ins w:id="42386" w:author="Morten Lerstad Solli" w:date="2017-11-30T13:27:00Z">
        <w:r w:rsidR="007D33A0">
          <w:rPr>
            <w:lang w:val="en-US"/>
          </w:rPr>
          <w:t xml:space="preserve">relevant </w:t>
        </w:r>
      </w:ins>
      <w:ins w:id="42387" w:author="Morten Lerstad Solli" w:date="2017-11-30T13:35:00Z">
        <w:r w:rsidR="004E7A8D">
          <w:rPr>
            <w:lang w:val="en-US"/>
          </w:rPr>
          <w:t>topics</w:t>
        </w:r>
      </w:ins>
      <w:ins w:id="42388" w:author="Morten Lerstad Solli" w:date="2017-11-30T13:28:00Z">
        <w:r w:rsidR="00D33843">
          <w:rPr>
            <w:lang w:val="en-US"/>
          </w:rPr>
          <w:t xml:space="preserve"> for the course, </w:t>
        </w:r>
      </w:ins>
      <w:ins w:id="42389" w:author="Morten Lerstad Solli" w:date="2017-11-30T13:29:00Z">
        <w:r w:rsidR="00270B85">
          <w:rPr>
            <w:lang w:val="en-US"/>
          </w:rPr>
          <w:t xml:space="preserve">the group achieved </w:t>
        </w:r>
      </w:ins>
      <w:ins w:id="42390" w:author="Morten Lerstad Solli" w:date="2017-11-30T13:30:00Z">
        <w:r w:rsidR="00270B85">
          <w:rPr>
            <w:lang w:val="en-US"/>
          </w:rPr>
          <w:t>knowledge</w:t>
        </w:r>
      </w:ins>
      <w:ins w:id="42391" w:author="Morten Lerstad Solli" w:date="2017-11-30T13:29:00Z">
        <w:r w:rsidR="00270B85">
          <w:rPr>
            <w:lang w:val="en-US"/>
          </w:rPr>
          <w:t xml:space="preserve"> </w:t>
        </w:r>
      </w:ins>
      <w:ins w:id="42392" w:author="Morten Lerstad Solli" w:date="2017-11-30T13:30:00Z">
        <w:r w:rsidR="00270B85">
          <w:rPr>
            <w:lang w:val="en-US"/>
          </w:rPr>
          <w:t>about</w:t>
        </w:r>
        <w:r w:rsidR="00145CD6">
          <w:rPr>
            <w:lang w:val="en-US"/>
          </w:rPr>
          <w:t xml:space="preserve"> 3D design</w:t>
        </w:r>
      </w:ins>
      <w:ins w:id="42393" w:author="Morten Lerstad Solli" w:date="2017-11-30T13:31:00Z">
        <w:r w:rsidR="003548D2">
          <w:rPr>
            <w:lang w:val="en-US"/>
          </w:rPr>
          <w:t xml:space="preserve"> and</w:t>
        </w:r>
      </w:ins>
      <w:ins w:id="42394" w:author="Morten Lerstad Solli" w:date="2017-11-30T13:30:00Z">
        <w:r w:rsidR="00145CD6">
          <w:rPr>
            <w:lang w:val="en-US"/>
          </w:rPr>
          <w:t xml:space="preserve"> image </w:t>
        </w:r>
      </w:ins>
      <w:ins w:id="42395" w:author="Morten Lerstad Solli" w:date="2017-11-30T13:31:00Z">
        <w:r w:rsidR="003F416F">
          <w:rPr>
            <w:lang w:val="en-US"/>
          </w:rPr>
          <w:t xml:space="preserve">recognition. </w:t>
        </w:r>
      </w:ins>
      <w:ins w:id="42396" w:author="Morten Lerstad Solli" w:date="2017-11-30T13:53:00Z">
        <w:r w:rsidR="0003626A">
          <w:rPr>
            <w:lang w:val="en-US"/>
          </w:rPr>
          <w:t>Personally</w:t>
        </w:r>
        <w:r w:rsidR="00D25D51">
          <w:rPr>
            <w:lang w:val="en-US"/>
          </w:rPr>
          <w:t>, the group had an overall good experience</w:t>
        </w:r>
        <w:r w:rsidR="00286317">
          <w:rPr>
            <w:lang w:val="en-US"/>
          </w:rPr>
          <w:t xml:space="preserve"> </w:t>
        </w:r>
      </w:ins>
      <w:ins w:id="42397" w:author="Morten Lerstad Solli" w:date="2017-11-30T13:54:00Z">
        <w:r w:rsidR="00286317">
          <w:rPr>
            <w:lang w:val="en-US"/>
          </w:rPr>
          <w:t xml:space="preserve">from the project and gained new knowledge. </w:t>
        </w:r>
      </w:ins>
    </w:p>
    <w:p w14:paraId="4E817C51" w14:textId="77777777" w:rsidR="009F774E" w:rsidRDefault="009F774E" w:rsidP="21142444">
      <w:pPr>
        <w:pStyle w:val="Brdtekst"/>
        <w:rPr>
          <w:ins w:id="42398" w:author="Oscar Herman Kise" w:date="2017-11-30T20:24:00Z"/>
          <w:lang w:val="en-US"/>
        </w:rPr>
      </w:pPr>
    </w:p>
    <w:p w14:paraId="013A6326" w14:textId="77777777" w:rsidR="009F774E" w:rsidRDefault="009F774E" w:rsidP="21142444">
      <w:pPr>
        <w:pStyle w:val="Brdtekst"/>
        <w:rPr>
          <w:ins w:id="42399" w:author="Oscar Herman Kise" w:date="2017-11-30T20:24:00Z"/>
          <w:lang w:val="en-US"/>
        </w:rPr>
      </w:pPr>
    </w:p>
    <w:p w14:paraId="0F91255D" w14:textId="77777777" w:rsidR="009F774E" w:rsidRDefault="009F774E" w:rsidP="21142444">
      <w:pPr>
        <w:pStyle w:val="Brdtekst"/>
        <w:rPr>
          <w:ins w:id="42400" w:author="Oscar Herman Kise" w:date="2017-11-30T20:24:00Z"/>
          <w:lang w:val="en-US"/>
        </w:rPr>
      </w:pPr>
    </w:p>
    <w:p w14:paraId="1DCF0792" w14:textId="77777777" w:rsidR="009F774E" w:rsidRDefault="009F774E" w:rsidP="21142444">
      <w:pPr>
        <w:pStyle w:val="Brdtekst"/>
        <w:rPr>
          <w:ins w:id="42401" w:author="Oscar Herman Kise" w:date="2017-11-30T20:24:00Z"/>
          <w:lang w:val="en-US"/>
        </w:rPr>
      </w:pPr>
    </w:p>
    <w:p w14:paraId="5894776D" w14:textId="77777777" w:rsidR="009F774E" w:rsidRDefault="009F774E" w:rsidP="21142444">
      <w:pPr>
        <w:pStyle w:val="Brdtekst"/>
        <w:rPr>
          <w:ins w:id="42402" w:author="Oscar Herman Kise" w:date="2017-11-30T20:24:00Z"/>
          <w:lang w:val="en-US"/>
        </w:rPr>
      </w:pPr>
    </w:p>
    <w:p w14:paraId="07161970" w14:textId="77777777" w:rsidR="009F774E" w:rsidRDefault="009F774E" w:rsidP="21142444">
      <w:pPr>
        <w:pStyle w:val="Brdtekst"/>
        <w:rPr>
          <w:ins w:id="42403" w:author="Oscar Herman Kise" w:date="2017-11-30T20:24:00Z"/>
          <w:lang w:val="en-US"/>
        </w:rPr>
      </w:pPr>
    </w:p>
    <w:p w14:paraId="54D07D21" w14:textId="77777777" w:rsidR="009F774E" w:rsidRDefault="009F774E" w:rsidP="21142444">
      <w:pPr>
        <w:pStyle w:val="Brdtekst"/>
        <w:rPr>
          <w:ins w:id="42404" w:author="Oscar Herman Kise" w:date="2017-11-30T20:24:00Z"/>
          <w:lang w:val="en-US"/>
        </w:rPr>
      </w:pPr>
    </w:p>
    <w:p w14:paraId="0BCA2ACD" w14:textId="77777777" w:rsidR="009F774E" w:rsidRDefault="009F774E" w:rsidP="21142444">
      <w:pPr>
        <w:pStyle w:val="Brdtekst"/>
        <w:rPr>
          <w:ins w:id="42405" w:author="Oscar Herman Kise" w:date="2017-11-30T20:24:00Z"/>
          <w:lang w:val="en-US"/>
        </w:rPr>
      </w:pPr>
    </w:p>
    <w:p w14:paraId="6A4591D9" w14:textId="77777777" w:rsidR="009F774E" w:rsidRDefault="009F774E" w:rsidP="21142444">
      <w:pPr>
        <w:pStyle w:val="Brdtekst"/>
        <w:rPr>
          <w:ins w:id="42406" w:author="Oscar Herman Kise" w:date="2017-11-30T20:24:00Z"/>
          <w:lang w:val="en-US"/>
        </w:rPr>
      </w:pPr>
    </w:p>
    <w:p w14:paraId="104FB38C" w14:textId="7D4F6794" w:rsidR="006716D1" w:rsidDel="00CF554F" w:rsidRDefault="006716D1" w:rsidP="00B26496">
      <w:pPr>
        <w:pStyle w:val="Brdtekst"/>
        <w:jc w:val="both"/>
        <w:rPr>
          <w:ins w:id="42407" w:author="Ole-Martin Hanstveit" w:date="2017-11-30T11:55:00Z"/>
          <w:del w:id="42408" w:author="Morten Lerstad Solli" w:date="2017-11-30T12:50:00Z"/>
          <w:lang w:val="en-US"/>
        </w:rPr>
      </w:pPr>
      <w:ins w:id="42409" w:author="Ole-Martin Hanstveit" w:date="2017-11-30T11:57:00Z">
        <w:del w:id="42410" w:author="Morten Lerstad Solli" w:date="2017-11-30T12:07:00Z">
          <w:r w:rsidDel="00740E43">
            <w:rPr>
              <w:lang w:val="en-US"/>
            </w:rPr>
            <w:delText xml:space="preserve"> </w:delText>
          </w:r>
        </w:del>
      </w:ins>
    </w:p>
    <w:p w14:paraId="5CE5E56D" w14:textId="42F8B7F6" w:rsidR="00D345F7" w:rsidDel="000B2666" w:rsidRDefault="00B26496">
      <w:pPr>
        <w:pStyle w:val="Brdtekst"/>
        <w:jc w:val="both"/>
        <w:rPr>
          <w:ins w:id="42411" w:author="Oscar Herman Kise" w:date="2017-11-29T22:13:00Z"/>
          <w:del w:id="42412" w:author="Morten Lerstad Solli" w:date="2017-11-30T13:55:00Z"/>
          <w:sz w:val="24"/>
          <w:lang w:val="en-US"/>
        </w:rPr>
        <w:pPrChange w:id="42413" w:author="Ole-Martin Hanstveit" w:date="2017-11-30T11:46:00Z">
          <w:pPr>
            <w:pStyle w:val="Brdtekst"/>
          </w:pPr>
        </w:pPrChange>
      </w:pPr>
      <w:ins w:id="42414" w:author="Ole-Martin Hanstveit" w:date="2017-11-30T11:47:00Z">
        <w:del w:id="42415" w:author="Morten Lerstad Solli" w:date="2017-11-30T13:55:00Z">
          <w:r w:rsidDel="000B2666">
            <w:rPr>
              <w:lang w:val="en-US"/>
            </w:rPr>
            <w:delText>The specified system requirements were achieved and verified by testing.</w:delText>
          </w:r>
        </w:del>
      </w:ins>
    </w:p>
    <w:p w14:paraId="2EBD4EBB" w14:textId="77777777" w:rsidR="00A91294" w:rsidDel="00E75D07" w:rsidRDefault="00A91294">
      <w:pPr>
        <w:pStyle w:val="Brdtekst"/>
        <w:jc w:val="both"/>
        <w:rPr>
          <w:ins w:id="42416" w:author="Oscar Herman Kise" w:date="2017-11-29T22:13:00Z"/>
          <w:del w:id="42417" w:author="Morten Lerstad Solli" w:date="2017-11-30T14:10:00Z"/>
          <w:b/>
          <w:lang w:val="en-US"/>
        </w:rPr>
        <w:pPrChange w:id="42418" w:author="Ole-Martin Hanstveit" w:date="2017-11-30T12:01:00Z">
          <w:pPr>
            <w:pStyle w:val="Brdtekst"/>
          </w:pPr>
        </w:pPrChange>
      </w:pPr>
    </w:p>
    <w:p w14:paraId="00ED4086" w14:textId="77777777" w:rsidR="00FF311A" w:rsidDel="00E75D07" w:rsidRDefault="00FF311A" w:rsidP="21142444">
      <w:pPr>
        <w:pStyle w:val="Brdtekst"/>
        <w:rPr>
          <w:ins w:id="42419" w:author="Oscar Herman Kise" w:date="2017-11-30T10:43:00Z"/>
          <w:del w:id="42420" w:author="Morten Lerstad Solli" w:date="2017-11-30T14:10:00Z"/>
          <w:b/>
          <w:lang w:val="en-US"/>
        </w:rPr>
      </w:pPr>
    </w:p>
    <w:p w14:paraId="2F94C886" w14:textId="77777777" w:rsidR="00FF311A" w:rsidDel="00E75D07" w:rsidRDefault="00FF311A" w:rsidP="21142444">
      <w:pPr>
        <w:pStyle w:val="Brdtekst"/>
        <w:rPr>
          <w:ins w:id="42421" w:author="Oscar Herman Kise" w:date="2017-11-30T10:43:00Z"/>
          <w:del w:id="42422" w:author="Morten Lerstad Solli" w:date="2017-11-30T14:10:00Z"/>
          <w:b/>
          <w:lang w:val="en-US"/>
        </w:rPr>
      </w:pPr>
    </w:p>
    <w:p w14:paraId="69034CCC" w14:textId="77777777" w:rsidR="00FF311A" w:rsidDel="00E75D07" w:rsidRDefault="00FF311A" w:rsidP="21142444">
      <w:pPr>
        <w:pStyle w:val="Brdtekst"/>
        <w:rPr>
          <w:ins w:id="42423" w:author="Oscar Herman Kise" w:date="2017-11-30T10:43:00Z"/>
          <w:del w:id="42424" w:author="Morten Lerstad Solli" w:date="2017-11-30T14:10:00Z"/>
          <w:b/>
          <w:lang w:val="en-US"/>
        </w:rPr>
      </w:pPr>
    </w:p>
    <w:p w14:paraId="67911C77" w14:textId="77777777" w:rsidR="00FF311A" w:rsidDel="00E75D07" w:rsidRDefault="00FF311A" w:rsidP="21142444">
      <w:pPr>
        <w:pStyle w:val="Brdtekst"/>
        <w:rPr>
          <w:ins w:id="42425" w:author="Oscar Herman Kise" w:date="2017-11-30T10:43:00Z"/>
          <w:del w:id="42426" w:author="Morten Lerstad Solli" w:date="2017-11-30T14:10:00Z"/>
          <w:b/>
          <w:lang w:val="en-US"/>
        </w:rPr>
      </w:pPr>
    </w:p>
    <w:p w14:paraId="1ADB5606" w14:textId="77777777" w:rsidR="00FF311A" w:rsidDel="00E75D07" w:rsidRDefault="00FF311A" w:rsidP="21142444">
      <w:pPr>
        <w:pStyle w:val="Brdtekst"/>
        <w:rPr>
          <w:ins w:id="42427" w:author="Oscar Herman Kise" w:date="2017-11-30T10:43:00Z"/>
          <w:del w:id="42428" w:author="Morten Lerstad Solli" w:date="2017-11-30T14:10:00Z"/>
          <w:b/>
          <w:lang w:val="en-US"/>
        </w:rPr>
      </w:pPr>
    </w:p>
    <w:p w14:paraId="55006E21" w14:textId="77777777" w:rsidR="00FF311A" w:rsidDel="00E75D07" w:rsidRDefault="00FF311A" w:rsidP="21142444">
      <w:pPr>
        <w:pStyle w:val="Brdtekst"/>
        <w:rPr>
          <w:ins w:id="42429" w:author="Oscar Herman Kise" w:date="2017-11-30T10:43:00Z"/>
          <w:del w:id="42430" w:author="Morten Lerstad Solli" w:date="2017-11-30T14:10:00Z"/>
          <w:b/>
          <w:lang w:val="en-US"/>
        </w:rPr>
      </w:pPr>
    </w:p>
    <w:p w14:paraId="450A3B70" w14:textId="77777777" w:rsidR="00FF311A" w:rsidRPr="006112B5" w:rsidRDefault="00FF311A" w:rsidP="21142444">
      <w:pPr>
        <w:pStyle w:val="Brdtekst"/>
        <w:rPr>
          <w:ins w:id="42431" w:author="Oscar Herman Kise" w:date="2017-11-29T22:13:00Z"/>
          <w:b/>
          <w:lang w:val="en-US"/>
          <w:rPrChange w:id="42432" w:author="Oscar Herman Kise" w:date="2017-11-29T22:13:00Z">
            <w:rPr>
              <w:ins w:id="42433" w:author="Oscar Herman Kise" w:date="2017-11-29T22:13:00Z"/>
              <w:sz w:val="24"/>
              <w:lang w:val="en-US"/>
            </w:rPr>
          </w:rPrChange>
        </w:rPr>
      </w:pPr>
    </w:p>
    <w:p w14:paraId="29F976A8" w14:textId="2983576A" w:rsidR="00AA68EF" w:rsidRPr="003D0163" w:rsidRDefault="0030119B" w:rsidP="00AA68EF">
      <w:pPr>
        <w:pStyle w:val="Brdtekst"/>
        <w:rPr>
          <w:ins w:id="42434" w:author="Oscar Herman Kise" w:date="2017-11-29T22:13:00Z"/>
          <w:sz w:val="24"/>
          <w:u w:val="single"/>
          <w:lang w:val="en-US"/>
          <w:rPrChange w:id="42435" w:author="Oscar Herman Kise" w:date="2017-11-29T22:14:00Z">
            <w:rPr>
              <w:ins w:id="42436" w:author="Oscar Herman Kise" w:date="2017-11-29T22:13:00Z"/>
              <w:lang w:val="en-US"/>
            </w:rPr>
          </w:rPrChange>
        </w:rPr>
      </w:pPr>
      <w:ins w:id="42437" w:author="Oscar Herman Kise" w:date="2017-11-29T22:12:00Z">
        <w:r w:rsidRPr="003D0163">
          <w:rPr>
            <w:sz w:val="24"/>
            <w:u w:val="single"/>
            <w:lang w:val="en-US"/>
            <w:rPrChange w:id="42438" w:author="Oscar Herman Kise" w:date="2017-11-29T22:13:00Z">
              <w:rPr>
                <w:lang w:val="en-US"/>
              </w:rPr>
            </w:rPrChange>
          </w:rPr>
          <w:lastRenderedPageBreak/>
          <w:t xml:space="preserve">Work </w:t>
        </w:r>
      </w:ins>
      <w:ins w:id="42439" w:author="Oscar Herman Kise" w:date="2017-11-29T22:13:00Z">
        <w:r w:rsidR="006112B5" w:rsidRPr="003D0163">
          <w:rPr>
            <w:sz w:val="24"/>
            <w:u w:val="single"/>
            <w:lang w:val="en-US"/>
            <w:rPrChange w:id="42440" w:author="Oscar Herman Kise" w:date="2017-11-29T22:13:00Z">
              <w:rPr>
                <w:lang w:val="en-US"/>
              </w:rPr>
            </w:rPrChange>
          </w:rPr>
          <w:t>distribution:</w:t>
        </w:r>
      </w:ins>
    </w:p>
    <w:p w14:paraId="21A2B40F" w14:textId="6221207A" w:rsidR="004F089D" w:rsidRPr="008D562D" w:rsidRDefault="00FF311A" w:rsidP="004F089D">
      <w:pPr>
        <w:pStyle w:val="Brdtekst"/>
        <w:rPr>
          <w:ins w:id="42441" w:author="Oscar Herman Kise" w:date="2017-11-30T10:43:00Z"/>
          <w:lang w:val="en-GB"/>
          <w:rPrChange w:id="42442" w:author="Morten Lerstad Solli" w:date="2017-11-30T11:20:00Z">
            <w:rPr>
              <w:ins w:id="42443" w:author="Oscar Herman Kise" w:date="2017-11-30T10:43:00Z"/>
              <w:b/>
              <w:lang w:val="en-US"/>
            </w:rPr>
          </w:rPrChange>
        </w:rPr>
      </w:pPr>
      <w:ins w:id="42444" w:author="Oscar Herman Kise" w:date="2017-11-30T10:43:00Z">
        <w:r w:rsidRPr="0026017C">
          <w:rPr>
            <w:b/>
            <w:lang w:val="en-US"/>
          </w:rPr>
          <w:t xml:space="preserve">Morten </w:t>
        </w:r>
      </w:ins>
      <w:ins w:id="42445" w:author="Oscar Herman Kise" w:date="2017-11-30T10:44:00Z">
        <w:r w:rsidRPr="00253168">
          <w:rPr>
            <w:b/>
            <w:lang w:val="en-US"/>
          </w:rPr>
          <w:t>Lerstad Solli:</w:t>
        </w:r>
      </w:ins>
      <w:ins w:id="42446" w:author="Morten Lerstad Solli" w:date="2017-11-30T11:18:00Z">
        <w:r w:rsidR="00B40744" w:rsidRPr="00253168">
          <w:rPr>
            <w:lang w:val="en-US"/>
            <w:rPrChange w:id="42447" w:author="Morten Lerstad Solli" w:date="2017-11-30T11:20:00Z">
              <w:rPr/>
            </w:rPrChange>
          </w:rPr>
          <w:t xml:space="preserve"> </w:t>
        </w:r>
      </w:ins>
      <w:ins w:id="42448" w:author="Morten Lerstad Solli" w:date="2017-11-30T11:19:00Z">
        <w:r w:rsidR="001C79B0" w:rsidRPr="00253168">
          <w:rPr>
            <w:lang w:val="en-US"/>
            <w:rPrChange w:id="42449" w:author="Morten Lerstad Solli" w:date="2017-11-30T11:20:00Z">
              <w:rPr/>
            </w:rPrChange>
          </w:rPr>
          <w:t>Creating co</w:t>
        </w:r>
        <w:r w:rsidR="001C79B0" w:rsidRPr="0026017C">
          <w:rPr>
            <w:lang w:val="en-US"/>
          </w:rPr>
          <w:t xml:space="preserve">de for </w:t>
        </w:r>
        <w:r w:rsidR="000521FF" w:rsidRPr="00253168">
          <w:rPr>
            <w:lang w:val="en-US"/>
          </w:rPr>
          <w:t>se</w:t>
        </w:r>
        <w:r w:rsidR="000521FF" w:rsidRPr="00253168">
          <w:rPr>
            <w:lang w:val="en-US"/>
            <w:rPrChange w:id="42450" w:author="Morten Lerstad Solli" w:date="2017-11-30T11:20:00Z">
              <w:rPr/>
            </w:rPrChange>
          </w:rPr>
          <w:t xml:space="preserve">rial </w:t>
        </w:r>
      </w:ins>
      <w:ins w:id="42451" w:author="Morten Lerstad Solli" w:date="2017-11-30T11:20:00Z">
        <w:r w:rsidR="00253168">
          <w:rPr>
            <w:lang w:val="en-US"/>
          </w:rPr>
          <w:t>communication between the Odroid and the Arduino, for both directions. C</w:t>
        </w:r>
        <w:r w:rsidR="00FB224F">
          <w:rPr>
            <w:lang w:val="en-US"/>
          </w:rPr>
          <w:t xml:space="preserve">reating </w:t>
        </w:r>
      </w:ins>
      <w:ins w:id="42452" w:author="Morten Lerstad Solli" w:date="2017-11-30T11:21:00Z">
        <w:r w:rsidR="00FB224F">
          <w:rPr>
            <w:lang w:val="en-US"/>
          </w:rPr>
          <w:t xml:space="preserve">code for UDP video streaming between Odroid and external client. Creating the communication on the Arduino and sewing </w:t>
        </w:r>
      </w:ins>
      <w:ins w:id="42453" w:author="Morten Lerstad Solli" w:date="2017-11-30T11:22:00Z">
        <w:r w:rsidR="00FB224F">
          <w:rPr>
            <w:lang w:val="en-US"/>
          </w:rPr>
          <w:t>together</w:t>
        </w:r>
      </w:ins>
      <w:ins w:id="42454" w:author="Morten Lerstad Solli" w:date="2017-11-30T11:21:00Z">
        <w:r w:rsidR="00FB224F">
          <w:rPr>
            <w:lang w:val="en-US"/>
          </w:rPr>
          <w:t xml:space="preserve"> the </w:t>
        </w:r>
      </w:ins>
      <w:ins w:id="42455" w:author="Morten Lerstad Solli" w:date="2017-11-30T11:22:00Z">
        <w:r w:rsidR="00FB224F">
          <w:rPr>
            <w:lang w:val="en-US"/>
          </w:rPr>
          <w:t>Arduino</w:t>
        </w:r>
      </w:ins>
      <w:ins w:id="42456" w:author="Morten Lerstad Solli" w:date="2017-11-30T11:21:00Z">
        <w:r w:rsidR="00FB224F">
          <w:rPr>
            <w:lang w:val="en-US"/>
          </w:rPr>
          <w:t xml:space="preserve"> program.</w:t>
        </w:r>
      </w:ins>
      <w:ins w:id="42457" w:author="Morten Lerstad Solli" w:date="2017-11-30T11:22:00Z">
        <w:r w:rsidR="00FB224F">
          <w:rPr>
            <w:lang w:val="en-US"/>
          </w:rPr>
          <w:t xml:space="preserve"> Setup the Wi-Fi connection on the Odroid and the router.</w:t>
        </w:r>
      </w:ins>
      <w:ins w:id="42458" w:author="Oscar Herman Kise" w:date="2017-11-30T10:44:00Z">
        <w:del w:id="42459" w:author="Morten Lerstad Solli" w:date="2017-11-30T11:18:00Z">
          <w:r w:rsidR="003D0163" w:rsidRPr="0026017C" w:rsidDel="00B40744">
            <w:rPr>
              <w:b/>
              <w:lang w:val="en-US"/>
            </w:rPr>
            <w:delText xml:space="preserve"> </w:delText>
          </w:r>
        </w:del>
      </w:ins>
    </w:p>
    <w:p w14:paraId="6F52C580" w14:textId="50C4BC74" w:rsidR="00FF311A" w:rsidRPr="00817173" w:rsidRDefault="00FF311A" w:rsidP="21142444">
      <w:pPr>
        <w:pStyle w:val="Brdtekst"/>
        <w:rPr>
          <w:ins w:id="42460" w:author="Oscar Herman Kise" w:date="2017-11-30T10:44:00Z"/>
          <w:lang w:val="en-GB"/>
          <w:rPrChange w:id="42461" w:author="Oscar Herman Kise" w:date="2017-11-30T10:45:00Z">
            <w:rPr>
              <w:ins w:id="42462" w:author="Oscar Herman Kise" w:date="2017-11-30T10:44:00Z"/>
              <w:b/>
              <w:lang w:val="en-US"/>
            </w:rPr>
          </w:rPrChange>
        </w:rPr>
      </w:pPr>
      <w:ins w:id="42463" w:author="Oscar Herman Kise" w:date="2017-11-30T10:44:00Z">
        <w:r w:rsidRPr="008331E4">
          <w:rPr>
            <w:b/>
            <w:lang w:val="en-GB"/>
            <w:rPrChange w:id="42464" w:author="Ole-Martin Hanstveit" w:date="2017-11-30T17:30:00Z">
              <w:rPr>
                <w:b/>
                <w:lang w:val="en-US"/>
              </w:rPr>
            </w:rPrChange>
          </w:rPr>
          <w:t>Ole</w:t>
        </w:r>
      </w:ins>
      <w:ins w:id="42465" w:author="Morten Lerstad Solli" w:date="2017-11-30T11:18:00Z">
        <w:r w:rsidR="001D4C54" w:rsidRPr="008331E4">
          <w:rPr>
            <w:b/>
            <w:lang w:val="en-GB"/>
            <w:rPrChange w:id="42466" w:author="Ole-Martin Hanstveit" w:date="2017-11-30T17:30:00Z">
              <w:rPr>
                <w:b/>
              </w:rPr>
            </w:rPrChange>
          </w:rPr>
          <w:t>-</w:t>
        </w:r>
      </w:ins>
      <w:ins w:id="42467" w:author="Oscar Herman Kise" w:date="2017-11-30T10:44:00Z">
        <w:del w:id="42468" w:author="Morten Lerstad Solli" w:date="2017-11-30T11:17:00Z">
          <w:r w:rsidRPr="008331E4">
            <w:rPr>
              <w:b/>
              <w:lang w:val="en-GB"/>
              <w:rPrChange w:id="42469" w:author="Ole-Martin Hanstveit" w:date="2017-11-30T17:30:00Z">
                <w:rPr>
                  <w:b/>
                  <w:lang w:val="en-US"/>
                </w:rPr>
              </w:rPrChange>
            </w:rPr>
            <w:delText>-</w:delText>
          </w:r>
        </w:del>
        <w:r w:rsidRPr="008331E4">
          <w:rPr>
            <w:b/>
            <w:lang w:val="en-GB"/>
            <w:rPrChange w:id="42470" w:author="Ole-Martin Hanstveit" w:date="2017-11-30T17:30:00Z">
              <w:rPr>
                <w:b/>
                <w:lang w:val="en-US"/>
              </w:rPr>
            </w:rPrChange>
          </w:rPr>
          <w:t>Martin Hans</w:t>
        </w:r>
        <w:del w:id="42471" w:author="Ole-Martin Hanstveit" w:date="2017-11-30T11:19:00Z">
          <w:r w:rsidRPr="008331E4" w:rsidDel="00817173">
            <w:rPr>
              <w:b/>
              <w:lang w:val="en-GB"/>
              <w:rPrChange w:id="42472" w:author="Ole-Martin Hanstveit" w:date="2017-11-30T17:30:00Z">
                <w:rPr>
                  <w:b/>
                  <w:lang w:val="en-US"/>
                </w:rPr>
              </w:rPrChange>
            </w:rPr>
            <w:delText>f</w:delText>
          </w:r>
        </w:del>
      </w:ins>
      <w:ins w:id="42473" w:author="Ole-Martin Hanstveit" w:date="2017-11-30T11:19:00Z">
        <w:r w:rsidR="00817173" w:rsidRPr="008331E4">
          <w:rPr>
            <w:b/>
            <w:lang w:val="en-GB"/>
          </w:rPr>
          <w:t>tv</w:t>
        </w:r>
      </w:ins>
      <w:ins w:id="42474" w:author="Oscar Herman Kise" w:date="2017-11-30T10:44:00Z">
        <w:r w:rsidRPr="008331E4">
          <w:rPr>
            <w:b/>
            <w:lang w:val="en-GB"/>
            <w:rPrChange w:id="42475" w:author="Ole-Martin Hanstveit" w:date="2017-11-30T17:30:00Z">
              <w:rPr>
                <w:b/>
                <w:lang w:val="en-US"/>
              </w:rPr>
            </w:rPrChange>
          </w:rPr>
          <w:t>eit</w:t>
        </w:r>
      </w:ins>
      <w:ins w:id="42476" w:author="Ole-Martin Hanstveit" w:date="2017-11-30T11:19:00Z">
        <w:r w:rsidR="00817173" w:rsidRPr="008331E4">
          <w:rPr>
            <w:b/>
            <w:lang w:val="en-GB"/>
          </w:rPr>
          <w:t xml:space="preserve">: </w:t>
        </w:r>
      </w:ins>
      <w:ins w:id="42477" w:author="Ole-Martin Hanstveit" w:date="2017-11-30T17:30:00Z">
        <w:r w:rsidR="008331E4" w:rsidRPr="008331E4">
          <w:rPr>
            <w:lang w:val="en-GB"/>
          </w:rPr>
          <w:t>3D d</w:t>
        </w:r>
        <w:r w:rsidR="008331E4" w:rsidRPr="008331E4">
          <w:rPr>
            <w:lang w:val="en-GB"/>
            <w:rPrChange w:id="42478" w:author="Ole-Martin Hanstveit" w:date="2017-11-30T17:30:00Z">
              <w:rPr/>
            </w:rPrChange>
          </w:rPr>
          <w:t>esign of</w:t>
        </w:r>
        <w:r w:rsidR="008331E4">
          <w:rPr>
            <w:lang w:val="en-GB"/>
          </w:rPr>
          <w:t xml:space="preserve"> the battery bracket. Development of</w:t>
        </w:r>
      </w:ins>
      <w:ins w:id="42479" w:author="Ole-Martin Hanstveit" w:date="2017-11-30T17:31:00Z">
        <w:r w:rsidR="008331E4">
          <w:rPr>
            <w:lang w:val="en-GB"/>
          </w:rPr>
          <w:t xml:space="preserve"> image processing (color/shape detection)</w:t>
        </w:r>
      </w:ins>
      <w:ins w:id="42480" w:author="Ole-Martin Hanstveit" w:date="2017-11-30T17:33:00Z">
        <w:r w:rsidR="008331E4">
          <w:rPr>
            <w:lang w:val="en-GB"/>
          </w:rPr>
          <w:t xml:space="preserve"> and</w:t>
        </w:r>
      </w:ins>
      <w:ins w:id="42481" w:author="Ole-Martin Hanstveit" w:date="2017-11-30T17:31:00Z">
        <w:r w:rsidR="008331E4">
          <w:rPr>
            <w:lang w:val="en-GB"/>
          </w:rPr>
          <w:t xml:space="preserve"> </w:t>
        </w:r>
      </w:ins>
      <w:ins w:id="42482" w:author="Ole-Martin Hanstveit" w:date="2017-11-30T17:32:00Z">
        <w:r w:rsidR="008331E4">
          <w:rPr>
            <w:lang w:val="en-GB"/>
          </w:rPr>
          <w:t xml:space="preserve">car </w:t>
        </w:r>
      </w:ins>
      <w:ins w:id="42483" w:author="Ole-Martin Hanstveit" w:date="2017-11-30T17:31:00Z">
        <w:r w:rsidR="008331E4">
          <w:rPr>
            <w:lang w:val="en-GB"/>
          </w:rPr>
          <w:t xml:space="preserve">movement handling </w:t>
        </w:r>
      </w:ins>
      <w:ins w:id="42484" w:author="Ole-Martin Hanstveit" w:date="2017-11-30T17:32:00Z">
        <w:r w:rsidR="008331E4">
          <w:rPr>
            <w:lang w:val="en-GB"/>
          </w:rPr>
          <w:t>based on images</w:t>
        </w:r>
      </w:ins>
      <w:ins w:id="42485" w:author="Ole-Martin Hanstveit" w:date="2017-11-30T17:33:00Z">
        <w:r w:rsidR="008331E4">
          <w:rPr>
            <w:lang w:val="en-GB"/>
          </w:rPr>
          <w:t xml:space="preserve">. </w:t>
        </w:r>
      </w:ins>
      <w:ins w:id="42486" w:author="Ole-Martin Hanstveit" w:date="2017-11-30T17:34:00Z">
        <w:r w:rsidR="008331E4">
          <w:rPr>
            <w:lang w:val="en-GB"/>
          </w:rPr>
          <w:t>Designed the external client including integration of the UDP video stream and implemented TCP communication between Odroid and the external client.</w:t>
        </w:r>
      </w:ins>
      <w:ins w:id="42487" w:author="Ole-Martin Hanstveit" w:date="2017-11-30T17:35:00Z">
        <w:r w:rsidR="008331E4">
          <w:rPr>
            <w:lang w:val="en-GB"/>
          </w:rPr>
          <w:t xml:space="preserve"> Also integrated the separate Java codes to work as one application on the Odroid and implemented </w:t>
        </w:r>
      </w:ins>
      <w:ins w:id="42488" w:author="Ole-Martin Hanstveit" w:date="2017-11-30T17:38:00Z">
        <w:r w:rsidR="008F1C4B">
          <w:rPr>
            <w:lang w:val="en-GB"/>
          </w:rPr>
          <w:t>t</w:t>
        </w:r>
      </w:ins>
      <w:ins w:id="42489" w:author="Ole-Martin Hanstveit" w:date="2017-11-30T17:35:00Z">
        <w:r w:rsidR="008331E4">
          <w:rPr>
            <w:lang w:val="en-GB"/>
          </w:rPr>
          <w:t xml:space="preserve">hreads </w:t>
        </w:r>
      </w:ins>
      <w:ins w:id="42490" w:author="Ole-Martin Hanstveit" w:date="2017-11-30T17:36:00Z">
        <w:r w:rsidR="008331E4">
          <w:rPr>
            <w:lang w:val="en-GB"/>
          </w:rPr>
          <w:t>for the sections to run concurrently.</w:t>
        </w:r>
      </w:ins>
      <w:ins w:id="42491" w:author="Ole-Martin Hanstveit" w:date="2017-11-30T17:39:00Z">
        <w:r w:rsidR="008F1C4B">
          <w:rPr>
            <w:lang w:val="en-GB"/>
          </w:rPr>
          <w:t xml:space="preserve"> Ran performance tests of the system</w:t>
        </w:r>
      </w:ins>
      <w:ins w:id="42492" w:author="Ole-Martin Hanstveit" w:date="2017-11-30T17:36:00Z">
        <w:r w:rsidR="008331E4">
          <w:rPr>
            <w:lang w:val="en-GB"/>
          </w:rPr>
          <w:t>.</w:t>
        </w:r>
      </w:ins>
      <w:ins w:id="42493" w:author="Morten Lerstad Solli" w:date="2017-11-30T11:20:00Z">
        <w:del w:id="42494" w:author="Ole-Martin Hanstveit" w:date="2017-11-30T17:29:00Z">
          <w:r w:rsidR="00FB224F" w:rsidRPr="008331E4" w:rsidDel="008331E4">
            <w:rPr>
              <w:lang w:val="en-GB"/>
            </w:rPr>
            <w:delText xml:space="preserve">, me not </w:delText>
          </w:r>
        </w:del>
      </w:ins>
      <w:ins w:id="42495" w:author="Morten Lerstad Solli" w:date="2017-11-30T11:21:00Z">
        <w:del w:id="42496" w:author="Ole-Martin Hanstveit" w:date="2017-11-30T17:29:00Z">
          <w:r w:rsidR="00FB224F" w:rsidRPr="008331E4" w:rsidDel="008331E4">
            <w:rPr>
              <w:lang w:val="en-GB"/>
            </w:rPr>
            <w:delText>that kind of orc!</w:delText>
          </w:r>
        </w:del>
      </w:ins>
    </w:p>
    <w:p w14:paraId="0EDD0C8E" w14:textId="4BEA41FB" w:rsidR="00FF311A" w:rsidRPr="002A2A0E" w:rsidRDefault="003D0163">
      <w:pPr>
        <w:pStyle w:val="Brdtekst"/>
        <w:jc w:val="both"/>
        <w:rPr>
          <w:ins w:id="42497" w:author="Oscar Herman Kise" w:date="2017-11-30T10:43:00Z"/>
          <w:lang w:val="en-US"/>
        </w:rPr>
        <w:pPrChange w:id="42498" w:author="Oscar Herman Kise" w:date="2017-11-30T10:47:00Z">
          <w:pPr>
            <w:pStyle w:val="Brdtekst"/>
          </w:pPr>
        </w:pPrChange>
      </w:pPr>
      <w:ins w:id="42499" w:author="Oscar Herman Kise" w:date="2017-11-30T10:44:00Z">
        <w:r>
          <w:rPr>
            <w:b/>
            <w:lang w:val="en-US"/>
          </w:rPr>
          <w:t>Os</w:t>
        </w:r>
        <w:del w:id="42500" w:author="Ole-Martin Hanstveit" w:date="2017-11-30T11:16:00Z">
          <w:r w:rsidDel="009F053B">
            <w:rPr>
              <w:b/>
              <w:lang w:val="en-US"/>
            </w:rPr>
            <w:delText>c</w:delText>
          </w:r>
        </w:del>
      </w:ins>
      <w:ins w:id="42501" w:author="Ole-Martin Hanstveit" w:date="2017-11-30T11:19:00Z">
        <w:r w:rsidR="00817173">
          <w:rPr>
            <w:b/>
            <w:lang w:val="en-US"/>
          </w:rPr>
          <w:t>c</w:t>
        </w:r>
      </w:ins>
      <w:ins w:id="42502" w:author="Oscar Herman Kise" w:date="2017-11-30T10:44:00Z">
        <w:r>
          <w:rPr>
            <w:b/>
            <w:lang w:val="en-US"/>
          </w:rPr>
          <w:t xml:space="preserve">ar Herman </w:t>
        </w:r>
        <w:del w:id="42503" w:author="Ole-Martin Hanstveit" w:date="2017-11-30T11:16:00Z">
          <w:r w:rsidDel="009F053B">
            <w:rPr>
              <w:b/>
              <w:lang w:val="en-US"/>
            </w:rPr>
            <w:delText>Ki</w:delText>
          </w:r>
        </w:del>
      </w:ins>
      <w:ins w:id="42504" w:author="Ole-Martin Hanstveit" w:date="2017-11-30T11:19:00Z">
        <w:r w:rsidR="00817173">
          <w:rPr>
            <w:b/>
            <w:lang w:val="en-US"/>
          </w:rPr>
          <w:t>K</w:t>
        </w:r>
      </w:ins>
      <w:ins w:id="42505" w:author="Ole-Martin Hanstveit" w:date="2017-11-30T11:16:00Z">
        <w:r w:rsidR="009F053B">
          <w:rPr>
            <w:b/>
            <w:lang w:val="en-US"/>
          </w:rPr>
          <w:t>i</w:t>
        </w:r>
      </w:ins>
      <w:ins w:id="42506" w:author="Oscar Herman Kise" w:date="2017-11-30T10:44:00Z">
        <w:r>
          <w:rPr>
            <w:b/>
            <w:lang w:val="en-US"/>
          </w:rPr>
          <w:t xml:space="preserve">se: </w:t>
        </w:r>
        <w:r w:rsidRPr="00D34E12">
          <w:rPr>
            <w:lang w:val="en-US"/>
            <w:rPrChange w:id="42507" w:author="Oscar Herman Kise" w:date="2017-11-30T10:47:00Z">
              <w:rPr>
                <w:b/>
                <w:lang w:val="en-US"/>
              </w:rPr>
            </w:rPrChange>
          </w:rPr>
          <w:t>3D design and print of the gripper</w:t>
        </w:r>
        <w:r w:rsidR="00603D38" w:rsidRPr="00D34E12">
          <w:rPr>
            <w:lang w:val="en-US"/>
            <w:rPrChange w:id="42508" w:author="Oscar Herman Kise" w:date="2017-11-30T10:47:00Z">
              <w:rPr>
                <w:b/>
                <w:lang w:val="en-US"/>
              </w:rPr>
            </w:rPrChange>
          </w:rPr>
          <w:t xml:space="preserve"> and camera bracket. </w:t>
        </w:r>
      </w:ins>
      <w:ins w:id="42509" w:author="Oscar Herman Kise" w:date="2017-11-30T10:45:00Z">
        <w:r w:rsidR="00603D38" w:rsidRPr="00D34E12">
          <w:rPr>
            <w:lang w:val="en-US"/>
            <w:rPrChange w:id="42510" w:author="Oscar Herman Kise" w:date="2017-11-30T10:47:00Z">
              <w:rPr>
                <w:b/>
                <w:lang w:val="en-US"/>
              </w:rPr>
            </w:rPrChange>
          </w:rPr>
          <w:t>Constructing the portals. C</w:t>
        </w:r>
        <w:r w:rsidR="009B459C" w:rsidRPr="00D34E12">
          <w:rPr>
            <w:lang w:val="en-US"/>
            <w:rPrChange w:id="42511" w:author="Oscar Herman Kise" w:date="2017-11-30T10:47:00Z">
              <w:rPr>
                <w:b/>
                <w:lang w:val="en-US"/>
              </w:rPr>
            </w:rPrChange>
          </w:rPr>
          <w:t xml:space="preserve">reating the Arduino code for running the motors. </w:t>
        </w:r>
      </w:ins>
      <w:ins w:id="42512" w:author="Oscar Herman Kise" w:date="2017-11-30T10:46:00Z">
        <w:r w:rsidR="00E25A09" w:rsidRPr="00D34E12">
          <w:rPr>
            <w:lang w:val="en-US"/>
            <w:rPrChange w:id="42513" w:author="Oscar Herman Kise" w:date="2017-11-30T10:47:00Z">
              <w:rPr>
                <w:b/>
                <w:lang w:val="en-US"/>
              </w:rPr>
            </w:rPrChange>
          </w:rPr>
          <w:t>Setup of the Odroid</w:t>
        </w:r>
      </w:ins>
      <w:ins w:id="42514" w:author="Oscar Herman Kise" w:date="2017-11-30T10:49:00Z">
        <w:r w:rsidR="005C0D47">
          <w:rPr>
            <w:lang w:val="en-US"/>
          </w:rPr>
          <w:t xml:space="preserve"> with necessary software</w:t>
        </w:r>
      </w:ins>
      <w:ins w:id="42515" w:author="Oscar Herman Kise" w:date="2017-11-30T10:47:00Z">
        <w:r w:rsidR="00A14B35">
          <w:rPr>
            <w:lang w:val="en-US"/>
          </w:rPr>
          <w:t>. Created wiring diagram for all hardware connections.</w:t>
        </w:r>
      </w:ins>
    </w:p>
    <w:p w14:paraId="04FDF3B3" w14:textId="77777777" w:rsidR="006F39B3" w:rsidRDefault="006F39B3" w:rsidP="21142444">
      <w:pPr>
        <w:pStyle w:val="Brdtekst"/>
        <w:rPr>
          <w:ins w:id="42516" w:author="Oscar Herman Kise" w:date="2017-11-30T10:43:00Z"/>
          <w:del w:id="42517" w:author="Morten Lerstad Solli" w:date="2017-11-30T19:28:00Z"/>
          <w:lang w:val="en-US"/>
        </w:rPr>
      </w:pPr>
    </w:p>
    <w:p w14:paraId="628F2A82" w14:textId="77777777" w:rsidR="006F39B3" w:rsidRDefault="006F39B3" w:rsidP="21142444">
      <w:pPr>
        <w:pStyle w:val="Brdtekst"/>
        <w:rPr>
          <w:ins w:id="42518" w:author="Oscar Herman Kise" w:date="2017-11-30T10:43:00Z"/>
          <w:del w:id="42519" w:author="Morten Lerstad Solli" w:date="2017-11-30T19:28:00Z"/>
          <w:lang w:val="en-US"/>
        </w:rPr>
      </w:pPr>
    </w:p>
    <w:p w14:paraId="305D9DB0" w14:textId="77777777" w:rsidR="006F39B3" w:rsidRDefault="006F39B3" w:rsidP="21142444">
      <w:pPr>
        <w:pStyle w:val="Brdtekst"/>
        <w:rPr>
          <w:ins w:id="42520" w:author="Oscar Herman Kise" w:date="2017-11-30T10:43:00Z"/>
          <w:del w:id="42521" w:author="Morten Lerstad Solli" w:date="2017-11-30T19:28:00Z"/>
          <w:lang w:val="en-US"/>
        </w:rPr>
      </w:pPr>
    </w:p>
    <w:p w14:paraId="554C992E" w14:textId="77777777" w:rsidR="006F39B3" w:rsidRDefault="006F39B3" w:rsidP="21142444">
      <w:pPr>
        <w:pStyle w:val="Brdtekst"/>
        <w:rPr>
          <w:ins w:id="42522" w:author="Oscar Herman Kise" w:date="2017-11-30T10:43:00Z"/>
          <w:del w:id="42523" w:author="Morten Lerstad Solli" w:date="2017-11-30T19:28:00Z"/>
          <w:lang w:val="en-US"/>
        </w:rPr>
      </w:pPr>
    </w:p>
    <w:p w14:paraId="3F52C50A" w14:textId="77777777" w:rsidR="006F39B3" w:rsidRPr="006112B5" w:rsidRDefault="006F39B3" w:rsidP="21142444">
      <w:pPr>
        <w:pStyle w:val="Brdtekst"/>
        <w:rPr>
          <w:del w:id="42524" w:author="Morten Lerstad Solli" w:date="2017-11-30T19:28:00Z"/>
          <w:sz w:val="24"/>
          <w:lang w:val="en-US"/>
          <w:rPrChange w:id="42525" w:author="Oscar Herman Kise" w:date="2017-11-29T22:13:00Z">
            <w:rPr>
              <w:del w:id="42526" w:author="Morten Lerstad Solli" w:date="2017-11-30T19:28:00Z"/>
              <w:lang w:val="en-US"/>
            </w:rPr>
          </w:rPrChange>
        </w:rPr>
      </w:pPr>
    </w:p>
    <w:p w14:paraId="43E2AF90" w14:textId="77777777" w:rsidR="008B3BEE" w:rsidRPr="00B7686C" w:rsidRDefault="28E8C15E" w:rsidP="28E8C15E">
      <w:pPr>
        <w:rPr>
          <w:del w:id="42527" w:author="Morten Lerstad Solli" w:date="2017-11-30T19:28:00Z"/>
          <w:rFonts w:cs="Arial"/>
          <w:i/>
          <w:iCs/>
          <w:color w:val="0000FF"/>
          <w:lang w:val="en-US"/>
        </w:rPr>
      </w:pPr>
      <w:del w:id="42528" w:author="Morten Lerstad Solli" w:date="2017-11-30T19:28:00Z">
        <w:r w:rsidRPr="00B7686C">
          <w:rPr>
            <w:rFonts w:cs="Arial"/>
            <w:i/>
            <w:iCs/>
            <w:color w:val="0000FF"/>
            <w:lang w:val="en-US"/>
          </w:rPr>
          <w:delText>[Here you should present the main results of the work together with the experience you've gained in the process. Here you will summarize the most important chapter discussions, and arrive at a conclusion. Did you solve the problem as required or expected with the chosen methods? Was the result according to the mission stated bye the employer? What did we learn from this project, both scientifically, and not least in relation to the work process of a project? ]</w:delText>
        </w:r>
      </w:del>
    </w:p>
    <w:p w14:paraId="1A69FF4B" w14:textId="77777777" w:rsidR="00417B4E" w:rsidRPr="00B7686C" w:rsidRDefault="00417B4E" w:rsidP="21142444">
      <w:pPr>
        <w:pStyle w:val="Brdtekst"/>
        <w:rPr>
          <w:lang w:val="en-US"/>
        </w:rPr>
      </w:pPr>
    </w:p>
    <w:p w14:paraId="413B1AFB" w14:textId="77777777" w:rsidR="009F774E" w:rsidRDefault="009F774E">
      <w:pPr>
        <w:pStyle w:val="References"/>
        <w:numPr>
          <w:ilvl w:val="0"/>
          <w:numId w:val="0"/>
        </w:numPr>
        <w:rPr>
          <w:ins w:id="42529" w:author="Oscar Herman Kise" w:date="2017-11-30T20:24:00Z"/>
          <w:lang w:val="en-US"/>
        </w:rPr>
        <w:pPrChange w:id="42530" w:author="Morten Lerstad Solli" w:date="2017-11-26T16:34:00Z">
          <w:pPr>
            <w:pStyle w:val="References"/>
            <w:numPr>
              <w:numId w:val="2"/>
            </w:numPr>
            <w:tabs>
              <w:tab w:val="clear" w:pos="737"/>
            </w:tabs>
            <w:ind w:left="720" w:hanging="360"/>
          </w:pPr>
        </w:pPrChange>
      </w:pPr>
      <w:bookmarkStart w:id="42531" w:name="_Toc498948279"/>
      <w:bookmarkStart w:id="42532" w:name="_Toc498963154"/>
      <w:bookmarkStart w:id="42533" w:name="_Toc499034278"/>
      <w:bookmarkStart w:id="42534" w:name="_Toc499047115"/>
      <w:bookmarkStart w:id="42535" w:name="_Toc499129489"/>
      <w:bookmarkStart w:id="42536" w:name="_Toc499197494"/>
      <w:bookmarkStart w:id="42537" w:name="_Toc499231080"/>
      <w:bookmarkStart w:id="42538" w:name="_Toc499394332"/>
      <w:bookmarkStart w:id="42539" w:name="_Toc499731676"/>
    </w:p>
    <w:p w14:paraId="09ABCDCB" w14:textId="77777777" w:rsidR="009F774E" w:rsidRDefault="009F774E">
      <w:pPr>
        <w:pStyle w:val="References"/>
        <w:numPr>
          <w:ilvl w:val="0"/>
          <w:numId w:val="0"/>
        </w:numPr>
        <w:rPr>
          <w:ins w:id="42540" w:author="Oscar Herman Kise" w:date="2017-11-30T20:24:00Z"/>
          <w:lang w:val="en-US"/>
        </w:rPr>
        <w:pPrChange w:id="42541" w:author="Morten Lerstad Solli" w:date="2017-11-26T16:34:00Z">
          <w:pPr>
            <w:pStyle w:val="References"/>
            <w:numPr>
              <w:numId w:val="2"/>
            </w:numPr>
            <w:tabs>
              <w:tab w:val="clear" w:pos="737"/>
            </w:tabs>
            <w:ind w:left="720" w:hanging="360"/>
          </w:pPr>
        </w:pPrChange>
      </w:pPr>
    </w:p>
    <w:p w14:paraId="4CF42994" w14:textId="77777777" w:rsidR="009F774E" w:rsidRDefault="009F774E">
      <w:pPr>
        <w:pStyle w:val="References"/>
        <w:numPr>
          <w:ilvl w:val="0"/>
          <w:numId w:val="0"/>
        </w:numPr>
        <w:rPr>
          <w:ins w:id="42542" w:author="Oscar Herman Kise" w:date="2017-11-30T20:24:00Z"/>
          <w:lang w:val="en-US"/>
        </w:rPr>
        <w:pPrChange w:id="42543" w:author="Morten Lerstad Solli" w:date="2017-11-26T16:34:00Z">
          <w:pPr>
            <w:pStyle w:val="References"/>
            <w:numPr>
              <w:numId w:val="2"/>
            </w:numPr>
            <w:tabs>
              <w:tab w:val="clear" w:pos="737"/>
            </w:tabs>
            <w:ind w:left="720" w:hanging="360"/>
          </w:pPr>
        </w:pPrChange>
      </w:pPr>
    </w:p>
    <w:p w14:paraId="2227E368" w14:textId="77777777" w:rsidR="009F774E" w:rsidRDefault="009F774E">
      <w:pPr>
        <w:pStyle w:val="References"/>
        <w:numPr>
          <w:ilvl w:val="0"/>
          <w:numId w:val="0"/>
        </w:numPr>
        <w:rPr>
          <w:ins w:id="42544" w:author="Oscar Herman Kise" w:date="2017-11-30T20:24:00Z"/>
          <w:lang w:val="en-US"/>
        </w:rPr>
        <w:pPrChange w:id="42545" w:author="Morten Lerstad Solli" w:date="2017-11-26T16:34:00Z">
          <w:pPr>
            <w:pStyle w:val="References"/>
            <w:numPr>
              <w:numId w:val="2"/>
            </w:numPr>
            <w:tabs>
              <w:tab w:val="clear" w:pos="737"/>
            </w:tabs>
            <w:ind w:left="720" w:hanging="360"/>
          </w:pPr>
        </w:pPrChange>
      </w:pPr>
    </w:p>
    <w:p w14:paraId="5A30CA31" w14:textId="77777777" w:rsidR="009F774E" w:rsidRDefault="009F774E">
      <w:pPr>
        <w:pStyle w:val="References"/>
        <w:numPr>
          <w:ilvl w:val="0"/>
          <w:numId w:val="0"/>
        </w:numPr>
        <w:rPr>
          <w:ins w:id="42546" w:author="Oscar Herman Kise" w:date="2017-11-30T20:24:00Z"/>
          <w:lang w:val="en-US"/>
        </w:rPr>
        <w:pPrChange w:id="42547" w:author="Morten Lerstad Solli" w:date="2017-11-26T16:34:00Z">
          <w:pPr>
            <w:pStyle w:val="References"/>
            <w:numPr>
              <w:numId w:val="2"/>
            </w:numPr>
            <w:tabs>
              <w:tab w:val="clear" w:pos="737"/>
            </w:tabs>
            <w:ind w:left="720" w:hanging="360"/>
          </w:pPr>
        </w:pPrChange>
      </w:pPr>
    </w:p>
    <w:p w14:paraId="10F8498B" w14:textId="77777777" w:rsidR="009F774E" w:rsidRDefault="009F774E">
      <w:pPr>
        <w:pStyle w:val="References"/>
        <w:numPr>
          <w:ilvl w:val="0"/>
          <w:numId w:val="0"/>
        </w:numPr>
        <w:rPr>
          <w:ins w:id="42548" w:author="Oscar Herman Kise" w:date="2017-11-30T20:24:00Z"/>
          <w:lang w:val="en-US"/>
        </w:rPr>
        <w:pPrChange w:id="42549" w:author="Morten Lerstad Solli" w:date="2017-11-26T16:34:00Z">
          <w:pPr>
            <w:pStyle w:val="References"/>
            <w:numPr>
              <w:numId w:val="2"/>
            </w:numPr>
            <w:tabs>
              <w:tab w:val="clear" w:pos="737"/>
            </w:tabs>
            <w:ind w:left="720" w:hanging="360"/>
          </w:pPr>
        </w:pPrChange>
      </w:pPr>
    </w:p>
    <w:p w14:paraId="737DBC09" w14:textId="77777777" w:rsidR="009F774E" w:rsidRDefault="009F774E">
      <w:pPr>
        <w:pStyle w:val="References"/>
        <w:numPr>
          <w:ilvl w:val="0"/>
          <w:numId w:val="0"/>
        </w:numPr>
        <w:rPr>
          <w:ins w:id="42550" w:author="Oscar Herman Kise" w:date="2017-11-30T20:24:00Z"/>
          <w:lang w:val="en-US"/>
        </w:rPr>
        <w:pPrChange w:id="42551" w:author="Morten Lerstad Solli" w:date="2017-11-26T16:34:00Z">
          <w:pPr>
            <w:pStyle w:val="References"/>
            <w:numPr>
              <w:numId w:val="2"/>
            </w:numPr>
            <w:tabs>
              <w:tab w:val="clear" w:pos="737"/>
            </w:tabs>
            <w:ind w:left="720" w:hanging="360"/>
          </w:pPr>
        </w:pPrChange>
      </w:pPr>
    </w:p>
    <w:p w14:paraId="050F9B7F" w14:textId="77777777" w:rsidR="009F774E" w:rsidRDefault="009F774E">
      <w:pPr>
        <w:pStyle w:val="References"/>
        <w:numPr>
          <w:ilvl w:val="0"/>
          <w:numId w:val="0"/>
        </w:numPr>
        <w:rPr>
          <w:ins w:id="42552" w:author="Oscar Herman Kise" w:date="2017-11-30T20:24:00Z"/>
          <w:lang w:val="en-US"/>
        </w:rPr>
        <w:pPrChange w:id="42553" w:author="Morten Lerstad Solli" w:date="2017-11-26T16:34:00Z">
          <w:pPr>
            <w:pStyle w:val="References"/>
            <w:numPr>
              <w:numId w:val="2"/>
            </w:numPr>
            <w:tabs>
              <w:tab w:val="clear" w:pos="737"/>
            </w:tabs>
            <w:ind w:left="720" w:hanging="360"/>
          </w:pPr>
        </w:pPrChange>
      </w:pPr>
    </w:p>
    <w:p w14:paraId="3F950781" w14:textId="77777777" w:rsidR="009F774E" w:rsidRDefault="009F774E">
      <w:pPr>
        <w:pStyle w:val="References"/>
        <w:numPr>
          <w:ilvl w:val="0"/>
          <w:numId w:val="0"/>
        </w:numPr>
        <w:rPr>
          <w:ins w:id="42554" w:author="Oscar Herman Kise" w:date="2017-11-30T20:24:00Z"/>
          <w:lang w:val="en-US"/>
        </w:rPr>
        <w:pPrChange w:id="42555" w:author="Morten Lerstad Solli" w:date="2017-11-26T16:34:00Z">
          <w:pPr>
            <w:pStyle w:val="References"/>
            <w:numPr>
              <w:numId w:val="2"/>
            </w:numPr>
            <w:tabs>
              <w:tab w:val="clear" w:pos="737"/>
            </w:tabs>
            <w:ind w:left="720" w:hanging="360"/>
          </w:pPr>
        </w:pPrChange>
      </w:pPr>
    </w:p>
    <w:p w14:paraId="7461D9E7" w14:textId="77777777" w:rsidR="009F774E" w:rsidRDefault="009F774E">
      <w:pPr>
        <w:pStyle w:val="References"/>
        <w:numPr>
          <w:ilvl w:val="0"/>
          <w:numId w:val="0"/>
        </w:numPr>
        <w:rPr>
          <w:ins w:id="42556" w:author="Oscar Herman Kise" w:date="2017-11-30T20:24:00Z"/>
          <w:lang w:val="en-US"/>
        </w:rPr>
        <w:pPrChange w:id="42557" w:author="Morten Lerstad Solli" w:date="2017-11-26T16:34:00Z">
          <w:pPr>
            <w:pStyle w:val="References"/>
            <w:numPr>
              <w:numId w:val="2"/>
            </w:numPr>
            <w:tabs>
              <w:tab w:val="clear" w:pos="737"/>
            </w:tabs>
            <w:ind w:left="720" w:hanging="360"/>
          </w:pPr>
        </w:pPrChange>
      </w:pPr>
    </w:p>
    <w:p w14:paraId="7473DC31" w14:textId="77777777" w:rsidR="009F774E" w:rsidRDefault="009F774E">
      <w:pPr>
        <w:pStyle w:val="References"/>
        <w:numPr>
          <w:ilvl w:val="0"/>
          <w:numId w:val="0"/>
        </w:numPr>
        <w:rPr>
          <w:ins w:id="42558" w:author="Oscar Herman Kise" w:date="2017-11-30T20:24:00Z"/>
          <w:lang w:val="en-US"/>
        </w:rPr>
        <w:pPrChange w:id="42559" w:author="Morten Lerstad Solli" w:date="2017-11-26T16:34:00Z">
          <w:pPr>
            <w:pStyle w:val="References"/>
            <w:numPr>
              <w:numId w:val="2"/>
            </w:numPr>
            <w:tabs>
              <w:tab w:val="clear" w:pos="737"/>
            </w:tabs>
            <w:ind w:left="720" w:hanging="360"/>
          </w:pPr>
        </w:pPrChange>
      </w:pPr>
    </w:p>
    <w:p w14:paraId="01CF4BA3" w14:textId="77777777" w:rsidR="009F774E" w:rsidRDefault="009F774E">
      <w:pPr>
        <w:pStyle w:val="References"/>
        <w:numPr>
          <w:ilvl w:val="0"/>
          <w:numId w:val="0"/>
        </w:numPr>
        <w:rPr>
          <w:ins w:id="42560" w:author="Oscar Herman Kise" w:date="2017-11-30T20:24:00Z"/>
          <w:lang w:val="en-US"/>
        </w:rPr>
        <w:pPrChange w:id="42561" w:author="Morten Lerstad Solli" w:date="2017-11-26T16:34:00Z">
          <w:pPr>
            <w:pStyle w:val="References"/>
            <w:numPr>
              <w:numId w:val="2"/>
            </w:numPr>
            <w:tabs>
              <w:tab w:val="clear" w:pos="737"/>
            </w:tabs>
            <w:ind w:left="720" w:hanging="360"/>
          </w:pPr>
        </w:pPrChange>
      </w:pPr>
    </w:p>
    <w:p w14:paraId="5AE88621" w14:textId="77777777" w:rsidR="009F774E" w:rsidRDefault="009F774E">
      <w:pPr>
        <w:pStyle w:val="References"/>
        <w:numPr>
          <w:ilvl w:val="0"/>
          <w:numId w:val="0"/>
        </w:numPr>
        <w:rPr>
          <w:ins w:id="42562" w:author="Oscar Herman Kise" w:date="2017-11-30T20:24:00Z"/>
          <w:lang w:val="en-US"/>
        </w:rPr>
        <w:pPrChange w:id="42563" w:author="Morten Lerstad Solli" w:date="2017-11-26T16:34:00Z">
          <w:pPr>
            <w:pStyle w:val="References"/>
            <w:numPr>
              <w:numId w:val="2"/>
            </w:numPr>
            <w:tabs>
              <w:tab w:val="clear" w:pos="737"/>
            </w:tabs>
            <w:ind w:left="720" w:hanging="360"/>
          </w:pPr>
        </w:pPrChange>
      </w:pPr>
    </w:p>
    <w:p w14:paraId="045C319F" w14:textId="77777777" w:rsidR="009F774E" w:rsidRDefault="009F774E">
      <w:pPr>
        <w:pStyle w:val="References"/>
        <w:numPr>
          <w:ilvl w:val="0"/>
          <w:numId w:val="0"/>
        </w:numPr>
        <w:rPr>
          <w:ins w:id="42564" w:author="Oscar Herman Kise" w:date="2017-11-30T20:24:00Z"/>
          <w:lang w:val="en-US"/>
        </w:rPr>
        <w:pPrChange w:id="42565" w:author="Morten Lerstad Solli" w:date="2017-11-26T16:34:00Z">
          <w:pPr>
            <w:pStyle w:val="References"/>
            <w:numPr>
              <w:numId w:val="2"/>
            </w:numPr>
            <w:tabs>
              <w:tab w:val="clear" w:pos="737"/>
            </w:tabs>
            <w:ind w:left="720" w:hanging="360"/>
          </w:pPr>
        </w:pPrChange>
      </w:pPr>
    </w:p>
    <w:p w14:paraId="5C5C94F4" w14:textId="77777777" w:rsidR="009F774E" w:rsidRDefault="009F774E">
      <w:pPr>
        <w:pStyle w:val="References"/>
        <w:numPr>
          <w:ilvl w:val="0"/>
          <w:numId w:val="0"/>
        </w:numPr>
        <w:rPr>
          <w:ins w:id="42566" w:author="Oscar Herman Kise" w:date="2017-11-30T20:24:00Z"/>
          <w:lang w:val="en-US"/>
        </w:rPr>
        <w:pPrChange w:id="42567" w:author="Morten Lerstad Solli" w:date="2017-11-26T16:34:00Z">
          <w:pPr>
            <w:pStyle w:val="References"/>
            <w:numPr>
              <w:numId w:val="2"/>
            </w:numPr>
            <w:tabs>
              <w:tab w:val="clear" w:pos="737"/>
            </w:tabs>
            <w:ind w:left="720" w:hanging="360"/>
          </w:pPr>
        </w:pPrChange>
      </w:pPr>
    </w:p>
    <w:p w14:paraId="6ADECAB9" w14:textId="77777777" w:rsidR="009F774E" w:rsidRDefault="009F774E">
      <w:pPr>
        <w:pStyle w:val="References"/>
        <w:numPr>
          <w:ilvl w:val="0"/>
          <w:numId w:val="0"/>
        </w:numPr>
        <w:rPr>
          <w:ins w:id="42568" w:author="Oscar Herman Kise" w:date="2017-11-30T20:24:00Z"/>
          <w:lang w:val="en-US"/>
        </w:rPr>
        <w:pPrChange w:id="42569" w:author="Morten Lerstad Solli" w:date="2017-11-26T16:34:00Z">
          <w:pPr>
            <w:pStyle w:val="References"/>
            <w:numPr>
              <w:numId w:val="2"/>
            </w:numPr>
            <w:tabs>
              <w:tab w:val="clear" w:pos="737"/>
            </w:tabs>
            <w:ind w:left="720" w:hanging="360"/>
          </w:pPr>
        </w:pPrChange>
      </w:pPr>
    </w:p>
    <w:p w14:paraId="6B122FF9" w14:textId="77777777" w:rsidR="009F774E" w:rsidRDefault="009F774E">
      <w:pPr>
        <w:pStyle w:val="References"/>
        <w:numPr>
          <w:ilvl w:val="0"/>
          <w:numId w:val="0"/>
        </w:numPr>
        <w:rPr>
          <w:ins w:id="42570" w:author="Oscar Herman Kise" w:date="2017-11-30T20:24:00Z"/>
          <w:lang w:val="en-US"/>
        </w:rPr>
        <w:pPrChange w:id="42571" w:author="Morten Lerstad Solli" w:date="2017-11-26T16:34:00Z">
          <w:pPr>
            <w:pStyle w:val="References"/>
            <w:numPr>
              <w:numId w:val="2"/>
            </w:numPr>
            <w:tabs>
              <w:tab w:val="clear" w:pos="737"/>
            </w:tabs>
            <w:ind w:left="720" w:hanging="360"/>
          </w:pPr>
        </w:pPrChange>
      </w:pPr>
    </w:p>
    <w:p w14:paraId="50B36CBE" w14:textId="77777777" w:rsidR="009F774E" w:rsidRDefault="009F774E">
      <w:pPr>
        <w:pStyle w:val="References"/>
        <w:numPr>
          <w:ilvl w:val="0"/>
          <w:numId w:val="0"/>
        </w:numPr>
        <w:rPr>
          <w:ins w:id="42572" w:author="Oscar Herman Kise" w:date="2017-11-30T20:24:00Z"/>
          <w:lang w:val="en-US"/>
        </w:rPr>
        <w:pPrChange w:id="42573" w:author="Morten Lerstad Solli" w:date="2017-11-26T16:34:00Z">
          <w:pPr>
            <w:pStyle w:val="References"/>
            <w:numPr>
              <w:numId w:val="2"/>
            </w:numPr>
            <w:tabs>
              <w:tab w:val="clear" w:pos="737"/>
            </w:tabs>
            <w:ind w:left="720" w:hanging="360"/>
          </w:pPr>
        </w:pPrChange>
      </w:pPr>
    </w:p>
    <w:p w14:paraId="7F98290F" w14:textId="77777777" w:rsidR="009F774E" w:rsidRDefault="009F774E">
      <w:pPr>
        <w:pStyle w:val="References"/>
        <w:numPr>
          <w:ilvl w:val="0"/>
          <w:numId w:val="0"/>
        </w:numPr>
        <w:rPr>
          <w:ins w:id="42574" w:author="Oscar Herman Kise" w:date="2017-11-30T20:24:00Z"/>
          <w:lang w:val="en-US"/>
        </w:rPr>
        <w:pPrChange w:id="42575" w:author="Morten Lerstad Solli" w:date="2017-11-26T16:34:00Z">
          <w:pPr>
            <w:pStyle w:val="References"/>
            <w:numPr>
              <w:numId w:val="2"/>
            </w:numPr>
            <w:tabs>
              <w:tab w:val="clear" w:pos="737"/>
            </w:tabs>
            <w:ind w:left="720" w:hanging="360"/>
          </w:pPr>
        </w:pPrChange>
      </w:pPr>
    </w:p>
    <w:p w14:paraId="691ADDEB" w14:textId="77777777" w:rsidR="009F774E" w:rsidRDefault="009F774E">
      <w:pPr>
        <w:pStyle w:val="References"/>
        <w:numPr>
          <w:ilvl w:val="0"/>
          <w:numId w:val="0"/>
        </w:numPr>
        <w:rPr>
          <w:ins w:id="42576" w:author="Oscar Herman Kise" w:date="2017-11-30T20:24:00Z"/>
          <w:lang w:val="en-US"/>
        </w:rPr>
        <w:pPrChange w:id="42577" w:author="Morten Lerstad Solli" w:date="2017-11-26T16:34:00Z">
          <w:pPr>
            <w:pStyle w:val="References"/>
            <w:numPr>
              <w:numId w:val="2"/>
            </w:numPr>
            <w:tabs>
              <w:tab w:val="clear" w:pos="737"/>
            </w:tabs>
            <w:ind w:left="720" w:hanging="360"/>
          </w:pPr>
        </w:pPrChange>
      </w:pPr>
    </w:p>
    <w:p w14:paraId="0D0D7D9A" w14:textId="77777777" w:rsidR="009F774E" w:rsidRDefault="009F774E">
      <w:pPr>
        <w:pStyle w:val="References"/>
        <w:numPr>
          <w:ilvl w:val="0"/>
          <w:numId w:val="0"/>
        </w:numPr>
        <w:rPr>
          <w:ins w:id="42578" w:author="Oscar Herman Kise" w:date="2017-11-30T20:24:00Z"/>
          <w:lang w:val="en-US"/>
        </w:rPr>
        <w:pPrChange w:id="42579" w:author="Morten Lerstad Solli" w:date="2017-11-26T16:34:00Z">
          <w:pPr>
            <w:pStyle w:val="References"/>
            <w:numPr>
              <w:numId w:val="2"/>
            </w:numPr>
            <w:tabs>
              <w:tab w:val="clear" w:pos="737"/>
            </w:tabs>
            <w:ind w:left="720" w:hanging="360"/>
          </w:pPr>
        </w:pPrChange>
      </w:pPr>
    </w:p>
    <w:p w14:paraId="4221A8C4" w14:textId="77777777" w:rsidR="009F774E" w:rsidRDefault="009F774E">
      <w:pPr>
        <w:pStyle w:val="References"/>
        <w:numPr>
          <w:ilvl w:val="0"/>
          <w:numId w:val="0"/>
        </w:numPr>
        <w:rPr>
          <w:ins w:id="42580" w:author="Oscar Herman Kise" w:date="2017-11-30T20:24:00Z"/>
          <w:lang w:val="en-US"/>
        </w:rPr>
        <w:pPrChange w:id="42581" w:author="Morten Lerstad Solli" w:date="2017-11-26T16:34:00Z">
          <w:pPr>
            <w:pStyle w:val="References"/>
            <w:numPr>
              <w:numId w:val="2"/>
            </w:numPr>
            <w:tabs>
              <w:tab w:val="clear" w:pos="737"/>
            </w:tabs>
            <w:ind w:left="720" w:hanging="360"/>
          </w:pPr>
        </w:pPrChange>
      </w:pPr>
    </w:p>
    <w:p w14:paraId="728E6079" w14:textId="12D9A1D2" w:rsidR="00FA69EA" w:rsidRPr="00B7686C" w:rsidDel="004D4680" w:rsidRDefault="53BA8898" w:rsidP="00FA69EA">
      <w:pPr>
        <w:pStyle w:val="Overskrift1"/>
        <w:rPr>
          <w:del w:id="42582" w:author="Morten Lerstad Solli" w:date="2017-11-26T16:34:00Z"/>
          <w:lang w:val="en-US"/>
        </w:rPr>
      </w:pPr>
      <w:del w:id="42583" w:author="Morten Lerstad Solli" w:date="2017-11-26T16:34:00Z">
        <w:r w:rsidRPr="00F11BCB" w:rsidDel="004D4680">
          <w:rPr>
            <w:b w:val="0"/>
            <w:caps w:val="0"/>
            <w:lang w:val="en-US"/>
          </w:rPr>
          <w:delText>REFERences</w:delText>
        </w:r>
        <w:bookmarkEnd w:id="42531"/>
        <w:bookmarkEnd w:id="42532"/>
        <w:bookmarkEnd w:id="42533"/>
        <w:bookmarkEnd w:id="42534"/>
        <w:bookmarkEnd w:id="42535"/>
        <w:bookmarkEnd w:id="42536"/>
        <w:bookmarkEnd w:id="42537"/>
        <w:bookmarkEnd w:id="42538"/>
        <w:bookmarkEnd w:id="42539"/>
      </w:del>
    </w:p>
    <w:p w14:paraId="54FCC9AD" w14:textId="48D7226F" w:rsidR="001C341C" w:rsidRPr="00B7686C" w:rsidDel="004D4680" w:rsidRDefault="001C341C" w:rsidP="21142444">
      <w:pPr>
        <w:pStyle w:val="Brdtekst"/>
        <w:rPr>
          <w:moveFrom w:id="42584" w:author="Morten Lerstad Solli" w:date="2017-11-26T16:34:00Z"/>
          <w:lang w:val="en-US"/>
        </w:rPr>
      </w:pPr>
      <w:moveFromRangeStart w:id="42585" w:author="Morten Lerstad Solli" w:date="2017-11-26T16:34:00Z" w:name="move499477392"/>
    </w:p>
    <w:p w14:paraId="67E0E777" w14:textId="61EDFF17" w:rsidR="00856860" w:rsidRPr="00B7686C" w:rsidDel="004D4680" w:rsidRDefault="21142444" w:rsidP="21142444">
      <w:pPr>
        <w:rPr>
          <w:moveFrom w:id="42586" w:author="Morten Lerstad Solli" w:date="2017-11-26T16:34:00Z"/>
          <w:rFonts w:cs="Arial"/>
          <w:i/>
          <w:iCs/>
          <w:color w:val="0000FF"/>
          <w:lang w:val="en-US"/>
        </w:rPr>
      </w:pPr>
      <w:moveFrom w:id="42587" w:author="Morten Lerstad Solli" w:date="2017-11-26T16:34:00Z">
        <w:r w:rsidRPr="00B7686C" w:rsidDel="004D4680">
          <w:rPr>
            <w:rFonts w:cs="Arial"/>
            <w:i/>
            <w:iCs/>
            <w:color w:val="0000FF"/>
            <w:lang w:val="en-US"/>
          </w:rPr>
          <w:t>[Authors, title of book or article, name of journal or publisher / publisher, or no date for the journal, year, place as referred to in the report. Course lectures can also be referred to, as with the title on the subject and the name of the presenter.  Internet pages must also be included. Even oral discussion partners can be included in the reference list, when this is a source of important or detailed information used in the report,</w:t>
        </w:r>
      </w:moveFrom>
    </w:p>
    <w:p w14:paraId="06852D23" w14:textId="393696FF" w:rsidR="008A32F4" w:rsidRPr="00B7686C" w:rsidDel="004D4680" w:rsidRDefault="21142444" w:rsidP="21142444">
      <w:pPr>
        <w:rPr>
          <w:del w:id="42588" w:author="Morten Lerstad Solli" w:date="2017-11-30T19:28:00Z"/>
          <w:moveFrom w:id="42589" w:author="Morten Lerstad Solli" w:date="2017-11-26T16:34:00Z"/>
          <w:rFonts w:cs="Arial"/>
          <w:i/>
          <w:iCs/>
          <w:color w:val="0000FF"/>
          <w:lang w:val="en-US"/>
        </w:rPr>
      </w:pPr>
      <w:moveFrom w:id="42590" w:author="Morten Lerstad Solli" w:date="2017-11-26T16:34:00Z">
        <w:r w:rsidRPr="00B7686C" w:rsidDel="004D4680">
          <w:rPr>
            <w:rFonts w:cs="Arial"/>
            <w:i/>
            <w:iCs/>
            <w:color w:val="0000FF"/>
            <w:lang w:val="en-US"/>
          </w:rPr>
          <w:t>see example below</w:t>
        </w:r>
        <w:del w:id="42591" w:author="Morten Lerstad Solli" w:date="2017-11-30T19:28:00Z">
          <w:r w:rsidRPr="00B7686C" w:rsidDel="004D4680">
            <w:rPr>
              <w:rFonts w:cs="Arial"/>
              <w:i/>
              <w:iCs/>
              <w:color w:val="0000FF"/>
              <w:lang w:val="en-US"/>
            </w:rPr>
            <w:delText>]</w:delText>
          </w:r>
        </w:del>
      </w:moveFrom>
    </w:p>
    <w:moveFromRangeEnd w:id="42585"/>
    <w:p w14:paraId="08E7E183" w14:textId="77777777" w:rsidR="77F9EE56" w:rsidRPr="00B7686C" w:rsidRDefault="77F9EE56" w:rsidP="21142444">
      <w:pPr>
        <w:rPr>
          <w:del w:id="42592" w:author="Morten Lerstad Solli" w:date="2017-11-30T19:28:00Z"/>
          <w:rFonts w:cs="Arial"/>
          <w:i/>
          <w:color w:val="0000FF"/>
          <w:lang w:val="en-US"/>
        </w:rPr>
      </w:pPr>
    </w:p>
    <w:p w14:paraId="301DE4A7" w14:textId="1E77F710" w:rsidR="77F9EE56" w:rsidRPr="00B7686C" w:rsidDel="004D4680" w:rsidRDefault="00650749">
      <w:pPr>
        <w:pStyle w:val="References"/>
        <w:numPr>
          <w:ilvl w:val="0"/>
          <w:numId w:val="0"/>
        </w:numPr>
        <w:rPr>
          <w:del w:id="42593" w:author="Morten Lerstad Solli" w:date="2017-11-26T16:34:00Z"/>
          <w:lang w:val="en-US"/>
        </w:rPr>
        <w:pPrChange w:id="42594" w:author="Morten Lerstad Solli" w:date="2017-11-26T16:34:00Z">
          <w:pPr>
            <w:pStyle w:val="References"/>
            <w:numPr>
              <w:numId w:val="2"/>
            </w:numPr>
            <w:tabs>
              <w:tab w:val="clear" w:pos="737"/>
            </w:tabs>
            <w:ind w:left="720" w:hanging="360"/>
          </w:pPr>
        </w:pPrChange>
      </w:pPr>
      <w:del w:id="42595" w:author="Morten Lerstad Solli" w:date="2017-11-26T16:34:00Z">
        <w:r w:rsidRPr="00CD6AE6" w:rsidDel="004D4680">
          <w:rPr>
            <w:lang w:val="en-US"/>
            <w:rPrChange w:id="42596" w:author="Morten Lerstad Solli" w:date="2017-11-29T12:21:00Z">
              <w:rPr/>
            </w:rPrChange>
          </w:rPr>
          <w:fldChar w:fldCharType="begin"/>
        </w:r>
        <w:r w:rsidRPr="00B7686C" w:rsidDel="004D4680">
          <w:rPr>
            <w:lang w:val="en-US"/>
            <w:rPrChange w:id="42597" w:author="Morten Lerstad Solli" w:date="2017-11-29T12:21:00Z">
              <w:rPr/>
            </w:rPrChange>
          </w:rPr>
          <w:delInstrText xml:space="preserve"> HYPERLINK "https://hobbyking.com/en_us/turnigy-5a-8-26v-sbec-for-lipo.html?___store=en_us" \h </w:delInstrText>
        </w:r>
        <w:r w:rsidRPr="00CD6AE6" w:rsidDel="004D4680">
          <w:rPr>
            <w:rPrChange w:id="42598" w:author="Morten Lerstad Solli" w:date="2017-11-29T12:21:00Z">
              <w:rPr>
                <w:rStyle w:val="Hyperkobling"/>
                <w:lang w:val="en-US"/>
              </w:rPr>
            </w:rPrChange>
          </w:rPr>
          <w:fldChar w:fldCharType="separate"/>
        </w:r>
        <w:r w:rsidR="105559D5" w:rsidRPr="00B7686C" w:rsidDel="004D4680">
          <w:rPr>
            <w:rStyle w:val="Hyperkobling"/>
            <w:lang w:val="en-US"/>
          </w:rPr>
          <w:delText>https://hobbyking.com/en_us/turnigy-5a-8-26v-sbec-for-lipo.html?___store=en_us</w:delText>
        </w:r>
        <w:r w:rsidRPr="00CD6AE6" w:rsidDel="004D4680">
          <w:rPr>
            <w:rStyle w:val="Hyperkobling"/>
            <w:lang w:val="en-US"/>
          </w:rPr>
          <w:fldChar w:fldCharType="end"/>
        </w:r>
        <w:r w:rsidR="105559D5" w:rsidRPr="00B7686C" w:rsidDel="004D4680">
          <w:rPr>
            <w:lang w:val="en-US"/>
          </w:rPr>
          <w:delText xml:space="preserve"> </w:delText>
        </w:r>
      </w:del>
    </w:p>
    <w:p w14:paraId="0F60915D" w14:textId="7B4DE8E4" w:rsidR="105559D5" w:rsidRPr="00B7686C" w:rsidDel="004D4680" w:rsidRDefault="105559D5">
      <w:pPr>
        <w:pStyle w:val="References"/>
        <w:numPr>
          <w:ilvl w:val="0"/>
          <w:numId w:val="0"/>
        </w:numPr>
        <w:rPr>
          <w:del w:id="42599" w:author="Morten Lerstad Solli" w:date="2017-11-26T16:34:00Z"/>
          <w:lang w:val="en-US"/>
        </w:rPr>
        <w:pPrChange w:id="42600" w:author="Morten Lerstad Solli" w:date="2017-11-30T19:35:00Z">
          <w:pPr>
            <w:pStyle w:val="References"/>
            <w:numPr>
              <w:numId w:val="0"/>
            </w:numPr>
            <w:tabs>
              <w:tab w:val="clear" w:pos="737"/>
            </w:tabs>
            <w:ind w:left="720" w:firstLine="0"/>
          </w:pPr>
        </w:pPrChange>
      </w:pPr>
    </w:p>
    <w:p w14:paraId="4F41CDCA" w14:textId="4445E7C6" w:rsidR="105559D5" w:rsidRPr="00B7686C" w:rsidRDefault="105559D5">
      <w:pPr>
        <w:pStyle w:val="References"/>
        <w:numPr>
          <w:ilvl w:val="0"/>
          <w:numId w:val="0"/>
        </w:numPr>
        <w:rPr>
          <w:lang w:val="en-US"/>
        </w:rPr>
        <w:pPrChange w:id="42601" w:author="Morten Lerstad Solli" w:date="2017-11-26T16:34:00Z">
          <w:pPr>
            <w:pStyle w:val="References"/>
            <w:numPr>
              <w:numId w:val="2"/>
            </w:numPr>
            <w:tabs>
              <w:tab w:val="clear" w:pos="737"/>
            </w:tabs>
            <w:ind w:left="720" w:hanging="360"/>
          </w:pPr>
        </w:pPrChange>
      </w:pPr>
    </w:p>
    <w:bookmarkStart w:id="42602" w:name="_Toc499843470" w:displacedByCustomXml="next"/>
    <w:bookmarkStart w:id="42603" w:name="_Toc499829210" w:displacedByCustomXml="next"/>
    <w:bookmarkStart w:id="42604" w:name="_Toc499806226" w:displacedByCustomXml="next"/>
    <w:bookmarkStart w:id="42605" w:name="_Toc499757626" w:displacedByCustomXml="next"/>
    <w:bookmarkStart w:id="42606" w:name="_Toc499757938" w:displacedByCustomXml="next"/>
    <w:bookmarkStart w:id="42607" w:name="_Toc499731894" w:displacedByCustomXml="next"/>
    <w:bookmarkStart w:id="42608" w:name="_Toc499722843" w:displacedByCustomXml="next"/>
    <w:bookmarkStart w:id="42609" w:name="_Toc499568177" w:displacedByCustomXml="next"/>
    <w:bookmarkStart w:id="42610" w:name="_Toc499567511" w:displacedByCustomXml="next"/>
    <w:bookmarkStart w:id="42611" w:name="_Toc499485994" w:displacedByCustomXml="next"/>
    <w:bookmarkStart w:id="42612" w:name="_Toc499485493" w:displacedByCustomXml="next"/>
    <w:bookmarkStart w:id="42613" w:name="_Toc499485904" w:displacedByCustomXml="next"/>
    <w:bookmarkStart w:id="42614" w:name="_Toc499394333" w:displacedByCustomXml="next"/>
    <w:bookmarkStart w:id="42615" w:name="_Toc499231081" w:displacedByCustomXml="next"/>
    <w:bookmarkStart w:id="42616" w:name="_Toc499197495" w:displacedByCustomXml="next"/>
    <w:bookmarkStart w:id="42617" w:name="_Toc498963155" w:displacedByCustomXml="next"/>
    <w:bookmarkStart w:id="42618" w:name="_Toc498948280" w:displacedByCustomXml="next"/>
    <w:bookmarkStart w:id="42619" w:name="_Toc499034279" w:displacedByCustomXml="next"/>
    <w:bookmarkStart w:id="42620" w:name="_Toc499047116" w:displacedByCustomXml="next"/>
    <w:bookmarkStart w:id="42621" w:name="_Toc499129490" w:displacedByCustomXml="next"/>
    <w:bookmarkStart w:id="42622" w:name="_Toc499500705" w:displacedByCustomXml="next"/>
    <w:bookmarkStart w:id="42623" w:name="_Toc499584553" w:displacedByCustomXml="next"/>
    <w:bookmarkStart w:id="42624" w:name="_Toc499584887" w:displacedByCustomXml="next"/>
    <w:bookmarkStart w:id="42625" w:name="_Toc499631480" w:displacedByCustomXml="next"/>
    <w:bookmarkStart w:id="42626" w:name="_Toc499646544" w:displacedByCustomXml="next"/>
    <w:bookmarkStart w:id="42627" w:name="_Toc499654757" w:displacedByCustomXml="next"/>
    <w:bookmarkStart w:id="42628" w:name="_Toc499733371" w:displacedByCustomXml="next"/>
    <w:bookmarkStart w:id="42629" w:name="_Toc499737880" w:displacedByCustomXml="next"/>
    <w:bookmarkStart w:id="42630" w:name="_Toc499750797" w:displacedByCustomXml="next"/>
    <w:bookmarkStart w:id="42631" w:name="_Toc499754153" w:displacedByCustomXml="next"/>
    <w:bookmarkStart w:id="42632" w:name="_Toc499830177" w:displacedByCustomXml="next"/>
    <w:bookmarkStart w:id="42633" w:name="_Toc499835910" w:displacedByCustomXml="next"/>
    <w:sdt>
      <w:sdtPr>
        <w:rPr>
          <w:rFonts w:ascii="Verdana" w:hAnsi="Verdana" w:cs="Times New Roman"/>
          <w:b w:val="0"/>
          <w:bCs w:val="0"/>
          <w:caps w:val="0"/>
          <w:kern w:val="0"/>
          <w:sz w:val="20"/>
          <w:szCs w:val="20"/>
          <w:lang w:val="en-US"/>
        </w:rPr>
        <w:id w:val="1362008963"/>
        <w:docPartObj>
          <w:docPartGallery w:val="Bibliographies"/>
          <w:docPartUnique/>
        </w:docPartObj>
      </w:sdtPr>
      <w:sdtContent>
        <w:p w14:paraId="3AD54B40" w14:textId="00FA4D3A" w:rsidR="005C5F38" w:rsidRPr="00B7686C" w:rsidRDefault="005C5F38">
          <w:pPr>
            <w:pStyle w:val="Overskrift1"/>
            <w:rPr>
              <w:lang w:val="en-US"/>
            </w:rPr>
          </w:pPr>
          <w:r w:rsidRPr="00B7686C">
            <w:rPr>
              <w:lang w:val="en-US"/>
            </w:rPr>
            <w:t>Refe</w:t>
          </w:r>
          <w:bookmarkEnd w:id="42621"/>
          <w:bookmarkEnd w:id="42620"/>
          <w:bookmarkEnd w:id="42619"/>
          <w:bookmarkEnd w:id="42618"/>
          <w:bookmarkEnd w:id="42617"/>
          <w:r w:rsidR="001E0D0B" w:rsidRPr="00B7686C">
            <w:rPr>
              <w:lang w:val="en-US"/>
            </w:rPr>
            <w:t>RENCES</w:t>
          </w:r>
          <w:bookmarkEnd w:id="42633"/>
          <w:bookmarkEnd w:id="42632"/>
          <w:bookmarkEnd w:id="42631"/>
          <w:bookmarkEnd w:id="42630"/>
          <w:bookmarkEnd w:id="42629"/>
          <w:bookmarkEnd w:id="42628"/>
          <w:bookmarkEnd w:id="42627"/>
          <w:bookmarkEnd w:id="42626"/>
          <w:bookmarkEnd w:id="42625"/>
          <w:bookmarkEnd w:id="42624"/>
          <w:bookmarkEnd w:id="42623"/>
          <w:bookmarkEnd w:id="42622"/>
          <w:bookmarkEnd w:id="42616"/>
          <w:bookmarkEnd w:id="42615"/>
          <w:bookmarkEnd w:id="42614"/>
          <w:bookmarkEnd w:id="42613"/>
          <w:bookmarkEnd w:id="42612"/>
          <w:bookmarkEnd w:id="42611"/>
          <w:bookmarkEnd w:id="42610"/>
          <w:bookmarkEnd w:id="42609"/>
          <w:bookmarkEnd w:id="42608"/>
          <w:bookmarkEnd w:id="42607"/>
          <w:bookmarkEnd w:id="42606"/>
          <w:bookmarkEnd w:id="42605"/>
          <w:bookmarkEnd w:id="42604"/>
          <w:bookmarkEnd w:id="42603"/>
          <w:bookmarkEnd w:id="42602"/>
        </w:p>
        <w:sdt>
          <w:sdtPr>
            <w:rPr>
              <w:lang w:val="en-US"/>
            </w:rPr>
            <w:id w:val="-573587230"/>
            <w:bibliography/>
          </w:sdtPr>
          <w:sdtContent>
            <w:p w14:paraId="1B8D7E64" w14:textId="77777777" w:rsidR="00702518" w:rsidRDefault="005C5F38" w:rsidP="00702518">
              <w:pPr>
                <w:pStyle w:val="Bibliografi"/>
                <w:ind w:left="720" w:hanging="720"/>
                <w:rPr>
                  <w:sz w:val="24"/>
                  <w:szCs w:val="24"/>
                  <w:lang w:val="en-US"/>
                </w:rPr>
              </w:pPr>
              <w:r w:rsidRPr="007F208B">
                <w:rPr>
                  <w:lang w:val="en-US"/>
                </w:rPr>
                <w:fldChar w:fldCharType="begin"/>
              </w:r>
              <w:r w:rsidRPr="00B7686C">
                <w:rPr>
                  <w:lang w:val="en-US"/>
                </w:rPr>
                <w:instrText>BIBLIOGRAPHY</w:instrText>
              </w:r>
              <w:r w:rsidRPr="007F208B">
                <w:rPr>
                  <w:lang w:val="en-US"/>
                  <w:rPrChange w:id="42634" w:author="Morten Lerstad Solli" w:date="2017-11-29T12:21:00Z">
                    <w:rPr>
                      <w:b/>
                      <w:lang w:val="en-US"/>
                    </w:rPr>
                  </w:rPrChange>
                </w:rPr>
                <w:fldChar w:fldCharType="separate"/>
              </w:r>
              <w:r w:rsidR="00702518">
                <w:rPr>
                  <w:noProof/>
                  <w:lang w:val="en-US"/>
                </w:rPr>
                <w:t xml:space="preserve">Arduino. </w:t>
              </w:r>
              <w:r w:rsidR="00702518">
                <w:rPr>
                  <w:i/>
                  <w:iCs/>
                  <w:noProof/>
                  <w:lang w:val="en-US"/>
                </w:rPr>
                <w:t>Arduino Store.</w:t>
              </w:r>
              <w:r w:rsidR="00702518">
                <w:rPr>
                  <w:noProof/>
                  <w:lang w:val="en-US"/>
                </w:rPr>
                <w:t xml:space="preserve"> n.d. https://store.arduino.cc/arduino-motor-shield-rev3 (accessed 11 20, 2017).</w:t>
              </w:r>
            </w:p>
            <w:p w14:paraId="1E368910" w14:textId="77777777" w:rsidR="00702518" w:rsidRDefault="00702518" w:rsidP="00702518">
              <w:pPr>
                <w:pStyle w:val="Bibliografi"/>
                <w:ind w:left="720" w:hanging="720"/>
                <w:rPr>
                  <w:noProof/>
                  <w:lang w:val="en-US"/>
                </w:rPr>
              </w:pPr>
              <w:r>
                <w:rPr>
                  <w:i/>
                  <w:iCs/>
                  <w:noProof/>
                  <w:lang w:val="en-US"/>
                </w:rPr>
                <w:t>Biltema.</w:t>
              </w:r>
              <w:r>
                <w:rPr>
                  <w:noProof/>
                  <w:lang w:val="en-US"/>
                </w:rPr>
                <w:t xml:space="preserve"> n.d. http://www.biltema.no/no/Bilpleie/Maling-og-lakk/Hobbylakk-2000023797/ (accessed 11 21, 2017).</w:t>
              </w:r>
            </w:p>
            <w:p w14:paraId="2D34F046" w14:textId="77777777" w:rsidR="00702518" w:rsidRDefault="00702518" w:rsidP="00702518">
              <w:pPr>
                <w:pStyle w:val="Bibliografi"/>
                <w:ind w:left="720" w:hanging="720"/>
                <w:rPr>
                  <w:noProof/>
                  <w:lang w:val="en-US"/>
                </w:rPr>
              </w:pPr>
              <w:r>
                <w:rPr>
                  <w:noProof/>
                  <w:lang w:val="en-US"/>
                </w:rPr>
                <w:t xml:space="preserve">Blindheim, Ivar. </w:t>
              </w:r>
              <w:r>
                <w:rPr>
                  <w:i/>
                  <w:iCs/>
                  <w:noProof/>
                  <w:lang w:val="en-US"/>
                </w:rPr>
                <w:t>Blackboard.</w:t>
              </w:r>
              <w:r>
                <w:rPr>
                  <w:noProof/>
                  <w:lang w:val="en-US"/>
                </w:rPr>
                <w:t xml:space="preserve"> 2017. https://ntnu.blackboard.com/bbcswebdav/pid-156979-dt-content-rid-1242247_1/courses/194_IE303812_1_2017_H_1/IE303812_Thread%20Communication_Buffers_Atomics_Events_Broadcast_Blackboard_2017%281%29.pdf?target=blank (accessed November 26, 2017).</w:t>
              </w:r>
            </w:p>
            <w:p w14:paraId="62F26F84" w14:textId="77777777" w:rsidR="00702518" w:rsidRDefault="00702518" w:rsidP="00702518">
              <w:pPr>
                <w:pStyle w:val="Bibliografi"/>
                <w:ind w:left="720" w:hanging="720"/>
                <w:rPr>
                  <w:noProof/>
                  <w:lang w:val="en-US"/>
                </w:rPr>
              </w:pPr>
              <w:r>
                <w:rPr>
                  <w:noProof/>
                  <w:lang w:val="en-US"/>
                </w:rPr>
                <w:t xml:space="preserve">—. </w:t>
              </w:r>
              <w:r>
                <w:rPr>
                  <w:i/>
                  <w:iCs/>
                  <w:noProof/>
                  <w:lang w:val="en-US"/>
                </w:rPr>
                <w:t>ntnu.Blackboard.com.</w:t>
              </w:r>
              <w:r>
                <w:rPr>
                  <w:noProof/>
                  <w:lang w:val="en-US"/>
                </w:rPr>
                <w:t xml:space="preserve"> n.d. https://ntnu.blackboard.com/bbcswebdav/pid-156959-dt-content-rid-1242025_1/courses/194_IE303812_1_2017_H_1/IE303812_Semaphores_2017.pdf (accessed November 2017).</w:t>
              </w:r>
            </w:p>
            <w:p w14:paraId="09ACFCBD" w14:textId="77777777" w:rsidR="00702518" w:rsidRDefault="00702518" w:rsidP="00702518">
              <w:pPr>
                <w:pStyle w:val="Bibliografi"/>
                <w:ind w:left="720" w:hanging="720"/>
                <w:rPr>
                  <w:noProof/>
                  <w:lang w:val="en-US"/>
                </w:rPr>
              </w:pPr>
              <w:r>
                <w:rPr>
                  <w:noProof/>
                  <w:lang w:val="en-US"/>
                </w:rPr>
                <w:t xml:space="preserve">Corporation, Pololu. </w:t>
              </w:r>
              <w:r>
                <w:rPr>
                  <w:i/>
                  <w:iCs/>
                  <w:noProof/>
                  <w:lang w:val="en-US"/>
                </w:rPr>
                <w:t>pololu.com.</w:t>
              </w:r>
              <w:r>
                <w:rPr>
                  <w:noProof/>
                  <w:lang w:val="en-US"/>
                </w:rPr>
                <w:t xml:space="preserve"> n.d. https://www.pololu.com/product/2464 (accessed 11 20, 2017).</w:t>
              </w:r>
            </w:p>
            <w:p w14:paraId="4C6893B5" w14:textId="77777777" w:rsidR="00702518" w:rsidRDefault="00702518" w:rsidP="00702518">
              <w:pPr>
                <w:pStyle w:val="Bibliografi"/>
                <w:ind w:left="720" w:hanging="720"/>
                <w:rPr>
                  <w:noProof/>
                  <w:lang w:val="en-US"/>
                </w:rPr>
              </w:pPr>
              <w:r>
                <w:rPr>
                  <w:i/>
                  <w:iCs/>
                  <w:noProof/>
                  <w:lang w:val="en-US"/>
                </w:rPr>
                <w:t>docs.oracle.com.</w:t>
              </w:r>
              <w:r>
                <w:rPr>
                  <w:noProof/>
                  <w:lang w:val="en-US"/>
                </w:rPr>
                <w:t xml:space="preserve"> n.d. https://docs.oracle.com/javase/tutorial/uiswing/events/generalrules.html (accessed November 27, 2017).</w:t>
              </w:r>
            </w:p>
            <w:p w14:paraId="62F777AB" w14:textId="77777777" w:rsidR="00702518" w:rsidRDefault="00702518" w:rsidP="00702518">
              <w:pPr>
                <w:pStyle w:val="Bibliografi"/>
                <w:ind w:left="720" w:hanging="720"/>
                <w:rPr>
                  <w:noProof/>
                  <w:lang w:val="en-US"/>
                </w:rPr>
              </w:pPr>
              <w:r>
                <w:rPr>
                  <w:i/>
                  <w:iCs/>
                  <w:noProof/>
                  <w:lang w:val="en-US"/>
                </w:rPr>
                <w:t>EDUP.</w:t>
              </w:r>
              <w:r>
                <w:rPr>
                  <w:noProof/>
                  <w:lang w:val="en-US"/>
                </w:rPr>
                <w:t xml:space="preserve"> n.d. http://edupwireless.com/product-1-1-4-high-definition-usb-adapter-en/137312 (accessed 11 21, 2017).</w:t>
              </w:r>
            </w:p>
            <w:p w14:paraId="4AB6D10F" w14:textId="77777777" w:rsidR="00702518" w:rsidRDefault="00702518" w:rsidP="00702518">
              <w:pPr>
                <w:pStyle w:val="Bibliografi"/>
                <w:ind w:left="720" w:hanging="720"/>
                <w:rPr>
                  <w:noProof/>
                  <w:lang w:val="en-US"/>
                </w:rPr>
              </w:pPr>
              <w:r>
                <w:rPr>
                  <w:noProof/>
                  <w:lang w:val="en-US"/>
                </w:rPr>
                <w:t xml:space="preserve">Electronics, Sparkfun. </w:t>
              </w:r>
              <w:r>
                <w:rPr>
                  <w:i/>
                  <w:iCs/>
                  <w:noProof/>
                  <w:lang w:val="en-US"/>
                </w:rPr>
                <w:t>Sparkfun.</w:t>
              </w:r>
              <w:r>
                <w:rPr>
                  <w:noProof/>
                  <w:lang w:val="en-US"/>
                </w:rPr>
                <w:t xml:space="preserve"> n.d. https://www.sparkfun.com/products/13975 (accessed 11 20, 2017).</w:t>
              </w:r>
            </w:p>
            <w:p w14:paraId="627F028A" w14:textId="77777777" w:rsidR="00702518" w:rsidRDefault="00702518" w:rsidP="00702518">
              <w:pPr>
                <w:pStyle w:val="Bibliografi"/>
                <w:ind w:left="720" w:hanging="720"/>
                <w:rPr>
                  <w:noProof/>
                  <w:lang w:val="en-US"/>
                </w:rPr>
              </w:pPr>
              <w:r>
                <w:rPr>
                  <w:noProof/>
                  <w:lang w:val="en-US"/>
                </w:rPr>
                <w:t xml:space="preserve">Fazecast. </w:t>
              </w:r>
              <w:r>
                <w:rPr>
                  <w:i/>
                  <w:iCs/>
                  <w:noProof/>
                  <w:lang w:val="en-US"/>
                </w:rPr>
                <w:t>Github.com/Fazecast/jSerialComm.</w:t>
              </w:r>
              <w:r>
                <w:rPr>
                  <w:noProof/>
                  <w:lang w:val="en-US"/>
                </w:rPr>
                <w:t xml:space="preserve"> 12 5, 2016. https://github.com/Fazecast/jSerialComm (accessed November 2017).</w:t>
              </w:r>
            </w:p>
            <w:p w14:paraId="3D915D05" w14:textId="77777777" w:rsidR="00702518" w:rsidRDefault="00702518" w:rsidP="00702518">
              <w:pPr>
                <w:pStyle w:val="Bibliografi"/>
                <w:ind w:left="720" w:hanging="720"/>
                <w:rPr>
                  <w:noProof/>
                  <w:lang w:val="en-US"/>
                </w:rPr>
              </w:pPr>
              <w:r>
                <w:rPr>
                  <w:noProof/>
                  <w:lang w:val="en-US"/>
                </w:rPr>
                <w:t xml:space="preserve">González, Javier Fernández. </w:t>
              </w:r>
              <w:r>
                <w:rPr>
                  <w:i/>
                  <w:iCs/>
                  <w:noProof/>
                  <w:lang w:val="en-US"/>
                </w:rPr>
                <w:t>Mastering Concurrency Programming with Java 8.</w:t>
              </w:r>
              <w:r>
                <w:rPr>
                  <w:noProof/>
                  <w:lang w:val="en-US"/>
                </w:rPr>
                <w:t xml:space="preserve"> Birmingham: Packt Publishing Ltd., 2016.</w:t>
              </w:r>
            </w:p>
            <w:p w14:paraId="0CAA7072" w14:textId="77777777" w:rsidR="00702518" w:rsidRDefault="00702518" w:rsidP="00702518">
              <w:pPr>
                <w:pStyle w:val="Bibliografi"/>
                <w:ind w:left="720" w:hanging="720"/>
                <w:rPr>
                  <w:noProof/>
                  <w:lang w:val="en-US"/>
                </w:rPr>
              </w:pPr>
              <w:r>
                <w:rPr>
                  <w:i/>
                  <w:iCs/>
                  <w:noProof/>
                  <w:lang w:val="en-US"/>
                </w:rPr>
                <w:t>Hobbyking.</w:t>
              </w:r>
              <w:r>
                <w:rPr>
                  <w:noProof/>
                  <w:lang w:val="en-US"/>
                </w:rPr>
                <w:t xml:space="preserve"> n.d. https://hobbyking.com/en_us/turnigy-5a-8-26v-sbec-for-lipo.html?___store=en_us (accessed 11 21, 2017).</w:t>
              </w:r>
            </w:p>
            <w:p w14:paraId="01A880E9" w14:textId="77777777" w:rsidR="00702518" w:rsidRDefault="00702518" w:rsidP="00702518">
              <w:pPr>
                <w:pStyle w:val="Bibliografi"/>
                <w:ind w:left="720" w:hanging="720"/>
                <w:rPr>
                  <w:noProof/>
                  <w:lang w:val="en-US"/>
                </w:rPr>
              </w:pPr>
              <w:r>
                <w:rPr>
                  <w:noProof/>
                  <w:lang w:val="en-US"/>
                </w:rPr>
                <w:t xml:space="preserve">James F. Kurose, Keith W. Ross. </w:t>
              </w:r>
              <w:r>
                <w:rPr>
                  <w:i/>
                  <w:iCs/>
                  <w:noProof/>
                  <w:lang w:val="en-US"/>
                </w:rPr>
                <w:t>Computer Networking.</w:t>
              </w:r>
              <w:r>
                <w:rPr>
                  <w:noProof/>
                  <w:lang w:val="en-US"/>
                </w:rPr>
                <w:t xml:space="preserve"> Harlow, Essex: Pearson Education, 2013.</w:t>
              </w:r>
            </w:p>
            <w:p w14:paraId="386626AA" w14:textId="77777777" w:rsidR="00702518" w:rsidRDefault="00702518" w:rsidP="00702518">
              <w:pPr>
                <w:pStyle w:val="Bibliografi"/>
                <w:ind w:left="720" w:hanging="720"/>
                <w:rPr>
                  <w:noProof/>
                  <w:lang w:val="en-US"/>
                </w:rPr>
              </w:pPr>
              <w:r>
                <w:rPr>
                  <w:noProof/>
                  <w:lang w:val="en-US"/>
                </w:rPr>
                <w:t xml:space="preserve">Logitech. </w:t>
              </w:r>
              <w:r>
                <w:rPr>
                  <w:i/>
                  <w:iCs/>
                  <w:noProof/>
                  <w:lang w:val="en-US"/>
                </w:rPr>
                <w:t>Logitech.</w:t>
              </w:r>
              <w:r>
                <w:rPr>
                  <w:noProof/>
                  <w:lang w:val="en-US"/>
                </w:rPr>
                <w:t xml:space="preserve"> n.d. https://www.logitech.com/assets/31650/2/c910gettingstartedwithguide.pdf (accessed 11 20, 2017).</w:t>
              </w:r>
            </w:p>
            <w:p w14:paraId="41E60E31" w14:textId="77777777" w:rsidR="00702518" w:rsidRDefault="00702518" w:rsidP="00702518">
              <w:pPr>
                <w:pStyle w:val="Bibliografi"/>
                <w:ind w:left="720" w:hanging="720"/>
                <w:rPr>
                  <w:noProof/>
                  <w:lang w:val="en-US"/>
                </w:rPr>
              </w:pPr>
              <w:r>
                <w:rPr>
                  <w:noProof/>
                  <w:lang w:val="en-US"/>
                </w:rPr>
                <w:t xml:space="preserve">NTNU. </w:t>
              </w:r>
              <w:r>
                <w:rPr>
                  <w:i/>
                  <w:iCs/>
                  <w:noProof/>
                  <w:lang w:val="en-US"/>
                </w:rPr>
                <w:t>NTNU.</w:t>
              </w:r>
              <w:r>
                <w:rPr>
                  <w:noProof/>
                  <w:lang w:val="en-US"/>
                </w:rPr>
                <w:t xml:space="preserve"> n.d. https://www.ntnu.edu/studies/courses/IE303812#tab=omEmnet (accessed 11 20, 2017).</w:t>
              </w:r>
            </w:p>
            <w:p w14:paraId="31BB4937" w14:textId="77777777" w:rsidR="00702518" w:rsidRDefault="00702518" w:rsidP="00702518">
              <w:pPr>
                <w:pStyle w:val="Bibliografi"/>
                <w:ind w:left="720" w:hanging="720"/>
                <w:rPr>
                  <w:noProof/>
                  <w:lang w:val="en-US"/>
                </w:rPr>
              </w:pPr>
              <w:r>
                <w:rPr>
                  <w:noProof/>
                  <w:lang w:val="en-US"/>
                </w:rPr>
                <w:t xml:space="preserve">Nvidia. </w:t>
              </w:r>
              <w:r>
                <w:rPr>
                  <w:i/>
                  <w:iCs/>
                  <w:noProof/>
                  <w:lang w:val="en-US"/>
                </w:rPr>
                <w:t>Developer Nvidia.</w:t>
              </w:r>
              <w:r>
                <w:rPr>
                  <w:noProof/>
                  <w:lang w:val="en-US"/>
                </w:rPr>
                <w:t xml:space="preserve"> n.d. https://developer.nvidia.com/opencv (accessed November 22, 2017).</w:t>
              </w:r>
            </w:p>
            <w:p w14:paraId="78F48D88" w14:textId="77777777" w:rsidR="00702518" w:rsidRDefault="00702518" w:rsidP="00702518">
              <w:pPr>
                <w:pStyle w:val="Bibliografi"/>
                <w:ind w:left="720" w:hanging="720"/>
                <w:rPr>
                  <w:noProof/>
                  <w:lang w:val="en-US"/>
                </w:rPr>
              </w:pPr>
              <w:r>
                <w:rPr>
                  <w:noProof/>
                  <w:lang w:val="en-US"/>
                </w:rPr>
                <w:t xml:space="preserve">OpenCV. </w:t>
              </w:r>
              <w:r>
                <w:rPr>
                  <w:i/>
                  <w:iCs/>
                  <w:noProof/>
                  <w:lang w:val="en-US"/>
                </w:rPr>
                <w:t>OpenCV.</w:t>
              </w:r>
              <w:r>
                <w:rPr>
                  <w:noProof/>
                  <w:lang w:val="en-US"/>
                </w:rPr>
                <w:t xml:space="preserve"> n.d. https://opencv.org/ (accessed November 22, 2017).</w:t>
              </w:r>
            </w:p>
            <w:p w14:paraId="58E69058" w14:textId="77777777" w:rsidR="00702518" w:rsidRDefault="00702518" w:rsidP="00702518">
              <w:pPr>
                <w:pStyle w:val="Bibliografi"/>
                <w:ind w:left="720" w:hanging="720"/>
                <w:rPr>
                  <w:noProof/>
                  <w:lang w:val="en-US"/>
                </w:rPr>
              </w:pPr>
              <w:r>
                <w:rPr>
                  <w:noProof/>
                  <w:lang w:val="en-US"/>
                </w:rPr>
                <w:t xml:space="preserve">Openframeworks. </w:t>
              </w:r>
              <w:r>
                <w:rPr>
                  <w:i/>
                  <w:iCs/>
                  <w:noProof/>
                  <w:lang w:val="en-US"/>
                </w:rPr>
                <w:t>openframeworks.cc.</w:t>
              </w:r>
              <w:r>
                <w:rPr>
                  <w:noProof/>
                  <w:lang w:val="en-US"/>
                </w:rPr>
                <w:t xml:space="preserve"> n.d. http://openframeworks.cc/ofBook/chapters/image_processing_computer_vision.html (accessed November 26, 2017).</w:t>
              </w:r>
            </w:p>
            <w:p w14:paraId="203C5637" w14:textId="77777777" w:rsidR="00702518" w:rsidRDefault="00702518" w:rsidP="00702518">
              <w:pPr>
                <w:pStyle w:val="Bibliografi"/>
                <w:ind w:left="720" w:hanging="720"/>
                <w:rPr>
                  <w:noProof/>
                  <w:lang w:val="en-US"/>
                </w:rPr>
              </w:pPr>
              <w:r>
                <w:rPr>
                  <w:noProof/>
                  <w:lang w:val="en-US"/>
                </w:rPr>
                <w:t xml:space="preserve">Oracle. </w:t>
              </w:r>
              <w:r>
                <w:rPr>
                  <w:i/>
                  <w:iCs/>
                  <w:noProof/>
                  <w:lang w:val="en-US"/>
                </w:rPr>
                <w:t>Oracle Java Documentation.</w:t>
              </w:r>
              <w:r>
                <w:rPr>
                  <w:noProof/>
                  <w:lang w:val="en-US"/>
                </w:rPr>
                <w:t xml:space="preserve"> n.d. https://docs.oracle.com/javase/tutorial/uiswing/concurrency/initial.html (accessed November 27, 2017).</w:t>
              </w:r>
            </w:p>
            <w:p w14:paraId="45C43214" w14:textId="77777777" w:rsidR="00702518" w:rsidRDefault="00702518" w:rsidP="00702518">
              <w:pPr>
                <w:pStyle w:val="Bibliografi"/>
                <w:ind w:left="720" w:hanging="720"/>
                <w:rPr>
                  <w:noProof/>
                  <w:lang w:val="en-US"/>
                </w:rPr>
              </w:pPr>
              <w:r>
                <w:rPr>
                  <w:noProof/>
                  <w:lang w:val="en-US"/>
                </w:rPr>
                <w:t xml:space="preserve">Pro, Torq Pro &amp; Tower. </w:t>
              </w:r>
              <w:r>
                <w:rPr>
                  <w:i/>
                  <w:iCs/>
                  <w:noProof/>
                  <w:lang w:val="en-US"/>
                </w:rPr>
                <w:t>Towerpro.</w:t>
              </w:r>
              <w:r>
                <w:rPr>
                  <w:noProof/>
                  <w:lang w:val="en-US"/>
                </w:rPr>
                <w:t xml:space="preserve"> n.d. http://www.towerpro.com.tw/product/mg995/ (accessed 11 20, 2017).</w:t>
              </w:r>
            </w:p>
            <w:p w14:paraId="12C208A7" w14:textId="77777777" w:rsidR="00702518" w:rsidRDefault="00702518" w:rsidP="00702518">
              <w:pPr>
                <w:pStyle w:val="Bibliografi"/>
                <w:ind w:left="720" w:hanging="720"/>
                <w:rPr>
                  <w:noProof/>
                  <w:lang w:val="en-US"/>
                </w:rPr>
              </w:pPr>
              <w:r>
                <w:rPr>
                  <w:noProof/>
                  <w:lang w:val="en-US"/>
                </w:rPr>
                <w:t xml:space="preserve">RapidTables. </w:t>
              </w:r>
              <w:r>
                <w:rPr>
                  <w:i/>
                  <w:iCs/>
                  <w:noProof/>
                  <w:lang w:val="en-US"/>
                </w:rPr>
                <w:t>RapidTables.</w:t>
              </w:r>
              <w:r>
                <w:rPr>
                  <w:noProof/>
                  <w:lang w:val="en-US"/>
                </w:rPr>
                <w:t xml:space="preserve"> n.d. http://www.rapidtables.com/convert/color/rgb-to-hsv.htm (accessed November 28, 2017).</w:t>
              </w:r>
            </w:p>
            <w:p w14:paraId="38D2AAE9" w14:textId="77777777" w:rsidR="00702518" w:rsidRPr="00C86187" w:rsidRDefault="00702518" w:rsidP="00702518">
              <w:pPr>
                <w:pStyle w:val="Bibliografi"/>
                <w:ind w:left="720" w:hanging="720"/>
                <w:rPr>
                  <w:rPrChange w:id="42635" w:author="Oscar Herman Kise" w:date="2017-11-29T15:11:00Z">
                    <w:rPr>
                      <w:lang w:val="en-US"/>
                    </w:rPr>
                  </w:rPrChange>
                </w:rPr>
              </w:pPr>
              <w:r w:rsidRPr="00C86187">
                <w:rPr>
                  <w:rPrChange w:id="42636" w:author="Oscar Herman Kise" w:date="2017-11-29T15:11:00Z">
                    <w:rPr>
                      <w:lang w:val="en-US"/>
                    </w:rPr>
                  </w:rPrChange>
                </w:rPr>
                <w:t xml:space="preserve">RCbutikken. </w:t>
              </w:r>
              <w:r w:rsidRPr="00C86187">
                <w:rPr>
                  <w:i/>
                  <w:rPrChange w:id="42637" w:author="Oscar Herman Kise" w:date="2017-11-29T15:11:00Z">
                    <w:rPr>
                      <w:i/>
                      <w:lang w:val="en-US"/>
                    </w:rPr>
                  </w:rPrChange>
                </w:rPr>
                <w:t>RCbutikken.</w:t>
              </w:r>
              <w:r w:rsidRPr="00C86187">
                <w:rPr>
                  <w:rPrChange w:id="42638" w:author="Oscar Herman Kise" w:date="2017-11-29T15:11:00Z">
                    <w:rPr>
                      <w:lang w:val="en-US"/>
                    </w:rPr>
                  </w:rPrChange>
                </w:rPr>
                <w:t xml:space="preserve"> n.d. https://rcbutikken.no/produkter/ni-mh-batteri/maxpower-ni-mh-72v-4000mah-deans-plugg.aspx (accessed 11 20, 2017).</w:t>
              </w:r>
            </w:p>
            <w:p w14:paraId="04F387FC" w14:textId="77777777" w:rsidR="00702518" w:rsidRDefault="00702518" w:rsidP="00702518">
              <w:pPr>
                <w:pStyle w:val="Bibliografi"/>
                <w:ind w:left="720" w:hanging="720"/>
                <w:rPr>
                  <w:noProof/>
                  <w:lang w:val="en-US"/>
                </w:rPr>
              </w:pPr>
              <w:r>
                <w:rPr>
                  <w:noProof/>
                  <w:lang w:val="en-US"/>
                </w:rPr>
                <w:t xml:space="preserve">RobotShop. </w:t>
              </w:r>
              <w:r>
                <w:rPr>
                  <w:i/>
                  <w:iCs/>
                  <w:noProof/>
                  <w:lang w:val="en-US"/>
                </w:rPr>
                <w:t>RobotShop.</w:t>
              </w:r>
              <w:r>
                <w:rPr>
                  <w:noProof/>
                  <w:lang w:val="en-US"/>
                </w:rPr>
                <w:t xml:space="preserve"> n.d. http://www.robotshop.com/en/dfrobot-6v-180-rpm-micro-dc-geared-motor-with-back-shaft.html (accessed 11 20, 2017).</w:t>
              </w:r>
            </w:p>
            <w:p w14:paraId="0DB49223" w14:textId="77777777" w:rsidR="00702518" w:rsidRDefault="00702518" w:rsidP="00702518">
              <w:pPr>
                <w:pStyle w:val="Bibliografi"/>
                <w:ind w:left="720" w:hanging="720"/>
                <w:rPr>
                  <w:noProof/>
                  <w:lang w:val="en-US"/>
                </w:rPr>
              </w:pPr>
              <w:r>
                <w:rPr>
                  <w:i/>
                  <w:iCs/>
                  <w:noProof/>
                  <w:lang w:val="en-US"/>
                </w:rPr>
                <w:t>RS Components.</w:t>
              </w:r>
              <w:r>
                <w:rPr>
                  <w:noProof/>
                  <w:lang w:val="en-US"/>
                </w:rPr>
                <w:t xml:space="preserve"> n.d. http://uk.rs-online.com/web/p/radio-frequency-identification-rfid/8430800/ (accessed 11 21, 2017).</w:t>
              </w:r>
            </w:p>
            <w:p w14:paraId="6356F60B" w14:textId="77777777" w:rsidR="00702518" w:rsidRDefault="00702518" w:rsidP="00702518">
              <w:pPr>
                <w:pStyle w:val="Bibliografi"/>
                <w:ind w:left="720" w:hanging="720"/>
                <w:rPr>
                  <w:noProof/>
                  <w:lang w:val="en-US"/>
                </w:rPr>
              </w:pPr>
              <w:r>
                <w:rPr>
                  <w:noProof/>
                  <w:lang w:val="en-US"/>
                </w:rPr>
                <w:lastRenderedPageBreak/>
                <w:t xml:space="preserve">Sarafan, Randy. </w:t>
              </w:r>
              <w:r>
                <w:rPr>
                  <w:i/>
                  <w:iCs/>
                  <w:noProof/>
                  <w:lang w:val="en-US"/>
                </w:rPr>
                <w:t>Instructables.</w:t>
              </w:r>
              <w:r>
                <w:rPr>
                  <w:noProof/>
                  <w:lang w:val="en-US"/>
                </w:rPr>
                <w:t xml:space="preserve"> n.d. http://www.instructables.com/id/Arduino-Motor-Shield-Tutorial/ (accessed 11 24, 2017).</w:t>
              </w:r>
            </w:p>
            <w:p w14:paraId="1A2A0014" w14:textId="77777777" w:rsidR="00702518" w:rsidRDefault="00702518" w:rsidP="00702518">
              <w:pPr>
                <w:pStyle w:val="Bibliografi"/>
                <w:ind w:left="720" w:hanging="720"/>
                <w:rPr>
                  <w:noProof/>
                  <w:lang w:val="en-US"/>
                </w:rPr>
              </w:pPr>
              <w:r>
                <w:rPr>
                  <w:i/>
                  <w:iCs/>
                  <w:noProof/>
                  <w:lang w:val="en-US"/>
                </w:rPr>
                <w:t>Seeedstudio.</w:t>
              </w:r>
              <w:r>
                <w:rPr>
                  <w:noProof/>
                  <w:lang w:val="en-US"/>
                </w:rPr>
                <w:t xml:space="preserve"> n.d. https://www.seeedstudio.com/Grove-125KHz-RFID-Reader-p-1008.html (accessed 11 21, 2017).</w:t>
              </w:r>
            </w:p>
            <w:p w14:paraId="5851D150" w14:textId="77777777" w:rsidR="00702518" w:rsidRDefault="00702518" w:rsidP="00702518">
              <w:pPr>
                <w:pStyle w:val="Bibliografi"/>
                <w:ind w:left="720" w:hanging="720"/>
                <w:rPr>
                  <w:noProof/>
                  <w:lang w:val="en-US"/>
                </w:rPr>
              </w:pPr>
              <w:r>
                <w:rPr>
                  <w:noProof/>
                  <w:lang w:val="en-US"/>
                </w:rPr>
                <w:t xml:space="preserve">ServoDatabase. </w:t>
              </w:r>
              <w:r>
                <w:rPr>
                  <w:i/>
                  <w:iCs/>
                  <w:noProof/>
                  <w:lang w:val="en-US"/>
                </w:rPr>
                <w:t>ServoDatabase.</w:t>
              </w:r>
              <w:r>
                <w:rPr>
                  <w:noProof/>
                  <w:lang w:val="en-US"/>
                </w:rPr>
                <w:t xml:space="preserve"> n.d. https://servodatabase.com/servo/towerpro/sg90 (accessed 11 20, 2017).</w:t>
              </w:r>
            </w:p>
            <w:p w14:paraId="55D7BFEE" w14:textId="77777777" w:rsidR="00702518" w:rsidRDefault="00702518" w:rsidP="00702518">
              <w:pPr>
                <w:pStyle w:val="Bibliografi"/>
                <w:ind w:left="720" w:hanging="720"/>
                <w:rPr>
                  <w:noProof/>
                  <w:lang w:val="en-US"/>
                </w:rPr>
              </w:pPr>
              <w:r>
                <w:rPr>
                  <w:i/>
                  <w:iCs/>
                  <w:noProof/>
                  <w:lang w:val="en-US"/>
                </w:rPr>
                <w:t>taltech.com.</w:t>
              </w:r>
              <w:r>
                <w:rPr>
                  <w:noProof/>
                  <w:lang w:val="en-US"/>
                </w:rPr>
                <w:t xml:space="preserve"> n.d. http://www.taltech.com/datacollection/articles/serial_intro (accessed November 27, 2017).</w:t>
              </w:r>
            </w:p>
            <w:p w14:paraId="50EAED72" w14:textId="77777777" w:rsidR="00702518" w:rsidRDefault="00702518" w:rsidP="00702518">
              <w:pPr>
                <w:pStyle w:val="Bibliografi"/>
                <w:ind w:left="720" w:hanging="720"/>
                <w:rPr>
                  <w:noProof/>
                  <w:lang w:val="en-US"/>
                </w:rPr>
              </w:pPr>
              <w:r>
                <w:rPr>
                  <w:noProof/>
                  <w:lang w:val="en-US"/>
                </w:rPr>
                <w:t xml:space="preserve">UK, ODroid. </w:t>
              </w:r>
              <w:r>
                <w:rPr>
                  <w:i/>
                  <w:iCs/>
                  <w:noProof/>
                  <w:lang w:val="en-US"/>
                </w:rPr>
                <w:t>ODroid UK.</w:t>
              </w:r>
              <w:r>
                <w:rPr>
                  <w:noProof/>
                  <w:lang w:val="en-US"/>
                </w:rPr>
                <w:t xml:space="preserve"> n.d. https://www.odroid.co.uk/hardkernel-odroid-xu4/odroid-xu4 (accessed 11 20, 2017).</w:t>
              </w:r>
            </w:p>
            <w:p w14:paraId="5FA3FC0A" w14:textId="77777777" w:rsidR="00702518" w:rsidRDefault="00702518" w:rsidP="00702518">
              <w:pPr>
                <w:pStyle w:val="Bibliografi"/>
                <w:ind w:left="720" w:hanging="720"/>
                <w:rPr>
                  <w:noProof/>
                  <w:lang w:val="en-US"/>
                </w:rPr>
              </w:pPr>
              <w:r>
                <w:rPr>
                  <w:i/>
                  <w:iCs/>
                  <w:noProof/>
                  <w:lang w:val="en-US"/>
                </w:rPr>
                <w:t>Velleman.</w:t>
              </w:r>
              <w:r>
                <w:rPr>
                  <w:noProof/>
                  <w:lang w:val="en-US"/>
                </w:rPr>
                <w:t xml:space="preserve"> n.d. https://www.velleman.eu/products/view/?id=417492 (accessed 11 21, 2017).</w:t>
              </w:r>
            </w:p>
            <w:p w14:paraId="3108EC5E" w14:textId="77777777" w:rsidR="00702518" w:rsidRDefault="00702518" w:rsidP="00702518">
              <w:pPr>
                <w:pStyle w:val="Bibliografi"/>
                <w:ind w:left="720" w:hanging="720"/>
                <w:rPr>
                  <w:noProof/>
                  <w:lang w:val="en-US"/>
                </w:rPr>
              </w:pPr>
              <w:r>
                <w:rPr>
                  <w:noProof/>
                  <w:lang w:val="en-US"/>
                </w:rPr>
                <w:t xml:space="preserve">Wellings, Andy. </w:t>
              </w:r>
              <w:r>
                <w:rPr>
                  <w:i/>
                  <w:iCs/>
                  <w:noProof/>
                  <w:lang w:val="en-US"/>
                </w:rPr>
                <w:t>Concurrent and Real-Time Programming in Java.</w:t>
              </w:r>
              <w:r>
                <w:rPr>
                  <w:noProof/>
                  <w:lang w:val="en-US"/>
                </w:rPr>
                <w:t xml:space="preserve"> West Sussex: Jhon Wiley &amp; Sons, Ltd, 2004.</w:t>
              </w:r>
            </w:p>
            <w:p w14:paraId="23B4A561" w14:textId="6D013682" w:rsidR="005C5F38" w:rsidRPr="00B7686C" w:rsidRDefault="005C5F38" w:rsidP="00702518">
              <w:pPr>
                <w:rPr>
                  <w:lang w:val="en-US"/>
                </w:rPr>
              </w:pPr>
              <w:r w:rsidRPr="007F208B">
                <w:rPr>
                  <w:b/>
                  <w:lang w:val="en-US"/>
                </w:rPr>
                <w:fldChar w:fldCharType="end"/>
              </w:r>
            </w:p>
          </w:sdtContent>
        </w:sdt>
      </w:sdtContent>
    </w:sdt>
    <w:p w14:paraId="38F1196B" w14:textId="1AAC814D" w:rsidR="77F9EE56" w:rsidRDefault="77F9EE56" w:rsidP="005C5F38">
      <w:pPr>
        <w:pStyle w:val="References"/>
        <w:numPr>
          <w:ilvl w:val="0"/>
          <w:numId w:val="0"/>
        </w:numPr>
        <w:ind w:left="737" w:hanging="737"/>
        <w:rPr>
          <w:ins w:id="42639" w:author="Oscar Herman Kise" w:date="2017-11-30T20:24:00Z"/>
          <w:lang w:val="en-US"/>
        </w:rPr>
      </w:pPr>
    </w:p>
    <w:p w14:paraId="7762793D" w14:textId="77777777" w:rsidR="009F774E" w:rsidRDefault="009F774E" w:rsidP="005C5F38">
      <w:pPr>
        <w:pStyle w:val="References"/>
        <w:numPr>
          <w:ilvl w:val="0"/>
          <w:numId w:val="0"/>
        </w:numPr>
        <w:ind w:left="737" w:hanging="737"/>
        <w:rPr>
          <w:ins w:id="42640" w:author="Oscar Herman Kise" w:date="2017-11-30T20:24:00Z"/>
          <w:lang w:val="en-US"/>
        </w:rPr>
      </w:pPr>
    </w:p>
    <w:p w14:paraId="5CDB6BAC" w14:textId="77777777" w:rsidR="009F774E" w:rsidRDefault="009F774E" w:rsidP="005C5F38">
      <w:pPr>
        <w:pStyle w:val="References"/>
        <w:numPr>
          <w:ilvl w:val="0"/>
          <w:numId w:val="0"/>
        </w:numPr>
        <w:ind w:left="737" w:hanging="737"/>
        <w:rPr>
          <w:ins w:id="42641" w:author="Oscar Herman Kise" w:date="2017-11-30T20:24:00Z"/>
          <w:lang w:val="en-US"/>
        </w:rPr>
      </w:pPr>
    </w:p>
    <w:p w14:paraId="3660509F" w14:textId="77777777" w:rsidR="009F774E" w:rsidRDefault="009F774E" w:rsidP="005C5F38">
      <w:pPr>
        <w:pStyle w:val="References"/>
        <w:numPr>
          <w:ilvl w:val="0"/>
          <w:numId w:val="0"/>
        </w:numPr>
        <w:ind w:left="737" w:hanging="737"/>
        <w:rPr>
          <w:ins w:id="42642" w:author="Oscar Herman Kise" w:date="2017-11-30T20:24:00Z"/>
          <w:lang w:val="en-US"/>
        </w:rPr>
      </w:pPr>
    </w:p>
    <w:p w14:paraId="29C5D9C0" w14:textId="77777777" w:rsidR="009F774E" w:rsidRDefault="009F774E" w:rsidP="005C5F38">
      <w:pPr>
        <w:pStyle w:val="References"/>
        <w:numPr>
          <w:ilvl w:val="0"/>
          <w:numId w:val="0"/>
        </w:numPr>
        <w:ind w:left="737" w:hanging="737"/>
        <w:rPr>
          <w:ins w:id="42643" w:author="Oscar Herman Kise" w:date="2017-11-30T20:24:00Z"/>
          <w:lang w:val="en-US"/>
        </w:rPr>
      </w:pPr>
    </w:p>
    <w:p w14:paraId="3311F372" w14:textId="77777777" w:rsidR="009F774E" w:rsidRDefault="009F774E" w:rsidP="005C5F38">
      <w:pPr>
        <w:pStyle w:val="References"/>
        <w:numPr>
          <w:ilvl w:val="0"/>
          <w:numId w:val="0"/>
        </w:numPr>
        <w:ind w:left="737" w:hanging="737"/>
        <w:rPr>
          <w:ins w:id="42644" w:author="Oscar Herman Kise" w:date="2017-11-30T20:24:00Z"/>
          <w:lang w:val="en-US"/>
        </w:rPr>
      </w:pPr>
    </w:p>
    <w:p w14:paraId="5D50E429" w14:textId="77777777" w:rsidR="009F774E" w:rsidRDefault="009F774E" w:rsidP="005C5F38">
      <w:pPr>
        <w:pStyle w:val="References"/>
        <w:numPr>
          <w:ilvl w:val="0"/>
          <w:numId w:val="0"/>
        </w:numPr>
        <w:ind w:left="737" w:hanging="737"/>
        <w:rPr>
          <w:ins w:id="42645" w:author="Oscar Herman Kise" w:date="2017-11-30T20:24:00Z"/>
          <w:lang w:val="en-US"/>
        </w:rPr>
      </w:pPr>
    </w:p>
    <w:p w14:paraId="05CACC8F" w14:textId="77777777" w:rsidR="009F774E" w:rsidRDefault="009F774E" w:rsidP="005C5F38">
      <w:pPr>
        <w:pStyle w:val="References"/>
        <w:numPr>
          <w:ilvl w:val="0"/>
          <w:numId w:val="0"/>
        </w:numPr>
        <w:ind w:left="737" w:hanging="737"/>
        <w:rPr>
          <w:ins w:id="42646" w:author="Oscar Herman Kise" w:date="2017-11-30T20:24:00Z"/>
          <w:lang w:val="en-US"/>
        </w:rPr>
      </w:pPr>
    </w:p>
    <w:p w14:paraId="4BA074FD" w14:textId="77777777" w:rsidR="009F774E" w:rsidRDefault="009F774E" w:rsidP="005C5F38">
      <w:pPr>
        <w:pStyle w:val="References"/>
        <w:numPr>
          <w:ilvl w:val="0"/>
          <w:numId w:val="0"/>
        </w:numPr>
        <w:ind w:left="737" w:hanging="737"/>
        <w:rPr>
          <w:ins w:id="42647" w:author="Oscar Herman Kise" w:date="2017-11-30T20:24:00Z"/>
          <w:lang w:val="en-US"/>
        </w:rPr>
      </w:pPr>
    </w:p>
    <w:p w14:paraId="0649C03F" w14:textId="77777777" w:rsidR="009F774E" w:rsidRDefault="009F774E" w:rsidP="005C5F38">
      <w:pPr>
        <w:pStyle w:val="References"/>
        <w:numPr>
          <w:ilvl w:val="0"/>
          <w:numId w:val="0"/>
        </w:numPr>
        <w:ind w:left="737" w:hanging="737"/>
        <w:rPr>
          <w:ins w:id="42648" w:author="Oscar Herman Kise" w:date="2017-11-30T20:24:00Z"/>
          <w:lang w:val="en-US"/>
        </w:rPr>
      </w:pPr>
    </w:p>
    <w:p w14:paraId="3069C7F5" w14:textId="77777777" w:rsidR="009F774E" w:rsidRDefault="009F774E" w:rsidP="005C5F38">
      <w:pPr>
        <w:pStyle w:val="References"/>
        <w:numPr>
          <w:ilvl w:val="0"/>
          <w:numId w:val="0"/>
        </w:numPr>
        <w:ind w:left="737" w:hanging="737"/>
        <w:rPr>
          <w:ins w:id="42649" w:author="Oscar Herman Kise" w:date="2017-11-30T20:24:00Z"/>
          <w:lang w:val="en-US"/>
        </w:rPr>
      </w:pPr>
    </w:p>
    <w:p w14:paraId="53DC2DD2" w14:textId="77777777" w:rsidR="009F774E" w:rsidRDefault="009F774E" w:rsidP="005C5F38">
      <w:pPr>
        <w:pStyle w:val="References"/>
        <w:numPr>
          <w:ilvl w:val="0"/>
          <w:numId w:val="0"/>
        </w:numPr>
        <w:ind w:left="737" w:hanging="737"/>
        <w:rPr>
          <w:ins w:id="42650" w:author="Oscar Herman Kise" w:date="2017-11-30T20:24:00Z"/>
          <w:lang w:val="en-US"/>
        </w:rPr>
      </w:pPr>
    </w:p>
    <w:p w14:paraId="25AE70C3" w14:textId="77777777" w:rsidR="009F774E" w:rsidRDefault="009F774E" w:rsidP="005C5F38">
      <w:pPr>
        <w:pStyle w:val="References"/>
        <w:numPr>
          <w:ilvl w:val="0"/>
          <w:numId w:val="0"/>
        </w:numPr>
        <w:ind w:left="737" w:hanging="737"/>
        <w:rPr>
          <w:ins w:id="42651" w:author="Oscar Herman Kise" w:date="2017-11-30T20:24:00Z"/>
          <w:lang w:val="en-US"/>
        </w:rPr>
      </w:pPr>
    </w:p>
    <w:p w14:paraId="17B42B0D" w14:textId="77777777" w:rsidR="009F774E" w:rsidRDefault="009F774E" w:rsidP="005C5F38">
      <w:pPr>
        <w:pStyle w:val="References"/>
        <w:numPr>
          <w:ilvl w:val="0"/>
          <w:numId w:val="0"/>
        </w:numPr>
        <w:ind w:left="737" w:hanging="737"/>
        <w:rPr>
          <w:ins w:id="42652" w:author="Oscar Herman Kise" w:date="2017-11-30T20:24:00Z"/>
          <w:lang w:val="en-US"/>
        </w:rPr>
      </w:pPr>
    </w:p>
    <w:p w14:paraId="14689811" w14:textId="77777777" w:rsidR="009F774E" w:rsidRDefault="009F774E" w:rsidP="005C5F38">
      <w:pPr>
        <w:pStyle w:val="References"/>
        <w:numPr>
          <w:ilvl w:val="0"/>
          <w:numId w:val="0"/>
        </w:numPr>
        <w:ind w:left="737" w:hanging="737"/>
        <w:rPr>
          <w:ins w:id="42653" w:author="Oscar Herman Kise" w:date="2017-11-30T20:24:00Z"/>
          <w:lang w:val="en-US"/>
        </w:rPr>
      </w:pPr>
    </w:p>
    <w:p w14:paraId="77C43FAC" w14:textId="77777777" w:rsidR="009F774E" w:rsidRDefault="009F774E" w:rsidP="005C5F38">
      <w:pPr>
        <w:pStyle w:val="References"/>
        <w:numPr>
          <w:ilvl w:val="0"/>
          <w:numId w:val="0"/>
        </w:numPr>
        <w:ind w:left="737" w:hanging="737"/>
        <w:rPr>
          <w:ins w:id="42654" w:author="Oscar Herman Kise" w:date="2017-11-30T20:24:00Z"/>
          <w:lang w:val="en-US"/>
        </w:rPr>
      </w:pPr>
    </w:p>
    <w:p w14:paraId="7E145E73" w14:textId="77777777" w:rsidR="009F774E" w:rsidRDefault="009F774E" w:rsidP="005C5F38">
      <w:pPr>
        <w:pStyle w:val="References"/>
        <w:numPr>
          <w:ilvl w:val="0"/>
          <w:numId w:val="0"/>
        </w:numPr>
        <w:ind w:left="737" w:hanging="737"/>
        <w:rPr>
          <w:ins w:id="42655" w:author="Oscar Herman Kise" w:date="2017-11-30T20:24:00Z"/>
          <w:lang w:val="en-US"/>
        </w:rPr>
      </w:pPr>
    </w:p>
    <w:p w14:paraId="0FF40D8B" w14:textId="77777777" w:rsidR="009F774E" w:rsidRDefault="009F774E" w:rsidP="005C5F38">
      <w:pPr>
        <w:pStyle w:val="References"/>
        <w:numPr>
          <w:ilvl w:val="0"/>
          <w:numId w:val="0"/>
        </w:numPr>
        <w:ind w:left="737" w:hanging="737"/>
        <w:rPr>
          <w:ins w:id="42656" w:author="Oscar Herman Kise" w:date="2017-11-30T20:24:00Z"/>
          <w:lang w:val="en-US"/>
        </w:rPr>
      </w:pPr>
    </w:p>
    <w:p w14:paraId="773EDA45" w14:textId="77777777" w:rsidR="009F774E" w:rsidRDefault="009F774E" w:rsidP="005C5F38">
      <w:pPr>
        <w:pStyle w:val="References"/>
        <w:numPr>
          <w:ilvl w:val="0"/>
          <w:numId w:val="0"/>
        </w:numPr>
        <w:ind w:left="737" w:hanging="737"/>
        <w:rPr>
          <w:ins w:id="42657" w:author="Oscar Herman Kise" w:date="2017-11-30T20:24:00Z"/>
          <w:lang w:val="en-US"/>
        </w:rPr>
      </w:pPr>
    </w:p>
    <w:p w14:paraId="0008C799" w14:textId="77777777" w:rsidR="009F774E" w:rsidRDefault="009F774E" w:rsidP="005C5F38">
      <w:pPr>
        <w:pStyle w:val="References"/>
        <w:numPr>
          <w:ilvl w:val="0"/>
          <w:numId w:val="0"/>
        </w:numPr>
        <w:ind w:left="737" w:hanging="737"/>
        <w:rPr>
          <w:ins w:id="42658" w:author="Oscar Herman Kise" w:date="2017-11-30T20:24:00Z"/>
          <w:lang w:val="en-US"/>
        </w:rPr>
      </w:pPr>
    </w:p>
    <w:p w14:paraId="116981B2" w14:textId="77777777" w:rsidR="009F774E" w:rsidRDefault="009F774E" w:rsidP="005C5F38">
      <w:pPr>
        <w:pStyle w:val="References"/>
        <w:numPr>
          <w:ilvl w:val="0"/>
          <w:numId w:val="0"/>
        </w:numPr>
        <w:ind w:left="737" w:hanging="737"/>
        <w:rPr>
          <w:ins w:id="42659" w:author="Oscar Herman Kise" w:date="2017-11-30T20:24:00Z"/>
          <w:lang w:val="en-US"/>
        </w:rPr>
      </w:pPr>
    </w:p>
    <w:p w14:paraId="606E3059" w14:textId="77777777" w:rsidR="009F774E" w:rsidRDefault="009F774E" w:rsidP="005C5F38">
      <w:pPr>
        <w:pStyle w:val="References"/>
        <w:numPr>
          <w:ilvl w:val="0"/>
          <w:numId w:val="0"/>
        </w:numPr>
        <w:ind w:left="737" w:hanging="737"/>
        <w:rPr>
          <w:ins w:id="42660" w:author="Oscar Herman Kise" w:date="2017-11-30T20:24:00Z"/>
          <w:lang w:val="en-US"/>
        </w:rPr>
      </w:pPr>
    </w:p>
    <w:p w14:paraId="0D44D55C" w14:textId="77777777" w:rsidR="009F774E" w:rsidRDefault="009F774E" w:rsidP="005C5F38">
      <w:pPr>
        <w:pStyle w:val="References"/>
        <w:numPr>
          <w:ilvl w:val="0"/>
          <w:numId w:val="0"/>
        </w:numPr>
        <w:ind w:left="737" w:hanging="737"/>
        <w:rPr>
          <w:ins w:id="42661" w:author="Oscar Herman Kise" w:date="2017-11-30T20:24:00Z"/>
          <w:lang w:val="en-US"/>
        </w:rPr>
      </w:pPr>
    </w:p>
    <w:p w14:paraId="5051BBDE" w14:textId="77777777" w:rsidR="009F774E" w:rsidRDefault="009F774E" w:rsidP="005C5F38">
      <w:pPr>
        <w:pStyle w:val="References"/>
        <w:numPr>
          <w:ilvl w:val="0"/>
          <w:numId w:val="0"/>
        </w:numPr>
        <w:ind w:left="737" w:hanging="737"/>
        <w:rPr>
          <w:ins w:id="42662" w:author="Oscar Herman Kise" w:date="2017-11-30T20:24:00Z"/>
          <w:lang w:val="en-US"/>
        </w:rPr>
      </w:pPr>
    </w:p>
    <w:p w14:paraId="753A9801" w14:textId="77777777" w:rsidR="009F774E" w:rsidRDefault="009F774E" w:rsidP="005C5F38">
      <w:pPr>
        <w:pStyle w:val="References"/>
        <w:numPr>
          <w:ilvl w:val="0"/>
          <w:numId w:val="0"/>
        </w:numPr>
        <w:ind w:left="737" w:hanging="737"/>
        <w:rPr>
          <w:ins w:id="42663" w:author="Oscar Herman Kise" w:date="2017-11-30T20:24:00Z"/>
          <w:lang w:val="en-US"/>
        </w:rPr>
      </w:pPr>
    </w:p>
    <w:p w14:paraId="6154EE10" w14:textId="77777777" w:rsidR="009F774E" w:rsidRPr="00B7686C" w:rsidRDefault="009F774E" w:rsidP="005C5F38">
      <w:pPr>
        <w:pStyle w:val="References"/>
        <w:numPr>
          <w:ilvl w:val="0"/>
          <w:numId w:val="0"/>
        </w:numPr>
        <w:ind w:left="737" w:hanging="737"/>
        <w:rPr>
          <w:ins w:id="42664" w:author="Morten Lerstad Solli" w:date="2017-11-26T16:34:00Z"/>
          <w:lang w:val="en-US"/>
        </w:rPr>
      </w:pPr>
    </w:p>
    <w:p w14:paraId="02DBCDC1" w14:textId="6D7623B7" w:rsidR="004D4680" w:rsidRPr="00CD6AE6" w:rsidRDefault="00F97E17">
      <w:pPr>
        <w:pStyle w:val="Overskrift1"/>
        <w:rPr>
          <w:ins w:id="42665" w:author="Oscar Herman Kise" w:date="2017-11-27T18:27:00Z"/>
          <w:lang w:val="en-US"/>
        </w:rPr>
        <w:pPrChange w:id="42666" w:author="Oscar Herman Kise" w:date="2017-11-27T18:26:00Z">
          <w:pPr>
            <w:pStyle w:val="References"/>
            <w:numPr>
              <w:numId w:val="0"/>
            </w:numPr>
            <w:tabs>
              <w:tab w:val="clear" w:pos="737"/>
            </w:tabs>
            <w:ind w:left="0" w:firstLine="0"/>
          </w:pPr>
        </w:pPrChange>
      </w:pPr>
      <w:bookmarkStart w:id="42667" w:name="_picture_references"/>
      <w:bookmarkStart w:id="42668" w:name="_Toc499584554"/>
      <w:bookmarkStart w:id="42669" w:name="_Toc499584888"/>
      <w:bookmarkStart w:id="42670" w:name="_Toc499631481"/>
      <w:bookmarkStart w:id="42671" w:name="_Toc499646545"/>
      <w:bookmarkStart w:id="42672" w:name="_Toc499654758"/>
      <w:bookmarkStart w:id="42673" w:name="_Toc499722844"/>
      <w:bookmarkStart w:id="42674" w:name="_Toc499731895"/>
      <w:bookmarkStart w:id="42675" w:name="_Toc499733372"/>
      <w:bookmarkStart w:id="42676" w:name="_Toc499737881"/>
      <w:bookmarkStart w:id="42677" w:name="_Toc499750798"/>
      <w:bookmarkStart w:id="42678" w:name="_Toc499754154"/>
      <w:bookmarkStart w:id="42679" w:name="_Toc499757939"/>
      <w:bookmarkStart w:id="42680" w:name="_Toc499757627"/>
      <w:bookmarkStart w:id="42681" w:name="_Toc499806227"/>
      <w:bookmarkStart w:id="42682" w:name="_Toc499829211"/>
      <w:bookmarkStart w:id="42683" w:name="_Toc499830178"/>
      <w:bookmarkStart w:id="42684" w:name="_Toc499835911"/>
      <w:bookmarkStart w:id="42685" w:name="_Toc499843471"/>
      <w:bookmarkEnd w:id="42667"/>
      <w:ins w:id="42686" w:author="Oscar Herman Kise" w:date="2017-11-27T18:26:00Z">
        <w:r w:rsidRPr="00CD6AE6">
          <w:rPr>
            <w:lang w:val="en-US"/>
          </w:rPr>
          <w:lastRenderedPageBreak/>
          <w:t>picture references</w:t>
        </w:r>
      </w:ins>
      <w:bookmarkEnd w:id="42668"/>
      <w:bookmarkEnd w:id="42669"/>
      <w:bookmarkEnd w:id="42670"/>
      <w:bookmarkEnd w:id="42671"/>
      <w:bookmarkEnd w:id="42672"/>
      <w:bookmarkEnd w:id="42673"/>
      <w:bookmarkEnd w:id="42674"/>
      <w:bookmarkEnd w:id="42675"/>
      <w:bookmarkEnd w:id="42676"/>
      <w:bookmarkEnd w:id="42677"/>
      <w:bookmarkEnd w:id="42678"/>
      <w:bookmarkEnd w:id="42679"/>
      <w:bookmarkEnd w:id="42680"/>
      <w:bookmarkEnd w:id="42681"/>
      <w:bookmarkEnd w:id="42682"/>
      <w:bookmarkEnd w:id="42683"/>
      <w:bookmarkEnd w:id="42684"/>
      <w:bookmarkEnd w:id="42685"/>
    </w:p>
    <w:p w14:paraId="0F89214E" w14:textId="2CE88C01" w:rsidR="00F97E17" w:rsidRPr="00B7686C" w:rsidRDefault="006902AB" w:rsidP="00B51326">
      <w:pPr>
        <w:pStyle w:val="Brdtekst"/>
        <w:rPr>
          <w:ins w:id="42687" w:author="Oscar Herman Kise" w:date="2017-11-27T18:27:00Z"/>
          <w:lang w:val="en-US"/>
        </w:rPr>
      </w:pPr>
      <w:ins w:id="42688" w:author="Oscar Herman Kise" w:date="2017-11-27T18:27:00Z">
        <w:r w:rsidRPr="00B7686C">
          <w:rPr>
            <w:lang w:val="en-US"/>
          </w:rPr>
          <w:t xml:space="preserve">[1] </w:t>
        </w:r>
      </w:ins>
      <w:ins w:id="42689" w:author="Oscar Herman Kise" w:date="2017-11-27T18:29:00Z">
        <w:r w:rsidR="006D6855" w:rsidRPr="007F208B">
          <w:rPr>
            <w:lang w:val="en-US"/>
          </w:rPr>
          <w:fldChar w:fldCharType="begin"/>
        </w:r>
        <w:r w:rsidR="006D6855" w:rsidRPr="00B7686C">
          <w:rPr>
            <w:lang w:val="en-US"/>
          </w:rPr>
          <w:instrText xml:space="preserve"> HYPERLINK "https://cdn.sparkfun.com/assets/parts/1/1/7/2/2/13975-04.jpg" </w:instrText>
        </w:r>
        <w:r w:rsidR="006D6855" w:rsidRPr="007F208B">
          <w:rPr>
            <w:lang w:val="en-US"/>
          </w:rPr>
          <w:fldChar w:fldCharType="separate"/>
        </w:r>
      </w:ins>
      <w:r w:rsidR="006D6855" w:rsidRPr="00B7686C">
        <w:rPr>
          <w:rStyle w:val="Hyperkobling"/>
          <w:lang w:val="en-US"/>
        </w:rPr>
        <w:t>https://cdn.sparkfun.com/assets/parts/1/1/7/2/2/13975-04.jpg</w:t>
      </w:r>
      <w:ins w:id="42690" w:author="Oscar Herman Kise" w:date="2017-11-27T18:29:00Z">
        <w:r w:rsidR="006D6855" w:rsidRPr="007F208B">
          <w:rPr>
            <w:lang w:val="en-US"/>
          </w:rPr>
          <w:fldChar w:fldCharType="end"/>
        </w:r>
        <w:r w:rsidR="006D6855" w:rsidRPr="00B7686C">
          <w:rPr>
            <w:lang w:val="en-US"/>
          </w:rPr>
          <w:t xml:space="preserve"> </w:t>
        </w:r>
      </w:ins>
    </w:p>
    <w:p w14:paraId="54AE12CD" w14:textId="3A800600" w:rsidR="006902AB" w:rsidRPr="00B7686C" w:rsidRDefault="006902AB">
      <w:pPr>
        <w:pStyle w:val="Brdtekst"/>
        <w:rPr>
          <w:ins w:id="42691" w:author="Oscar Herman Kise" w:date="2017-11-27T18:28:00Z"/>
          <w:lang w:val="en-US"/>
        </w:rPr>
        <w:pPrChange w:id="42692" w:author="Oscar Herman Kise" w:date="2017-11-27T18:27:00Z">
          <w:pPr>
            <w:pStyle w:val="References"/>
            <w:numPr>
              <w:numId w:val="0"/>
            </w:numPr>
            <w:tabs>
              <w:tab w:val="clear" w:pos="737"/>
            </w:tabs>
            <w:ind w:left="0" w:firstLine="0"/>
          </w:pPr>
        </w:pPrChange>
      </w:pPr>
      <w:ins w:id="42693" w:author="Oscar Herman Kise" w:date="2017-11-27T18:27:00Z">
        <w:r w:rsidRPr="00B7686C">
          <w:rPr>
            <w:lang w:val="en-US"/>
          </w:rPr>
          <w:t xml:space="preserve">[2] </w:t>
        </w:r>
      </w:ins>
      <w:ins w:id="42694" w:author="Oscar Herman Kise" w:date="2017-11-27T18:29:00Z">
        <w:r w:rsidR="006D6855" w:rsidRPr="00CD6AE6">
          <w:rPr>
            <w:lang w:val="en-US"/>
          </w:rPr>
          <w:fldChar w:fldCharType="begin"/>
        </w:r>
        <w:r w:rsidR="006D6855" w:rsidRPr="00B7686C">
          <w:rPr>
            <w:lang w:val="en-US"/>
          </w:rPr>
          <w:instrText xml:space="preserve"> HYPERLINK "https://store-cdn.arduino.cc/uni/catalog/product/cache/1/image/520x330/604a3538c15e081937dbfbd20aa60aad/A/0/A000079_featured_2.jpg" </w:instrText>
        </w:r>
        <w:r w:rsidR="006D6855" w:rsidRPr="00CD6AE6">
          <w:rPr>
            <w:lang w:val="en-US"/>
          </w:rPr>
          <w:fldChar w:fldCharType="separate"/>
        </w:r>
      </w:ins>
      <w:r w:rsidR="006D6855" w:rsidRPr="00B7686C">
        <w:rPr>
          <w:rStyle w:val="Hyperkobling"/>
          <w:lang w:val="en-US"/>
        </w:rPr>
        <w:t>https://store-cdn.arduino.cc/uni/catalog/product/cache/1/image/520x330/604a3538c15e081937dbfbd20aa60aad/A/0/A000079_featured_2.jpg</w:t>
      </w:r>
      <w:ins w:id="42695" w:author="Oscar Herman Kise" w:date="2017-11-27T18:29:00Z">
        <w:r w:rsidR="006D6855" w:rsidRPr="00CD6AE6">
          <w:rPr>
            <w:lang w:val="en-US"/>
          </w:rPr>
          <w:fldChar w:fldCharType="end"/>
        </w:r>
        <w:r w:rsidR="006D6855" w:rsidRPr="00B7686C">
          <w:rPr>
            <w:lang w:val="en-US"/>
          </w:rPr>
          <w:t xml:space="preserve"> </w:t>
        </w:r>
      </w:ins>
    </w:p>
    <w:p w14:paraId="7C4161A1" w14:textId="1A442050" w:rsidR="00852488" w:rsidRPr="00B7686C" w:rsidRDefault="00852488">
      <w:pPr>
        <w:pStyle w:val="Brdtekst"/>
        <w:rPr>
          <w:ins w:id="42696" w:author="Oscar Herman Kise" w:date="2017-11-27T18:28:00Z"/>
          <w:lang w:val="en-US"/>
        </w:rPr>
        <w:pPrChange w:id="42697" w:author="Oscar Herman Kise" w:date="2017-11-27T18:27:00Z">
          <w:pPr>
            <w:pStyle w:val="References"/>
            <w:numPr>
              <w:numId w:val="0"/>
            </w:numPr>
            <w:tabs>
              <w:tab w:val="clear" w:pos="737"/>
            </w:tabs>
            <w:ind w:left="0" w:firstLine="0"/>
          </w:pPr>
        </w:pPrChange>
      </w:pPr>
      <w:ins w:id="42698" w:author="Oscar Herman Kise" w:date="2017-11-27T18:28:00Z">
        <w:r w:rsidRPr="00B7686C">
          <w:rPr>
            <w:lang w:val="en-US"/>
          </w:rPr>
          <w:t xml:space="preserve">[3] </w:t>
        </w:r>
      </w:ins>
      <w:ins w:id="42699" w:author="Oscar Herman Kise" w:date="2017-11-27T18:31:00Z">
        <w:r w:rsidR="0032526A" w:rsidRPr="00CD6AE6">
          <w:rPr>
            <w:lang w:val="en-US"/>
          </w:rPr>
          <w:fldChar w:fldCharType="begin"/>
        </w:r>
        <w:r w:rsidR="0032526A" w:rsidRPr="00B7686C">
          <w:rPr>
            <w:lang w:val="en-US"/>
          </w:rPr>
          <w:instrText xml:space="preserve"> HYPERLINK "https://www.odroid.co.uk/image/cache/catalog/liymo/odroid/XU4/XU4-500x500.jpg" </w:instrText>
        </w:r>
        <w:r w:rsidR="0032526A" w:rsidRPr="00CD6AE6">
          <w:rPr>
            <w:lang w:val="en-US"/>
          </w:rPr>
          <w:fldChar w:fldCharType="separate"/>
        </w:r>
      </w:ins>
      <w:r w:rsidR="0032526A" w:rsidRPr="00B7686C">
        <w:rPr>
          <w:rStyle w:val="Hyperkobling"/>
          <w:lang w:val="en-US"/>
        </w:rPr>
        <w:t>https://www.odroid.co.uk/image/cache/catalog/liymo/odroid/XU4/XU4-500x500.jpg</w:t>
      </w:r>
      <w:ins w:id="42700" w:author="Oscar Herman Kise" w:date="2017-11-27T18:31:00Z">
        <w:r w:rsidR="0032526A" w:rsidRPr="00CD6AE6">
          <w:rPr>
            <w:lang w:val="en-US"/>
          </w:rPr>
          <w:fldChar w:fldCharType="end"/>
        </w:r>
        <w:r w:rsidR="0032526A" w:rsidRPr="00B7686C">
          <w:rPr>
            <w:lang w:val="en-US"/>
          </w:rPr>
          <w:t xml:space="preserve"> </w:t>
        </w:r>
      </w:ins>
    </w:p>
    <w:p w14:paraId="7D53229F" w14:textId="527A0C46" w:rsidR="001437FE" w:rsidRPr="00B7686C" w:rsidRDefault="001437FE">
      <w:pPr>
        <w:pStyle w:val="Brdtekst"/>
        <w:rPr>
          <w:ins w:id="42701" w:author="Morten Lerstad Solli" w:date="2017-11-26T16:34:00Z"/>
          <w:lang w:val="en-US"/>
        </w:rPr>
        <w:pPrChange w:id="42702" w:author="Oscar Herman Kise" w:date="2017-11-27T18:27:00Z">
          <w:pPr>
            <w:pStyle w:val="References"/>
            <w:numPr>
              <w:numId w:val="0"/>
            </w:numPr>
            <w:tabs>
              <w:tab w:val="clear" w:pos="737"/>
            </w:tabs>
            <w:ind w:left="0" w:firstLine="0"/>
          </w:pPr>
        </w:pPrChange>
      </w:pPr>
      <w:ins w:id="42703" w:author="Oscar Herman Kise" w:date="2017-11-27T18:28:00Z">
        <w:r w:rsidRPr="00B7686C">
          <w:rPr>
            <w:lang w:val="en-US"/>
          </w:rPr>
          <w:t xml:space="preserve">[4] </w:t>
        </w:r>
      </w:ins>
      <w:ins w:id="42704" w:author="Oscar Herman Kise" w:date="2017-11-27T18:36:00Z">
        <w:r w:rsidR="0059051A" w:rsidRPr="00CD6AE6">
          <w:rPr>
            <w:lang w:val="en-US"/>
          </w:rPr>
          <w:fldChar w:fldCharType="begin"/>
        </w:r>
        <w:r w:rsidR="0059051A" w:rsidRPr="00B7686C">
          <w:rPr>
            <w:lang w:val="en-US"/>
          </w:rPr>
          <w:instrText xml:space="preserve"> HYPERLINK "https://secure.logitech.com/assets/31671/c910-front-view.jpg" </w:instrText>
        </w:r>
        <w:r w:rsidR="0059051A" w:rsidRPr="00CD6AE6">
          <w:rPr>
            <w:lang w:val="en-US"/>
          </w:rPr>
          <w:fldChar w:fldCharType="separate"/>
        </w:r>
      </w:ins>
      <w:r w:rsidR="0059051A" w:rsidRPr="00B7686C">
        <w:rPr>
          <w:rStyle w:val="Hyperkobling"/>
          <w:lang w:val="en-US"/>
        </w:rPr>
        <w:t>https://secure.logitech.com/assets/31671/c910-front-view.jpg</w:t>
      </w:r>
      <w:ins w:id="42705" w:author="Oscar Herman Kise" w:date="2017-11-27T18:36:00Z">
        <w:r w:rsidR="0059051A" w:rsidRPr="00CD6AE6">
          <w:rPr>
            <w:lang w:val="en-US"/>
          </w:rPr>
          <w:fldChar w:fldCharType="end"/>
        </w:r>
        <w:r w:rsidR="0059051A" w:rsidRPr="00B7686C">
          <w:rPr>
            <w:lang w:val="en-US"/>
          </w:rPr>
          <w:t xml:space="preserve"> </w:t>
        </w:r>
      </w:ins>
    </w:p>
    <w:p w14:paraId="6390031E" w14:textId="4AE24D20" w:rsidR="001437FE" w:rsidRPr="00B7686C" w:rsidRDefault="001437FE" w:rsidP="001437FE">
      <w:pPr>
        <w:pStyle w:val="Brdtekst"/>
        <w:rPr>
          <w:ins w:id="42706" w:author="Oscar Herman Kise" w:date="2017-11-27T18:28:00Z"/>
          <w:lang w:val="en-US"/>
        </w:rPr>
      </w:pPr>
      <w:ins w:id="42707" w:author="Oscar Herman Kise" w:date="2017-11-27T18:28:00Z">
        <w:r w:rsidRPr="00B7686C">
          <w:rPr>
            <w:lang w:val="en-US"/>
          </w:rPr>
          <w:t>[5]</w:t>
        </w:r>
      </w:ins>
      <w:ins w:id="42708" w:author="Oscar Herman Kise" w:date="2017-11-27T18:40:00Z">
        <w:r w:rsidR="001F3A17" w:rsidRPr="007F208B">
          <w:rPr>
            <w:lang w:val="en-US"/>
          </w:rPr>
          <w:fldChar w:fldCharType="begin"/>
        </w:r>
        <w:r w:rsidR="001F3A17" w:rsidRPr="00B7686C">
          <w:rPr>
            <w:lang w:val="en-US"/>
          </w:rPr>
          <w:instrText xml:space="preserve"> HYPERLINK "http://www.robotshop.com/media/catalog/product/cache/7/image/900x900/9df78eab33525d08d6e5fb8d27136e95/d/f/dfrobot-6v-180-rpm-micro-dc-geared-motor-with-back-shaft-1.jpg" </w:instrText>
        </w:r>
        <w:r w:rsidR="001F3A17" w:rsidRPr="007F208B">
          <w:rPr>
            <w:lang w:val="en-US"/>
          </w:rPr>
          <w:fldChar w:fldCharType="separate"/>
        </w:r>
      </w:ins>
      <w:r w:rsidR="001F3A17" w:rsidRPr="00B7686C">
        <w:rPr>
          <w:rStyle w:val="Hyperkobling"/>
          <w:lang w:val="en-US"/>
        </w:rPr>
        <w:t>http://www.robotshop.com/media/catalog/product/cache/7/image/900x900/9df78eab33525d08d6e5fb8d27136e95/d/f/dfrobot-6v-180-rpm-micro-dc-geared-motor-with-back-shaft-1.jpg</w:t>
      </w:r>
      <w:ins w:id="42709" w:author="Oscar Herman Kise" w:date="2017-11-27T18:40:00Z">
        <w:r w:rsidR="001F3A17" w:rsidRPr="007F208B">
          <w:rPr>
            <w:lang w:val="en-US"/>
          </w:rPr>
          <w:fldChar w:fldCharType="end"/>
        </w:r>
        <w:r w:rsidR="001F3A17" w:rsidRPr="00B7686C">
          <w:rPr>
            <w:lang w:val="en-US"/>
          </w:rPr>
          <w:t xml:space="preserve"> </w:t>
        </w:r>
      </w:ins>
    </w:p>
    <w:p w14:paraId="52406A7A" w14:textId="22CF355C" w:rsidR="001437FE" w:rsidRPr="00B7686C" w:rsidRDefault="001437FE" w:rsidP="001437FE">
      <w:pPr>
        <w:pStyle w:val="Brdtekst"/>
        <w:rPr>
          <w:ins w:id="42710" w:author="Oscar Herman Kise" w:date="2017-11-27T18:28:00Z"/>
          <w:lang w:val="en-US"/>
        </w:rPr>
      </w:pPr>
      <w:ins w:id="42711" w:author="Oscar Herman Kise" w:date="2017-11-27T18:28:00Z">
        <w:r w:rsidRPr="00B7686C">
          <w:rPr>
            <w:lang w:val="en-US"/>
          </w:rPr>
          <w:t xml:space="preserve">[6] </w:t>
        </w:r>
      </w:ins>
      <w:ins w:id="42712" w:author="Oscar Herman Kise" w:date="2017-11-27T20:11:00Z">
        <w:r w:rsidR="00977184" w:rsidRPr="007F208B">
          <w:rPr>
            <w:lang w:val="en-US"/>
          </w:rPr>
          <w:fldChar w:fldCharType="begin"/>
        </w:r>
        <w:r w:rsidR="00977184" w:rsidRPr="00B7686C">
          <w:rPr>
            <w:lang w:val="en-US"/>
          </w:rPr>
          <w:instrText xml:space="preserve"> HYPERLINK "http://www.etechpk.net/wp-content/uploads/2016/08/micro-servo-motor-tower-pro-9g-sg90-com-acessorios-20181-MLB20185070463_102014-F.jpg" </w:instrText>
        </w:r>
        <w:r w:rsidR="00977184" w:rsidRPr="007F208B">
          <w:rPr>
            <w:lang w:val="en-US"/>
          </w:rPr>
          <w:fldChar w:fldCharType="separate"/>
        </w:r>
      </w:ins>
      <w:r w:rsidR="00977184" w:rsidRPr="00B7686C">
        <w:rPr>
          <w:rStyle w:val="Hyperkobling"/>
          <w:lang w:val="en-US"/>
        </w:rPr>
        <w:t>http://www.etechpk.net/wp-content/uploads/2016/08/micro-servo-motor-tower-pro-9g-sg90-com-acessorios-20181-MLB20185070463_102014-F.jpg</w:t>
      </w:r>
      <w:ins w:id="42713" w:author="Oscar Herman Kise" w:date="2017-11-27T20:11:00Z">
        <w:r w:rsidR="00977184" w:rsidRPr="007F208B">
          <w:rPr>
            <w:lang w:val="en-US"/>
          </w:rPr>
          <w:fldChar w:fldCharType="end"/>
        </w:r>
        <w:r w:rsidR="00977184" w:rsidRPr="00B7686C">
          <w:rPr>
            <w:lang w:val="en-US"/>
          </w:rPr>
          <w:t xml:space="preserve"> </w:t>
        </w:r>
      </w:ins>
    </w:p>
    <w:p w14:paraId="30D650D2" w14:textId="5235AAFF" w:rsidR="001437FE" w:rsidRPr="00B7686C" w:rsidRDefault="001437FE" w:rsidP="001437FE">
      <w:pPr>
        <w:pStyle w:val="Brdtekst"/>
        <w:rPr>
          <w:ins w:id="42714" w:author="Oscar Herman Kise" w:date="2017-11-27T18:28:00Z"/>
          <w:lang w:val="en-US"/>
        </w:rPr>
      </w:pPr>
      <w:ins w:id="42715" w:author="Oscar Herman Kise" w:date="2017-11-27T18:28:00Z">
        <w:r w:rsidRPr="00B7686C">
          <w:rPr>
            <w:lang w:val="en-US"/>
          </w:rPr>
          <w:t>[7]</w:t>
        </w:r>
      </w:ins>
      <w:ins w:id="42716" w:author="Oscar Herman Kise" w:date="2017-11-27T20:11:00Z">
        <w:r w:rsidR="00977184" w:rsidRPr="007F208B">
          <w:rPr>
            <w:lang w:val="en-US"/>
          </w:rPr>
          <w:fldChar w:fldCharType="begin"/>
        </w:r>
        <w:r w:rsidR="00977184" w:rsidRPr="00B7686C">
          <w:rPr>
            <w:lang w:val="en-US"/>
          </w:rPr>
          <w:instrText xml:space="preserve"> HYPERLINK "https://img3.banggood.com/thumb/view/oaupload/banggood/images/CE/15/234b8cc5-f3b4-47dc-aa0f-070ff14e3f56.jpg" </w:instrText>
        </w:r>
        <w:r w:rsidR="00977184" w:rsidRPr="007F208B">
          <w:rPr>
            <w:lang w:val="en-US"/>
          </w:rPr>
          <w:fldChar w:fldCharType="separate"/>
        </w:r>
      </w:ins>
      <w:r w:rsidR="00977184" w:rsidRPr="00B7686C">
        <w:rPr>
          <w:rStyle w:val="Hyperkobling"/>
          <w:lang w:val="en-US"/>
        </w:rPr>
        <w:t>https://img3.banggood.com/thumb/view/oaupload/banggood/images/CE/15/234b8cc5-f3b4-47dc-aa0f-070ff14e3f56.jpg</w:t>
      </w:r>
      <w:ins w:id="42717" w:author="Oscar Herman Kise" w:date="2017-11-27T20:11:00Z">
        <w:r w:rsidR="00977184" w:rsidRPr="007F208B">
          <w:rPr>
            <w:lang w:val="en-US"/>
          </w:rPr>
          <w:fldChar w:fldCharType="end"/>
        </w:r>
        <w:r w:rsidR="00977184" w:rsidRPr="00B7686C">
          <w:rPr>
            <w:lang w:val="en-US"/>
          </w:rPr>
          <w:t xml:space="preserve"> </w:t>
        </w:r>
      </w:ins>
    </w:p>
    <w:p w14:paraId="6C44C09B" w14:textId="6BEE5BA3" w:rsidR="001437FE" w:rsidRPr="00B7686C" w:rsidRDefault="001437FE" w:rsidP="001437FE">
      <w:pPr>
        <w:pStyle w:val="Brdtekst"/>
        <w:rPr>
          <w:ins w:id="42718" w:author="Oscar Herman Kise" w:date="2017-11-27T18:28:00Z"/>
          <w:lang w:val="en-US"/>
        </w:rPr>
      </w:pPr>
      <w:ins w:id="42719" w:author="Oscar Herman Kise" w:date="2017-11-27T18:28:00Z">
        <w:r w:rsidRPr="00B7686C">
          <w:rPr>
            <w:lang w:val="en-US"/>
          </w:rPr>
          <w:t>[8]</w:t>
        </w:r>
      </w:ins>
      <w:ins w:id="42720" w:author="Oscar Herman Kise" w:date="2017-11-27T20:12:00Z">
        <w:r w:rsidR="00977184" w:rsidRPr="00B7686C">
          <w:rPr>
            <w:lang w:val="en-US"/>
            <w:rPrChange w:id="42721" w:author="Morten Lerstad Solli" w:date="2017-11-29T12:21:00Z">
              <w:rPr/>
            </w:rPrChange>
          </w:rPr>
          <w:t xml:space="preserve"> </w:t>
        </w:r>
        <w:r w:rsidR="00977184" w:rsidRPr="007F208B">
          <w:rPr>
            <w:lang w:val="en-US"/>
          </w:rPr>
          <w:fldChar w:fldCharType="begin"/>
        </w:r>
        <w:r w:rsidR="00977184" w:rsidRPr="00B7686C">
          <w:rPr>
            <w:lang w:val="en-US"/>
          </w:rPr>
          <w:instrText xml:space="preserve"> HYPERLINK "https://rcbutikken.no/UserFiles/Products/4545_maxpower-ni-mh-72v-4000mah-deans-plugg_22.08.2014010904.jpg" </w:instrText>
        </w:r>
        <w:r w:rsidR="00977184" w:rsidRPr="007F208B">
          <w:rPr>
            <w:lang w:val="en-US"/>
          </w:rPr>
          <w:fldChar w:fldCharType="separate"/>
        </w:r>
      </w:ins>
      <w:r w:rsidR="00977184" w:rsidRPr="00B7686C">
        <w:rPr>
          <w:rStyle w:val="Hyperkobling"/>
          <w:lang w:val="en-US"/>
        </w:rPr>
        <w:t>https://rcbutikken.no/UserFiles/Products/4545_maxpower-ni-mh-72v-4000mah-deans-plugg_22.08.2014010904.jpg</w:t>
      </w:r>
      <w:ins w:id="42722" w:author="Oscar Herman Kise" w:date="2017-11-27T20:12:00Z">
        <w:r w:rsidR="00977184" w:rsidRPr="007F208B">
          <w:rPr>
            <w:lang w:val="en-US"/>
          </w:rPr>
          <w:fldChar w:fldCharType="end"/>
        </w:r>
        <w:r w:rsidR="00977184" w:rsidRPr="00B7686C">
          <w:rPr>
            <w:lang w:val="en-US"/>
          </w:rPr>
          <w:t xml:space="preserve"> </w:t>
        </w:r>
      </w:ins>
    </w:p>
    <w:p w14:paraId="3AC8BCBB" w14:textId="7C134D93" w:rsidR="001437FE" w:rsidRPr="00B7686C" w:rsidRDefault="001437FE" w:rsidP="001437FE">
      <w:pPr>
        <w:pStyle w:val="Brdtekst"/>
        <w:rPr>
          <w:ins w:id="42723" w:author="Oscar Herman Kise" w:date="2017-11-27T18:28:00Z"/>
          <w:lang w:val="en-US"/>
        </w:rPr>
      </w:pPr>
      <w:ins w:id="42724" w:author="Oscar Herman Kise" w:date="2017-11-27T18:28:00Z">
        <w:r w:rsidRPr="00B7686C">
          <w:rPr>
            <w:lang w:val="en-US"/>
          </w:rPr>
          <w:t xml:space="preserve">[9] </w:t>
        </w:r>
      </w:ins>
      <w:ins w:id="42725" w:author="Oscar Herman Kise" w:date="2017-11-27T20:13:00Z">
        <w:r w:rsidR="00977184" w:rsidRPr="007F208B">
          <w:rPr>
            <w:lang w:val="en-US"/>
          </w:rPr>
          <w:fldChar w:fldCharType="begin"/>
        </w:r>
        <w:r w:rsidR="00977184" w:rsidRPr="00B7686C">
          <w:rPr>
            <w:lang w:val="en-US"/>
          </w:rPr>
          <w:instrText xml:space="preserve"> HYPERLINK "http://www.hellasdigital.gr/images/detailed/12/61sy7FwJs7L._SY355_.jpg" </w:instrText>
        </w:r>
        <w:r w:rsidR="00977184" w:rsidRPr="007F208B">
          <w:rPr>
            <w:lang w:val="en-US"/>
          </w:rPr>
          <w:fldChar w:fldCharType="separate"/>
        </w:r>
      </w:ins>
      <w:r w:rsidR="00977184" w:rsidRPr="00B7686C">
        <w:rPr>
          <w:rStyle w:val="Hyperkobling"/>
          <w:lang w:val="en-US"/>
        </w:rPr>
        <w:t>http://www.hellasdigital.gr/images/detailed/12/61sy7FwJs7L._SY355_.jpg</w:t>
      </w:r>
      <w:ins w:id="42726" w:author="Oscar Herman Kise" w:date="2017-11-27T20:13:00Z">
        <w:r w:rsidR="00977184" w:rsidRPr="007F208B">
          <w:rPr>
            <w:lang w:val="en-US"/>
          </w:rPr>
          <w:fldChar w:fldCharType="end"/>
        </w:r>
        <w:r w:rsidR="00977184" w:rsidRPr="00B7686C">
          <w:rPr>
            <w:lang w:val="en-US"/>
          </w:rPr>
          <w:t xml:space="preserve"> </w:t>
        </w:r>
      </w:ins>
    </w:p>
    <w:p w14:paraId="45C9035A" w14:textId="49C34650" w:rsidR="001437FE" w:rsidRPr="00B7686C" w:rsidRDefault="001437FE" w:rsidP="001437FE">
      <w:pPr>
        <w:pStyle w:val="Brdtekst"/>
        <w:rPr>
          <w:ins w:id="42727" w:author="Oscar Herman Kise" w:date="2017-11-27T18:28:00Z"/>
          <w:lang w:val="en-US"/>
        </w:rPr>
      </w:pPr>
      <w:ins w:id="42728" w:author="Oscar Herman Kise" w:date="2017-11-27T18:28:00Z">
        <w:r w:rsidRPr="00B7686C">
          <w:rPr>
            <w:lang w:val="en-US"/>
          </w:rPr>
          <w:t xml:space="preserve">[10] </w:t>
        </w:r>
      </w:ins>
      <w:ins w:id="42729" w:author="Oscar Herman Kise" w:date="2017-11-27T20:13:00Z">
        <w:r w:rsidR="00977184" w:rsidRPr="007F208B">
          <w:rPr>
            <w:lang w:val="en-US"/>
          </w:rPr>
          <w:fldChar w:fldCharType="begin"/>
        </w:r>
        <w:r w:rsidR="00977184" w:rsidRPr="00B7686C">
          <w:rPr>
            <w:lang w:val="en-US"/>
          </w:rPr>
          <w:instrText xml:space="preserve"> HYPERLINK "https://a.pololu-files.com/picture/0J5788.1200.jpg?e76bc7fce22d2bbb4667acc943debf0e" </w:instrText>
        </w:r>
        <w:r w:rsidR="00977184" w:rsidRPr="007F208B">
          <w:rPr>
            <w:lang w:val="en-US"/>
          </w:rPr>
          <w:fldChar w:fldCharType="separate"/>
        </w:r>
      </w:ins>
      <w:r w:rsidR="00977184" w:rsidRPr="00B7686C">
        <w:rPr>
          <w:rStyle w:val="Hyperkobling"/>
          <w:lang w:val="en-US"/>
        </w:rPr>
        <w:t>https://a.pololu-files.com/picture/0J5788.1200.jpg?e76bc7fce22d2bbb4667acc943debf0e</w:t>
      </w:r>
      <w:ins w:id="42730" w:author="Oscar Herman Kise" w:date="2017-11-27T20:13:00Z">
        <w:r w:rsidR="00977184" w:rsidRPr="007F208B">
          <w:rPr>
            <w:lang w:val="en-US"/>
          </w:rPr>
          <w:fldChar w:fldCharType="end"/>
        </w:r>
        <w:r w:rsidR="00977184" w:rsidRPr="00B7686C">
          <w:rPr>
            <w:lang w:val="en-US"/>
          </w:rPr>
          <w:t xml:space="preserve"> </w:t>
        </w:r>
      </w:ins>
    </w:p>
    <w:p w14:paraId="2EF0AE27" w14:textId="4C096E8F" w:rsidR="001437FE" w:rsidRPr="00B7686C" w:rsidRDefault="001437FE" w:rsidP="001437FE">
      <w:pPr>
        <w:pStyle w:val="Brdtekst"/>
        <w:rPr>
          <w:ins w:id="42731" w:author="Oscar Herman Kise" w:date="2017-11-27T20:25:00Z"/>
          <w:lang w:val="en-US"/>
        </w:rPr>
      </w:pPr>
      <w:ins w:id="42732" w:author="Oscar Herman Kise" w:date="2017-11-27T18:28:00Z">
        <w:r w:rsidRPr="00B7686C">
          <w:rPr>
            <w:lang w:val="en-US"/>
          </w:rPr>
          <w:t xml:space="preserve">[11] </w:t>
        </w:r>
      </w:ins>
      <w:ins w:id="42733" w:author="Oscar Herman Kise" w:date="2017-11-27T20:13:00Z">
        <w:r w:rsidR="00977184" w:rsidRPr="007F208B">
          <w:rPr>
            <w:lang w:val="en-US"/>
          </w:rPr>
          <w:fldChar w:fldCharType="begin"/>
        </w:r>
        <w:r w:rsidR="00977184" w:rsidRPr="00B7686C">
          <w:rPr>
            <w:lang w:val="en-US"/>
          </w:rPr>
          <w:instrText xml:space="preserve"> HYPERLINK "https://statics3.seeedstudio.com/product/gr125k_01.jpg" </w:instrText>
        </w:r>
        <w:r w:rsidR="00977184" w:rsidRPr="007F208B">
          <w:rPr>
            <w:lang w:val="en-US"/>
          </w:rPr>
          <w:fldChar w:fldCharType="separate"/>
        </w:r>
      </w:ins>
      <w:r w:rsidR="00977184" w:rsidRPr="00B7686C">
        <w:rPr>
          <w:rStyle w:val="Hyperkobling"/>
          <w:lang w:val="en-US"/>
        </w:rPr>
        <w:t>https://statics3.seeedstudio.com/product/gr125k_01.jpg</w:t>
      </w:r>
      <w:ins w:id="42734" w:author="Oscar Herman Kise" w:date="2017-11-27T20:13:00Z">
        <w:r w:rsidR="00977184" w:rsidRPr="007F208B">
          <w:rPr>
            <w:lang w:val="en-US"/>
          </w:rPr>
          <w:fldChar w:fldCharType="end"/>
        </w:r>
        <w:r w:rsidR="00977184" w:rsidRPr="00B7686C">
          <w:rPr>
            <w:lang w:val="en-US"/>
          </w:rPr>
          <w:t xml:space="preserve"> </w:t>
        </w:r>
      </w:ins>
    </w:p>
    <w:p w14:paraId="72A6136F" w14:textId="471D32DC" w:rsidR="00977184" w:rsidRPr="00B7686C" w:rsidRDefault="0004769D" w:rsidP="001437FE">
      <w:pPr>
        <w:pStyle w:val="Brdtekst"/>
        <w:rPr>
          <w:ins w:id="42735" w:author="Oscar Herman Kise" w:date="2017-11-27T20:26:00Z"/>
          <w:lang w:val="en-US"/>
        </w:rPr>
      </w:pPr>
      <w:ins w:id="42736" w:author="Oscar Herman Kise" w:date="2017-11-27T20:25:00Z">
        <w:r w:rsidRPr="00B7686C">
          <w:rPr>
            <w:lang w:val="en-US"/>
          </w:rPr>
          <w:t xml:space="preserve">[12] </w:t>
        </w:r>
        <w:r w:rsidRPr="007F208B">
          <w:rPr>
            <w:lang w:val="en-US"/>
          </w:rPr>
          <w:fldChar w:fldCharType="begin"/>
        </w:r>
        <w:r w:rsidRPr="00B7686C">
          <w:rPr>
            <w:lang w:val="en-US"/>
          </w:rPr>
          <w:instrText xml:space="preserve"> HYPERLINK "http://media.rs-online.com/t_large/F8430800-01.jpg" </w:instrText>
        </w:r>
        <w:r w:rsidRPr="007F208B">
          <w:rPr>
            <w:lang w:val="en-US"/>
          </w:rPr>
          <w:fldChar w:fldCharType="separate"/>
        </w:r>
        <w:r w:rsidRPr="00B7686C">
          <w:rPr>
            <w:rStyle w:val="Hyperkobling"/>
            <w:lang w:val="en-US"/>
          </w:rPr>
          <w:t>http://media.rs-online.com/t_large/F8430800-01.jpg</w:t>
        </w:r>
        <w:r w:rsidRPr="007F208B">
          <w:rPr>
            <w:lang w:val="en-US"/>
          </w:rPr>
          <w:fldChar w:fldCharType="end"/>
        </w:r>
      </w:ins>
    </w:p>
    <w:p w14:paraId="31DBC71E" w14:textId="13318AE3" w:rsidR="0004769D" w:rsidRPr="00B7686C" w:rsidRDefault="0004769D" w:rsidP="001437FE">
      <w:pPr>
        <w:pStyle w:val="Brdtekst"/>
        <w:rPr>
          <w:ins w:id="42737" w:author="Oscar Herman Kise" w:date="2017-11-27T20:13:00Z"/>
          <w:lang w:val="en-US"/>
        </w:rPr>
      </w:pPr>
      <w:ins w:id="42738" w:author="Oscar Herman Kise" w:date="2017-11-27T20:26:00Z">
        <w:r w:rsidRPr="00B7686C">
          <w:rPr>
            <w:lang w:val="en-US"/>
          </w:rPr>
          <w:t>[13]</w:t>
        </w:r>
        <w:r w:rsidRPr="007F208B">
          <w:rPr>
            <w:lang w:val="en-US"/>
          </w:rPr>
          <w:fldChar w:fldCharType="begin"/>
        </w:r>
        <w:r w:rsidRPr="00B7686C">
          <w:rPr>
            <w:lang w:val="en-US"/>
          </w:rPr>
          <w:instrText xml:space="preserve"> HYPERLINK "https://www.bazaargadgets.com/image/cache/catalog//products/computernetworking/networking/EDUPEP-MS8512300MbpsHDTVIEEE80211ngbWifiNetworkAdapter-SKU123596-1-800x800.jpg" </w:instrText>
        </w:r>
        <w:r w:rsidRPr="007F208B">
          <w:rPr>
            <w:lang w:val="en-US"/>
          </w:rPr>
          <w:fldChar w:fldCharType="separate"/>
        </w:r>
        <w:r w:rsidRPr="00B7686C">
          <w:rPr>
            <w:rStyle w:val="Hyperkobling"/>
            <w:lang w:val="en-US"/>
          </w:rPr>
          <w:t>https://www.bazaargadgets.com/image/cache/catalog//products/computernetworking/networking/EDUPEP-MS8512300MbpsHDTVIEEE80211ngbWifiNetworkAdapter-SKU123596-1-800x800.jpg</w:t>
        </w:r>
        <w:r w:rsidRPr="007F208B">
          <w:rPr>
            <w:lang w:val="en-US"/>
          </w:rPr>
          <w:fldChar w:fldCharType="end"/>
        </w:r>
        <w:r w:rsidRPr="00B7686C">
          <w:rPr>
            <w:lang w:val="en-US"/>
          </w:rPr>
          <w:t xml:space="preserve"> </w:t>
        </w:r>
      </w:ins>
    </w:p>
    <w:p w14:paraId="52C07D88" w14:textId="1E5CEC81" w:rsidR="00977184" w:rsidRPr="00B7686C" w:rsidRDefault="00977184" w:rsidP="001437FE">
      <w:pPr>
        <w:pStyle w:val="Brdtekst"/>
        <w:rPr>
          <w:ins w:id="42739" w:author="Oscar Herman Kise" w:date="2017-11-27T20:14:00Z"/>
          <w:lang w:val="en-US"/>
        </w:rPr>
      </w:pPr>
      <w:ins w:id="42740" w:author="Oscar Herman Kise" w:date="2017-11-27T20:13:00Z">
        <w:r w:rsidRPr="00B7686C">
          <w:rPr>
            <w:lang w:val="en-US"/>
          </w:rPr>
          <w:t>[1</w:t>
        </w:r>
      </w:ins>
      <w:ins w:id="42741" w:author="Oscar Herman Kise" w:date="2017-11-27T20:26:00Z">
        <w:r w:rsidR="0004769D" w:rsidRPr="00B7686C">
          <w:rPr>
            <w:lang w:val="en-US"/>
          </w:rPr>
          <w:t>4</w:t>
        </w:r>
      </w:ins>
      <w:ins w:id="42742" w:author="Oscar Herman Kise" w:date="2017-11-27T20:13:00Z">
        <w:r w:rsidRPr="00B7686C">
          <w:rPr>
            <w:lang w:val="en-US"/>
          </w:rPr>
          <w:t>]</w:t>
        </w:r>
      </w:ins>
      <w:ins w:id="42743" w:author="Oscar Herman Kise" w:date="2017-11-27T20:21:00Z">
        <w:r w:rsidR="0004769D" w:rsidRPr="00B7686C">
          <w:rPr>
            <w:lang w:val="en-US"/>
            <w:rPrChange w:id="42744" w:author="Morten Lerstad Solli" w:date="2017-11-29T12:21:00Z">
              <w:rPr/>
            </w:rPrChange>
          </w:rPr>
          <w:t xml:space="preserve"> </w:t>
        </w:r>
        <w:r w:rsidR="0004769D" w:rsidRPr="007F208B">
          <w:rPr>
            <w:lang w:val="en-US"/>
          </w:rPr>
          <w:fldChar w:fldCharType="begin"/>
        </w:r>
        <w:r w:rsidR="0004769D" w:rsidRPr="00B7686C">
          <w:rPr>
            <w:lang w:val="en-US"/>
          </w:rPr>
          <w:instrText xml:space="preserve"> HYPERLINK "http://images.biltema.com/PAXToImageService.svc/byfilename/xlarge/36-418_xl_1.jpg" </w:instrText>
        </w:r>
        <w:r w:rsidR="0004769D" w:rsidRPr="007F208B">
          <w:rPr>
            <w:lang w:val="en-US"/>
          </w:rPr>
          <w:fldChar w:fldCharType="separate"/>
        </w:r>
      </w:ins>
      <w:r w:rsidR="0004769D" w:rsidRPr="00B7686C">
        <w:rPr>
          <w:rStyle w:val="Hyperkobling"/>
          <w:lang w:val="en-US"/>
        </w:rPr>
        <w:t>http://images.biltema.com/PAXToImageService.svc/byfilename/xlarge/36-418_xl_1.jpg</w:t>
      </w:r>
      <w:ins w:id="42745" w:author="Oscar Herman Kise" w:date="2017-11-27T20:21:00Z">
        <w:r w:rsidR="0004769D" w:rsidRPr="007F208B">
          <w:rPr>
            <w:lang w:val="en-US"/>
          </w:rPr>
          <w:fldChar w:fldCharType="end"/>
        </w:r>
        <w:r w:rsidR="0004769D" w:rsidRPr="00B7686C">
          <w:rPr>
            <w:lang w:val="en-US"/>
          </w:rPr>
          <w:t xml:space="preserve"> </w:t>
        </w:r>
      </w:ins>
    </w:p>
    <w:p w14:paraId="7205F24F" w14:textId="77777777" w:rsidR="0004769D" w:rsidRPr="00B7686C" w:rsidRDefault="00977184" w:rsidP="0004769D">
      <w:pPr>
        <w:pStyle w:val="Brdtekst"/>
        <w:rPr>
          <w:ins w:id="42746" w:author="Oscar Herman Kise" w:date="2017-11-27T20:32:00Z"/>
          <w:lang w:val="en-US"/>
        </w:rPr>
      </w:pPr>
      <w:ins w:id="42747" w:author="Oscar Herman Kise" w:date="2017-11-27T20:14:00Z">
        <w:r w:rsidRPr="00B7686C">
          <w:rPr>
            <w:lang w:val="en-US"/>
          </w:rPr>
          <w:t>[1</w:t>
        </w:r>
      </w:ins>
      <w:ins w:id="42748" w:author="Oscar Herman Kise" w:date="2017-11-27T20:26:00Z">
        <w:r w:rsidR="0004769D" w:rsidRPr="00B7686C">
          <w:rPr>
            <w:lang w:val="en-US"/>
          </w:rPr>
          <w:t>5</w:t>
        </w:r>
      </w:ins>
      <w:ins w:id="42749" w:author="Oscar Herman Kise" w:date="2017-11-27T20:14:00Z">
        <w:r w:rsidRPr="00B7686C">
          <w:rPr>
            <w:lang w:val="en-US"/>
          </w:rPr>
          <w:t>]</w:t>
        </w:r>
      </w:ins>
      <w:ins w:id="42750" w:author="Oscar Herman Kise" w:date="2017-11-27T20:21:00Z">
        <w:r w:rsidR="0004769D" w:rsidRPr="00B7686C">
          <w:rPr>
            <w:lang w:val="en-US"/>
            <w:rPrChange w:id="42751" w:author="Morten Lerstad Solli" w:date="2017-11-29T12:21:00Z">
              <w:rPr/>
            </w:rPrChange>
          </w:rPr>
          <w:t xml:space="preserve"> </w:t>
        </w:r>
      </w:ins>
      <w:ins w:id="42752" w:author="Oscar Herman Kise" w:date="2017-11-27T20:27:00Z">
        <w:r w:rsidR="0004769D" w:rsidRPr="007F208B">
          <w:rPr>
            <w:lang w:val="en-US"/>
          </w:rPr>
          <w:fldChar w:fldCharType="begin"/>
        </w:r>
        <w:r w:rsidR="0004769D" w:rsidRPr="00B7686C">
          <w:rPr>
            <w:lang w:val="en-US"/>
          </w:rPr>
          <w:instrText xml:space="preserve"> HYPERLINK "https://www.velleman.eu/images/products/0/vm202n_detail.jpg" </w:instrText>
        </w:r>
        <w:r w:rsidR="0004769D" w:rsidRPr="007F208B">
          <w:rPr>
            <w:lang w:val="en-US"/>
          </w:rPr>
          <w:fldChar w:fldCharType="separate"/>
        </w:r>
        <w:r w:rsidR="0004769D" w:rsidRPr="00B7686C">
          <w:rPr>
            <w:rStyle w:val="Hyperkobling"/>
            <w:lang w:val="en-US"/>
          </w:rPr>
          <w:t>https://www.velleman.eu/images/products/0/vm202n_detail.jpg</w:t>
        </w:r>
        <w:r w:rsidR="0004769D" w:rsidRPr="007F208B">
          <w:rPr>
            <w:lang w:val="en-US"/>
          </w:rPr>
          <w:fldChar w:fldCharType="end"/>
        </w:r>
        <w:r w:rsidR="0004769D" w:rsidRPr="00B7686C">
          <w:rPr>
            <w:lang w:val="en-US"/>
          </w:rPr>
          <w:t xml:space="preserve"> </w:t>
        </w:r>
      </w:ins>
    </w:p>
    <w:p w14:paraId="22C5FFFA" w14:textId="15F35AA5" w:rsidR="00C87E9F" w:rsidRDefault="00C87E9F" w:rsidP="0004769D">
      <w:pPr>
        <w:pStyle w:val="Brdtekst"/>
        <w:rPr>
          <w:ins w:id="42753" w:author="Morten Lerstad Solli" w:date="2017-11-30T16:15:00Z"/>
          <w:lang w:val="en-US"/>
        </w:rPr>
      </w:pPr>
      <w:ins w:id="42754" w:author="Oscar Herman Kise" w:date="2017-11-27T20:32:00Z">
        <w:r w:rsidRPr="00B7686C">
          <w:rPr>
            <w:lang w:val="en-US"/>
          </w:rPr>
          <w:t xml:space="preserve">[16] </w:t>
        </w:r>
        <w:r w:rsidRPr="007F208B">
          <w:rPr>
            <w:lang w:val="en-US"/>
          </w:rPr>
          <w:fldChar w:fldCharType="begin"/>
        </w:r>
        <w:r w:rsidRPr="00B7686C">
          <w:rPr>
            <w:lang w:val="en-US"/>
          </w:rPr>
          <w:instrText xml:space="preserve"> HYPERLINK "</w:instrText>
        </w:r>
        <w:r w:rsidRPr="00B7686C">
          <w:rPr>
            <w:lang w:val="en-US"/>
            <w:rPrChange w:id="42755" w:author="Morten Lerstad Solli" w:date="2017-11-29T12:21:00Z">
              <w:rPr/>
            </w:rPrChange>
          </w:rPr>
          <w:instrText>http://openframeworks.cc/ofBook/images/image_processing_computer_vision/images/erosion_in_use.png</w:instrText>
        </w:r>
        <w:r w:rsidRPr="00B7686C">
          <w:rPr>
            <w:lang w:val="en-US"/>
          </w:rPr>
          <w:instrText xml:space="preserve">" </w:instrText>
        </w:r>
        <w:r w:rsidRPr="007F208B">
          <w:rPr>
            <w:lang w:val="en-US"/>
          </w:rPr>
          <w:fldChar w:fldCharType="separate"/>
        </w:r>
      </w:ins>
      <w:r w:rsidRPr="00B7686C">
        <w:rPr>
          <w:rStyle w:val="Hyperkobling"/>
          <w:lang w:val="en-US"/>
          <w:rPrChange w:id="42756" w:author="Morten Lerstad Solli" w:date="2017-11-29T12:21:00Z">
            <w:rPr/>
          </w:rPrChange>
        </w:rPr>
        <w:t>http://openframeworks.cc/ofBook/images/image_processing_computer_vision/images/erosion_in_use.png</w:t>
      </w:r>
      <w:ins w:id="42757" w:author="Oscar Herman Kise" w:date="2017-11-27T20:32:00Z">
        <w:r w:rsidRPr="007F208B">
          <w:rPr>
            <w:lang w:val="en-US"/>
          </w:rPr>
          <w:fldChar w:fldCharType="end"/>
        </w:r>
        <w:r w:rsidRPr="00B7686C">
          <w:rPr>
            <w:lang w:val="en-US"/>
          </w:rPr>
          <w:t xml:space="preserve"> </w:t>
        </w:r>
      </w:ins>
    </w:p>
    <w:p w14:paraId="2074C459" w14:textId="2CFB2791" w:rsidR="004B0B3C" w:rsidRDefault="004B0B3C" w:rsidP="0004769D">
      <w:pPr>
        <w:pStyle w:val="Brdtekst"/>
        <w:rPr>
          <w:ins w:id="42758" w:author="Oscar Herman Kise" w:date="2017-11-30T20:24:00Z"/>
          <w:lang w:val="en-US"/>
        </w:rPr>
      </w:pPr>
      <w:ins w:id="42759" w:author="Morten Lerstad Solli" w:date="2017-11-30T16:15:00Z">
        <w:r>
          <w:rPr>
            <w:lang w:val="en-US"/>
          </w:rPr>
          <w:t>[17]</w:t>
        </w:r>
        <w:r w:rsidR="00E223BE">
          <w:rPr>
            <w:lang w:val="en-US"/>
          </w:rPr>
          <w:t xml:space="preserve"> </w:t>
        </w:r>
      </w:ins>
      <w:ins w:id="42760" w:author="Morten Solli" w:date="2017-11-30T16:16:00Z">
        <w:r w:rsidR="00E223BE">
          <w:rPr>
            <w:lang w:val="en-US"/>
          </w:rPr>
          <w:fldChar w:fldCharType="begin"/>
        </w:r>
      </w:ins>
      <w:ins w:id="42761" w:author="Morten Lerstad Solli" w:date="2017-11-30T16:16:00Z">
        <w:r w:rsidR="00E223BE">
          <w:rPr>
            <w:lang w:val="en-US"/>
          </w:rPr>
          <w:instrText xml:space="preserve"> HYPERLINK "</w:instrText>
        </w:r>
      </w:ins>
      <w:ins w:id="42762" w:author="Morten Lerstad Solli" w:date="2017-11-30T16:15:00Z">
        <w:r w:rsidR="00E223BE" w:rsidRPr="00E223BE">
          <w:rPr>
            <w:lang w:val="en-US"/>
          </w:rPr>
          <w:instrText>https://img1-327a.kxcdn.com/DataImage.ashx/8341485</w:instrText>
        </w:r>
      </w:ins>
      <w:ins w:id="42763" w:author="Morten Lerstad Solli" w:date="2017-11-30T16:16:00Z">
        <w:r w:rsidR="00E223BE">
          <w:rPr>
            <w:lang w:val="en-US"/>
          </w:rPr>
          <w:instrText xml:space="preserve">" </w:instrText>
        </w:r>
      </w:ins>
      <w:ins w:id="42764" w:author="Morten Solli" w:date="2017-11-30T16:16:00Z">
        <w:r w:rsidR="00E223BE">
          <w:rPr>
            <w:lang w:val="en-US"/>
          </w:rPr>
          <w:fldChar w:fldCharType="separate"/>
        </w:r>
      </w:ins>
      <w:r w:rsidR="00E223BE" w:rsidRPr="00917B77">
        <w:rPr>
          <w:rStyle w:val="Hyperkobling"/>
          <w:lang w:val="en-US"/>
        </w:rPr>
        <w:t>https://img1-327a.kxcdn.com/DataImage.ashx/8341485</w:t>
      </w:r>
      <w:ins w:id="42765" w:author="Morten Solli" w:date="2017-11-30T16:16:00Z">
        <w:r w:rsidR="00E223BE">
          <w:rPr>
            <w:lang w:val="en-US"/>
          </w:rPr>
          <w:fldChar w:fldCharType="end"/>
        </w:r>
      </w:ins>
    </w:p>
    <w:p w14:paraId="45489393" w14:textId="77777777" w:rsidR="009F774E" w:rsidRDefault="009F774E" w:rsidP="0004769D">
      <w:pPr>
        <w:pStyle w:val="Brdtekst"/>
        <w:rPr>
          <w:ins w:id="42766" w:author="Oscar Herman Kise" w:date="2017-11-30T20:24:00Z"/>
          <w:lang w:val="en-US"/>
        </w:rPr>
      </w:pPr>
    </w:p>
    <w:p w14:paraId="788F4472" w14:textId="77777777" w:rsidR="009F774E" w:rsidRDefault="009F774E" w:rsidP="0004769D">
      <w:pPr>
        <w:pStyle w:val="Brdtekst"/>
        <w:rPr>
          <w:ins w:id="42767" w:author="Oscar Herman Kise" w:date="2017-11-30T20:24:00Z"/>
          <w:lang w:val="en-US"/>
        </w:rPr>
      </w:pPr>
    </w:p>
    <w:p w14:paraId="0A66AEFC" w14:textId="77777777" w:rsidR="009F774E" w:rsidRDefault="009F774E" w:rsidP="0004769D">
      <w:pPr>
        <w:pStyle w:val="Brdtekst"/>
        <w:rPr>
          <w:ins w:id="42768" w:author="Oscar Herman Kise" w:date="2017-11-30T20:24:00Z"/>
          <w:lang w:val="en-US"/>
        </w:rPr>
      </w:pPr>
    </w:p>
    <w:p w14:paraId="1D327FAA" w14:textId="77777777" w:rsidR="009F774E" w:rsidRDefault="009F774E" w:rsidP="0004769D">
      <w:pPr>
        <w:pStyle w:val="Brdtekst"/>
        <w:rPr>
          <w:ins w:id="42769" w:author="Oscar Herman Kise" w:date="2017-11-30T20:24:00Z"/>
          <w:lang w:val="en-US"/>
        </w:rPr>
      </w:pPr>
    </w:p>
    <w:p w14:paraId="47DEB87B" w14:textId="77777777" w:rsidR="009F774E" w:rsidRDefault="009F774E" w:rsidP="0004769D">
      <w:pPr>
        <w:pStyle w:val="Brdtekst"/>
        <w:rPr>
          <w:ins w:id="42770" w:author="Oscar Herman Kise" w:date="2017-11-30T20:24:00Z"/>
          <w:lang w:val="en-US"/>
        </w:rPr>
      </w:pPr>
    </w:p>
    <w:p w14:paraId="555CA8F3" w14:textId="77777777" w:rsidR="009F774E" w:rsidRDefault="009F774E" w:rsidP="0004769D">
      <w:pPr>
        <w:pStyle w:val="Brdtekst"/>
        <w:rPr>
          <w:ins w:id="42771" w:author="Oscar Herman Kise" w:date="2017-11-30T20:24:00Z"/>
          <w:lang w:val="en-US"/>
        </w:rPr>
      </w:pPr>
    </w:p>
    <w:p w14:paraId="3D96B588" w14:textId="77777777" w:rsidR="009F774E" w:rsidRDefault="009F774E" w:rsidP="0004769D">
      <w:pPr>
        <w:pStyle w:val="Brdtekst"/>
        <w:rPr>
          <w:ins w:id="42772" w:author="Oscar Herman Kise" w:date="2017-11-30T20:24:00Z"/>
          <w:lang w:val="en-US"/>
        </w:rPr>
      </w:pPr>
    </w:p>
    <w:p w14:paraId="30AE0A14" w14:textId="77777777" w:rsidR="009F774E" w:rsidRDefault="009F774E" w:rsidP="0004769D">
      <w:pPr>
        <w:pStyle w:val="Brdtekst"/>
        <w:rPr>
          <w:ins w:id="42773" w:author="Morten Lerstad Solli" w:date="2017-11-30T16:16:00Z"/>
          <w:lang w:val="en-US"/>
        </w:rPr>
      </w:pPr>
    </w:p>
    <w:p w14:paraId="32B6FF79" w14:textId="77777777" w:rsidR="00E223BE" w:rsidRPr="00B7686C" w:rsidRDefault="00E223BE" w:rsidP="0004769D">
      <w:pPr>
        <w:pStyle w:val="Brdtekst"/>
        <w:rPr>
          <w:ins w:id="42774" w:author="Oscar Herman Kise" w:date="2017-11-27T20:27:00Z"/>
          <w:del w:id="42775" w:author="Morten Lerstad Solli" w:date="2017-11-30T19:28:00Z"/>
          <w:lang w:val="en-US"/>
        </w:rPr>
      </w:pPr>
      <w:bookmarkStart w:id="42776" w:name="_Toc499834182"/>
      <w:bookmarkStart w:id="42777" w:name="_Toc499834521"/>
      <w:bookmarkStart w:id="42778" w:name="_Toc499834853"/>
      <w:bookmarkStart w:id="42779" w:name="_Toc499835190"/>
      <w:bookmarkStart w:id="42780" w:name="_Toc499834519"/>
      <w:bookmarkStart w:id="42781" w:name="_Toc499835580"/>
      <w:bookmarkStart w:id="42782" w:name="_Toc499835912"/>
      <w:bookmarkStart w:id="42783" w:name="_Toc499835270"/>
      <w:bookmarkStart w:id="42784" w:name="_Toc499836108"/>
      <w:bookmarkStart w:id="42785" w:name="_Toc499837232"/>
      <w:bookmarkStart w:id="42786" w:name="_Toc499837571"/>
      <w:bookmarkStart w:id="42787" w:name="_Toc499837905"/>
      <w:bookmarkStart w:id="42788" w:name="_Toc499838244"/>
      <w:bookmarkStart w:id="42789" w:name="_Toc499842807"/>
      <w:bookmarkStart w:id="42790" w:name="_Toc499843472"/>
      <w:bookmarkEnd w:id="42776"/>
      <w:bookmarkEnd w:id="42777"/>
      <w:bookmarkEnd w:id="42778"/>
      <w:bookmarkEnd w:id="42779"/>
      <w:bookmarkEnd w:id="42780"/>
      <w:bookmarkEnd w:id="42781"/>
      <w:bookmarkEnd w:id="42782"/>
      <w:bookmarkEnd w:id="42783"/>
      <w:bookmarkEnd w:id="42784"/>
      <w:bookmarkEnd w:id="42785"/>
      <w:bookmarkEnd w:id="42786"/>
      <w:bookmarkEnd w:id="42787"/>
      <w:bookmarkEnd w:id="42788"/>
      <w:bookmarkEnd w:id="42789"/>
      <w:bookmarkEnd w:id="42790"/>
    </w:p>
    <w:p w14:paraId="7408531F" w14:textId="7356E000" w:rsidR="00977184" w:rsidRPr="00B7686C" w:rsidRDefault="00977184" w:rsidP="00977184">
      <w:pPr>
        <w:pStyle w:val="Brdtekst"/>
        <w:rPr>
          <w:ins w:id="42791" w:author="Oscar Herman Kise" w:date="2017-11-27T20:14:00Z"/>
          <w:del w:id="42792" w:author="Morten Lerstad Solli" w:date="2017-11-30T19:28:00Z"/>
          <w:lang w:val="en-US"/>
        </w:rPr>
      </w:pPr>
      <w:bookmarkStart w:id="42793" w:name="_Toc499834183"/>
      <w:bookmarkStart w:id="42794" w:name="_Toc499834522"/>
      <w:bookmarkStart w:id="42795" w:name="_Toc499834854"/>
      <w:bookmarkStart w:id="42796" w:name="_Toc499835191"/>
      <w:bookmarkStart w:id="42797" w:name="_Toc499834520"/>
      <w:bookmarkStart w:id="42798" w:name="_Toc499835581"/>
      <w:bookmarkStart w:id="42799" w:name="_Toc499835913"/>
      <w:bookmarkStart w:id="42800" w:name="_Toc499835271"/>
      <w:bookmarkStart w:id="42801" w:name="_Toc499836109"/>
      <w:bookmarkStart w:id="42802" w:name="_Toc499837233"/>
      <w:bookmarkStart w:id="42803" w:name="_Toc499837572"/>
      <w:bookmarkStart w:id="42804" w:name="_Toc499837906"/>
      <w:bookmarkStart w:id="42805" w:name="_Toc499838245"/>
      <w:bookmarkStart w:id="42806" w:name="_Toc499842808"/>
      <w:bookmarkStart w:id="42807" w:name="_Toc499843473"/>
      <w:bookmarkEnd w:id="42793"/>
      <w:bookmarkEnd w:id="42794"/>
      <w:bookmarkEnd w:id="42795"/>
      <w:bookmarkEnd w:id="42796"/>
      <w:bookmarkEnd w:id="42797"/>
      <w:bookmarkEnd w:id="42798"/>
      <w:bookmarkEnd w:id="42799"/>
      <w:bookmarkEnd w:id="42800"/>
      <w:bookmarkEnd w:id="42801"/>
      <w:bookmarkEnd w:id="42802"/>
      <w:bookmarkEnd w:id="42803"/>
      <w:bookmarkEnd w:id="42804"/>
      <w:bookmarkEnd w:id="42805"/>
      <w:bookmarkEnd w:id="42806"/>
      <w:bookmarkEnd w:id="42807"/>
    </w:p>
    <w:p w14:paraId="0BBF4FEC" w14:textId="1A4922DB" w:rsidR="00977184" w:rsidRPr="00B7686C" w:rsidRDefault="00977184" w:rsidP="001437FE">
      <w:pPr>
        <w:pStyle w:val="Brdtekst"/>
        <w:rPr>
          <w:ins w:id="42808" w:author="Oscar Herman Kise" w:date="2017-11-27T18:28:00Z"/>
          <w:del w:id="42809" w:author="Morten Lerstad Solli" w:date="2017-11-30T19:28:00Z"/>
          <w:lang w:val="en-US"/>
        </w:rPr>
      </w:pPr>
      <w:bookmarkStart w:id="42810" w:name="_Toc499834184"/>
      <w:bookmarkStart w:id="42811" w:name="_Toc499834523"/>
      <w:bookmarkStart w:id="42812" w:name="_Toc499834855"/>
      <w:bookmarkStart w:id="42813" w:name="_Toc499835192"/>
      <w:bookmarkStart w:id="42814" w:name="_Toc499834529"/>
      <w:bookmarkStart w:id="42815" w:name="_Toc499835582"/>
      <w:bookmarkStart w:id="42816" w:name="_Toc499835914"/>
      <w:bookmarkStart w:id="42817" w:name="_Toc499835272"/>
      <w:bookmarkStart w:id="42818" w:name="_Toc499836110"/>
      <w:bookmarkStart w:id="42819" w:name="_Toc499837234"/>
      <w:bookmarkStart w:id="42820" w:name="_Toc499837573"/>
      <w:bookmarkStart w:id="42821" w:name="_Toc499837907"/>
      <w:bookmarkStart w:id="42822" w:name="_Toc499838246"/>
      <w:bookmarkStart w:id="42823" w:name="_Toc499842809"/>
      <w:bookmarkStart w:id="42824" w:name="_Toc499843474"/>
      <w:bookmarkEnd w:id="42810"/>
      <w:bookmarkEnd w:id="42811"/>
      <w:bookmarkEnd w:id="42812"/>
      <w:bookmarkEnd w:id="42813"/>
      <w:bookmarkEnd w:id="42814"/>
      <w:bookmarkEnd w:id="42815"/>
      <w:bookmarkEnd w:id="42816"/>
      <w:bookmarkEnd w:id="42817"/>
      <w:bookmarkEnd w:id="42818"/>
      <w:bookmarkEnd w:id="42819"/>
      <w:bookmarkEnd w:id="42820"/>
      <w:bookmarkEnd w:id="42821"/>
      <w:bookmarkEnd w:id="42822"/>
      <w:bookmarkEnd w:id="42823"/>
      <w:bookmarkEnd w:id="42824"/>
    </w:p>
    <w:p w14:paraId="1588FEEC" w14:textId="77777777" w:rsidR="004D4680" w:rsidRPr="00B7686C" w:rsidRDefault="004D4680" w:rsidP="004D4680">
      <w:pPr>
        <w:rPr>
          <w:del w:id="42825" w:author="Morten Lerstad Solli" w:date="2017-11-30T19:28:00Z"/>
          <w:moveTo w:id="42826" w:author="Morten Lerstad Solli" w:date="2017-11-26T16:34:00Z"/>
          <w:rFonts w:cs="Arial"/>
          <w:i/>
          <w:iCs/>
          <w:color w:val="0000FF"/>
          <w:lang w:val="en-US"/>
        </w:rPr>
      </w:pPr>
      <w:moveToRangeStart w:id="42827" w:author="Morten Lerstad Solli" w:date="2017-11-26T16:34:00Z" w:name="move499477392"/>
      <w:moveTo w:id="42828" w:author="Morten Lerstad Solli" w:date="2017-11-26T16:34:00Z">
        <w:del w:id="42829" w:author="Morten Lerstad Solli" w:date="2017-11-30T19:28:00Z">
          <w:r w:rsidRPr="00B7686C">
            <w:rPr>
              <w:rFonts w:cs="Arial"/>
              <w:i/>
              <w:iCs/>
              <w:color w:val="0000FF"/>
              <w:lang w:val="en-US"/>
            </w:rPr>
            <w:delText>[Authors, title of book or article, name of journal or publisher / publisher, or no date for the journal, year, place as referred to in the report. Course lectures can also be referred to, as with the title on the subject and the name of the presenter.  Internet pages must also be included. Even oral discussion partners can be included in the reference list, when this is a source of important or detailed information used in the report,</w:delText>
          </w:r>
          <w:bookmarkStart w:id="42830" w:name="_Toc499834185"/>
          <w:bookmarkStart w:id="42831" w:name="_Toc499834524"/>
          <w:bookmarkStart w:id="42832" w:name="_Toc499834856"/>
          <w:bookmarkStart w:id="42833" w:name="_Toc499835193"/>
          <w:bookmarkStart w:id="42834" w:name="_Toc499834534"/>
          <w:bookmarkStart w:id="42835" w:name="_Toc499835583"/>
          <w:bookmarkStart w:id="42836" w:name="_Toc499835915"/>
          <w:bookmarkStart w:id="42837" w:name="_Toc499835273"/>
          <w:bookmarkStart w:id="42838" w:name="_Toc499836111"/>
          <w:bookmarkStart w:id="42839" w:name="_Toc499837235"/>
          <w:bookmarkStart w:id="42840" w:name="_Toc499837574"/>
          <w:bookmarkStart w:id="42841" w:name="_Toc499837911"/>
          <w:bookmarkStart w:id="42842" w:name="_Toc499838247"/>
          <w:bookmarkStart w:id="42843" w:name="_Toc499842810"/>
          <w:bookmarkStart w:id="42844" w:name="_Toc499843475"/>
          <w:bookmarkEnd w:id="42830"/>
          <w:bookmarkEnd w:id="42831"/>
          <w:bookmarkEnd w:id="42832"/>
          <w:bookmarkEnd w:id="42833"/>
          <w:bookmarkEnd w:id="42834"/>
          <w:bookmarkEnd w:id="42835"/>
          <w:bookmarkEnd w:id="42836"/>
          <w:bookmarkEnd w:id="42837"/>
          <w:bookmarkEnd w:id="42838"/>
          <w:bookmarkEnd w:id="42839"/>
          <w:bookmarkEnd w:id="42840"/>
          <w:bookmarkEnd w:id="42841"/>
          <w:bookmarkEnd w:id="42842"/>
          <w:bookmarkEnd w:id="42843"/>
          <w:bookmarkEnd w:id="42844"/>
        </w:del>
      </w:moveTo>
    </w:p>
    <w:p w14:paraId="43A86539" w14:textId="77777777" w:rsidR="004D4680" w:rsidRPr="00B7686C" w:rsidRDefault="004D4680" w:rsidP="004D4680">
      <w:pPr>
        <w:rPr>
          <w:del w:id="42845" w:author="Morten Lerstad Solli" w:date="2017-11-30T19:28:00Z"/>
          <w:moveTo w:id="42846" w:author="Morten Lerstad Solli" w:date="2017-11-26T16:34:00Z"/>
          <w:rFonts w:cs="Arial"/>
          <w:i/>
          <w:iCs/>
          <w:color w:val="0000FF"/>
          <w:lang w:val="en-US"/>
        </w:rPr>
      </w:pPr>
      <w:moveTo w:id="42847" w:author="Morten Lerstad Solli" w:date="2017-11-26T16:34:00Z">
        <w:del w:id="42848" w:author="Morten Lerstad Solli" w:date="2017-11-30T19:28:00Z">
          <w:r w:rsidRPr="00B7686C">
            <w:rPr>
              <w:rFonts w:cs="Arial"/>
              <w:i/>
              <w:iCs/>
              <w:color w:val="0000FF"/>
              <w:lang w:val="en-US"/>
            </w:rPr>
            <w:delText>see example below]</w:delText>
          </w:r>
          <w:bookmarkStart w:id="42849" w:name="_Toc499834187"/>
          <w:bookmarkStart w:id="42850" w:name="_Toc499834525"/>
          <w:bookmarkStart w:id="42851" w:name="_Toc499834857"/>
          <w:bookmarkStart w:id="42852" w:name="_Toc499835194"/>
          <w:bookmarkStart w:id="42853" w:name="_Toc499834535"/>
          <w:bookmarkStart w:id="42854" w:name="_Toc499835584"/>
          <w:bookmarkStart w:id="42855" w:name="_Toc499835916"/>
          <w:bookmarkStart w:id="42856" w:name="_Toc499835274"/>
          <w:bookmarkStart w:id="42857" w:name="_Toc499836118"/>
          <w:bookmarkStart w:id="42858" w:name="_Toc499837236"/>
          <w:bookmarkStart w:id="42859" w:name="_Toc499837575"/>
          <w:bookmarkStart w:id="42860" w:name="_Toc499837913"/>
          <w:bookmarkStart w:id="42861" w:name="_Toc499838248"/>
          <w:bookmarkStart w:id="42862" w:name="_Toc499842811"/>
          <w:bookmarkStart w:id="42863" w:name="_Toc499843476"/>
          <w:bookmarkEnd w:id="42849"/>
          <w:bookmarkEnd w:id="42850"/>
          <w:bookmarkEnd w:id="42851"/>
          <w:bookmarkEnd w:id="42852"/>
          <w:bookmarkEnd w:id="42853"/>
          <w:bookmarkEnd w:id="42854"/>
          <w:bookmarkEnd w:id="42855"/>
          <w:bookmarkEnd w:id="42856"/>
          <w:bookmarkEnd w:id="42857"/>
          <w:bookmarkEnd w:id="42858"/>
          <w:bookmarkEnd w:id="42859"/>
          <w:bookmarkEnd w:id="42860"/>
          <w:bookmarkEnd w:id="42861"/>
          <w:bookmarkEnd w:id="42862"/>
          <w:bookmarkEnd w:id="42863"/>
        </w:del>
      </w:moveTo>
    </w:p>
    <w:p w14:paraId="6A819E34" w14:textId="77777777" w:rsidR="004D4680" w:rsidRPr="00B7686C" w:rsidRDefault="004D4680">
      <w:pPr>
        <w:pStyle w:val="References"/>
        <w:numPr>
          <w:ilvl w:val="0"/>
          <w:numId w:val="0"/>
        </w:numPr>
        <w:rPr>
          <w:del w:id="42864" w:author="Morten Lerstad Solli" w:date="2017-11-30T19:28:00Z"/>
          <w:lang w:val="en-US"/>
        </w:rPr>
      </w:pPr>
      <w:bookmarkStart w:id="42865" w:name="_Toc499834188"/>
      <w:bookmarkStart w:id="42866" w:name="_Toc499834526"/>
      <w:bookmarkStart w:id="42867" w:name="_Toc499834861"/>
      <w:bookmarkStart w:id="42868" w:name="_Toc499835195"/>
      <w:bookmarkStart w:id="42869" w:name="_Toc499834536"/>
      <w:bookmarkStart w:id="42870" w:name="_Toc499835585"/>
      <w:bookmarkStart w:id="42871" w:name="_Toc499835917"/>
      <w:bookmarkStart w:id="42872" w:name="_Toc499835275"/>
      <w:bookmarkStart w:id="42873" w:name="_Toc499836119"/>
      <w:bookmarkStart w:id="42874" w:name="_Toc499837243"/>
      <w:bookmarkStart w:id="42875" w:name="_Toc499837576"/>
      <w:bookmarkStart w:id="42876" w:name="_Toc499837914"/>
      <w:bookmarkStart w:id="42877" w:name="_Toc499838307"/>
      <w:bookmarkStart w:id="42878" w:name="_Toc499842812"/>
      <w:bookmarkStart w:id="42879" w:name="_Toc499843477"/>
      <w:bookmarkEnd w:id="42865"/>
      <w:bookmarkEnd w:id="42866"/>
      <w:bookmarkEnd w:id="42867"/>
      <w:bookmarkEnd w:id="42868"/>
      <w:bookmarkEnd w:id="42869"/>
      <w:bookmarkEnd w:id="42870"/>
      <w:bookmarkEnd w:id="42871"/>
      <w:bookmarkEnd w:id="42872"/>
      <w:bookmarkEnd w:id="42873"/>
      <w:bookmarkEnd w:id="42874"/>
      <w:bookmarkEnd w:id="42875"/>
      <w:bookmarkEnd w:id="42876"/>
      <w:bookmarkEnd w:id="42877"/>
      <w:bookmarkEnd w:id="42878"/>
      <w:bookmarkEnd w:id="42879"/>
      <w:moveToRangeEnd w:id="42827"/>
    </w:p>
    <w:p w14:paraId="00DBF0C8" w14:textId="391E5B12" w:rsidR="00FC30AB" w:rsidRPr="00B7686C" w:rsidDel="002873D3" w:rsidRDefault="00FC30AB" w:rsidP="21142444">
      <w:pPr>
        <w:pStyle w:val="References"/>
        <w:numPr>
          <w:ilvl w:val="0"/>
          <w:numId w:val="0"/>
        </w:numPr>
        <w:rPr>
          <w:del w:id="42880" w:author="Oscar Herman Kise" w:date="2017-11-30T17:29:00Z"/>
          <w:rFonts w:eastAsia="Verdana" w:cs="Verdana"/>
          <w:color w:val="0563C1"/>
          <w:sz w:val="22"/>
          <w:szCs w:val="22"/>
          <w:u w:val="single"/>
          <w:lang w:val="en-US"/>
        </w:rPr>
      </w:pPr>
      <w:bookmarkStart w:id="42881" w:name="_Toc499834189"/>
      <w:bookmarkStart w:id="42882" w:name="_Toc499834527"/>
      <w:bookmarkStart w:id="42883" w:name="_Toc499834863"/>
      <w:bookmarkStart w:id="42884" w:name="_Toc499835196"/>
      <w:bookmarkStart w:id="42885" w:name="_Toc499834537"/>
      <w:bookmarkStart w:id="42886" w:name="_Toc499835586"/>
      <w:bookmarkStart w:id="42887" w:name="_Toc499835918"/>
      <w:bookmarkStart w:id="42888" w:name="_Toc499835276"/>
      <w:bookmarkStart w:id="42889" w:name="_Toc499836120"/>
      <w:bookmarkStart w:id="42890" w:name="_Toc499837244"/>
      <w:bookmarkStart w:id="42891" w:name="_Toc499837577"/>
      <w:bookmarkStart w:id="42892" w:name="_Toc499837915"/>
      <w:bookmarkStart w:id="42893" w:name="_Toc499838308"/>
      <w:bookmarkStart w:id="42894" w:name="_Toc499842813"/>
      <w:bookmarkStart w:id="42895" w:name="_Toc499843478"/>
      <w:bookmarkEnd w:id="42881"/>
      <w:bookmarkEnd w:id="42882"/>
      <w:bookmarkEnd w:id="42883"/>
      <w:bookmarkEnd w:id="42884"/>
      <w:bookmarkEnd w:id="42885"/>
      <w:bookmarkEnd w:id="42886"/>
      <w:bookmarkEnd w:id="42887"/>
      <w:bookmarkEnd w:id="42888"/>
      <w:bookmarkEnd w:id="42889"/>
      <w:bookmarkEnd w:id="42890"/>
      <w:bookmarkEnd w:id="42891"/>
      <w:bookmarkEnd w:id="42892"/>
      <w:bookmarkEnd w:id="42893"/>
      <w:bookmarkEnd w:id="42894"/>
      <w:bookmarkEnd w:id="42895"/>
    </w:p>
    <w:p w14:paraId="1013E1D5" w14:textId="7B841AF1" w:rsidR="21142444" w:rsidRPr="00B7686C" w:rsidRDefault="21142444" w:rsidP="21142444">
      <w:pPr>
        <w:pStyle w:val="References"/>
        <w:numPr>
          <w:ilvl w:val="0"/>
          <w:numId w:val="0"/>
        </w:numPr>
        <w:rPr>
          <w:del w:id="42896" w:author="Morten Lerstad Solli" w:date="2017-11-30T19:28:00Z"/>
          <w:rFonts w:eastAsia="Verdana" w:cs="Verdana"/>
          <w:color w:val="0563C1"/>
          <w:sz w:val="22"/>
          <w:szCs w:val="22"/>
          <w:u w:val="single"/>
          <w:lang w:val="en-US"/>
        </w:rPr>
      </w:pPr>
      <w:bookmarkStart w:id="42897" w:name="_Toc499834190"/>
      <w:bookmarkStart w:id="42898" w:name="_Toc499834528"/>
      <w:bookmarkStart w:id="42899" w:name="_Toc499834864"/>
      <w:bookmarkStart w:id="42900" w:name="_Toc499835255"/>
      <w:bookmarkStart w:id="42901" w:name="_Toc499834541"/>
      <w:bookmarkStart w:id="42902" w:name="_Toc499835587"/>
      <w:bookmarkStart w:id="42903" w:name="_Toc499835919"/>
      <w:bookmarkStart w:id="42904" w:name="_Toc499835278"/>
      <w:bookmarkStart w:id="42905" w:name="_Toc499836121"/>
      <w:bookmarkStart w:id="42906" w:name="_Toc499837245"/>
      <w:bookmarkStart w:id="42907" w:name="_Toc499837578"/>
      <w:bookmarkStart w:id="42908" w:name="_Toc499837916"/>
      <w:bookmarkStart w:id="42909" w:name="_Toc499838309"/>
      <w:bookmarkStart w:id="42910" w:name="_Toc499842814"/>
      <w:bookmarkStart w:id="42911" w:name="_Toc499843479"/>
      <w:bookmarkEnd w:id="42897"/>
      <w:bookmarkEnd w:id="42898"/>
      <w:bookmarkEnd w:id="42899"/>
      <w:bookmarkEnd w:id="42900"/>
      <w:bookmarkEnd w:id="42901"/>
      <w:bookmarkEnd w:id="42902"/>
      <w:bookmarkEnd w:id="42903"/>
      <w:bookmarkEnd w:id="42904"/>
      <w:bookmarkEnd w:id="42905"/>
      <w:bookmarkEnd w:id="42906"/>
      <w:bookmarkEnd w:id="42907"/>
      <w:bookmarkEnd w:id="42908"/>
      <w:bookmarkEnd w:id="42909"/>
      <w:bookmarkEnd w:id="42910"/>
      <w:bookmarkEnd w:id="42911"/>
    </w:p>
    <w:p w14:paraId="7893F328" w14:textId="77777777" w:rsidR="00FA69EA" w:rsidRPr="00B7686C" w:rsidRDefault="21142444">
      <w:pPr>
        <w:pStyle w:val="Overskrift1"/>
        <w:rPr>
          <w:del w:id="42912" w:author="Morten Lerstad Solli" w:date="2017-11-30T19:29:00Z"/>
          <w:lang w:val="en-US"/>
        </w:rPr>
        <w:pPrChange w:id="42913" w:author="Oscar Herman Kise" w:date="2017-11-29T19:46:00Z">
          <w:pPr>
            <w:pStyle w:val="Heading1NoNumbering"/>
          </w:pPr>
        </w:pPrChange>
      </w:pPr>
      <w:bookmarkStart w:id="42914" w:name="_Toc498948281"/>
      <w:bookmarkStart w:id="42915" w:name="_Toc498963156"/>
      <w:bookmarkStart w:id="42916" w:name="_Toc499034280"/>
      <w:bookmarkStart w:id="42917" w:name="_Toc499047117"/>
      <w:bookmarkStart w:id="42918" w:name="_Toc499129491"/>
      <w:bookmarkStart w:id="42919" w:name="_Toc499197496"/>
      <w:bookmarkStart w:id="42920" w:name="_Toc499231082"/>
      <w:bookmarkStart w:id="42921" w:name="_Toc499394334"/>
      <w:bookmarkStart w:id="42922" w:name="_Toc499485494"/>
      <w:bookmarkStart w:id="42923" w:name="_Toc499485905"/>
      <w:bookmarkStart w:id="42924" w:name="_Toc499485995"/>
      <w:bookmarkStart w:id="42925" w:name="_Toc499500706"/>
      <w:bookmarkStart w:id="42926" w:name="_Toc499567512"/>
      <w:bookmarkStart w:id="42927" w:name="_Toc499568178"/>
      <w:bookmarkStart w:id="42928" w:name="_Toc499584555"/>
      <w:bookmarkStart w:id="42929" w:name="_Toc499584889"/>
      <w:bookmarkStart w:id="42930" w:name="_Toc499631482"/>
      <w:bookmarkStart w:id="42931" w:name="_Toc499646546"/>
      <w:bookmarkStart w:id="42932" w:name="_Toc499654759"/>
      <w:bookmarkStart w:id="42933" w:name="_Toc499722845"/>
      <w:bookmarkStart w:id="42934" w:name="_Toc499731896"/>
      <w:bookmarkStart w:id="42935" w:name="_Toc499733373"/>
      <w:bookmarkStart w:id="42936" w:name="_Toc499737882"/>
      <w:bookmarkStart w:id="42937" w:name="_Toc499750799"/>
      <w:bookmarkStart w:id="42938" w:name="_Toc499754155"/>
      <w:bookmarkStart w:id="42939" w:name="_Toc499757940"/>
      <w:bookmarkStart w:id="42940" w:name="_Toc499757628"/>
      <w:bookmarkStart w:id="42941" w:name="_Ref499799434"/>
      <w:bookmarkStart w:id="42942" w:name="_Toc499806228"/>
      <w:bookmarkStart w:id="42943" w:name="_Ref499814131"/>
      <w:bookmarkStart w:id="42944" w:name="_Toc499829212"/>
      <w:bookmarkStart w:id="42945" w:name="_Toc499830179"/>
      <w:bookmarkStart w:id="42946" w:name="_Toc499835920"/>
      <w:bookmarkStart w:id="42947" w:name="_Toc499838310"/>
      <w:bookmarkStart w:id="42948" w:name="_Toc499842815"/>
      <w:bookmarkStart w:id="42949" w:name="_Toc499843480"/>
      <w:r w:rsidRPr="00B7686C">
        <w:rPr>
          <w:lang w:val="en-US"/>
        </w:rPr>
        <w:t>Appendix</w:t>
      </w:r>
      <w:bookmarkEnd w:id="42914"/>
      <w:bookmarkEnd w:id="42915"/>
      <w:bookmarkEnd w:id="42916"/>
      <w:bookmarkEnd w:id="42917"/>
      <w:bookmarkEnd w:id="42918"/>
      <w:bookmarkEnd w:id="42919"/>
      <w:bookmarkEnd w:id="42920"/>
      <w:bookmarkEnd w:id="42921"/>
      <w:bookmarkEnd w:id="42922"/>
      <w:bookmarkEnd w:id="42923"/>
      <w:bookmarkEnd w:id="42924"/>
      <w:bookmarkEnd w:id="42925"/>
      <w:bookmarkEnd w:id="42926"/>
      <w:bookmarkEnd w:id="42927"/>
      <w:bookmarkEnd w:id="42928"/>
      <w:bookmarkEnd w:id="42929"/>
      <w:bookmarkEnd w:id="42930"/>
      <w:bookmarkEnd w:id="42931"/>
      <w:bookmarkEnd w:id="42932"/>
      <w:bookmarkEnd w:id="42933"/>
      <w:bookmarkEnd w:id="42934"/>
      <w:bookmarkEnd w:id="42935"/>
      <w:bookmarkEnd w:id="42936"/>
      <w:bookmarkEnd w:id="42937"/>
      <w:bookmarkEnd w:id="42938"/>
      <w:bookmarkEnd w:id="42939"/>
      <w:bookmarkEnd w:id="42940"/>
      <w:bookmarkEnd w:id="42941"/>
      <w:bookmarkEnd w:id="42942"/>
      <w:bookmarkEnd w:id="42943"/>
      <w:bookmarkEnd w:id="42944"/>
      <w:bookmarkEnd w:id="42945"/>
      <w:bookmarkEnd w:id="42946"/>
      <w:bookmarkEnd w:id="42947"/>
      <w:bookmarkEnd w:id="42948"/>
      <w:bookmarkEnd w:id="42949"/>
    </w:p>
    <w:p w14:paraId="68C03C2A" w14:textId="77777777" w:rsidR="0083007D" w:rsidRPr="00B7686C" w:rsidRDefault="0083007D">
      <w:pPr>
        <w:pStyle w:val="Overskrift1"/>
        <w:rPr>
          <w:del w:id="42950" w:author="Morten Lerstad Solli" w:date="2017-11-30T19:29:00Z"/>
          <w:lang w:val="en-US"/>
        </w:rPr>
        <w:pPrChange w:id="42951" w:author="Morten Lerstad Solli" w:date="2017-11-30T19:35:00Z">
          <w:pPr>
            <w:pStyle w:val="Brdtekst"/>
          </w:pPr>
        </w:pPrChange>
      </w:pPr>
      <w:bookmarkStart w:id="42952" w:name="_Toc499834198"/>
      <w:bookmarkStart w:id="42953" w:name="_Toc499834530"/>
      <w:bookmarkStart w:id="42954" w:name="_Toc499834866"/>
      <w:bookmarkStart w:id="42955" w:name="_Toc499835257"/>
      <w:bookmarkStart w:id="42956" w:name="_Toc499834546"/>
      <w:bookmarkStart w:id="42957" w:name="_Toc499835589"/>
      <w:bookmarkStart w:id="42958" w:name="_Toc499835921"/>
      <w:bookmarkStart w:id="42959" w:name="_Toc499835280"/>
      <w:bookmarkStart w:id="42960" w:name="_Toc499836123"/>
      <w:bookmarkStart w:id="42961" w:name="_Toc499837247"/>
      <w:bookmarkStart w:id="42962" w:name="_Toc499837580"/>
      <w:bookmarkStart w:id="42963" w:name="_Toc499837919"/>
      <w:bookmarkStart w:id="42964" w:name="_Toc499838311"/>
      <w:bookmarkStart w:id="42965" w:name="_Toc499842816"/>
      <w:bookmarkStart w:id="42966" w:name="_Toc499843481"/>
      <w:bookmarkEnd w:id="42952"/>
      <w:bookmarkEnd w:id="42953"/>
      <w:bookmarkEnd w:id="42954"/>
      <w:bookmarkEnd w:id="42955"/>
      <w:bookmarkEnd w:id="42956"/>
      <w:bookmarkEnd w:id="42957"/>
      <w:bookmarkEnd w:id="42958"/>
      <w:bookmarkEnd w:id="42959"/>
      <w:bookmarkEnd w:id="42960"/>
      <w:bookmarkEnd w:id="42961"/>
      <w:bookmarkEnd w:id="42962"/>
      <w:bookmarkEnd w:id="42963"/>
      <w:bookmarkEnd w:id="42964"/>
      <w:bookmarkEnd w:id="42965"/>
      <w:bookmarkEnd w:id="42966"/>
    </w:p>
    <w:p w14:paraId="56FF4EBF" w14:textId="77777777" w:rsidR="00C60001" w:rsidRPr="00B7686C" w:rsidRDefault="21142444">
      <w:pPr>
        <w:pStyle w:val="Overskrift1"/>
        <w:rPr>
          <w:del w:id="42967" w:author="Morten Lerstad Solli" w:date="2017-11-30T19:29:00Z"/>
          <w:i/>
          <w:color w:val="0000FF"/>
          <w:lang w:val="en-US"/>
        </w:rPr>
        <w:pPrChange w:id="42968" w:author="Morten Lerstad Solli" w:date="2017-11-30T19:35:00Z">
          <w:pPr/>
        </w:pPrChange>
      </w:pPr>
      <w:del w:id="42969" w:author="Morten Lerstad Solli" w:date="2017-11-30T19:29:00Z">
        <w:r w:rsidRPr="00B7686C">
          <w:rPr>
            <w:i/>
            <w:color w:val="0000FF"/>
            <w:lang w:val="en-US"/>
          </w:rPr>
          <w:delText>[Material and data prepared or collected in connection with the project, but not natural to include in the main part of the report. The reason cam be the level of details, volume or format.</w:delText>
        </w:r>
        <w:bookmarkStart w:id="42970" w:name="_Toc499834199"/>
        <w:bookmarkStart w:id="42971" w:name="_Toc499834531"/>
        <w:bookmarkStart w:id="42972" w:name="_Toc499834867"/>
        <w:bookmarkStart w:id="42973" w:name="_Toc499835258"/>
        <w:bookmarkStart w:id="42974" w:name="_Toc499834547"/>
        <w:bookmarkStart w:id="42975" w:name="_Toc499835590"/>
        <w:bookmarkStart w:id="42976" w:name="_Toc499835922"/>
        <w:bookmarkStart w:id="42977" w:name="_Toc499835281"/>
        <w:bookmarkStart w:id="42978" w:name="_Toc499836124"/>
        <w:bookmarkStart w:id="42979" w:name="_Toc499837248"/>
        <w:bookmarkStart w:id="42980" w:name="_Toc499837581"/>
        <w:bookmarkStart w:id="42981" w:name="_Toc499837920"/>
        <w:bookmarkStart w:id="42982" w:name="_Toc499838312"/>
        <w:bookmarkStart w:id="42983" w:name="_Toc499842817"/>
        <w:bookmarkStart w:id="42984" w:name="_Toc499843482"/>
        <w:bookmarkEnd w:id="42970"/>
        <w:bookmarkEnd w:id="42971"/>
        <w:bookmarkEnd w:id="42972"/>
        <w:bookmarkEnd w:id="42973"/>
        <w:bookmarkEnd w:id="42974"/>
        <w:bookmarkEnd w:id="42975"/>
        <w:bookmarkEnd w:id="42976"/>
        <w:bookmarkEnd w:id="42977"/>
        <w:bookmarkEnd w:id="42978"/>
        <w:bookmarkEnd w:id="42979"/>
        <w:bookmarkEnd w:id="42980"/>
        <w:bookmarkEnd w:id="42981"/>
        <w:bookmarkEnd w:id="42982"/>
        <w:bookmarkEnd w:id="42983"/>
        <w:bookmarkEnd w:id="42984"/>
      </w:del>
    </w:p>
    <w:p w14:paraId="12030632" w14:textId="77777777" w:rsidR="00C60001" w:rsidRPr="00B7686C" w:rsidRDefault="00C60001">
      <w:pPr>
        <w:pStyle w:val="Overskrift1"/>
        <w:rPr>
          <w:del w:id="42985" w:author="Morten Lerstad Solli" w:date="2017-11-30T19:29:00Z"/>
          <w:i/>
          <w:color w:val="0000FF"/>
          <w:lang w:val="en-US"/>
        </w:rPr>
        <w:pPrChange w:id="42986" w:author="Morten Lerstad Solli" w:date="2017-11-30T19:35:00Z">
          <w:pPr/>
        </w:pPrChange>
      </w:pPr>
      <w:bookmarkStart w:id="42987" w:name="_Toc499834200"/>
      <w:bookmarkStart w:id="42988" w:name="_Toc499834532"/>
      <w:bookmarkStart w:id="42989" w:name="_Toc499834869"/>
      <w:bookmarkStart w:id="42990" w:name="_Toc499835259"/>
      <w:bookmarkStart w:id="42991" w:name="_Toc499834549"/>
      <w:bookmarkStart w:id="42992" w:name="_Toc499835591"/>
      <w:bookmarkStart w:id="42993" w:name="_Toc499835923"/>
      <w:bookmarkStart w:id="42994" w:name="_Toc499835282"/>
      <w:bookmarkStart w:id="42995" w:name="_Toc499836125"/>
      <w:bookmarkStart w:id="42996" w:name="_Toc499837249"/>
      <w:bookmarkStart w:id="42997" w:name="_Toc499837582"/>
      <w:bookmarkStart w:id="42998" w:name="_Toc499837921"/>
      <w:bookmarkStart w:id="42999" w:name="_Toc499838313"/>
      <w:bookmarkStart w:id="43000" w:name="_Toc499842818"/>
      <w:bookmarkStart w:id="43001" w:name="_Toc499843483"/>
      <w:bookmarkEnd w:id="42987"/>
      <w:bookmarkEnd w:id="42988"/>
      <w:bookmarkEnd w:id="42989"/>
      <w:bookmarkEnd w:id="42990"/>
      <w:bookmarkEnd w:id="42991"/>
      <w:bookmarkEnd w:id="42992"/>
      <w:bookmarkEnd w:id="42993"/>
      <w:bookmarkEnd w:id="42994"/>
      <w:bookmarkEnd w:id="42995"/>
      <w:bookmarkEnd w:id="42996"/>
      <w:bookmarkEnd w:id="42997"/>
      <w:bookmarkEnd w:id="42998"/>
      <w:bookmarkEnd w:id="42999"/>
      <w:bookmarkEnd w:id="43000"/>
      <w:bookmarkEnd w:id="43001"/>
    </w:p>
    <w:p w14:paraId="67B65D93" w14:textId="77777777" w:rsidR="007E1FD5" w:rsidRPr="00B7686C" w:rsidRDefault="53BA8898">
      <w:pPr>
        <w:pStyle w:val="Overskrift1"/>
        <w:rPr>
          <w:del w:id="43002" w:author="Morten Lerstad Solli" w:date="2017-11-30T19:29:00Z"/>
          <w:i/>
          <w:color w:val="0000FF"/>
          <w:lang w:val="en-US"/>
        </w:rPr>
        <w:pPrChange w:id="43003" w:author="Morten Lerstad Solli" w:date="2017-11-30T19:35:00Z">
          <w:pPr/>
        </w:pPrChange>
      </w:pPr>
      <w:del w:id="43004" w:author="Morten Lerstad Solli" w:date="2017-11-30T19:29:00Z">
        <w:r w:rsidRPr="00B7686C">
          <w:rPr>
            <w:i/>
            <w:color w:val="0000FF"/>
            <w:lang w:val="en-US"/>
          </w:rPr>
          <w:delText>Typical examples are: detailed calculations or analysis, set of design drawings, supporting information, computer code etc…</w:delText>
        </w:r>
        <w:r w:rsidR="00C60001" w:rsidRPr="00B7686C">
          <w:rPr>
            <w:lang w:val="en-US"/>
          </w:rPr>
          <w:br/>
        </w:r>
        <w:r w:rsidR="00C60001" w:rsidRPr="00B7686C">
          <w:rPr>
            <w:lang w:val="en-US"/>
          </w:rPr>
          <w:br/>
        </w:r>
        <w:r w:rsidRPr="00B7686C">
          <w:rPr>
            <w:i/>
            <w:color w:val="0000FF"/>
            <w:lang w:val="en-US"/>
          </w:rPr>
          <w:delText>Source code normally included on a Memory module as a Memory stick or an SD-card. ]</w:delText>
        </w:r>
        <w:bookmarkStart w:id="43005" w:name="_Toc499834201"/>
        <w:bookmarkStart w:id="43006" w:name="_Toc499834533"/>
        <w:bookmarkStart w:id="43007" w:name="_Toc499834870"/>
        <w:bookmarkStart w:id="43008" w:name="_Toc499835260"/>
        <w:bookmarkStart w:id="43009" w:name="_Toc499834550"/>
        <w:bookmarkStart w:id="43010" w:name="_Toc499835592"/>
        <w:bookmarkStart w:id="43011" w:name="_Toc499835924"/>
        <w:bookmarkStart w:id="43012" w:name="_Toc499835283"/>
        <w:bookmarkStart w:id="43013" w:name="_Toc499836126"/>
        <w:bookmarkStart w:id="43014" w:name="_Toc499837250"/>
        <w:bookmarkStart w:id="43015" w:name="_Toc499837583"/>
        <w:bookmarkStart w:id="43016" w:name="_Toc499837922"/>
        <w:bookmarkStart w:id="43017" w:name="_Toc499838314"/>
        <w:bookmarkStart w:id="43018" w:name="_Toc499842819"/>
        <w:bookmarkStart w:id="43019" w:name="_Toc499843484"/>
        <w:bookmarkEnd w:id="43005"/>
        <w:bookmarkEnd w:id="43006"/>
        <w:bookmarkEnd w:id="43007"/>
        <w:bookmarkEnd w:id="43008"/>
        <w:bookmarkEnd w:id="43009"/>
        <w:bookmarkEnd w:id="43010"/>
        <w:bookmarkEnd w:id="43011"/>
        <w:bookmarkEnd w:id="43012"/>
        <w:bookmarkEnd w:id="43013"/>
        <w:bookmarkEnd w:id="43014"/>
        <w:bookmarkEnd w:id="43015"/>
        <w:bookmarkEnd w:id="43016"/>
        <w:bookmarkEnd w:id="43017"/>
        <w:bookmarkEnd w:id="43018"/>
        <w:bookmarkEnd w:id="43019"/>
      </w:del>
    </w:p>
    <w:p w14:paraId="52BFC96B" w14:textId="77777777" w:rsidR="00417B4E" w:rsidRPr="00B7686C" w:rsidRDefault="00417B4E">
      <w:pPr>
        <w:pStyle w:val="Overskrift1"/>
        <w:rPr>
          <w:lang w:val="en-US"/>
        </w:rPr>
        <w:pPrChange w:id="43020" w:author="Morten Lerstad Solli" w:date="2017-11-30T19:35:00Z">
          <w:pPr>
            <w:pStyle w:val="Brdtekst"/>
          </w:pPr>
        </w:pPrChange>
      </w:pPr>
      <w:bookmarkStart w:id="43021" w:name="_Toc499835925"/>
      <w:bookmarkStart w:id="43022" w:name="_Ref499839809"/>
      <w:bookmarkStart w:id="43023" w:name="_Toc499843485"/>
      <w:bookmarkEnd w:id="43021"/>
      <w:bookmarkEnd w:id="43023"/>
    </w:p>
    <w:bookmarkEnd w:id="43022"/>
    <w:p w14:paraId="2D4A5AF8" w14:textId="66B85391" w:rsidR="00037C34" w:rsidRPr="00B7686C" w:rsidRDefault="007E1FD5" w:rsidP="53BA8898">
      <w:pPr>
        <w:pStyle w:val="AppendixList"/>
        <w:rPr>
          <w:lang w:val="en-US"/>
        </w:rPr>
      </w:pPr>
      <w:r w:rsidRPr="00B7686C">
        <w:rPr>
          <w:lang w:val="en-US"/>
        </w:rPr>
        <w:t>Appendix A</w:t>
      </w:r>
      <w:ins w:id="43024" w:author="Oscar Herman Kise" w:date="2017-11-29T21:22:00Z">
        <w:r w:rsidR="00FC30AB">
          <w:rPr>
            <w:lang w:val="en-US"/>
          </w:rPr>
          <w:tab/>
          <w:t>-</w:t>
        </w:r>
      </w:ins>
      <w:r w:rsidR="00C60001" w:rsidRPr="00B7686C">
        <w:rPr>
          <w:lang w:val="en-US"/>
        </w:rPr>
        <w:tab/>
      </w:r>
      <w:ins w:id="43025" w:author="Oscar Herman Kise" w:date="2017-11-29T19:45:00Z">
        <w:r w:rsidR="00E64EA1">
          <w:rPr>
            <w:lang w:val="en-US"/>
          </w:rPr>
          <w:t xml:space="preserve">Project plan </w:t>
        </w:r>
      </w:ins>
      <w:ins w:id="43026" w:author="Oscar Herman Kise" w:date="2017-11-29T21:25:00Z">
        <w:r w:rsidR="005D10AB">
          <w:rPr>
            <w:lang w:val="en-US"/>
          </w:rPr>
          <w:t>diagram</w:t>
        </w:r>
      </w:ins>
      <w:del w:id="43027" w:author="Oscar Herman Kise" w:date="2017-11-29T19:45:00Z">
        <w:r w:rsidR="00C60001" w:rsidRPr="00B7686C" w:rsidDel="00E64EA1">
          <w:rPr>
            <w:lang w:val="en-US"/>
          </w:rPr>
          <w:delText xml:space="preserve">Test data from </w:delText>
        </w:r>
        <w:r w:rsidR="0083007D" w:rsidRPr="00B7686C" w:rsidDel="00E64EA1">
          <w:rPr>
            <w:lang w:val="en-US"/>
          </w:rPr>
          <w:delText>…</w:delText>
        </w:r>
      </w:del>
    </w:p>
    <w:p w14:paraId="19B5C00C" w14:textId="54F8B07E" w:rsidR="000D48F7" w:rsidRPr="00B7686C" w:rsidRDefault="00C60001" w:rsidP="53BA8898">
      <w:pPr>
        <w:pStyle w:val="AppendixList"/>
        <w:rPr>
          <w:lang w:val="en-US"/>
        </w:rPr>
      </w:pPr>
      <w:r w:rsidRPr="00B7686C">
        <w:rPr>
          <w:lang w:val="en-US"/>
        </w:rPr>
        <w:t xml:space="preserve">Appendix </w:t>
      </w:r>
      <w:r w:rsidR="0083007D" w:rsidRPr="00B7686C">
        <w:rPr>
          <w:lang w:val="en-US"/>
        </w:rPr>
        <w:t>B</w:t>
      </w:r>
      <w:ins w:id="43028" w:author="Oscar Herman Kise" w:date="2017-11-29T21:22:00Z">
        <w:r w:rsidR="00FC30AB">
          <w:rPr>
            <w:lang w:val="en-US"/>
          </w:rPr>
          <w:tab/>
          <w:t>-</w:t>
        </w:r>
      </w:ins>
      <w:r w:rsidR="007E1FD5" w:rsidRPr="00B7686C">
        <w:rPr>
          <w:lang w:val="en-US"/>
        </w:rPr>
        <w:tab/>
      </w:r>
      <w:ins w:id="43029" w:author="Oscar Herman Kise" w:date="2017-11-29T19:59:00Z">
        <w:r w:rsidR="00EB69B7">
          <w:rPr>
            <w:lang w:val="en-US"/>
          </w:rPr>
          <w:t xml:space="preserve">Progress </w:t>
        </w:r>
      </w:ins>
      <w:ins w:id="43030" w:author="Oscar Herman Kise" w:date="2017-11-29T21:24:00Z">
        <w:r w:rsidR="005D10AB">
          <w:rPr>
            <w:lang w:val="en-US"/>
          </w:rPr>
          <w:t>diagram</w:t>
        </w:r>
      </w:ins>
      <w:del w:id="43031" w:author="Oscar Herman Kise" w:date="2017-11-29T19:45:00Z">
        <w:r w:rsidRPr="00B7686C" w:rsidDel="00E64EA1">
          <w:rPr>
            <w:lang w:val="en-US"/>
          </w:rPr>
          <w:delText>Design drawings</w:delText>
        </w:r>
      </w:del>
    </w:p>
    <w:p w14:paraId="3205E765" w14:textId="7A571BE6" w:rsidR="000D48F7" w:rsidRPr="00B7686C" w:rsidRDefault="00C60001" w:rsidP="00680C88">
      <w:pPr>
        <w:pStyle w:val="AppendixList"/>
        <w:rPr>
          <w:lang w:val="en-US"/>
        </w:rPr>
      </w:pPr>
      <w:r w:rsidRPr="00B7686C">
        <w:rPr>
          <w:lang w:val="en-US"/>
        </w:rPr>
        <w:t xml:space="preserve">Appendix </w:t>
      </w:r>
      <w:r w:rsidR="0083007D" w:rsidRPr="00B7686C">
        <w:rPr>
          <w:lang w:val="en-US"/>
        </w:rPr>
        <w:t>C</w:t>
      </w:r>
      <w:ins w:id="43032" w:author="Oscar Herman Kise" w:date="2017-11-29T21:22:00Z">
        <w:r w:rsidR="00FC30AB">
          <w:rPr>
            <w:lang w:val="en-US"/>
          </w:rPr>
          <w:tab/>
          <w:t>-</w:t>
        </w:r>
      </w:ins>
      <w:r w:rsidR="000D48F7" w:rsidRPr="00B7686C">
        <w:rPr>
          <w:lang w:val="en-US"/>
        </w:rPr>
        <w:tab/>
      </w:r>
      <w:ins w:id="43033" w:author="Oscar Herman Kise" w:date="2017-11-29T21:30:00Z">
        <w:r w:rsidR="002022B2">
          <w:rPr>
            <w:lang w:val="en-US"/>
          </w:rPr>
          <w:t xml:space="preserve">Wiring </w:t>
        </w:r>
        <w:r w:rsidR="00A92D65">
          <w:rPr>
            <w:lang w:val="en-US"/>
          </w:rPr>
          <w:t>d</w:t>
        </w:r>
        <w:r w:rsidR="002022B2">
          <w:rPr>
            <w:lang w:val="en-US"/>
          </w:rPr>
          <w:t>iagram</w:t>
        </w:r>
      </w:ins>
      <w:del w:id="43034" w:author="Oscar Herman Kise" w:date="2017-11-29T21:21:00Z">
        <w:r w:rsidR="0083007D" w:rsidRPr="00B7686C" w:rsidDel="00FC30AB">
          <w:rPr>
            <w:lang w:val="en-US"/>
          </w:rPr>
          <w:delText>Source code listing of …. (submitted SD card</w:delText>
        </w:r>
        <w:r w:rsidR="00553ADD" w:rsidRPr="00B7686C" w:rsidDel="00FC30AB">
          <w:rPr>
            <w:lang w:val="en-US"/>
          </w:rPr>
          <w:delText xml:space="preserve"> or Memory stick</w:delText>
        </w:r>
        <w:r w:rsidR="0083007D" w:rsidRPr="00B7686C" w:rsidDel="00FC30AB">
          <w:rPr>
            <w:lang w:val="en-US"/>
          </w:rPr>
          <w:delText>)</w:delText>
        </w:r>
      </w:del>
    </w:p>
    <w:p w14:paraId="500CEEB1" w14:textId="139D150D" w:rsidR="00536DBE" w:rsidRDefault="00C60001" w:rsidP="00536DBE">
      <w:pPr>
        <w:pStyle w:val="AppendixList"/>
        <w:rPr>
          <w:ins w:id="43035" w:author="Oscar Herman Kise" w:date="2017-11-30T21:00:00Z"/>
          <w:lang w:val="en-US"/>
        </w:rPr>
        <w:pPrChange w:id="43036" w:author="Oscar Herman Kise" w:date="2017-11-30T21:03:00Z">
          <w:pPr>
            <w:pStyle w:val="AppendixList"/>
          </w:pPr>
        </w:pPrChange>
      </w:pPr>
      <w:r w:rsidRPr="00B7686C">
        <w:rPr>
          <w:lang w:val="en-US"/>
        </w:rPr>
        <w:t xml:space="preserve">Appendix </w:t>
      </w:r>
      <w:r w:rsidR="0083007D" w:rsidRPr="00B7686C">
        <w:rPr>
          <w:lang w:val="en-US"/>
        </w:rPr>
        <w:t>D</w:t>
      </w:r>
      <w:r w:rsidR="003F3C65" w:rsidRPr="00B7686C">
        <w:rPr>
          <w:lang w:val="en-US"/>
        </w:rPr>
        <w:tab/>
      </w:r>
      <w:ins w:id="43037" w:author="Oscar Herman Kise" w:date="2017-11-30T20:24:00Z">
        <w:r w:rsidR="009F774E">
          <w:rPr>
            <w:lang w:val="en-US"/>
          </w:rPr>
          <w:t xml:space="preserve">- </w:t>
        </w:r>
      </w:ins>
      <w:ins w:id="43038" w:author="Oscar Herman Kise" w:date="2017-11-30T20:59:00Z">
        <w:r w:rsidR="00536DBE">
          <w:rPr>
            <w:lang w:val="en-US"/>
          </w:rPr>
          <w:tab/>
          <w:t>J</w:t>
        </w:r>
      </w:ins>
      <w:ins w:id="43039" w:author="Oscar Herman Kise" w:date="2017-11-30T21:00:00Z">
        <w:r w:rsidR="00536DBE">
          <w:rPr>
            <w:lang w:val="en-US"/>
          </w:rPr>
          <w:t>ava Diagrams</w:t>
        </w:r>
      </w:ins>
      <w:ins w:id="43040" w:author="Oscar Herman Kise" w:date="2017-11-30T21:52:00Z">
        <w:r w:rsidR="00485CA5">
          <w:rPr>
            <w:lang w:val="en-US"/>
          </w:rPr>
          <w:t xml:space="preserve"> (also included in attached folder)</w:t>
        </w:r>
      </w:ins>
    </w:p>
    <w:p w14:paraId="73DE136D" w14:textId="5CDE50E5" w:rsidR="00536DBE" w:rsidRDefault="00536DBE" w:rsidP="53BA8898">
      <w:pPr>
        <w:pStyle w:val="AppendixList"/>
        <w:rPr>
          <w:ins w:id="43041" w:author="Oscar Herman Kise" w:date="2017-11-30T21:02:00Z"/>
          <w:lang w:val="en-US"/>
        </w:rPr>
      </w:pPr>
      <w:ins w:id="43042" w:author="Oscar Herman Kise" w:date="2017-11-30T21:00:00Z">
        <w:r>
          <w:rPr>
            <w:lang w:val="en-US"/>
          </w:rPr>
          <w:t>Appendix E</w:t>
        </w:r>
        <w:r>
          <w:rPr>
            <w:lang w:val="en-US"/>
          </w:rPr>
          <w:tab/>
          <w:t>-</w:t>
        </w:r>
        <w:r>
          <w:rPr>
            <w:lang w:val="en-US"/>
          </w:rPr>
          <w:tab/>
        </w:r>
      </w:ins>
      <w:ins w:id="43043" w:author="Oscar Herman Kise" w:date="2017-11-30T21:01:00Z">
        <w:r>
          <w:rPr>
            <w:lang w:val="en-US"/>
          </w:rPr>
          <w:t>Color detection test</w:t>
        </w:r>
      </w:ins>
      <w:ins w:id="43044" w:author="Oscar Herman Kise" w:date="2017-11-30T21:02:00Z">
        <w:r>
          <w:rPr>
            <w:lang w:val="en-US"/>
          </w:rPr>
          <w:t xml:space="preserve"> (</w:t>
        </w:r>
      </w:ins>
      <w:ins w:id="43045" w:author="Oscar Herman Kise" w:date="2017-11-30T21:01:00Z">
        <w:r>
          <w:rPr>
            <w:lang w:val="en-US"/>
          </w:rPr>
          <w:t>video</w:t>
        </w:r>
      </w:ins>
      <w:ins w:id="43046" w:author="Oscar Herman Kise" w:date="2017-11-30T21:44:00Z">
        <w:r w:rsidR="00DF48D3">
          <w:rPr>
            <w:lang w:val="en-US"/>
          </w:rPr>
          <w:t xml:space="preserve"> in attached f</w:t>
        </w:r>
      </w:ins>
      <w:ins w:id="43047" w:author="Oscar Herman Kise" w:date="2017-11-30T21:45:00Z">
        <w:r w:rsidR="00DF48D3">
          <w:rPr>
            <w:lang w:val="en-US"/>
          </w:rPr>
          <w:t>older</w:t>
        </w:r>
      </w:ins>
      <w:ins w:id="43048" w:author="Oscar Herman Kise" w:date="2017-11-30T21:02:00Z">
        <w:r>
          <w:rPr>
            <w:lang w:val="en-US"/>
          </w:rPr>
          <w:t>)</w:t>
        </w:r>
      </w:ins>
    </w:p>
    <w:p w14:paraId="2C2DE5EB" w14:textId="595E7860" w:rsidR="00536DBE" w:rsidRDefault="00536DBE" w:rsidP="53BA8898">
      <w:pPr>
        <w:pStyle w:val="AppendixList"/>
        <w:rPr>
          <w:ins w:id="43049" w:author="Oscar Herman Kise" w:date="2017-11-30T21:03:00Z"/>
          <w:lang w:val="en-US"/>
        </w:rPr>
      </w:pPr>
      <w:ins w:id="43050" w:author="Oscar Herman Kise" w:date="2017-11-30T21:02:00Z">
        <w:r>
          <w:rPr>
            <w:lang w:val="en-US"/>
          </w:rPr>
          <w:t>Appendix F</w:t>
        </w:r>
        <w:r>
          <w:rPr>
            <w:lang w:val="en-US"/>
          </w:rPr>
          <w:tab/>
          <w:t>-</w:t>
        </w:r>
        <w:r>
          <w:rPr>
            <w:lang w:val="en-US"/>
          </w:rPr>
          <w:tab/>
          <w:t>Demonstration (</w:t>
        </w:r>
      </w:ins>
      <w:ins w:id="43051" w:author="Oscar Herman Kise" w:date="2017-11-30T21:44:00Z">
        <w:r w:rsidR="00DF48D3">
          <w:rPr>
            <w:lang w:val="en-US"/>
          </w:rPr>
          <w:t>video in attached f</w:t>
        </w:r>
      </w:ins>
      <w:ins w:id="43052" w:author="Oscar Herman Kise" w:date="2017-11-30T21:45:00Z">
        <w:r w:rsidR="00DF48D3">
          <w:rPr>
            <w:lang w:val="en-US"/>
          </w:rPr>
          <w:t>older</w:t>
        </w:r>
      </w:ins>
      <w:ins w:id="43053" w:author="Oscar Herman Kise" w:date="2017-11-30T21:02:00Z">
        <w:r>
          <w:rPr>
            <w:lang w:val="en-US"/>
          </w:rPr>
          <w:t>)</w:t>
        </w:r>
      </w:ins>
    </w:p>
    <w:p w14:paraId="74D00E8D" w14:textId="2A9FA104" w:rsidR="00536DBE" w:rsidRDefault="00536DBE" w:rsidP="53BA8898">
      <w:pPr>
        <w:pStyle w:val="AppendixList"/>
        <w:rPr>
          <w:ins w:id="43054" w:author="Oscar Herman Kise" w:date="2017-11-30T21:03:00Z"/>
          <w:lang w:val="en-US"/>
        </w:rPr>
      </w:pPr>
      <w:ins w:id="43055" w:author="Oscar Herman Kise" w:date="2017-11-30T21:03:00Z">
        <w:r>
          <w:rPr>
            <w:lang w:val="en-US"/>
          </w:rPr>
          <w:t xml:space="preserve">Appendix G </w:t>
        </w:r>
        <w:r>
          <w:rPr>
            <w:lang w:val="en-US"/>
          </w:rPr>
          <w:tab/>
          <w:t>-</w:t>
        </w:r>
        <w:r>
          <w:rPr>
            <w:lang w:val="en-US"/>
          </w:rPr>
          <w:tab/>
        </w:r>
      </w:ins>
      <w:ins w:id="43056" w:author="Oscar Herman Kise" w:date="2017-11-30T21:04:00Z">
        <w:r>
          <w:rPr>
            <w:lang w:val="en-US"/>
          </w:rPr>
          <w:t xml:space="preserve">Source Code </w:t>
        </w:r>
      </w:ins>
      <w:ins w:id="43057" w:author="Oscar Herman Kise" w:date="2017-11-30T21:44:00Z">
        <w:r w:rsidR="00DF48D3">
          <w:rPr>
            <w:lang w:val="en-US"/>
          </w:rPr>
          <w:t xml:space="preserve">for </w:t>
        </w:r>
      </w:ins>
      <w:ins w:id="43058" w:author="Oscar Herman Kise" w:date="2017-11-30T21:04:00Z">
        <w:r>
          <w:rPr>
            <w:lang w:val="en-US"/>
          </w:rPr>
          <w:t>Java</w:t>
        </w:r>
      </w:ins>
      <w:ins w:id="43059" w:author="Oscar Herman Kise" w:date="2017-11-30T21:44:00Z">
        <w:r w:rsidR="00DF48D3">
          <w:rPr>
            <w:lang w:val="en-US"/>
          </w:rPr>
          <w:t xml:space="preserve"> and</w:t>
        </w:r>
      </w:ins>
      <w:ins w:id="43060" w:author="Oscar Herman Kise" w:date="2017-11-30T21:04:00Z">
        <w:r>
          <w:rPr>
            <w:lang w:val="en-US"/>
          </w:rPr>
          <w:t xml:space="preserve"> Arduino</w:t>
        </w:r>
      </w:ins>
      <w:ins w:id="43061" w:author="Oscar Herman Kise" w:date="2017-11-30T21:44:00Z">
        <w:r w:rsidR="00DF48D3">
          <w:rPr>
            <w:lang w:val="en-US"/>
          </w:rPr>
          <w:t xml:space="preserve"> (in attached </w:t>
        </w:r>
      </w:ins>
      <w:ins w:id="43062" w:author="Oscar Herman Kise" w:date="2017-11-30T21:45:00Z">
        <w:r w:rsidR="00DF48D3">
          <w:rPr>
            <w:lang w:val="en-US"/>
          </w:rPr>
          <w:t>folder</w:t>
        </w:r>
      </w:ins>
      <w:ins w:id="43063" w:author="Oscar Herman Kise" w:date="2017-11-30T21:44:00Z">
        <w:r w:rsidR="00DF48D3">
          <w:rPr>
            <w:lang w:val="en-US"/>
          </w:rPr>
          <w:t>)</w:t>
        </w:r>
      </w:ins>
    </w:p>
    <w:p w14:paraId="1F336D82" w14:textId="20A9C66C" w:rsidR="00C60001" w:rsidRDefault="003F3C65" w:rsidP="53BA8898">
      <w:pPr>
        <w:pStyle w:val="AppendixList"/>
        <w:rPr>
          <w:ins w:id="43064" w:author="Oscar Herman Kise" w:date="2017-11-29T19:45:00Z"/>
          <w:lang w:val="en-US"/>
        </w:rPr>
      </w:pPr>
      <w:del w:id="43065" w:author="Oscar Herman Kise" w:date="2017-11-29T21:22:00Z">
        <w:r w:rsidRPr="00B7686C" w:rsidDel="00FC30AB">
          <w:rPr>
            <w:lang w:val="en-US"/>
          </w:rPr>
          <w:delText>etc….etc…..</w:delText>
        </w:r>
      </w:del>
    </w:p>
    <w:p w14:paraId="07C52032" w14:textId="58AC8F63" w:rsidR="00E64EA1" w:rsidRDefault="00E64EA1" w:rsidP="53BA8898">
      <w:pPr>
        <w:pStyle w:val="AppendixList"/>
        <w:rPr>
          <w:ins w:id="43066" w:author="Oscar Herman Kise" w:date="2017-11-29T19:45:00Z"/>
          <w:lang w:val="en-US"/>
        </w:rPr>
      </w:pPr>
    </w:p>
    <w:p w14:paraId="2C561696" w14:textId="282B4456" w:rsidR="00E64EA1" w:rsidRDefault="00E64EA1" w:rsidP="53BA8898">
      <w:pPr>
        <w:pStyle w:val="AppendixList"/>
        <w:rPr>
          <w:ins w:id="43067" w:author="Oscar Herman Kise" w:date="2017-11-29T19:45:00Z"/>
          <w:lang w:val="en-US"/>
        </w:rPr>
      </w:pPr>
    </w:p>
    <w:p w14:paraId="1EE94E8B" w14:textId="7945ED44" w:rsidR="00E64EA1" w:rsidRDefault="00E64EA1" w:rsidP="53BA8898">
      <w:pPr>
        <w:pStyle w:val="AppendixList"/>
        <w:rPr>
          <w:ins w:id="43068" w:author="Oscar Herman Kise" w:date="2017-11-29T19:45:00Z"/>
          <w:lang w:val="en-US"/>
        </w:rPr>
      </w:pPr>
    </w:p>
    <w:p w14:paraId="0AAC3A53" w14:textId="5120F8D4" w:rsidR="00E64EA1" w:rsidRDefault="00E64EA1" w:rsidP="53BA8898">
      <w:pPr>
        <w:pStyle w:val="AppendixList"/>
        <w:rPr>
          <w:ins w:id="43069" w:author="Oscar Herman Kise" w:date="2017-11-29T19:45:00Z"/>
          <w:lang w:val="en-US"/>
        </w:rPr>
      </w:pPr>
    </w:p>
    <w:p w14:paraId="78F6CFF4" w14:textId="5AE4C50D" w:rsidR="00E64EA1" w:rsidRDefault="00E64EA1" w:rsidP="53BA8898">
      <w:pPr>
        <w:pStyle w:val="AppendixList"/>
        <w:rPr>
          <w:ins w:id="43070" w:author="Oscar Herman Kise" w:date="2017-11-29T19:45:00Z"/>
          <w:lang w:val="en-US"/>
        </w:rPr>
      </w:pPr>
    </w:p>
    <w:p w14:paraId="15687B76" w14:textId="3D67F596" w:rsidR="00E64EA1" w:rsidRDefault="00E64EA1" w:rsidP="53BA8898">
      <w:pPr>
        <w:pStyle w:val="AppendixList"/>
        <w:rPr>
          <w:ins w:id="43071" w:author="Oscar Herman Kise" w:date="2017-11-29T19:45:00Z"/>
          <w:lang w:val="en-US"/>
        </w:rPr>
      </w:pPr>
    </w:p>
    <w:p w14:paraId="584553D5" w14:textId="46A97811" w:rsidR="00E64EA1" w:rsidRDefault="00E64EA1" w:rsidP="53BA8898">
      <w:pPr>
        <w:pStyle w:val="AppendixList"/>
        <w:rPr>
          <w:ins w:id="43072" w:author="Oscar Herman Kise" w:date="2017-11-29T19:45:00Z"/>
          <w:lang w:val="en-US"/>
        </w:rPr>
      </w:pPr>
    </w:p>
    <w:p w14:paraId="6E70092D" w14:textId="5405E297" w:rsidR="00E64EA1" w:rsidRDefault="00E64EA1" w:rsidP="53BA8898">
      <w:pPr>
        <w:pStyle w:val="AppendixList"/>
        <w:rPr>
          <w:ins w:id="43073" w:author="Oscar Herman Kise" w:date="2017-11-29T19:45:00Z"/>
          <w:lang w:val="en-US"/>
        </w:rPr>
      </w:pPr>
    </w:p>
    <w:p w14:paraId="00D2AA34" w14:textId="044AF50F" w:rsidR="00E64EA1" w:rsidRDefault="00E64EA1" w:rsidP="53BA8898">
      <w:pPr>
        <w:pStyle w:val="AppendixList"/>
        <w:rPr>
          <w:ins w:id="43074" w:author="Oscar Herman Kise" w:date="2017-11-29T19:45:00Z"/>
          <w:lang w:val="en-US"/>
        </w:rPr>
      </w:pPr>
    </w:p>
    <w:p w14:paraId="4AA7FE57" w14:textId="363F2F02" w:rsidR="00E64EA1" w:rsidRDefault="00E64EA1" w:rsidP="53BA8898">
      <w:pPr>
        <w:pStyle w:val="AppendixList"/>
        <w:rPr>
          <w:ins w:id="43075" w:author="Oscar Herman Kise" w:date="2017-11-29T19:45:00Z"/>
          <w:lang w:val="en-US"/>
        </w:rPr>
      </w:pPr>
    </w:p>
    <w:p w14:paraId="30FB1F44" w14:textId="7E7E99F1" w:rsidR="00E64EA1" w:rsidRDefault="00E64EA1" w:rsidP="53BA8898">
      <w:pPr>
        <w:pStyle w:val="AppendixList"/>
        <w:rPr>
          <w:ins w:id="43076" w:author="Oscar Herman Kise" w:date="2017-11-29T19:45:00Z"/>
          <w:lang w:val="en-US"/>
        </w:rPr>
      </w:pPr>
    </w:p>
    <w:p w14:paraId="59E4BE84" w14:textId="1F77A669" w:rsidR="00E64EA1" w:rsidRDefault="00E64EA1" w:rsidP="53BA8898">
      <w:pPr>
        <w:pStyle w:val="AppendixList"/>
        <w:rPr>
          <w:ins w:id="43077" w:author="Oscar Herman Kise" w:date="2017-11-29T19:45:00Z"/>
          <w:lang w:val="en-US"/>
        </w:rPr>
      </w:pPr>
    </w:p>
    <w:p w14:paraId="4C37C32A" w14:textId="2C715736" w:rsidR="00E64EA1" w:rsidRDefault="00E64EA1" w:rsidP="53BA8898">
      <w:pPr>
        <w:pStyle w:val="AppendixList"/>
        <w:rPr>
          <w:ins w:id="43078" w:author="Oscar Herman Kise" w:date="2017-11-29T19:45:00Z"/>
          <w:lang w:val="en-US"/>
        </w:rPr>
      </w:pPr>
    </w:p>
    <w:p w14:paraId="132B8591" w14:textId="748580AC" w:rsidR="00E64EA1" w:rsidRDefault="00E64EA1" w:rsidP="53BA8898">
      <w:pPr>
        <w:pStyle w:val="AppendixList"/>
        <w:rPr>
          <w:ins w:id="43079" w:author="Oscar Herman Kise" w:date="2017-11-29T19:45:00Z"/>
          <w:lang w:val="en-US"/>
        </w:rPr>
      </w:pPr>
    </w:p>
    <w:p w14:paraId="40A63587" w14:textId="79EB409A" w:rsidR="00E64EA1" w:rsidRDefault="00E64EA1" w:rsidP="53BA8898">
      <w:pPr>
        <w:pStyle w:val="AppendixList"/>
        <w:rPr>
          <w:ins w:id="43080" w:author="Oscar Herman Kise" w:date="2017-11-29T19:45:00Z"/>
          <w:lang w:val="en-US"/>
        </w:rPr>
      </w:pPr>
    </w:p>
    <w:p w14:paraId="4BFD60E2" w14:textId="1D6092BB" w:rsidR="00E64EA1" w:rsidRDefault="00E64EA1">
      <w:pPr>
        <w:pStyle w:val="AppendixList"/>
        <w:ind w:left="0" w:firstLine="0"/>
        <w:rPr>
          <w:ins w:id="43081" w:author="Oscar Herman Kise" w:date="2017-11-30T17:29:00Z"/>
          <w:lang w:val="en-US"/>
        </w:rPr>
        <w:pPrChange w:id="43082" w:author="Oscar Herman Kise" w:date="2017-11-29T22:34:00Z">
          <w:pPr>
            <w:pStyle w:val="AppendixList"/>
          </w:pPr>
        </w:pPrChange>
      </w:pPr>
    </w:p>
    <w:p w14:paraId="7B12ECD9" w14:textId="77777777" w:rsidR="002873D3" w:rsidRDefault="002873D3">
      <w:pPr>
        <w:pStyle w:val="AppendixList"/>
        <w:ind w:left="0" w:firstLine="0"/>
        <w:rPr>
          <w:ins w:id="43083" w:author="Oscar Herman Kise" w:date="2017-11-30T17:29:00Z"/>
          <w:lang w:val="en-US"/>
        </w:rPr>
        <w:pPrChange w:id="43084" w:author="Oscar Herman Kise" w:date="2017-11-29T22:34:00Z">
          <w:pPr>
            <w:pStyle w:val="AppendixList"/>
          </w:pPr>
        </w:pPrChange>
      </w:pPr>
    </w:p>
    <w:p w14:paraId="12B41668" w14:textId="77777777" w:rsidR="002873D3" w:rsidRDefault="002873D3">
      <w:pPr>
        <w:pStyle w:val="AppendixList"/>
        <w:ind w:left="0" w:firstLine="0"/>
        <w:rPr>
          <w:ins w:id="43085" w:author="Oscar Herman Kise" w:date="2017-11-30T17:29:00Z"/>
          <w:lang w:val="en-US"/>
        </w:rPr>
        <w:pPrChange w:id="43086" w:author="Oscar Herman Kise" w:date="2017-11-29T22:34:00Z">
          <w:pPr>
            <w:pStyle w:val="AppendixList"/>
          </w:pPr>
        </w:pPrChange>
      </w:pPr>
    </w:p>
    <w:p w14:paraId="17A46EF9" w14:textId="77777777" w:rsidR="002873D3" w:rsidRDefault="002873D3">
      <w:pPr>
        <w:pStyle w:val="AppendixList"/>
        <w:ind w:left="0" w:firstLine="0"/>
        <w:rPr>
          <w:ins w:id="43087" w:author="Oscar Herman Kise" w:date="2017-11-30T17:29:00Z"/>
          <w:lang w:val="en-US"/>
        </w:rPr>
        <w:pPrChange w:id="43088" w:author="Oscar Herman Kise" w:date="2017-11-29T22:34:00Z">
          <w:pPr>
            <w:pStyle w:val="AppendixList"/>
          </w:pPr>
        </w:pPrChange>
      </w:pPr>
    </w:p>
    <w:p w14:paraId="1B1C762C" w14:textId="77777777" w:rsidR="002873D3" w:rsidRDefault="002873D3">
      <w:pPr>
        <w:pStyle w:val="AppendixList"/>
        <w:ind w:left="0" w:firstLine="0"/>
        <w:rPr>
          <w:ins w:id="43089" w:author="Oscar Herman Kise" w:date="2017-11-30T17:29:00Z"/>
          <w:lang w:val="en-US"/>
        </w:rPr>
        <w:pPrChange w:id="43090" w:author="Oscar Herman Kise" w:date="2017-11-29T22:34:00Z">
          <w:pPr>
            <w:pStyle w:val="AppendixList"/>
          </w:pPr>
        </w:pPrChange>
      </w:pPr>
    </w:p>
    <w:p w14:paraId="3CBFCCAF" w14:textId="77777777" w:rsidR="002873D3" w:rsidRDefault="002873D3">
      <w:pPr>
        <w:pStyle w:val="AppendixList"/>
        <w:ind w:left="0" w:firstLine="0"/>
        <w:rPr>
          <w:ins w:id="43091" w:author="Oscar Herman Kise" w:date="2017-11-30T17:29:00Z"/>
          <w:lang w:val="en-US"/>
        </w:rPr>
        <w:pPrChange w:id="43092" w:author="Oscar Herman Kise" w:date="2017-11-29T22:34:00Z">
          <w:pPr>
            <w:pStyle w:val="AppendixList"/>
          </w:pPr>
        </w:pPrChange>
      </w:pPr>
    </w:p>
    <w:p w14:paraId="225D6A16" w14:textId="77777777" w:rsidR="002873D3" w:rsidRDefault="002873D3">
      <w:pPr>
        <w:pStyle w:val="AppendixList"/>
        <w:ind w:left="0" w:firstLine="0"/>
        <w:rPr>
          <w:ins w:id="43093" w:author="Oscar Herman Kise" w:date="2017-11-30T17:29:00Z"/>
          <w:lang w:val="en-US"/>
        </w:rPr>
        <w:pPrChange w:id="43094" w:author="Oscar Herman Kise" w:date="2017-11-29T22:34:00Z">
          <w:pPr>
            <w:pStyle w:val="AppendixList"/>
          </w:pPr>
        </w:pPrChange>
      </w:pPr>
    </w:p>
    <w:p w14:paraId="47122C81" w14:textId="77777777" w:rsidR="002873D3" w:rsidRDefault="002873D3">
      <w:pPr>
        <w:pStyle w:val="AppendixList"/>
        <w:ind w:left="0" w:firstLine="0"/>
        <w:rPr>
          <w:ins w:id="43095" w:author="Oscar Herman Kise" w:date="2017-11-30T17:29:00Z"/>
          <w:lang w:val="en-US"/>
        </w:rPr>
        <w:pPrChange w:id="43096" w:author="Oscar Herman Kise" w:date="2017-11-29T22:34:00Z">
          <w:pPr>
            <w:pStyle w:val="AppendixList"/>
          </w:pPr>
        </w:pPrChange>
      </w:pPr>
    </w:p>
    <w:p w14:paraId="1D8FA63C" w14:textId="77777777" w:rsidR="002873D3" w:rsidRDefault="002873D3">
      <w:pPr>
        <w:pStyle w:val="AppendixList"/>
        <w:ind w:left="0" w:firstLine="0"/>
        <w:rPr>
          <w:ins w:id="43097" w:author="Oscar Herman Kise" w:date="2017-11-30T17:29:00Z"/>
          <w:lang w:val="en-US"/>
        </w:rPr>
        <w:pPrChange w:id="43098" w:author="Oscar Herman Kise" w:date="2017-11-29T22:34:00Z">
          <w:pPr>
            <w:pStyle w:val="AppendixList"/>
          </w:pPr>
        </w:pPrChange>
      </w:pPr>
    </w:p>
    <w:p w14:paraId="557CF812" w14:textId="77777777" w:rsidR="002873D3" w:rsidRDefault="002873D3">
      <w:pPr>
        <w:pStyle w:val="AppendixList"/>
        <w:ind w:left="0" w:firstLine="0"/>
        <w:rPr>
          <w:ins w:id="43099" w:author="Oscar Herman Kise" w:date="2017-11-30T20:24:00Z"/>
          <w:lang w:val="en-US"/>
        </w:rPr>
        <w:pPrChange w:id="43100" w:author="Oscar Herman Kise" w:date="2017-11-29T22:34:00Z">
          <w:pPr>
            <w:pStyle w:val="AppendixList"/>
          </w:pPr>
        </w:pPrChange>
      </w:pPr>
    </w:p>
    <w:p w14:paraId="4110BB30" w14:textId="77777777" w:rsidR="009F774E" w:rsidRDefault="009F774E">
      <w:pPr>
        <w:pStyle w:val="AppendixList"/>
        <w:ind w:left="0" w:firstLine="0"/>
        <w:rPr>
          <w:ins w:id="43101" w:author="Oscar Herman Kise" w:date="2017-11-30T20:24:00Z"/>
          <w:lang w:val="en-US"/>
        </w:rPr>
        <w:pPrChange w:id="43102" w:author="Oscar Herman Kise" w:date="2017-11-29T22:34:00Z">
          <w:pPr>
            <w:pStyle w:val="AppendixList"/>
          </w:pPr>
        </w:pPrChange>
      </w:pPr>
    </w:p>
    <w:p w14:paraId="198F67A2" w14:textId="77777777" w:rsidR="009F774E" w:rsidRDefault="009F774E">
      <w:pPr>
        <w:pStyle w:val="AppendixList"/>
        <w:ind w:left="0" w:firstLine="0"/>
        <w:rPr>
          <w:ins w:id="43103" w:author="Oscar Herman Kise" w:date="2017-11-30T20:24:00Z"/>
          <w:lang w:val="en-US"/>
        </w:rPr>
        <w:pPrChange w:id="43104" w:author="Oscar Herman Kise" w:date="2017-11-29T22:34:00Z">
          <w:pPr>
            <w:pStyle w:val="AppendixList"/>
          </w:pPr>
        </w:pPrChange>
      </w:pPr>
    </w:p>
    <w:p w14:paraId="70F08B84" w14:textId="77777777" w:rsidR="009F774E" w:rsidRDefault="009F774E">
      <w:pPr>
        <w:pStyle w:val="AppendixList"/>
        <w:ind w:left="0" w:firstLine="0"/>
        <w:rPr>
          <w:ins w:id="43105" w:author="Oscar Herman Kise" w:date="2017-11-30T20:24:00Z"/>
          <w:lang w:val="en-US"/>
        </w:rPr>
        <w:pPrChange w:id="43106" w:author="Oscar Herman Kise" w:date="2017-11-29T22:34:00Z">
          <w:pPr>
            <w:pStyle w:val="AppendixList"/>
          </w:pPr>
        </w:pPrChange>
      </w:pPr>
    </w:p>
    <w:p w14:paraId="0A2A4DD6" w14:textId="2D87E2AB" w:rsidR="002873D3" w:rsidRDefault="002873D3">
      <w:pPr>
        <w:pStyle w:val="AppendixList"/>
        <w:ind w:left="0" w:firstLine="0"/>
        <w:rPr>
          <w:ins w:id="43107" w:author="Oscar Herman Kise" w:date="2017-11-29T19:47:00Z"/>
          <w:lang w:val="en-US"/>
        </w:rPr>
        <w:pPrChange w:id="43108" w:author="Oscar Herman Kise" w:date="2017-11-29T22:34:00Z">
          <w:pPr>
            <w:pStyle w:val="AppendixList"/>
          </w:pPr>
        </w:pPrChange>
      </w:pPr>
    </w:p>
    <w:p w14:paraId="320D31AC" w14:textId="171DFA77" w:rsidR="0046365F" w:rsidRPr="0046365F" w:rsidRDefault="00E44286" w:rsidP="0046365F">
      <w:pPr>
        <w:rPr>
          <w:ins w:id="43109" w:author="Oscar Herman Kise" w:date="2017-11-29T21:25:00Z"/>
          <w:sz w:val="32"/>
          <w:lang w:val="en-US"/>
        </w:rPr>
      </w:pPr>
      <w:ins w:id="43110" w:author="Oscar Herman Kise" w:date="2017-11-29T19:47:00Z">
        <w:r>
          <w:rPr>
            <w:sz w:val="32"/>
            <w:lang w:val="en-US"/>
          </w:rPr>
          <w:lastRenderedPageBreak/>
          <w:t>Appendix A</w:t>
        </w:r>
      </w:ins>
      <w:ins w:id="43111" w:author="Oscar Herman Kise" w:date="2017-11-29T19:48:00Z">
        <w:r>
          <w:rPr>
            <w:sz w:val="32"/>
            <w:lang w:val="en-US"/>
          </w:rPr>
          <w:t xml:space="preserve"> – Project plan</w:t>
        </w:r>
      </w:ins>
      <w:bookmarkStart w:id="43112" w:name="_Toc499750800"/>
      <w:ins w:id="43113" w:author="Oscar Herman Kise" w:date="2017-11-29T21:27:00Z">
        <w:r w:rsidR="005D10AB">
          <w:rPr>
            <w:sz w:val="32"/>
            <w:lang w:val="en-US"/>
          </w:rPr>
          <w:t xml:space="preserve"> diagram</w:t>
        </w:r>
      </w:ins>
    </w:p>
    <w:p w14:paraId="733D1C7E" w14:textId="77777777" w:rsidR="005D10AB" w:rsidRDefault="005D10AB">
      <w:pPr>
        <w:rPr>
          <w:ins w:id="43114" w:author="Oscar Herman Kise" w:date="2017-11-29T21:25:00Z"/>
          <w:sz w:val="32"/>
          <w:lang w:val="en-US"/>
        </w:rPr>
        <w:pPrChange w:id="43115" w:author="Oscar Herman Kise" w:date="2017-11-29T19:47:00Z">
          <w:pPr>
            <w:pStyle w:val="AppendixList"/>
          </w:pPr>
        </w:pPrChange>
      </w:pPr>
    </w:p>
    <w:p w14:paraId="40FEEF34" w14:textId="5C7BC780" w:rsidR="00097E1E" w:rsidRPr="00AF2A84" w:rsidRDefault="005D10AB">
      <w:pPr>
        <w:rPr>
          <w:ins w:id="43116" w:author="Oscar Herman Kise" w:date="2017-11-29T21:26:00Z"/>
          <w:sz w:val="32"/>
          <w:lang w:val="en-US"/>
          <w:rPrChange w:id="43117" w:author="Oscar Herman Kise" w:date="2017-11-29T21:43:00Z">
            <w:rPr>
              <w:ins w:id="43118" w:author="Oscar Herman Kise" w:date="2017-11-29T21:26:00Z"/>
              <w:lang w:val="en-US"/>
            </w:rPr>
          </w:rPrChange>
        </w:rPr>
        <w:pPrChange w:id="43119" w:author="Oscar Herman Kise" w:date="2017-11-29T21:26:00Z">
          <w:pPr>
            <w:pStyle w:val="AppendixList"/>
          </w:pPr>
        </w:pPrChange>
      </w:pPr>
      <w:ins w:id="43120" w:author="Oscar Herman Kise" w:date="2017-11-29T21:25:00Z">
        <w:r>
          <w:rPr>
            <w:noProof/>
            <w:lang w:val="en-US"/>
          </w:rPr>
          <w:drawing>
            <wp:inline distT="0" distB="0" distL="0" distR="0" wp14:anchorId="4BE91B32" wp14:editId="7223A1D5">
              <wp:extent cx="8308087" cy="6301673"/>
              <wp:effectExtent l="0" t="6350" r="0" b="0"/>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sjekt Plan.PNG"/>
                      <pic:cNvPicPr/>
                    </pic:nvPicPr>
                    <pic:blipFill>
                      <a:blip r:embed="rId62">
                        <a:extLst>
                          <a:ext uri="{28A0092B-C50C-407E-A947-70E740481C1C}">
                            <a14:useLocalDpi xmlns:a14="http://schemas.microsoft.com/office/drawing/2010/main" val="0"/>
                          </a:ext>
                        </a:extLst>
                      </a:blip>
                      <a:stretch>
                        <a:fillRect/>
                      </a:stretch>
                    </pic:blipFill>
                    <pic:spPr>
                      <a:xfrm rot="5400000">
                        <a:off x="0" y="0"/>
                        <a:ext cx="8323453" cy="6313328"/>
                      </a:xfrm>
                      <a:prstGeom prst="rect">
                        <a:avLst/>
                      </a:prstGeom>
                    </pic:spPr>
                  </pic:pic>
                </a:graphicData>
              </a:graphic>
            </wp:inline>
          </w:drawing>
        </w:r>
      </w:ins>
      <w:bookmarkEnd w:id="43112"/>
    </w:p>
    <w:p w14:paraId="156DA1AC" w14:textId="1AA44F14" w:rsidR="007E73BA" w:rsidRPr="007E73BA" w:rsidRDefault="005D10AB" w:rsidP="007E73BA">
      <w:pPr>
        <w:rPr>
          <w:ins w:id="43121" w:author="Oscar Herman Kise" w:date="2017-11-29T21:25:00Z"/>
          <w:sz w:val="32"/>
          <w:lang w:val="en-US"/>
        </w:rPr>
      </w:pPr>
      <w:ins w:id="43122" w:author="Oscar Herman Kise" w:date="2017-11-29T21:26:00Z">
        <w:r>
          <w:rPr>
            <w:sz w:val="32"/>
            <w:lang w:val="en-US"/>
          </w:rPr>
          <w:lastRenderedPageBreak/>
          <w:t>A</w:t>
        </w:r>
      </w:ins>
      <w:ins w:id="43123" w:author="Oscar Herman Kise" w:date="2017-11-29T21:27:00Z">
        <w:r>
          <w:rPr>
            <w:sz w:val="32"/>
            <w:lang w:val="en-US"/>
          </w:rPr>
          <w:t>ppendix B – Progress diagram</w:t>
        </w:r>
      </w:ins>
    </w:p>
    <w:p w14:paraId="1B5E53F4" w14:textId="77777777" w:rsidR="00AF2A84" w:rsidRDefault="00AF2A84">
      <w:pPr>
        <w:rPr>
          <w:ins w:id="43124" w:author="Oscar Herman Kise" w:date="2017-11-29T21:37:00Z"/>
          <w:sz w:val="32"/>
          <w:lang w:val="en-US"/>
        </w:rPr>
        <w:pPrChange w:id="43125" w:author="Oscar Herman Kise" w:date="2017-11-29T21:26:00Z">
          <w:pPr>
            <w:pStyle w:val="AppendixList"/>
          </w:pPr>
        </w:pPrChange>
      </w:pPr>
    </w:p>
    <w:p w14:paraId="6D63796C" w14:textId="77777777" w:rsidR="002253E7" w:rsidRPr="005D10AB" w:rsidRDefault="002253E7">
      <w:pPr>
        <w:rPr>
          <w:ins w:id="43126" w:author="Oscar Herman Kise" w:date="2017-11-29T21:25:00Z"/>
          <w:lang w:val="en-US"/>
        </w:rPr>
        <w:pPrChange w:id="43127" w:author="Oscar Herman Kise" w:date="2017-11-29T21:26:00Z">
          <w:pPr>
            <w:pStyle w:val="AppendixList"/>
          </w:pPr>
        </w:pPrChange>
      </w:pPr>
    </w:p>
    <w:p w14:paraId="4A98419F" w14:textId="7496AB8D" w:rsidR="005D10AB" w:rsidRDefault="00097E1E">
      <w:pPr>
        <w:pStyle w:val="Brdtekst"/>
        <w:rPr>
          <w:ins w:id="43128" w:author="Oscar Herman Kise" w:date="2017-11-29T21:25:00Z"/>
          <w:lang w:val="en-US"/>
        </w:rPr>
        <w:pPrChange w:id="43129" w:author="Oscar Herman Kise" w:date="2017-11-29T21:25:00Z">
          <w:pPr>
            <w:pStyle w:val="AppendixList"/>
          </w:pPr>
        </w:pPrChange>
      </w:pPr>
      <w:ins w:id="43130" w:author="Oscar Herman Kise" w:date="2017-11-29T21:33:00Z">
        <w:r>
          <w:rPr>
            <w:noProof/>
            <w:lang w:val="en-US"/>
          </w:rPr>
          <w:drawing>
            <wp:inline distT="0" distB="0" distL="0" distR="0" wp14:anchorId="1C48A934" wp14:editId="4C2830E7">
              <wp:extent cx="8198104" cy="6238873"/>
              <wp:effectExtent l="8255" t="0" r="1905" b="1905"/>
              <wp:docPr id="1612658199" name="Bilde 161265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8199" name="Progress plan.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8210144" cy="6248036"/>
                      </a:xfrm>
                      <a:prstGeom prst="rect">
                        <a:avLst/>
                      </a:prstGeom>
                    </pic:spPr>
                  </pic:pic>
                </a:graphicData>
              </a:graphic>
            </wp:inline>
          </w:drawing>
        </w:r>
      </w:ins>
    </w:p>
    <w:p w14:paraId="66CE904C" w14:textId="23011297" w:rsidR="005D10AB" w:rsidRDefault="00097E1E">
      <w:pPr>
        <w:pStyle w:val="Brdtekst"/>
        <w:rPr>
          <w:ins w:id="43131" w:author="Oscar Herman Kise" w:date="2017-11-29T21:25:00Z"/>
          <w:sz w:val="32"/>
          <w:lang w:val="en-US"/>
        </w:rPr>
        <w:pPrChange w:id="43132" w:author="Oscar Herman Kise" w:date="2017-11-29T21:34:00Z">
          <w:pPr>
            <w:pStyle w:val="AppendixList"/>
          </w:pPr>
        </w:pPrChange>
      </w:pPr>
      <w:ins w:id="43133" w:author="Oscar Herman Kise" w:date="2017-11-29T21:33:00Z">
        <w:r>
          <w:rPr>
            <w:sz w:val="32"/>
            <w:lang w:val="en-US"/>
          </w:rPr>
          <w:lastRenderedPageBreak/>
          <w:t xml:space="preserve">Appendix C – </w:t>
        </w:r>
      </w:ins>
      <w:ins w:id="43134" w:author="Oscar Herman Kise" w:date="2017-11-29T21:36:00Z">
        <w:r w:rsidR="00D737FE">
          <w:rPr>
            <w:sz w:val="32"/>
            <w:lang w:val="en-US"/>
          </w:rPr>
          <w:t>Wiring Diagram</w:t>
        </w:r>
      </w:ins>
    </w:p>
    <w:p w14:paraId="192267B5" w14:textId="77777777" w:rsidR="002253E7" w:rsidRDefault="002253E7">
      <w:pPr>
        <w:pStyle w:val="Brdtekst"/>
        <w:rPr>
          <w:ins w:id="43135" w:author="Oscar Herman Kise" w:date="2017-11-29T21:38:00Z"/>
          <w:sz w:val="28"/>
          <w:lang w:val="en-US"/>
        </w:rPr>
        <w:pPrChange w:id="43136" w:author="Oscar Herman Kise" w:date="2017-11-29T21:34:00Z">
          <w:pPr>
            <w:pStyle w:val="AppendixList"/>
          </w:pPr>
        </w:pPrChange>
      </w:pPr>
    </w:p>
    <w:p w14:paraId="70E1F40A" w14:textId="0F605D4D" w:rsidR="002253E7" w:rsidRPr="00501A9E" w:rsidRDefault="002253E7">
      <w:pPr>
        <w:pStyle w:val="Brdtekst"/>
        <w:rPr>
          <w:ins w:id="43137" w:author="Oscar Herman Kise" w:date="2017-11-29T21:25:00Z"/>
          <w:sz w:val="28"/>
          <w:lang w:val="en-US"/>
          <w:rPrChange w:id="43138" w:author="Oscar Herman Kise" w:date="2017-11-29T21:33:00Z">
            <w:rPr>
              <w:ins w:id="43139" w:author="Oscar Herman Kise" w:date="2017-11-29T21:25:00Z"/>
              <w:lang w:val="en-US"/>
            </w:rPr>
          </w:rPrChange>
        </w:rPr>
        <w:pPrChange w:id="43140" w:author="Oscar Herman Kise" w:date="2017-11-29T21:34:00Z">
          <w:pPr>
            <w:pStyle w:val="AppendixList"/>
          </w:pPr>
        </w:pPrChange>
      </w:pPr>
      <w:ins w:id="43141" w:author="Oscar Herman Kise" w:date="2017-11-29T21:38:00Z">
        <w:r w:rsidRPr="00501A9E">
          <w:rPr>
            <w:sz w:val="24"/>
            <w:lang w:val="en-US"/>
            <w:rPrChange w:id="43142" w:author="Oscar Herman Kise" w:date="2017-11-29T21:40:00Z">
              <w:rPr>
                <w:sz w:val="28"/>
                <w:lang w:val="en-US"/>
              </w:rPr>
            </w:rPrChange>
          </w:rPr>
          <w:t>Redboard</w:t>
        </w:r>
        <w:r w:rsidR="00501A9E" w:rsidRPr="00501A9E">
          <w:rPr>
            <w:sz w:val="24"/>
            <w:lang w:val="en-US"/>
            <w:rPrChange w:id="43143" w:author="Oscar Herman Kise" w:date="2017-11-29T21:38:00Z">
              <w:rPr>
                <w:sz w:val="28"/>
                <w:lang w:val="en-US"/>
              </w:rPr>
            </w:rPrChange>
          </w:rPr>
          <w:t xml:space="preserve"> (Arduino Uno)</w:t>
        </w:r>
      </w:ins>
      <w:ins w:id="43144" w:author="Oscar Herman Kise" w:date="2017-11-29T21:39:00Z">
        <w:r w:rsidR="00D34225">
          <w:rPr>
            <w:sz w:val="24"/>
            <w:lang w:val="en-US"/>
          </w:rPr>
          <w:t>:</w:t>
        </w:r>
      </w:ins>
    </w:p>
    <w:p w14:paraId="70FFC472" w14:textId="1CBE8955" w:rsidR="005D10AB" w:rsidRDefault="002253E7">
      <w:pPr>
        <w:pStyle w:val="Brdtekst"/>
        <w:rPr>
          <w:ins w:id="43145" w:author="Oscar Herman Kise" w:date="2017-11-29T21:25:00Z"/>
          <w:lang w:val="en-US"/>
        </w:rPr>
        <w:pPrChange w:id="43146" w:author="Oscar Herman Kise" w:date="2017-11-29T21:25:00Z">
          <w:pPr>
            <w:pStyle w:val="AppendixList"/>
          </w:pPr>
        </w:pPrChange>
      </w:pPr>
      <w:ins w:id="43147" w:author="Oscar Herman Kise" w:date="2017-11-29T21:37:00Z">
        <w:r>
          <w:rPr>
            <w:noProof/>
            <w:lang w:val="en-US"/>
          </w:rPr>
          <w:drawing>
            <wp:inline distT="0" distB="0" distL="0" distR="0" wp14:anchorId="1F218610" wp14:editId="60048E69">
              <wp:extent cx="6499520" cy="3901440"/>
              <wp:effectExtent l="0" t="0" r="0" b="3810"/>
              <wp:docPr id="1612658200" name="Bilde 161265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8200" name="First level.PNG"/>
                      <pic:cNvPicPr/>
                    </pic:nvPicPr>
                    <pic:blipFill>
                      <a:blip r:embed="rId64">
                        <a:extLst>
                          <a:ext uri="{28A0092B-C50C-407E-A947-70E740481C1C}">
                            <a14:useLocalDpi xmlns:a14="http://schemas.microsoft.com/office/drawing/2010/main" val="0"/>
                          </a:ext>
                        </a:extLst>
                      </a:blip>
                      <a:stretch>
                        <a:fillRect/>
                      </a:stretch>
                    </pic:blipFill>
                    <pic:spPr>
                      <a:xfrm>
                        <a:off x="0" y="0"/>
                        <a:ext cx="6505271" cy="3904892"/>
                      </a:xfrm>
                      <a:prstGeom prst="rect">
                        <a:avLst/>
                      </a:prstGeom>
                    </pic:spPr>
                  </pic:pic>
                </a:graphicData>
              </a:graphic>
            </wp:inline>
          </w:drawing>
        </w:r>
      </w:ins>
    </w:p>
    <w:p w14:paraId="5449C0C8" w14:textId="663F5E77" w:rsidR="005D10AB" w:rsidRPr="00501A9E" w:rsidRDefault="00D34225">
      <w:pPr>
        <w:pStyle w:val="Brdtekst"/>
        <w:rPr>
          <w:ins w:id="43148" w:author="Oscar Herman Kise" w:date="2017-11-29T21:25:00Z"/>
          <w:sz w:val="24"/>
          <w:lang w:val="en-US"/>
          <w:rPrChange w:id="43149" w:author="Oscar Herman Kise" w:date="2017-11-29T21:40:00Z">
            <w:rPr>
              <w:ins w:id="43150" w:author="Oscar Herman Kise" w:date="2017-11-29T21:25:00Z"/>
              <w:lang w:val="en-US"/>
            </w:rPr>
          </w:rPrChange>
        </w:rPr>
        <w:pPrChange w:id="43151" w:author="Oscar Herman Kise" w:date="2017-11-29T21:25:00Z">
          <w:pPr>
            <w:pStyle w:val="AppendixList"/>
          </w:pPr>
        </w:pPrChange>
      </w:pPr>
      <w:ins w:id="43152" w:author="Oscar Herman Kise" w:date="2017-11-29T21:39:00Z">
        <w:r>
          <w:rPr>
            <w:sz w:val="24"/>
            <w:lang w:val="en-US"/>
          </w:rPr>
          <w:t>Arduino Motor Shield (first):</w:t>
        </w:r>
      </w:ins>
    </w:p>
    <w:p w14:paraId="34E55AAE" w14:textId="7576EBE0" w:rsidR="005D10AB" w:rsidRDefault="00D34225">
      <w:pPr>
        <w:pStyle w:val="Brdtekst"/>
        <w:rPr>
          <w:ins w:id="43153" w:author="Oscar Herman Kise" w:date="2017-11-29T21:25:00Z"/>
          <w:lang w:val="en-US"/>
        </w:rPr>
        <w:pPrChange w:id="43154" w:author="Oscar Herman Kise" w:date="2017-11-29T21:25:00Z">
          <w:pPr>
            <w:pStyle w:val="AppendixList"/>
          </w:pPr>
        </w:pPrChange>
      </w:pPr>
      <w:ins w:id="43155" w:author="Oscar Herman Kise" w:date="2017-11-29T21:39:00Z">
        <w:r>
          <w:rPr>
            <w:noProof/>
            <w:lang w:val="en-US"/>
          </w:rPr>
          <w:drawing>
            <wp:inline distT="0" distB="0" distL="0" distR="0" wp14:anchorId="6E43F512" wp14:editId="39CF14DC">
              <wp:extent cx="5943600" cy="3715244"/>
              <wp:effectExtent l="0" t="0" r="0" b="0"/>
              <wp:docPr id="1612658201" name="Bilde 161265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8201" name="Second level.PNG"/>
                      <pic:cNvPicPr/>
                    </pic:nvPicPr>
                    <pic:blipFill>
                      <a:blip r:embed="rId65">
                        <a:extLst>
                          <a:ext uri="{28A0092B-C50C-407E-A947-70E740481C1C}">
                            <a14:useLocalDpi xmlns:a14="http://schemas.microsoft.com/office/drawing/2010/main" val="0"/>
                          </a:ext>
                        </a:extLst>
                      </a:blip>
                      <a:stretch>
                        <a:fillRect/>
                      </a:stretch>
                    </pic:blipFill>
                    <pic:spPr>
                      <a:xfrm>
                        <a:off x="0" y="0"/>
                        <a:ext cx="5960850" cy="3726026"/>
                      </a:xfrm>
                      <a:prstGeom prst="rect">
                        <a:avLst/>
                      </a:prstGeom>
                    </pic:spPr>
                  </pic:pic>
                </a:graphicData>
              </a:graphic>
            </wp:inline>
          </w:drawing>
        </w:r>
      </w:ins>
    </w:p>
    <w:p w14:paraId="5F3F635C" w14:textId="2E4990A4" w:rsidR="00061666" w:rsidRPr="00D34225" w:rsidRDefault="00D34225" w:rsidP="00061666">
      <w:pPr>
        <w:pStyle w:val="Brdtekst"/>
        <w:rPr>
          <w:ins w:id="43156" w:author="Oscar Herman Kise" w:date="2017-11-29T21:25:00Z"/>
          <w:sz w:val="24"/>
          <w:lang w:val="en-US"/>
          <w:rPrChange w:id="43157" w:author="Oscar Herman Kise" w:date="2017-11-29T21:42:00Z">
            <w:rPr>
              <w:ins w:id="43158" w:author="Oscar Herman Kise" w:date="2017-11-29T21:25:00Z"/>
              <w:lang w:val="en-US"/>
            </w:rPr>
          </w:rPrChange>
        </w:rPr>
      </w:pPr>
      <w:ins w:id="43159" w:author="Oscar Herman Kise" w:date="2017-11-29T21:40:00Z">
        <w:r w:rsidRPr="00D34225">
          <w:rPr>
            <w:sz w:val="24"/>
            <w:lang w:val="en-US"/>
            <w:rPrChange w:id="43160" w:author="Oscar Herman Kise" w:date="2017-11-29T21:40:00Z">
              <w:rPr>
                <w:lang w:val="en-US"/>
              </w:rPr>
            </w:rPrChange>
          </w:rPr>
          <w:lastRenderedPageBreak/>
          <w:t>Arduino Motor Shield (second):</w:t>
        </w:r>
      </w:ins>
    </w:p>
    <w:p w14:paraId="563806C2" w14:textId="0007237D" w:rsidR="00D34225" w:rsidRDefault="00D34225">
      <w:pPr>
        <w:pStyle w:val="Brdtekst"/>
        <w:rPr>
          <w:ins w:id="43161" w:author="Oscar Herman Kise" w:date="2017-11-29T21:25:00Z"/>
          <w:lang w:val="en-US"/>
        </w:rPr>
        <w:pPrChange w:id="43162" w:author="Oscar Herman Kise" w:date="2017-11-29T21:25:00Z">
          <w:pPr>
            <w:pStyle w:val="AppendixList"/>
          </w:pPr>
        </w:pPrChange>
      </w:pPr>
      <w:ins w:id="43163" w:author="Oscar Herman Kise" w:date="2017-11-29T21:40:00Z">
        <w:r>
          <w:rPr>
            <w:noProof/>
            <w:lang w:val="en-US"/>
          </w:rPr>
          <w:drawing>
            <wp:inline distT="0" distB="0" distL="0" distR="0" wp14:anchorId="2CE914F4" wp14:editId="6A41CA2C">
              <wp:extent cx="5904964" cy="3977640"/>
              <wp:effectExtent l="0" t="0" r="635" b="3810"/>
              <wp:docPr id="1612658202" name="Bilde 161265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8202" name="Third level.PNG"/>
                      <pic:cNvPicPr/>
                    </pic:nvPicPr>
                    <pic:blipFill>
                      <a:blip r:embed="rId66">
                        <a:extLst>
                          <a:ext uri="{28A0092B-C50C-407E-A947-70E740481C1C}">
                            <a14:useLocalDpi xmlns:a14="http://schemas.microsoft.com/office/drawing/2010/main" val="0"/>
                          </a:ext>
                        </a:extLst>
                      </a:blip>
                      <a:stretch>
                        <a:fillRect/>
                      </a:stretch>
                    </pic:blipFill>
                    <pic:spPr>
                      <a:xfrm>
                        <a:off x="0" y="0"/>
                        <a:ext cx="5908398" cy="3979953"/>
                      </a:xfrm>
                      <a:prstGeom prst="rect">
                        <a:avLst/>
                      </a:prstGeom>
                    </pic:spPr>
                  </pic:pic>
                </a:graphicData>
              </a:graphic>
            </wp:inline>
          </w:drawing>
        </w:r>
      </w:ins>
    </w:p>
    <w:p w14:paraId="2CCC42C4" w14:textId="77777777" w:rsidR="005D10AB" w:rsidRDefault="005D10AB">
      <w:pPr>
        <w:pStyle w:val="Brdtekst"/>
        <w:rPr>
          <w:ins w:id="43164" w:author="Oscar Herman Kise" w:date="2017-11-29T21:25:00Z"/>
          <w:lang w:val="en-US"/>
        </w:rPr>
        <w:pPrChange w:id="43165" w:author="Oscar Herman Kise" w:date="2017-11-29T21:25:00Z">
          <w:pPr>
            <w:pStyle w:val="AppendixList"/>
          </w:pPr>
        </w:pPrChange>
      </w:pPr>
    </w:p>
    <w:p w14:paraId="3338C65B" w14:textId="716CFA5D" w:rsidR="005D10AB" w:rsidRDefault="00D34225">
      <w:pPr>
        <w:pStyle w:val="Brdtekst"/>
        <w:rPr>
          <w:ins w:id="43166" w:author="Oscar Herman Kise" w:date="2017-11-29T21:25:00Z"/>
          <w:lang w:val="en-US"/>
        </w:rPr>
        <w:pPrChange w:id="43167" w:author="Oscar Herman Kise" w:date="2017-11-29T21:25:00Z">
          <w:pPr>
            <w:pStyle w:val="AppendixList"/>
          </w:pPr>
        </w:pPrChange>
      </w:pPr>
      <w:ins w:id="43168" w:author="Oscar Herman Kise" w:date="2017-11-29T21:40:00Z">
        <w:r w:rsidRPr="00D34225">
          <w:rPr>
            <w:sz w:val="24"/>
            <w:lang w:val="en-US"/>
            <w:rPrChange w:id="43169" w:author="Oscar Herman Kise" w:date="2017-11-29T21:41:00Z">
              <w:rPr>
                <w:lang w:val="en-US"/>
              </w:rPr>
            </w:rPrChange>
          </w:rPr>
          <w:t>Odroid:</w:t>
        </w:r>
      </w:ins>
    </w:p>
    <w:p w14:paraId="1BB3EAA9" w14:textId="605FF882" w:rsidR="005D10AB" w:rsidRDefault="00D34225">
      <w:pPr>
        <w:pStyle w:val="Brdtekst"/>
        <w:rPr>
          <w:ins w:id="43170" w:author="Oscar Herman Kise" w:date="2017-11-30T21:38:00Z"/>
          <w:lang w:val="en-US"/>
        </w:rPr>
        <w:pPrChange w:id="43171" w:author="Oscar Herman Kise" w:date="2017-11-29T21:25:00Z">
          <w:pPr>
            <w:pStyle w:val="AppendixList"/>
          </w:pPr>
        </w:pPrChange>
      </w:pPr>
      <w:ins w:id="43172" w:author="Oscar Herman Kise" w:date="2017-11-29T21:41:00Z">
        <w:r>
          <w:rPr>
            <w:noProof/>
            <w:lang w:val="en-US"/>
          </w:rPr>
          <w:drawing>
            <wp:inline distT="0" distB="0" distL="0" distR="0" wp14:anchorId="06CAF256" wp14:editId="49C92997">
              <wp:extent cx="5731510" cy="4017010"/>
              <wp:effectExtent l="0" t="0" r="2540" b="2540"/>
              <wp:docPr id="1612658203" name="Bilde 16126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8203" name="Odroid.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4017010"/>
                      </a:xfrm>
                      <a:prstGeom prst="rect">
                        <a:avLst/>
                      </a:prstGeom>
                    </pic:spPr>
                  </pic:pic>
                </a:graphicData>
              </a:graphic>
            </wp:inline>
          </w:drawing>
        </w:r>
      </w:ins>
    </w:p>
    <w:p w14:paraId="5CCD724F" w14:textId="5A4DE217" w:rsidR="006C4859" w:rsidRPr="006C4859" w:rsidRDefault="006C4859">
      <w:pPr>
        <w:pStyle w:val="Brdtekst"/>
        <w:rPr>
          <w:ins w:id="43173" w:author="Oscar Herman Kise" w:date="2017-11-30T21:38:00Z"/>
          <w:sz w:val="32"/>
          <w:lang w:val="en-US"/>
          <w:rPrChange w:id="43174" w:author="Oscar Herman Kise" w:date="2017-11-30T21:38:00Z">
            <w:rPr>
              <w:ins w:id="43175" w:author="Oscar Herman Kise" w:date="2017-11-30T21:38:00Z"/>
              <w:lang w:val="en-US"/>
            </w:rPr>
          </w:rPrChange>
        </w:rPr>
        <w:pPrChange w:id="43176" w:author="Oscar Herman Kise" w:date="2017-11-29T21:25:00Z">
          <w:pPr>
            <w:pStyle w:val="AppendixList"/>
          </w:pPr>
        </w:pPrChange>
      </w:pPr>
      <w:ins w:id="43177" w:author="Oscar Herman Kise" w:date="2017-11-30T21:38:00Z">
        <w:r>
          <w:rPr>
            <w:sz w:val="32"/>
            <w:lang w:val="en-US"/>
          </w:rPr>
          <w:lastRenderedPageBreak/>
          <w:t xml:space="preserve">Appendix D </w:t>
        </w:r>
      </w:ins>
      <w:ins w:id="43178" w:author="Oscar Herman Kise" w:date="2017-11-30T21:39:00Z">
        <w:r w:rsidR="00DF48D3">
          <w:rPr>
            <w:sz w:val="32"/>
            <w:lang w:val="en-US"/>
          </w:rPr>
          <w:t>–</w:t>
        </w:r>
      </w:ins>
      <w:ins w:id="43179" w:author="Oscar Herman Kise" w:date="2017-11-30T21:38:00Z">
        <w:r>
          <w:rPr>
            <w:sz w:val="32"/>
            <w:lang w:val="en-US"/>
          </w:rPr>
          <w:t xml:space="preserve"> </w:t>
        </w:r>
      </w:ins>
      <w:ins w:id="43180" w:author="Oscar Herman Kise" w:date="2017-11-30T21:39:00Z">
        <w:r w:rsidR="00DF48D3">
          <w:rPr>
            <w:sz w:val="32"/>
            <w:lang w:val="en-US"/>
          </w:rPr>
          <w:t>Java Diagrams</w:t>
        </w:r>
      </w:ins>
    </w:p>
    <w:p w14:paraId="3FECF122" w14:textId="4A5DF28E" w:rsidR="006C4859" w:rsidRDefault="006C4859">
      <w:pPr>
        <w:pStyle w:val="Brdtekst"/>
        <w:rPr>
          <w:ins w:id="43181" w:author="Oscar Herman Kise" w:date="2017-11-30T21:39:00Z"/>
          <w:lang w:val="en-US"/>
        </w:rPr>
        <w:pPrChange w:id="43182" w:author="Oscar Herman Kise" w:date="2017-11-29T21:25:00Z">
          <w:pPr>
            <w:pStyle w:val="AppendixList"/>
          </w:pPr>
        </w:pPrChange>
      </w:pPr>
    </w:p>
    <w:p w14:paraId="1BDC020F" w14:textId="77777777" w:rsidR="00C13B09" w:rsidRDefault="00C13B09">
      <w:pPr>
        <w:pStyle w:val="Brdtekst"/>
        <w:rPr>
          <w:ins w:id="43183" w:author="Oscar Herman Kise" w:date="2017-11-30T21:47:00Z"/>
          <w:lang w:val="en-US"/>
        </w:rPr>
        <w:pPrChange w:id="43184" w:author="Oscar Herman Kise" w:date="2017-11-29T21:25:00Z">
          <w:pPr>
            <w:pStyle w:val="AppendixList"/>
          </w:pPr>
        </w:pPrChange>
      </w:pPr>
      <w:ins w:id="43185" w:author="Oscar Herman Kise" w:date="2017-11-30T21:47:00Z">
        <w:r>
          <w:rPr>
            <w:noProof/>
            <w:lang w:val="en-US"/>
          </w:rPr>
          <w:drawing>
            <wp:inline distT="0" distB="0" distL="0" distR="0" wp14:anchorId="495F5794" wp14:editId="217FBEAD">
              <wp:extent cx="8299940" cy="4927917"/>
              <wp:effectExtent l="9525" t="0" r="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le commands from external client.png"/>
                      <pic:cNvPicPr/>
                    </pic:nvPicPr>
                    <pic:blipFill>
                      <a:blip r:embed="rId68">
                        <a:extLst>
                          <a:ext uri="{28A0092B-C50C-407E-A947-70E740481C1C}">
                            <a14:useLocalDpi xmlns:a14="http://schemas.microsoft.com/office/drawing/2010/main" val="0"/>
                          </a:ext>
                        </a:extLst>
                      </a:blip>
                      <a:stretch>
                        <a:fillRect/>
                      </a:stretch>
                    </pic:blipFill>
                    <pic:spPr>
                      <a:xfrm rot="5400000">
                        <a:off x="0" y="0"/>
                        <a:ext cx="8301008" cy="4928551"/>
                      </a:xfrm>
                      <a:prstGeom prst="rect">
                        <a:avLst/>
                      </a:prstGeom>
                    </pic:spPr>
                  </pic:pic>
                </a:graphicData>
              </a:graphic>
            </wp:inline>
          </w:drawing>
        </w:r>
      </w:ins>
    </w:p>
    <w:p w14:paraId="55A66A26" w14:textId="77777777" w:rsidR="00C13B09" w:rsidRDefault="00C13B09">
      <w:pPr>
        <w:pStyle w:val="Brdtekst"/>
        <w:rPr>
          <w:ins w:id="43186" w:author="Oscar Herman Kise" w:date="2017-11-30T21:48:00Z"/>
          <w:lang w:val="en-US"/>
        </w:rPr>
        <w:pPrChange w:id="43187" w:author="Oscar Herman Kise" w:date="2017-11-29T21:25:00Z">
          <w:pPr>
            <w:pStyle w:val="AppendixList"/>
          </w:pPr>
        </w:pPrChange>
      </w:pPr>
      <w:ins w:id="43188" w:author="Oscar Herman Kise" w:date="2017-11-30T21:47:00Z">
        <w:r>
          <w:rPr>
            <w:noProof/>
            <w:lang w:val="en-US"/>
          </w:rPr>
          <w:lastRenderedPageBreak/>
          <w:drawing>
            <wp:inline distT="0" distB="0" distL="0" distR="0" wp14:anchorId="1F0E976E" wp14:editId="27060527">
              <wp:extent cx="9269106" cy="4091305"/>
              <wp:effectExtent l="0" t="1905" r="6350" b="635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lated to image processing.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9272188" cy="4092665"/>
                      </a:xfrm>
                      <a:prstGeom prst="rect">
                        <a:avLst/>
                      </a:prstGeom>
                    </pic:spPr>
                  </pic:pic>
                </a:graphicData>
              </a:graphic>
            </wp:inline>
          </w:drawing>
        </w:r>
      </w:ins>
    </w:p>
    <w:p w14:paraId="41CFD478" w14:textId="511C9A93" w:rsidR="00485CA5" w:rsidRDefault="00C13B09">
      <w:pPr>
        <w:pStyle w:val="Brdtekst"/>
        <w:rPr>
          <w:ins w:id="43189" w:author="Oscar Herman Kise" w:date="2017-11-30T21:49:00Z"/>
          <w:lang w:val="en-US"/>
        </w:rPr>
        <w:pPrChange w:id="43190" w:author="Oscar Herman Kise" w:date="2017-11-29T21:25:00Z">
          <w:pPr>
            <w:pStyle w:val="AppendixList"/>
          </w:pPr>
        </w:pPrChange>
      </w:pPr>
      <w:ins w:id="43191" w:author="Oscar Herman Kise" w:date="2017-11-30T21:47:00Z">
        <w:r>
          <w:rPr>
            <w:noProof/>
            <w:lang w:val="en-US"/>
          </w:rPr>
          <w:lastRenderedPageBreak/>
          <w:drawing>
            <wp:inline distT="0" distB="0" distL="0" distR="0" wp14:anchorId="3F910B62" wp14:editId="0A56EAE1">
              <wp:extent cx="4625340" cy="7416493"/>
              <wp:effectExtent l="0" t="0" r="3810" b="0"/>
              <wp:docPr id="45" name="Bil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lated to video streaming.png"/>
                      <pic:cNvPicPr/>
                    </pic:nvPicPr>
                    <pic:blipFill>
                      <a:blip r:embed="rId70">
                        <a:extLst>
                          <a:ext uri="{28A0092B-C50C-407E-A947-70E740481C1C}">
                            <a14:useLocalDpi xmlns:a14="http://schemas.microsoft.com/office/drawing/2010/main" val="0"/>
                          </a:ext>
                        </a:extLst>
                      </a:blip>
                      <a:stretch>
                        <a:fillRect/>
                      </a:stretch>
                    </pic:blipFill>
                    <pic:spPr>
                      <a:xfrm>
                        <a:off x="0" y="0"/>
                        <a:ext cx="4633417" cy="7429444"/>
                      </a:xfrm>
                      <a:prstGeom prst="rect">
                        <a:avLst/>
                      </a:prstGeom>
                    </pic:spPr>
                  </pic:pic>
                </a:graphicData>
              </a:graphic>
            </wp:inline>
          </w:drawing>
        </w:r>
        <w:r>
          <w:rPr>
            <w:noProof/>
            <w:lang w:val="en-US"/>
          </w:rPr>
          <w:lastRenderedPageBreak/>
          <w:drawing>
            <wp:inline distT="0" distB="0" distL="0" distR="0" wp14:anchorId="7117D02D" wp14:editId="35B473E5">
              <wp:extent cx="8552500" cy="6087947"/>
              <wp:effectExtent l="0" t="6033" r="0" b="0"/>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nd commands to Arduino.png"/>
                      <pic:cNvPicPr/>
                    </pic:nvPicPr>
                    <pic:blipFill>
                      <a:blip r:embed="rId71">
                        <a:extLst>
                          <a:ext uri="{28A0092B-C50C-407E-A947-70E740481C1C}">
                            <a14:useLocalDpi xmlns:a14="http://schemas.microsoft.com/office/drawing/2010/main" val="0"/>
                          </a:ext>
                        </a:extLst>
                      </a:blip>
                      <a:stretch>
                        <a:fillRect/>
                      </a:stretch>
                    </pic:blipFill>
                    <pic:spPr>
                      <a:xfrm rot="5400000">
                        <a:off x="0" y="0"/>
                        <a:ext cx="8563693" cy="6095915"/>
                      </a:xfrm>
                      <a:prstGeom prst="rect">
                        <a:avLst/>
                      </a:prstGeom>
                    </pic:spPr>
                  </pic:pic>
                </a:graphicData>
              </a:graphic>
            </wp:inline>
          </w:drawing>
        </w:r>
      </w:ins>
    </w:p>
    <w:p w14:paraId="7FD37F9D" w14:textId="655D8893" w:rsidR="00485CA5" w:rsidRDefault="00485CA5">
      <w:pPr>
        <w:pStyle w:val="Brdtekst"/>
        <w:rPr>
          <w:ins w:id="43192" w:author="Oscar Herman Kise" w:date="2017-11-30T21:49:00Z"/>
          <w:lang w:val="en-US"/>
        </w:rPr>
        <w:pPrChange w:id="43193" w:author="Oscar Herman Kise" w:date="2017-11-29T21:25:00Z">
          <w:pPr>
            <w:pStyle w:val="AppendixList"/>
          </w:pPr>
        </w:pPrChange>
      </w:pPr>
    </w:p>
    <w:p w14:paraId="4D349555" w14:textId="340DDBF7" w:rsidR="00DF48D3" w:rsidRDefault="00C13B09">
      <w:pPr>
        <w:pStyle w:val="Brdtekst"/>
        <w:rPr>
          <w:ins w:id="43194" w:author="Oscar Herman Kise" w:date="2017-11-30T21:51:00Z"/>
          <w:lang w:val="en-US"/>
        </w:rPr>
        <w:pPrChange w:id="43195" w:author="Oscar Herman Kise" w:date="2017-11-29T21:25:00Z">
          <w:pPr>
            <w:pStyle w:val="AppendixList"/>
          </w:pPr>
        </w:pPrChange>
      </w:pPr>
      <w:ins w:id="43196" w:author="Oscar Herman Kise" w:date="2017-11-30T21:47:00Z">
        <w:r>
          <w:rPr>
            <w:noProof/>
            <w:lang w:val="en-US"/>
          </w:rPr>
          <w:lastRenderedPageBreak/>
          <w:drawing>
            <wp:inline distT="0" distB="0" distL="0" distR="0" wp14:anchorId="6C6265DB" wp14:editId="0AF365D4">
              <wp:extent cx="9652133" cy="3445510"/>
              <wp:effectExtent l="0" t="1905" r="4445" b="4445"/>
              <wp:docPr id="47"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 diagram.png"/>
                      <pic:cNvPicPr/>
                    </pic:nvPicPr>
                    <pic:blipFill>
                      <a:blip r:embed="rId72">
                        <a:extLst>
                          <a:ext uri="{28A0092B-C50C-407E-A947-70E740481C1C}">
                            <a14:useLocalDpi xmlns:a14="http://schemas.microsoft.com/office/drawing/2010/main" val="0"/>
                          </a:ext>
                        </a:extLst>
                      </a:blip>
                      <a:stretch>
                        <a:fillRect/>
                      </a:stretch>
                    </pic:blipFill>
                    <pic:spPr>
                      <a:xfrm rot="5400000">
                        <a:off x="0" y="0"/>
                        <a:ext cx="9658243" cy="3447691"/>
                      </a:xfrm>
                      <a:prstGeom prst="rect">
                        <a:avLst/>
                      </a:prstGeom>
                    </pic:spPr>
                  </pic:pic>
                </a:graphicData>
              </a:graphic>
            </wp:inline>
          </w:drawing>
        </w:r>
      </w:ins>
    </w:p>
    <w:p w14:paraId="12BC6DC5" w14:textId="13081EFE" w:rsidR="00485CA5" w:rsidRPr="00485CA5" w:rsidRDefault="00485CA5">
      <w:pPr>
        <w:pStyle w:val="Brdtekst"/>
        <w:rPr>
          <w:ins w:id="43197" w:author="Oscar Herman Kise" w:date="2017-11-30T21:50:00Z"/>
          <w:sz w:val="32"/>
          <w:lang w:val="en-US"/>
          <w:rPrChange w:id="43198" w:author="Oscar Herman Kise" w:date="2017-11-30T21:51:00Z">
            <w:rPr>
              <w:ins w:id="43199" w:author="Oscar Herman Kise" w:date="2017-11-30T21:50:00Z"/>
              <w:lang w:val="en-US"/>
            </w:rPr>
          </w:rPrChange>
        </w:rPr>
        <w:pPrChange w:id="43200" w:author="Oscar Herman Kise" w:date="2017-11-29T21:25:00Z">
          <w:pPr>
            <w:pStyle w:val="AppendixList"/>
          </w:pPr>
        </w:pPrChange>
      </w:pPr>
      <w:ins w:id="43201" w:author="Oscar Herman Kise" w:date="2017-11-30T21:51:00Z">
        <w:r>
          <w:rPr>
            <w:sz w:val="32"/>
            <w:lang w:val="en-US"/>
          </w:rPr>
          <w:lastRenderedPageBreak/>
          <w:t>External client (GUI</w:t>
        </w:r>
      </w:ins>
      <w:ins w:id="43202" w:author="Oscar Herman Kise" w:date="2017-11-30T21:52:00Z">
        <w:r>
          <w:rPr>
            <w:sz w:val="32"/>
            <w:lang w:val="en-US"/>
          </w:rPr>
          <w:t>)</w:t>
        </w:r>
      </w:ins>
    </w:p>
    <w:p w14:paraId="408C0AEA" w14:textId="43643564" w:rsidR="00DF48D3" w:rsidRPr="005D10AB" w:rsidRDefault="00485CA5">
      <w:pPr>
        <w:pStyle w:val="Brdtekst"/>
        <w:rPr>
          <w:lang w:val="en-US"/>
        </w:rPr>
        <w:pPrChange w:id="43203" w:author="Oscar Herman Kise" w:date="2017-11-29T21:25:00Z">
          <w:pPr>
            <w:pStyle w:val="AppendixList"/>
          </w:pPr>
        </w:pPrChange>
      </w:pPr>
      <w:ins w:id="43204" w:author="Oscar Herman Kise" w:date="2017-11-30T21:51:00Z">
        <w:r>
          <w:rPr>
            <w:noProof/>
            <w:lang w:val="en-US"/>
          </w:rPr>
          <w:drawing>
            <wp:inline distT="0" distB="0" distL="0" distR="0" wp14:anchorId="5553E5F0" wp14:editId="4202E15F">
              <wp:extent cx="8420908" cy="5707380"/>
              <wp:effectExtent l="4128" t="0" r="3492" b="3493"/>
              <wp:docPr id="48" name="Bilde 48" descr="C:\Users\Oscar Kise\AppData\Local\Microsoft\Windows\INetCache\Content.Word\External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scar Kise\AppData\Local\Microsoft\Windows\INetCache\Content.Word\External applica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8429107" cy="5712937"/>
                      </a:xfrm>
                      <a:prstGeom prst="rect">
                        <a:avLst/>
                      </a:prstGeom>
                      <a:noFill/>
                      <a:ln>
                        <a:noFill/>
                      </a:ln>
                    </pic:spPr>
                  </pic:pic>
                </a:graphicData>
              </a:graphic>
            </wp:inline>
          </w:drawing>
        </w:r>
      </w:ins>
    </w:p>
    <w:sectPr w:rsidR="00DF48D3" w:rsidRPr="005D10AB" w:rsidSect="00B82063">
      <w:footerReference w:type="default" r:id="rId74"/>
      <w:pgSz w:w="11906" w:h="16838" w:code="9"/>
      <w:pgMar w:top="1440" w:right="1440" w:bottom="1440" w:left="1440" w:header="709" w:footer="454"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474" w:author="Ole-Martin Hanstveit" w:date="2017-11-28T13:18:00Z" w:initials="OH">
    <w:p w14:paraId="66E223DC" w14:textId="3D5A7EE2" w:rsidR="00094730" w:rsidRDefault="00094730">
      <w:pPr>
        <w:pStyle w:val="Merknadstekst"/>
      </w:pPr>
      <w:r>
        <w:rPr>
          <w:rStyle w:val="Merknadsreferanse"/>
        </w:rPr>
        <w:annotationRef/>
      </w:r>
      <w:r>
        <w:t>Hva menes med «different» her?</w:t>
      </w:r>
    </w:p>
  </w:comment>
  <w:comment w:id="13475" w:author="Oscar Herman Kise" w:date="2017-11-28T19:21:00Z" w:initials="OHK">
    <w:p w14:paraId="42AEDC01" w14:textId="012746CB" w:rsidR="00094730" w:rsidRDefault="00094730">
      <w:pPr>
        <w:pStyle w:val="Merknadstekst"/>
      </w:pPr>
      <w:r>
        <w:rPr>
          <w:rStyle w:val="Merknadsreferanse"/>
        </w:rPr>
        <w:annotationRef/>
      </w:r>
      <w:r>
        <w:t>Ja, hva menes med dette?</w:t>
      </w:r>
    </w:p>
  </w:comment>
  <w:comment w:id="13560" w:author="Ole-Martin Hanstveit" w:date="2017-11-28T13:30:00Z" w:initials="OH">
    <w:p w14:paraId="7E0ECDAB" w14:textId="1350DA6E" w:rsidR="00094730" w:rsidRDefault="00094730">
      <w:pPr>
        <w:pStyle w:val="Merknadstekst"/>
      </w:pPr>
      <w:r>
        <w:rPr>
          <w:rStyle w:val="Merknadsreferanse"/>
        </w:rPr>
        <w:annotationRef/>
      </w:r>
      <w:r>
        <w:t>Forvirrende setning, kanskje dele opp til 2 setninger, en for hvert kommunikasjon?</w:t>
      </w:r>
    </w:p>
  </w:comment>
  <w:comment w:id="14254" w:author="Ole-Martin Hanstveit" w:date="2017-11-22T16:27:00Z" w:initials="OH">
    <w:p w14:paraId="5615E18F" w14:textId="77777777" w:rsidR="00094730" w:rsidRDefault="00094730">
      <w:pPr>
        <w:pStyle w:val="Merknadstekst"/>
      </w:pPr>
      <w:r>
        <w:rPr>
          <w:rStyle w:val="Merknadsreferanse"/>
        </w:rPr>
        <w:annotationRef/>
      </w:r>
      <w:r>
        <w:t>Skrivefeil, burde være: ReceiveSerial</w:t>
      </w:r>
    </w:p>
    <w:p w14:paraId="16D6C889" w14:textId="6A7983ED" w:rsidR="00094730" w:rsidRDefault="00094730">
      <w:pPr>
        <w:pStyle w:val="Merknadstekst"/>
      </w:pPr>
      <w:r>
        <w:t>(dette må kanskje fikses i java også?)</w:t>
      </w:r>
    </w:p>
  </w:comment>
  <w:comment w:id="14323" w:author="Ole-Martin Hanstveit" w:date="2017-11-27T17:44:00Z" w:initials="OH">
    <w:p w14:paraId="7F084888" w14:textId="3FF4EEA5" w:rsidR="00094730" w:rsidRDefault="00094730">
      <w:pPr>
        <w:pStyle w:val="Merknadstekst"/>
      </w:pPr>
      <w:r>
        <w:rPr>
          <w:rStyle w:val="Merknadsreferanse"/>
        </w:rPr>
        <w:annotationRef/>
      </w:r>
      <w:r>
        <w:t>Endre overskrift til «Odroid to external GUI» slik at det er forklarende om hva som faktisk skjer her?</w:t>
      </w:r>
    </w:p>
  </w:comment>
  <w:comment w:id="14354" w:author="Oscar Herman Kise" w:date="2017-11-29T10:47:00Z" w:initials="OHK">
    <w:p w14:paraId="4CD338D1" w14:textId="651644A3" w:rsidR="00094730" w:rsidRDefault="00094730">
      <w:pPr>
        <w:pStyle w:val="Merknadstekst"/>
      </w:pPr>
      <w:r>
        <w:rPr>
          <w:rStyle w:val="Merknadsreferanse"/>
        </w:rPr>
        <w:annotationRef/>
      </w:r>
      <w:r>
        <w:t>Fjerne denne setning, siden det blir sagt over?</w:t>
      </w:r>
    </w:p>
  </w:comment>
  <w:comment w:id="14999" w:author="Oscar Herman Kise" w:date="2017-11-29T11:26:00Z" w:initials="OHK">
    <w:p w14:paraId="67679306" w14:textId="00A7444F" w:rsidR="00094730" w:rsidRPr="00E373A8" w:rsidRDefault="00094730">
      <w:pPr>
        <w:pStyle w:val="Merknadstekst"/>
        <w:rPr>
          <w:lang w:val="en-US"/>
        </w:rPr>
      </w:pPr>
      <w:r>
        <w:rPr>
          <w:rStyle w:val="Merknadsreferanse"/>
        </w:rPr>
        <w:annotationRef/>
      </w:r>
      <w:r w:rsidRPr="00E373A8">
        <w:rPr>
          <w:lang w:val="en-US"/>
        </w:rPr>
        <w:t>What the fuck is happening here :O</w:t>
      </w:r>
    </w:p>
  </w:comment>
  <w:comment w:id="15098" w:author="Oscar Herman Kise" w:date="2017-11-29T12:41:00Z" w:initials="OHK">
    <w:p w14:paraId="43B4BE27" w14:textId="04F29BD1" w:rsidR="00094730" w:rsidRPr="000448F3" w:rsidRDefault="00094730">
      <w:pPr>
        <w:pStyle w:val="Merknadstekst"/>
      </w:pPr>
      <w:r>
        <w:rPr>
          <w:rStyle w:val="Merknadsreferanse"/>
        </w:rPr>
        <w:annotationRef/>
      </w:r>
      <w:r>
        <w:t xml:space="preserve">Below kanskje? </w:t>
      </w:r>
      <w:r w:rsidRPr="000448F3">
        <w:t>Skriv også heller: “which is illustrated on figure 28”</w:t>
      </w:r>
    </w:p>
  </w:comment>
  <w:comment w:id="15102" w:author="Oscar Herman Kise" w:date="2017-11-29T12:42:00Z" w:initials="OHK">
    <w:p w14:paraId="66123EE8" w14:textId="6D159080" w:rsidR="00094730" w:rsidRDefault="00094730">
      <w:pPr>
        <w:pStyle w:val="Merknadstekst"/>
      </w:pPr>
      <w:r>
        <w:rPr>
          <w:rStyle w:val="Merknadsreferanse"/>
        </w:rPr>
        <w:annotationRef/>
      </w:r>
      <w:r>
        <w:t>Ufullstendig setning.. Hva skal fylles på her?</w:t>
      </w:r>
    </w:p>
  </w:comment>
  <w:comment w:id="16842" w:author="Morten Lerstad Solli" w:date="2017-11-26T13:12:00Z" w:initials="MS">
    <w:p w14:paraId="11F82086" w14:textId="77777777" w:rsidR="00094730" w:rsidRDefault="00094730">
      <w:pPr>
        <w:pStyle w:val="Merknadstekst"/>
      </w:pPr>
      <w:r>
        <w:rPr>
          <w:rStyle w:val="Merknadsreferanse"/>
        </w:rPr>
        <w:annotationRef/>
      </w:r>
      <w:r>
        <w:t>Dette først i kodedelen?</w:t>
      </w:r>
    </w:p>
    <w:p w14:paraId="2C9264A1" w14:textId="1C8413CB" w:rsidR="00094730" w:rsidRDefault="00094730">
      <w:pPr>
        <w:pStyle w:val="Merknadstekst"/>
      </w:pPr>
    </w:p>
  </w:comment>
  <w:comment w:id="16843" w:author="Ole-Martin Hanstveit" w:date="2017-11-26T17:27:00Z" w:initials="OH">
    <w:p w14:paraId="7A445A3A" w14:textId="1886032D" w:rsidR="00094730" w:rsidRDefault="00094730">
      <w:pPr>
        <w:pStyle w:val="Merknadstekst"/>
      </w:pPr>
      <w:r>
        <w:rPr>
          <w:rStyle w:val="Merknadsreferanse"/>
        </w:rPr>
        <w:annotationRef/>
      </w:r>
      <w:r>
        <w:t>Enig, meir naturlig å ha da før kommunikasjon og sånn</w:t>
      </w:r>
    </w:p>
  </w:comment>
  <w:comment w:id="18125" w:author="Oscar Herman Kise" w:date="2017-11-29T12:43:00Z" w:initials="OHK">
    <w:p w14:paraId="7D6AAA86" w14:textId="2C4421C1" w:rsidR="00094730" w:rsidRDefault="00094730">
      <w:pPr>
        <w:pStyle w:val="Merknadstekst"/>
      </w:pPr>
      <w:r>
        <w:rPr>
          <w:rStyle w:val="Merknadsreferanse"/>
        </w:rPr>
        <w:annotationRef/>
      </w:r>
      <w:r>
        <w:t>Kutte ut dette underpunktet. Skriv det heller som en overskrift. Vi skal max ha 3 nivåer ned i underkapittel.</w:t>
      </w:r>
    </w:p>
  </w:comment>
  <w:comment w:id="26324" w:author="Oscar Herman Kise" w:date="2017-11-29T13:32:00Z" w:initials="OHK">
    <w:p w14:paraId="17EF0DAE" w14:textId="47F83AAD" w:rsidR="00094730" w:rsidRPr="000B331D" w:rsidRDefault="00094730">
      <w:pPr>
        <w:pStyle w:val="Merknadstekst"/>
        <w:rPr>
          <w:lang w:val="en-US"/>
        </w:rPr>
      </w:pPr>
      <w:r>
        <w:rPr>
          <w:rStyle w:val="Merknadsreferanse"/>
        </w:rPr>
        <w:annotationRef/>
      </w:r>
      <w:r>
        <w:t xml:space="preserve">The class? </w:t>
      </w:r>
      <w:r w:rsidRPr="000B331D">
        <w:rPr>
          <w:lang w:val="en-US"/>
        </w:rPr>
        <w:t>Hvilken klasse? Fresh image?</w:t>
      </w:r>
    </w:p>
  </w:comment>
  <w:comment w:id="29253" w:author="Oscar Herman Kise" w:date="2017-11-29T13:40:00Z" w:initials="OHK">
    <w:p w14:paraId="25EAC639" w14:textId="2B55348E" w:rsidR="00094730" w:rsidRPr="000B331D" w:rsidRDefault="00094730">
      <w:pPr>
        <w:pStyle w:val="Merknadstekst"/>
      </w:pPr>
      <w:r>
        <w:rPr>
          <w:rStyle w:val="Merknadsreferanse"/>
        </w:rPr>
        <w:annotationRef/>
      </w:r>
      <w:r w:rsidRPr="00374B5B">
        <w:rPr>
          <w:lang w:val="en-US"/>
        </w:rPr>
        <w:t xml:space="preserve">There were available? </w:t>
      </w:r>
      <w:r w:rsidRPr="000B331D">
        <w:t>Noe rart her</w:t>
      </w:r>
    </w:p>
  </w:comment>
  <w:comment w:id="30085" w:author="Oscar Herman Kise" w:date="2017-11-29T13:41:00Z" w:initials="OHK">
    <w:p w14:paraId="30B6C18E" w14:textId="41387DC6" w:rsidR="00094730" w:rsidRDefault="00094730">
      <w:pPr>
        <w:pStyle w:val="Merknadstekst"/>
      </w:pPr>
      <w:r>
        <w:rPr>
          <w:rStyle w:val="Merknadsreferanse"/>
        </w:rPr>
        <w:annotationRef/>
      </w:r>
      <w:r>
        <w:t>Ole-Martin, fix???!!</w:t>
      </w:r>
    </w:p>
  </w:comment>
  <w:comment w:id="30518" w:author="Oscar Herman Kise" w:date="2017-11-29T13:45:00Z" w:initials="OHK">
    <w:p w14:paraId="26B833FC" w14:textId="1B8FDBBA" w:rsidR="00094730" w:rsidRDefault="00094730">
      <w:pPr>
        <w:pStyle w:val="Merknadstekst"/>
      </w:pPr>
      <w:r>
        <w:rPr>
          <w:rStyle w:val="Merknadsreferanse"/>
        </w:rPr>
        <w:annotationRef/>
      </w:r>
      <w:r>
        <w:t>Greit å bytte ut setningen med den i parantes?</w:t>
      </w:r>
    </w:p>
  </w:comment>
  <w:comment w:id="31372" w:author="Ole-Martin Hanstveit" w:date="2017-11-26T20:12:00Z" w:initials="OH">
    <w:p w14:paraId="21140915" w14:textId="3620FADD" w:rsidR="00094730" w:rsidRPr="00FB1D37" w:rsidRDefault="00094730">
      <w:pPr>
        <w:pStyle w:val="Merknadstekst"/>
        <w:rPr>
          <w:sz w:val="16"/>
          <w:szCs w:val="16"/>
        </w:rPr>
      </w:pPr>
      <w:r>
        <w:rPr>
          <w:rStyle w:val="Merknadsreferanse"/>
        </w:rPr>
        <w:annotationRef/>
      </w:r>
      <w:r>
        <w:rPr>
          <w:rStyle w:val="Merknadsreferanse"/>
        </w:rPr>
        <w:t>Du lurte på om noe skulle være før eller etter bilde?</w:t>
      </w:r>
      <w:r>
        <w:rPr>
          <w:rStyle w:val="Merknadsreferanse"/>
        </w:rPr>
        <w:br/>
      </w:r>
      <w:r>
        <w:rPr>
          <w:rStyle w:val="Merknadsreferanse"/>
        </w:rPr>
        <w:br/>
        <w:t>Flyttet teksten under bildet angående «old images can end up….» Hvis det er det du tenkte på?</w:t>
      </w:r>
    </w:p>
  </w:comment>
  <w:comment w:id="40359" w:author="Ole-Martin Hanstveit" w:date="2017-11-28T13:49:00Z" w:initials="OH">
    <w:p w14:paraId="2A5C2D6E" w14:textId="61B16D11" w:rsidR="00094730" w:rsidRDefault="00094730">
      <w:pPr>
        <w:pStyle w:val="Merknadstekst"/>
      </w:pPr>
      <w:r>
        <w:rPr>
          <w:rStyle w:val="Merknadsreferanse"/>
        </w:rPr>
        <w:annotationRef/>
      </w:r>
      <w:r>
        <w:t>@morten, endre overskrift</w:t>
      </w:r>
    </w:p>
  </w:comment>
  <w:comment w:id="40560" w:author="Oscar Herman Kise" w:date="2017-11-30T17:07:00Z" w:initials="OHK">
    <w:p w14:paraId="0EA14B0D" w14:textId="5EA52214" w:rsidR="00094730" w:rsidRDefault="00094730">
      <w:pPr>
        <w:pStyle w:val="Merknadstekst"/>
      </w:pPr>
      <w:r>
        <w:rPr>
          <w:rStyle w:val="Merknadsreferanse"/>
        </w:rPr>
        <w:annotationRef/>
      </w:r>
      <w:r>
        <w:t>??</w:t>
      </w:r>
    </w:p>
  </w:comment>
  <w:comment w:id="40544" w:author="Oscar Herman Kise" w:date="2017-11-30T17:33:00Z" w:initials="OHK">
    <w:p w14:paraId="043E731B" w14:textId="13FA738E" w:rsidR="00094730" w:rsidRDefault="00094730">
      <w:pPr>
        <w:pStyle w:val="Merknadstekst"/>
      </w:pPr>
      <w:r>
        <w:rPr>
          <w:rStyle w:val="Merknadsreferanse"/>
        </w:rPr>
        <w:annotationRef/>
      </w:r>
      <w:r>
        <w:t>Stemmer denne linken?</w:t>
      </w:r>
    </w:p>
  </w:comment>
  <w:comment w:id="40900" w:author="Oscar Herman Kise" w:date="2017-11-30T10:28:00Z" w:initials="OHK">
    <w:p w14:paraId="690A6F53" w14:textId="2360E1AA" w:rsidR="00094730" w:rsidRDefault="00094730">
      <w:pPr>
        <w:pStyle w:val="Merknadstekst"/>
      </w:pPr>
      <w:r>
        <w:rPr>
          <w:rStyle w:val="Merknadsreferanse"/>
        </w:rPr>
        <w:annotationRef/>
      </w:r>
      <w:r>
        <w:t>Ole, you fix?</w:t>
      </w:r>
    </w:p>
  </w:comment>
  <w:comment w:id="41469" w:author="Oscar Herman Kise" w:date="2017-11-29T16:56:00Z" w:initials="OHK">
    <w:p w14:paraId="33D56974" w14:textId="549CBDB4" w:rsidR="00094730" w:rsidRDefault="00094730">
      <w:pPr>
        <w:pStyle w:val="Merknadstekst"/>
      </w:pPr>
      <w:r>
        <w:rPr>
          <w:rStyle w:val="Merknadsreferanse"/>
        </w:rPr>
        <w:annotationRef/>
      </w:r>
      <w:r>
        <w:t>Hæ?</w:t>
      </w:r>
    </w:p>
  </w:comment>
  <w:comment w:id="41467" w:author="Morten Lerstad Solli" w:date="2017-11-29T20:25:00Z" w:initials="MS">
    <w:p w14:paraId="3FD9A598" w14:textId="7077B868" w:rsidR="00094730" w:rsidRDefault="00094730">
      <w:pPr>
        <w:pStyle w:val="Merknadstekst"/>
      </w:pPr>
      <w:r>
        <w:rPr>
          <w:rStyle w:val="Merknadsreferanse"/>
        </w:rPr>
        <w:annotationRef/>
      </w:r>
      <w:r>
        <w:t>ja</w:t>
      </w:r>
    </w:p>
  </w:comment>
  <w:comment w:id="41470" w:author="Oscar Herman Kise" w:date="2017-11-29T16:56:00Z" w:initials="OHK">
    <w:p w14:paraId="73D5BCDB" w14:textId="1CAAD064" w:rsidR="00094730" w:rsidRDefault="00094730">
      <w:pPr>
        <w:pStyle w:val="Merknadstekst"/>
      </w:pPr>
      <w:r>
        <w:rPr>
          <w:rStyle w:val="Merknadsreferanse"/>
        </w:rPr>
        <w:annotationRef/>
      </w:r>
      <w:r>
        <w:t>Hva skjer her?</w:t>
      </w:r>
    </w:p>
  </w:comment>
  <w:comment w:id="41471" w:author="Morten Lerstad Solli" w:date="2017-11-29T20:25:00Z" w:initials="MS">
    <w:p w14:paraId="2DFEF50D" w14:textId="0987D238" w:rsidR="00094730" w:rsidRDefault="00094730">
      <w:pPr>
        <w:pStyle w:val="Merknadstekst"/>
      </w:pPr>
      <w:r>
        <w:rPr>
          <w:rStyle w:val="Merknadsreferanse"/>
        </w:rPr>
        <w:annotationRef/>
      </w:r>
      <w:r>
        <w:t>noe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E223DC" w15:done="0"/>
  <w15:commentEx w15:paraId="42AEDC01" w15:paraIdParent="66E223DC" w15:done="0"/>
  <w15:commentEx w15:paraId="7E0ECDAB" w15:done="0"/>
  <w15:commentEx w15:paraId="16D6C889" w15:done="1"/>
  <w15:commentEx w15:paraId="7F084888" w15:done="0"/>
  <w15:commentEx w15:paraId="4CD338D1" w15:done="0"/>
  <w15:commentEx w15:paraId="67679306" w15:done="0"/>
  <w15:commentEx w15:paraId="43B4BE27" w15:done="0"/>
  <w15:commentEx w15:paraId="66123EE8" w15:done="0"/>
  <w15:commentEx w15:paraId="2C9264A1" w15:done="0"/>
  <w15:commentEx w15:paraId="7A445A3A" w15:paraIdParent="2C9264A1" w15:done="0"/>
  <w15:commentEx w15:paraId="7D6AAA86" w15:done="0"/>
  <w15:commentEx w15:paraId="17EF0DAE" w15:done="0"/>
  <w15:commentEx w15:paraId="25EAC639" w15:done="0"/>
  <w15:commentEx w15:paraId="30B6C18E" w15:done="0"/>
  <w15:commentEx w15:paraId="26B833FC" w15:done="0"/>
  <w15:commentEx w15:paraId="21140915" w15:done="0"/>
  <w15:commentEx w15:paraId="2A5C2D6E" w15:done="0"/>
  <w15:commentEx w15:paraId="0EA14B0D" w15:done="0"/>
  <w15:commentEx w15:paraId="043E731B" w15:done="0"/>
  <w15:commentEx w15:paraId="690A6F53" w15:done="0"/>
  <w15:commentEx w15:paraId="33D56974" w15:done="0"/>
  <w15:commentEx w15:paraId="3FD9A598" w15:paraIdParent="33D56974" w15:done="0"/>
  <w15:commentEx w15:paraId="73D5BCDB" w15:done="0"/>
  <w15:commentEx w15:paraId="2DFEF50D" w15:paraIdParent="73D5BCD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1261CC" w14:textId="77777777" w:rsidR="00D603B8" w:rsidRDefault="00D603B8">
      <w:r>
        <w:separator/>
      </w:r>
    </w:p>
  </w:endnote>
  <w:endnote w:type="continuationSeparator" w:id="0">
    <w:p w14:paraId="17BA2AF4" w14:textId="77777777" w:rsidR="00D603B8" w:rsidRDefault="00D603B8">
      <w:r>
        <w:continuationSeparator/>
      </w:r>
    </w:p>
  </w:endnote>
  <w:endnote w:type="continuationNotice" w:id="1">
    <w:p w14:paraId="34056107" w14:textId="77777777" w:rsidR="00D603B8" w:rsidRDefault="00D603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588" w:author="Morten Lerstad Solli" w:date="2017-11-27T02:06:00Z"/>
  <w:sdt>
    <w:sdtPr>
      <w:id w:val="300351328"/>
      <w:docPartObj>
        <w:docPartGallery w:val="Page Numbers (Bottom of Page)"/>
        <w:docPartUnique/>
      </w:docPartObj>
    </w:sdtPr>
    <w:sdtContent>
      <w:customXmlInsRangeEnd w:id="588"/>
      <w:p w14:paraId="4F574ACA" w14:textId="27A577D2" w:rsidR="00094730" w:rsidRDefault="00094730">
        <w:pPr>
          <w:pStyle w:val="Bunntekst"/>
          <w:jc w:val="center"/>
          <w:rPr>
            <w:ins w:id="589" w:author="Morten Lerstad Solli" w:date="2017-11-27T02:06:00Z"/>
          </w:rPr>
        </w:pPr>
        <w:ins w:id="590" w:author="Morten Lerstad Solli" w:date="2017-11-27T02:06:00Z">
          <w:r>
            <w:fldChar w:fldCharType="begin"/>
          </w:r>
          <w:r>
            <w:instrText>PAGE   \* MERGEFORMAT</w:instrText>
          </w:r>
          <w:r>
            <w:fldChar w:fldCharType="separate"/>
          </w:r>
        </w:ins>
        <w:r w:rsidR="00710D49">
          <w:rPr>
            <w:noProof/>
          </w:rPr>
          <w:t>3</w:t>
        </w:r>
        <w:ins w:id="591" w:author="Morten Lerstad Solli" w:date="2017-11-27T02:06:00Z">
          <w:r>
            <w:fldChar w:fldCharType="end"/>
          </w:r>
        </w:ins>
      </w:p>
      <w:customXmlInsRangeStart w:id="592" w:author="Morten Lerstad Solli" w:date="2017-11-27T02:06:00Z"/>
    </w:sdtContent>
  </w:sdt>
  <w:customXmlInsRangeEnd w:id="592"/>
  <w:p w14:paraId="6C5C803B" w14:textId="77777777" w:rsidR="00094730" w:rsidRDefault="00094730">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032A1" w14:textId="77777777" w:rsidR="00094730" w:rsidRDefault="00094730" w:rsidP="00743A83">
    <w:pPr>
      <w:pStyle w:val="FooterFirstPage"/>
    </w:pPr>
  </w:p>
  <w:p w14:paraId="3E35DE04" w14:textId="77777777" w:rsidR="00094730" w:rsidRDefault="00094730" w:rsidP="00743A83">
    <w:pPr>
      <w:pStyle w:val="FooterFirst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43205" w:author="Oscar Herman Kise" w:date="2017-11-30T22:11:00Z"/>
  <w:sdt>
    <w:sdtPr>
      <w:id w:val="-965656099"/>
      <w:docPartObj>
        <w:docPartGallery w:val="Page Numbers (Bottom of Page)"/>
        <w:docPartUnique/>
      </w:docPartObj>
    </w:sdtPr>
    <w:sdtContent>
      <w:customXmlInsRangeEnd w:id="43205"/>
      <w:p w14:paraId="18DD9EB7" w14:textId="39442D9E" w:rsidR="00846960" w:rsidRDefault="00846960">
        <w:pPr>
          <w:pStyle w:val="Bunntekst"/>
          <w:jc w:val="center"/>
          <w:rPr>
            <w:ins w:id="43206" w:author="Oscar Herman Kise" w:date="2017-11-30T22:11:00Z"/>
          </w:rPr>
        </w:pPr>
        <w:ins w:id="43207" w:author="Oscar Herman Kise" w:date="2017-11-30T22:11:00Z">
          <w:r>
            <w:fldChar w:fldCharType="begin"/>
          </w:r>
          <w:r>
            <w:instrText>PAGE   \* MERGEFORMAT</w:instrText>
          </w:r>
          <w:r>
            <w:fldChar w:fldCharType="separate"/>
          </w:r>
        </w:ins>
        <w:r w:rsidR="00710D49">
          <w:rPr>
            <w:noProof/>
          </w:rPr>
          <w:t>62</w:t>
        </w:r>
        <w:ins w:id="43208" w:author="Oscar Herman Kise" w:date="2017-11-30T22:11:00Z">
          <w:r>
            <w:fldChar w:fldCharType="end"/>
          </w:r>
        </w:ins>
      </w:p>
      <w:customXmlInsRangeStart w:id="43209" w:author="Oscar Herman Kise" w:date="2017-11-30T22:11:00Z"/>
    </w:sdtContent>
  </w:sdt>
  <w:customXmlInsRangeEnd w:id="43209"/>
  <w:p w14:paraId="75D2FFC7" w14:textId="77777777" w:rsidR="00094730" w:rsidRDefault="00094730">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A394BA" w14:textId="77777777" w:rsidR="00D603B8" w:rsidRDefault="00D603B8">
      <w:r>
        <w:separator/>
      </w:r>
    </w:p>
  </w:footnote>
  <w:footnote w:type="continuationSeparator" w:id="0">
    <w:p w14:paraId="2DFF3510" w14:textId="77777777" w:rsidR="00D603B8" w:rsidRDefault="00D603B8">
      <w:r>
        <w:continuationSeparator/>
      </w:r>
    </w:p>
  </w:footnote>
  <w:footnote w:type="continuationNotice" w:id="1">
    <w:p w14:paraId="45437B93" w14:textId="77777777" w:rsidR="00D603B8" w:rsidRDefault="00D603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bottom w:val="single" w:sz="4" w:space="0" w:color="auto"/>
      </w:tblBorders>
      <w:tblCellMar>
        <w:top w:w="57" w:type="dxa"/>
        <w:left w:w="70" w:type="dxa"/>
        <w:bottom w:w="57" w:type="dxa"/>
        <w:right w:w="70" w:type="dxa"/>
      </w:tblCellMar>
      <w:tblLook w:val="0000" w:firstRow="0" w:lastRow="0" w:firstColumn="0" w:lastColumn="0" w:noHBand="0" w:noVBand="0"/>
    </w:tblPr>
    <w:tblGrid>
      <w:gridCol w:w="5811"/>
      <w:gridCol w:w="3827"/>
    </w:tblGrid>
    <w:tr w:rsidR="00094730" w:rsidRPr="0028709D" w14:paraId="6DC72B17" w14:textId="77777777" w:rsidTr="53BA8898">
      <w:trPr>
        <w:trHeight w:val="784"/>
      </w:trPr>
      <w:tc>
        <w:tcPr>
          <w:tcW w:w="5882" w:type="dxa"/>
          <w:vAlign w:val="center"/>
        </w:tcPr>
        <w:p w14:paraId="0D7051E8" w14:textId="77777777" w:rsidR="00094730" w:rsidRPr="0028709D" w:rsidRDefault="00094730" w:rsidP="00743A83">
          <w:pPr>
            <w:pStyle w:val="HeaderFirstPage"/>
          </w:pPr>
          <w:r>
            <w:t>Project report</w:t>
          </w:r>
        </w:p>
      </w:tc>
      <w:tc>
        <w:tcPr>
          <w:tcW w:w="3889" w:type="dxa"/>
        </w:tcPr>
        <w:p w14:paraId="57AA8CD2" w14:textId="77777777" w:rsidR="00094730" w:rsidRPr="0028709D" w:rsidRDefault="00094730" w:rsidP="005579C7">
          <w:pPr>
            <w:jc w:val="right"/>
          </w:pPr>
          <w:r>
            <w:rPr>
              <w:noProof/>
            </w:rPr>
            <w:drawing>
              <wp:anchor distT="0" distB="0" distL="114300" distR="114300" simplePos="0" relativeHeight="251657216" behindDoc="0" locked="0" layoutInCell="1" allowOverlap="1" wp14:anchorId="09F4FC64" wp14:editId="07777777">
                <wp:simplePos x="0" y="0"/>
                <wp:positionH relativeFrom="column">
                  <wp:posOffset>803275</wp:posOffset>
                </wp:positionH>
                <wp:positionV relativeFrom="paragraph">
                  <wp:posOffset>233680</wp:posOffset>
                </wp:positionV>
                <wp:extent cx="1417320" cy="263525"/>
                <wp:effectExtent l="0" t="0" r="0" b="0"/>
                <wp:wrapNone/>
                <wp:docPr id="20" name="Bilde 20" descr="Logofargerl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 descr="Logofargerlit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7320" cy="2635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4B57026" w14:textId="77777777" w:rsidR="00094730" w:rsidRDefault="00094730" w:rsidP="001D6F9B">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6A874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A26C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1084B2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59890C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C9EDF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42861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1F8E2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EE0FB6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3D0FE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F72AD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AC16E9"/>
    <w:multiLevelType w:val="multilevel"/>
    <w:tmpl w:val="36781458"/>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F0F5AFB"/>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1A224C55"/>
    <w:multiLevelType w:val="hybridMultilevel"/>
    <w:tmpl w:val="496C1284"/>
    <w:lvl w:ilvl="0" w:tplc="FFFFFFFF">
      <w:start w:val="1"/>
      <w:numFmt w:val="decimal"/>
      <w:pStyle w:val="References"/>
      <w:lvlText w:val="[%1]"/>
      <w:lvlJc w:val="left"/>
      <w:pPr>
        <w:tabs>
          <w:tab w:val="num" w:pos="737"/>
        </w:tabs>
        <w:ind w:left="737" w:hanging="737"/>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CD83D73"/>
    <w:multiLevelType w:val="hybridMultilevel"/>
    <w:tmpl w:val="296C6542"/>
    <w:lvl w:ilvl="0" w:tplc="1E68F1D0">
      <w:start w:val="1"/>
      <w:numFmt w:val="decimal"/>
      <w:lvlText w:val="[%1]"/>
      <w:lvlJc w:val="left"/>
      <w:pPr>
        <w:ind w:left="720" w:hanging="360"/>
      </w:pPr>
    </w:lvl>
    <w:lvl w:ilvl="1" w:tplc="71BEE022">
      <w:start w:val="1"/>
      <w:numFmt w:val="lowerLetter"/>
      <w:lvlText w:val="%2."/>
      <w:lvlJc w:val="left"/>
      <w:pPr>
        <w:ind w:left="1440" w:hanging="360"/>
      </w:pPr>
    </w:lvl>
    <w:lvl w:ilvl="2" w:tplc="38D23752">
      <w:start w:val="1"/>
      <w:numFmt w:val="lowerRoman"/>
      <w:lvlText w:val="%3."/>
      <w:lvlJc w:val="right"/>
      <w:pPr>
        <w:ind w:left="2160" w:hanging="180"/>
      </w:pPr>
    </w:lvl>
    <w:lvl w:ilvl="3" w:tplc="90AEF670">
      <w:start w:val="1"/>
      <w:numFmt w:val="decimal"/>
      <w:lvlText w:val="%4."/>
      <w:lvlJc w:val="left"/>
      <w:pPr>
        <w:ind w:left="2880" w:hanging="360"/>
      </w:pPr>
    </w:lvl>
    <w:lvl w:ilvl="4" w:tplc="C3BC9422">
      <w:start w:val="1"/>
      <w:numFmt w:val="lowerLetter"/>
      <w:lvlText w:val="%5."/>
      <w:lvlJc w:val="left"/>
      <w:pPr>
        <w:ind w:left="3600" w:hanging="360"/>
      </w:pPr>
    </w:lvl>
    <w:lvl w:ilvl="5" w:tplc="8604BB32">
      <w:start w:val="1"/>
      <w:numFmt w:val="lowerRoman"/>
      <w:lvlText w:val="%6."/>
      <w:lvlJc w:val="right"/>
      <w:pPr>
        <w:ind w:left="4320" w:hanging="180"/>
      </w:pPr>
    </w:lvl>
    <w:lvl w:ilvl="6" w:tplc="10DAC7E4">
      <w:start w:val="1"/>
      <w:numFmt w:val="decimal"/>
      <w:lvlText w:val="%7."/>
      <w:lvlJc w:val="left"/>
      <w:pPr>
        <w:ind w:left="5040" w:hanging="360"/>
      </w:pPr>
    </w:lvl>
    <w:lvl w:ilvl="7" w:tplc="1AA6B21C">
      <w:start w:val="1"/>
      <w:numFmt w:val="lowerLetter"/>
      <w:lvlText w:val="%8."/>
      <w:lvlJc w:val="left"/>
      <w:pPr>
        <w:ind w:left="5760" w:hanging="360"/>
      </w:pPr>
    </w:lvl>
    <w:lvl w:ilvl="8" w:tplc="84E27542">
      <w:start w:val="1"/>
      <w:numFmt w:val="lowerRoman"/>
      <w:lvlText w:val="%9."/>
      <w:lvlJc w:val="right"/>
      <w:pPr>
        <w:ind w:left="6480" w:hanging="180"/>
      </w:pPr>
    </w:lvl>
  </w:abstractNum>
  <w:abstractNum w:abstractNumId="14" w15:restartNumberingAfterBreak="0">
    <w:nsid w:val="1DB134F8"/>
    <w:multiLevelType w:val="multilevel"/>
    <w:tmpl w:val="761A2EE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27151144"/>
    <w:multiLevelType w:val="multilevel"/>
    <w:tmpl w:val="163412F8"/>
    <w:lvl w:ilvl="0">
      <w:start w:val="1"/>
      <w:numFmt w:val="decimal"/>
      <w:lvlText w:val="%1"/>
      <w:lvlJc w:val="left"/>
      <w:pPr>
        <w:tabs>
          <w:tab w:val="num" w:pos="432"/>
        </w:tabs>
        <w:ind w:left="432" w:hanging="432"/>
      </w:pPr>
    </w:lvl>
    <w:lvl w:ilvl="1">
      <w:start w:val="1"/>
      <w:numFmt w:val="decimal"/>
      <w:lvlText w:val="%2."/>
      <w:lvlJc w:val="left"/>
      <w:pPr>
        <w:tabs>
          <w:tab w:val="num" w:pos="576"/>
        </w:tabs>
        <w:ind w:left="576" w:hanging="576"/>
      </w:pPr>
      <w:rPr>
        <w:b w:val="0"/>
        <w:bCs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lvl>
    <w:lvl w:ilvl="3">
      <w:start w:val="1"/>
      <w:numFmt w:val="decimal"/>
      <w:lvlText w:val="%1.%2.%3.%4"/>
      <w:lvlJc w:val="left"/>
      <w:pPr>
        <w:tabs>
          <w:tab w:val="num" w:pos="1715"/>
        </w:tabs>
        <w:ind w:left="1715"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54660CF4"/>
    <w:multiLevelType w:val="multilevel"/>
    <w:tmpl w:val="C84A5FA0"/>
    <w:lvl w:ilvl="0">
      <w:start w:val="1"/>
      <w:numFmt w:val="decimal"/>
      <w:pStyle w:val="Overskrift1"/>
      <w:lvlText w:val="%1"/>
      <w:lvlJc w:val="left"/>
      <w:pPr>
        <w:tabs>
          <w:tab w:val="num" w:pos="432"/>
        </w:tabs>
        <w:ind w:left="432" w:hanging="432"/>
      </w:pPr>
    </w:lvl>
    <w:lvl w:ilvl="1">
      <w:start w:val="1"/>
      <w:numFmt w:val="decimal"/>
      <w:pStyle w:val="Overskrift2"/>
      <w:lvlText w:val="%1.%2"/>
      <w:lvlJc w:val="left"/>
      <w:pPr>
        <w:tabs>
          <w:tab w:val="num" w:pos="576"/>
        </w:tabs>
        <w:ind w:left="576" w:hanging="576"/>
      </w:pPr>
      <w:rPr>
        <w:rFonts w:cs="Times New Roman"/>
        <w:b w:val="0"/>
        <w:bCs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Overskrift3"/>
      <w:lvlText w:val="%1.%2.%3"/>
      <w:lvlJc w:val="left"/>
      <w:pPr>
        <w:tabs>
          <w:tab w:val="num" w:pos="720"/>
        </w:tabs>
        <w:ind w:left="720" w:hanging="720"/>
      </w:pPr>
    </w:lvl>
    <w:lvl w:ilvl="3">
      <w:start w:val="1"/>
      <w:numFmt w:val="decimal"/>
      <w:pStyle w:val="Overskrift4"/>
      <w:lvlText w:val="%1.%2.%3.%4"/>
      <w:lvlJc w:val="left"/>
      <w:pPr>
        <w:tabs>
          <w:tab w:val="num" w:pos="1715"/>
        </w:tabs>
        <w:ind w:left="1715"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7" w15:restartNumberingAfterBreak="0">
    <w:nsid w:val="6E7E1E96"/>
    <w:multiLevelType w:val="multilevel"/>
    <w:tmpl w:val="53565A40"/>
    <w:lvl w:ilvl="0">
      <w:start w:val="1"/>
      <w:numFmt w:val="decimal"/>
      <w:lvlText w:val="%1"/>
      <w:lvlJc w:val="left"/>
      <w:pPr>
        <w:tabs>
          <w:tab w:val="num" w:pos="432"/>
        </w:tabs>
        <w:ind w:left="432" w:hanging="432"/>
      </w:pPr>
    </w:lvl>
    <w:lvl w:ilvl="1">
      <w:start w:val="1"/>
      <w:numFmt w:val="decimal"/>
      <w:lvlText w:val="%2."/>
      <w:lvlJc w:val="left"/>
      <w:pPr>
        <w:tabs>
          <w:tab w:val="num" w:pos="576"/>
        </w:tabs>
        <w:ind w:left="576" w:hanging="576"/>
      </w:pPr>
      <w:rPr>
        <w:b w:val="0"/>
        <w:bCs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lvl>
    <w:lvl w:ilvl="3">
      <w:start w:val="1"/>
      <w:numFmt w:val="decimal"/>
      <w:lvlText w:val="%1.%2.%3.%4"/>
      <w:lvlJc w:val="left"/>
      <w:pPr>
        <w:tabs>
          <w:tab w:val="num" w:pos="1715"/>
        </w:tabs>
        <w:ind w:left="1715"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78424EFE"/>
    <w:multiLevelType w:val="hybridMultilevel"/>
    <w:tmpl w:val="4A44A256"/>
    <w:lvl w:ilvl="0" w:tplc="5EB83538">
      <w:start w:val="1"/>
      <w:numFmt w:val="decimal"/>
      <w:lvlText w:val="[%1]"/>
      <w:lvlJc w:val="left"/>
      <w:pPr>
        <w:ind w:left="720" w:hanging="360"/>
      </w:pPr>
    </w:lvl>
    <w:lvl w:ilvl="1" w:tplc="11541BFA">
      <w:start w:val="1"/>
      <w:numFmt w:val="lowerLetter"/>
      <w:lvlText w:val="%2."/>
      <w:lvlJc w:val="left"/>
      <w:pPr>
        <w:ind w:left="1440" w:hanging="360"/>
      </w:pPr>
    </w:lvl>
    <w:lvl w:ilvl="2" w:tplc="877280CC">
      <w:start w:val="1"/>
      <w:numFmt w:val="lowerRoman"/>
      <w:lvlText w:val="%3."/>
      <w:lvlJc w:val="right"/>
      <w:pPr>
        <w:ind w:left="2160" w:hanging="180"/>
      </w:pPr>
    </w:lvl>
    <w:lvl w:ilvl="3" w:tplc="9A2E8446">
      <w:start w:val="1"/>
      <w:numFmt w:val="decimal"/>
      <w:lvlText w:val="%4."/>
      <w:lvlJc w:val="left"/>
      <w:pPr>
        <w:ind w:left="2880" w:hanging="360"/>
      </w:pPr>
    </w:lvl>
    <w:lvl w:ilvl="4" w:tplc="E390C34A">
      <w:start w:val="1"/>
      <w:numFmt w:val="lowerLetter"/>
      <w:lvlText w:val="%5."/>
      <w:lvlJc w:val="left"/>
      <w:pPr>
        <w:ind w:left="3600" w:hanging="360"/>
      </w:pPr>
    </w:lvl>
    <w:lvl w:ilvl="5" w:tplc="68829FB2">
      <w:start w:val="1"/>
      <w:numFmt w:val="lowerRoman"/>
      <w:lvlText w:val="%6."/>
      <w:lvlJc w:val="right"/>
      <w:pPr>
        <w:ind w:left="4320" w:hanging="180"/>
      </w:pPr>
    </w:lvl>
    <w:lvl w:ilvl="6" w:tplc="1C4615EA">
      <w:start w:val="1"/>
      <w:numFmt w:val="decimal"/>
      <w:lvlText w:val="%7."/>
      <w:lvlJc w:val="left"/>
      <w:pPr>
        <w:ind w:left="5040" w:hanging="360"/>
      </w:pPr>
    </w:lvl>
    <w:lvl w:ilvl="7" w:tplc="361672F8">
      <w:start w:val="1"/>
      <w:numFmt w:val="lowerLetter"/>
      <w:lvlText w:val="%8."/>
      <w:lvlJc w:val="left"/>
      <w:pPr>
        <w:ind w:left="5760" w:hanging="360"/>
      </w:pPr>
    </w:lvl>
    <w:lvl w:ilvl="8" w:tplc="F7647C54">
      <w:start w:val="1"/>
      <w:numFmt w:val="lowerRoman"/>
      <w:lvlText w:val="%9."/>
      <w:lvlJc w:val="right"/>
      <w:pPr>
        <w:ind w:left="6480" w:hanging="180"/>
      </w:pPr>
    </w:lvl>
  </w:abstractNum>
  <w:abstractNum w:abstractNumId="19" w15:restartNumberingAfterBreak="0">
    <w:nsid w:val="7D8A726D"/>
    <w:multiLevelType w:val="hybridMultilevel"/>
    <w:tmpl w:val="2054AEAC"/>
    <w:lvl w:ilvl="0" w:tplc="A4FE13D2">
      <w:start w:val="1"/>
      <w:numFmt w:val="decimal"/>
      <w:lvlText w:val="%1."/>
      <w:lvlJc w:val="left"/>
      <w:pPr>
        <w:ind w:left="720" w:hanging="360"/>
      </w:pPr>
    </w:lvl>
    <w:lvl w:ilvl="1" w:tplc="B9743196">
      <w:start w:val="1"/>
      <w:numFmt w:val="lowerLetter"/>
      <w:lvlText w:val="%2."/>
      <w:lvlJc w:val="left"/>
      <w:pPr>
        <w:ind w:left="1440" w:hanging="360"/>
      </w:pPr>
    </w:lvl>
    <w:lvl w:ilvl="2" w:tplc="A6B88A4E">
      <w:start w:val="1"/>
      <w:numFmt w:val="lowerRoman"/>
      <w:lvlText w:val="%3."/>
      <w:lvlJc w:val="right"/>
      <w:pPr>
        <w:ind w:left="2160" w:hanging="180"/>
      </w:pPr>
    </w:lvl>
    <w:lvl w:ilvl="3" w:tplc="7BC4A204">
      <w:start w:val="1"/>
      <w:numFmt w:val="decimal"/>
      <w:lvlText w:val="%4."/>
      <w:lvlJc w:val="left"/>
      <w:pPr>
        <w:ind w:left="2880" w:hanging="360"/>
      </w:pPr>
    </w:lvl>
    <w:lvl w:ilvl="4" w:tplc="08724020">
      <w:start w:val="1"/>
      <w:numFmt w:val="lowerLetter"/>
      <w:lvlText w:val="%5."/>
      <w:lvlJc w:val="left"/>
      <w:pPr>
        <w:ind w:left="3600" w:hanging="360"/>
      </w:pPr>
    </w:lvl>
    <w:lvl w:ilvl="5" w:tplc="8F9831E4">
      <w:start w:val="1"/>
      <w:numFmt w:val="lowerRoman"/>
      <w:lvlText w:val="%6."/>
      <w:lvlJc w:val="right"/>
      <w:pPr>
        <w:ind w:left="4320" w:hanging="180"/>
      </w:pPr>
    </w:lvl>
    <w:lvl w:ilvl="6" w:tplc="55A0596C">
      <w:start w:val="1"/>
      <w:numFmt w:val="decimal"/>
      <w:lvlText w:val="%7."/>
      <w:lvlJc w:val="left"/>
      <w:pPr>
        <w:ind w:left="5040" w:hanging="360"/>
      </w:pPr>
    </w:lvl>
    <w:lvl w:ilvl="7" w:tplc="207C9C6A">
      <w:start w:val="1"/>
      <w:numFmt w:val="lowerLetter"/>
      <w:lvlText w:val="%8."/>
      <w:lvlJc w:val="left"/>
      <w:pPr>
        <w:ind w:left="5760" w:hanging="360"/>
      </w:pPr>
    </w:lvl>
    <w:lvl w:ilvl="8" w:tplc="109EEF10">
      <w:start w:val="1"/>
      <w:numFmt w:val="lowerRoman"/>
      <w:lvlText w:val="%9."/>
      <w:lvlJc w:val="right"/>
      <w:pPr>
        <w:ind w:left="6480" w:hanging="180"/>
      </w:pPr>
    </w:lvl>
  </w:abstractNum>
  <w:num w:numId="1">
    <w:abstractNumId w:val="19"/>
  </w:num>
  <w:num w:numId="2">
    <w:abstractNumId w:val="18"/>
  </w:num>
  <w:num w:numId="3">
    <w:abstractNumId w:val="1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6"/>
  </w:num>
  <w:num w:numId="15">
    <w:abstractNumId w:val="12"/>
  </w:num>
  <w:num w:numId="16">
    <w:abstractNumId w:val="10"/>
  </w:num>
  <w:num w:numId="17">
    <w:abstractNumId w:val="11"/>
  </w:num>
  <w:num w:numId="18">
    <w:abstractNumId w:val="14"/>
  </w:num>
  <w:num w:numId="19">
    <w:abstractNumId w:val="15"/>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ten Lerstad Solli">
    <w15:presenceInfo w15:providerId="None" w15:userId="Morten Lerstad Solli"/>
  </w15:person>
  <w15:person w15:author="Ole-Martin Hanstveit">
    <w15:presenceInfo w15:providerId="None" w15:userId="Ole-Martin Hanstveit"/>
  </w15:person>
  <w15:person w15:author="Oscar Herman Kise">
    <w15:presenceInfo w15:providerId="None" w15:userId="Oscar Herman Kise"/>
  </w15:person>
  <w15:person w15:author="Morten Solli">
    <w15:presenceInfo w15:providerId="Windows Live" w15:userId="2de8c312083a50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trackRevisions/>
  <w:documentProtection w:edit="trackedChanges" w:enforcement="1"/>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4AF"/>
    <w:rsid w:val="000009E3"/>
    <w:rsid w:val="000012FD"/>
    <w:rsid w:val="000014AF"/>
    <w:rsid w:val="00002B50"/>
    <w:rsid w:val="00002E3D"/>
    <w:rsid w:val="00003144"/>
    <w:rsid w:val="00003499"/>
    <w:rsid w:val="000035AD"/>
    <w:rsid w:val="000036BB"/>
    <w:rsid w:val="00003ABD"/>
    <w:rsid w:val="000042A9"/>
    <w:rsid w:val="000042E0"/>
    <w:rsid w:val="0000474B"/>
    <w:rsid w:val="00004AF3"/>
    <w:rsid w:val="00005374"/>
    <w:rsid w:val="000053AA"/>
    <w:rsid w:val="000055DA"/>
    <w:rsid w:val="00005CDF"/>
    <w:rsid w:val="00005DC5"/>
    <w:rsid w:val="00005DF2"/>
    <w:rsid w:val="00006C8A"/>
    <w:rsid w:val="00006E10"/>
    <w:rsid w:val="00006F18"/>
    <w:rsid w:val="00007A1D"/>
    <w:rsid w:val="00010195"/>
    <w:rsid w:val="0001085F"/>
    <w:rsid w:val="00010C10"/>
    <w:rsid w:val="0001165B"/>
    <w:rsid w:val="0001182C"/>
    <w:rsid w:val="00012B67"/>
    <w:rsid w:val="00013517"/>
    <w:rsid w:val="000138FA"/>
    <w:rsid w:val="000139D3"/>
    <w:rsid w:val="000147D9"/>
    <w:rsid w:val="000151DA"/>
    <w:rsid w:val="0001526A"/>
    <w:rsid w:val="00015A22"/>
    <w:rsid w:val="00015DA1"/>
    <w:rsid w:val="00016023"/>
    <w:rsid w:val="0001649C"/>
    <w:rsid w:val="000173D4"/>
    <w:rsid w:val="0001741B"/>
    <w:rsid w:val="0001744A"/>
    <w:rsid w:val="00017A14"/>
    <w:rsid w:val="00017FE9"/>
    <w:rsid w:val="00020860"/>
    <w:rsid w:val="00020A06"/>
    <w:rsid w:val="00020F7D"/>
    <w:rsid w:val="0002116E"/>
    <w:rsid w:val="0002124A"/>
    <w:rsid w:val="00021831"/>
    <w:rsid w:val="000229F8"/>
    <w:rsid w:val="00022C70"/>
    <w:rsid w:val="00022E57"/>
    <w:rsid w:val="0002325E"/>
    <w:rsid w:val="000236A7"/>
    <w:rsid w:val="00024534"/>
    <w:rsid w:val="0002476F"/>
    <w:rsid w:val="00024ABC"/>
    <w:rsid w:val="00025239"/>
    <w:rsid w:val="00025422"/>
    <w:rsid w:val="0002571C"/>
    <w:rsid w:val="00026764"/>
    <w:rsid w:val="00026B34"/>
    <w:rsid w:val="00026EC3"/>
    <w:rsid w:val="00027A47"/>
    <w:rsid w:val="00027CBA"/>
    <w:rsid w:val="00027D95"/>
    <w:rsid w:val="00027EFF"/>
    <w:rsid w:val="0003012F"/>
    <w:rsid w:val="00030772"/>
    <w:rsid w:val="0003177D"/>
    <w:rsid w:val="00031941"/>
    <w:rsid w:val="00031F81"/>
    <w:rsid w:val="000323A4"/>
    <w:rsid w:val="00032552"/>
    <w:rsid w:val="00032908"/>
    <w:rsid w:val="00032A71"/>
    <w:rsid w:val="00033044"/>
    <w:rsid w:val="000332B8"/>
    <w:rsid w:val="00033358"/>
    <w:rsid w:val="000338A3"/>
    <w:rsid w:val="000338E1"/>
    <w:rsid w:val="00033991"/>
    <w:rsid w:val="00033AC6"/>
    <w:rsid w:val="00033C4A"/>
    <w:rsid w:val="000345AA"/>
    <w:rsid w:val="00035918"/>
    <w:rsid w:val="00035AAD"/>
    <w:rsid w:val="0003606C"/>
    <w:rsid w:val="0003626A"/>
    <w:rsid w:val="00036913"/>
    <w:rsid w:val="00036C49"/>
    <w:rsid w:val="00036C6D"/>
    <w:rsid w:val="00036E2A"/>
    <w:rsid w:val="000373F5"/>
    <w:rsid w:val="000376B3"/>
    <w:rsid w:val="00037C34"/>
    <w:rsid w:val="00040CFD"/>
    <w:rsid w:val="00041214"/>
    <w:rsid w:val="0004221A"/>
    <w:rsid w:val="000424C8"/>
    <w:rsid w:val="00042728"/>
    <w:rsid w:val="000427ED"/>
    <w:rsid w:val="00042D3C"/>
    <w:rsid w:val="00043DA8"/>
    <w:rsid w:val="000443E2"/>
    <w:rsid w:val="000444EE"/>
    <w:rsid w:val="000448F3"/>
    <w:rsid w:val="00044E12"/>
    <w:rsid w:val="00045A81"/>
    <w:rsid w:val="00045F01"/>
    <w:rsid w:val="0004608A"/>
    <w:rsid w:val="0004614F"/>
    <w:rsid w:val="000463D1"/>
    <w:rsid w:val="000473E9"/>
    <w:rsid w:val="000475D9"/>
    <w:rsid w:val="0004769D"/>
    <w:rsid w:val="0004787A"/>
    <w:rsid w:val="00047893"/>
    <w:rsid w:val="00047C03"/>
    <w:rsid w:val="00047C32"/>
    <w:rsid w:val="00047D05"/>
    <w:rsid w:val="00047EFA"/>
    <w:rsid w:val="00050670"/>
    <w:rsid w:val="00050AAB"/>
    <w:rsid w:val="00050AEA"/>
    <w:rsid w:val="0005164F"/>
    <w:rsid w:val="00051816"/>
    <w:rsid w:val="000521E4"/>
    <w:rsid w:val="000521FF"/>
    <w:rsid w:val="00052A28"/>
    <w:rsid w:val="000530A3"/>
    <w:rsid w:val="0005354D"/>
    <w:rsid w:val="000538EB"/>
    <w:rsid w:val="00054294"/>
    <w:rsid w:val="00055052"/>
    <w:rsid w:val="000551FF"/>
    <w:rsid w:val="00055297"/>
    <w:rsid w:val="000552A8"/>
    <w:rsid w:val="00055C45"/>
    <w:rsid w:val="00055C87"/>
    <w:rsid w:val="00055CAA"/>
    <w:rsid w:val="00055F7D"/>
    <w:rsid w:val="0005636A"/>
    <w:rsid w:val="0005682B"/>
    <w:rsid w:val="00056879"/>
    <w:rsid w:val="00056BE9"/>
    <w:rsid w:val="00056CD8"/>
    <w:rsid w:val="0005718B"/>
    <w:rsid w:val="000573B7"/>
    <w:rsid w:val="00057B83"/>
    <w:rsid w:val="00057DBD"/>
    <w:rsid w:val="00060435"/>
    <w:rsid w:val="00061163"/>
    <w:rsid w:val="00061666"/>
    <w:rsid w:val="0006185D"/>
    <w:rsid w:val="00061F5D"/>
    <w:rsid w:val="000622B3"/>
    <w:rsid w:val="000622F9"/>
    <w:rsid w:val="000624A6"/>
    <w:rsid w:val="00062981"/>
    <w:rsid w:val="000629F3"/>
    <w:rsid w:val="0006307D"/>
    <w:rsid w:val="00063F61"/>
    <w:rsid w:val="00064336"/>
    <w:rsid w:val="00064C1D"/>
    <w:rsid w:val="00064D4F"/>
    <w:rsid w:val="00065160"/>
    <w:rsid w:val="000659EF"/>
    <w:rsid w:val="00065C47"/>
    <w:rsid w:val="00065DB3"/>
    <w:rsid w:val="0006635F"/>
    <w:rsid w:val="000669BF"/>
    <w:rsid w:val="00066A86"/>
    <w:rsid w:val="00067135"/>
    <w:rsid w:val="000674E9"/>
    <w:rsid w:val="000677E4"/>
    <w:rsid w:val="00067934"/>
    <w:rsid w:val="0007042C"/>
    <w:rsid w:val="0007056D"/>
    <w:rsid w:val="000706DE"/>
    <w:rsid w:val="00070D8C"/>
    <w:rsid w:val="00071302"/>
    <w:rsid w:val="00071A29"/>
    <w:rsid w:val="0007217F"/>
    <w:rsid w:val="000722A0"/>
    <w:rsid w:val="000724E3"/>
    <w:rsid w:val="00072604"/>
    <w:rsid w:val="00072DE8"/>
    <w:rsid w:val="0007368B"/>
    <w:rsid w:val="000736C4"/>
    <w:rsid w:val="000739F5"/>
    <w:rsid w:val="00073F03"/>
    <w:rsid w:val="00074606"/>
    <w:rsid w:val="00075441"/>
    <w:rsid w:val="000758AD"/>
    <w:rsid w:val="0007605F"/>
    <w:rsid w:val="00076850"/>
    <w:rsid w:val="00076D7C"/>
    <w:rsid w:val="00076F79"/>
    <w:rsid w:val="00077189"/>
    <w:rsid w:val="000772A0"/>
    <w:rsid w:val="00077373"/>
    <w:rsid w:val="00077524"/>
    <w:rsid w:val="00080438"/>
    <w:rsid w:val="00080BBB"/>
    <w:rsid w:val="000810C1"/>
    <w:rsid w:val="0008117F"/>
    <w:rsid w:val="000814DA"/>
    <w:rsid w:val="00081CE5"/>
    <w:rsid w:val="0008278E"/>
    <w:rsid w:val="000828A6"/>
    <w:rsid w:val="00082C3D"/>
    <w:rsid w:val="00082FE9"/>
    <w:rsid w:val="00083222"/>
    <w:rsid w:val="0008356C"/>
    <w:rsid w:val="00083665"/>
    <w:rsid w:val="00083BA2"/>
    <w:rsid w:val="00084062"/>
    <w:rsid w:val="00084518"/>
    <w:rsid w:val="00084E41"/>
    <w:rsid w:val="00085040"/>
    <w:rsid w:val="000853A8"/>
    <w:rsid w:val="00085BF5"/>
    <w:rsid w:val="00086C5B"/>
    <w:rsid w:val="00087359"/>
    <w:rsid w:val="000873D4"/>
    <w:rsid w:val="00087655"/>
    <w:rsid w:val="00087EF2"/>
    <w:rsid w:val="00090758"/>
    <w:rsid w:val="00090F8A"/>
    <w:rsid w:val="00091140"/>
    <w:rsid w:val="0009163D"/>
    <w:rsid w:val="00091D13"/>
    <w:rsid w:val="000927CE"/>
    <w:rsid w:val="00092EDF"/>
    <w:rsid w:val="00093117"/>
    <w:rsid w:val="0009373C"/>
    <w:rsid w:val="000937C3"/>
    <w:rsid w:val="00094464"/>
    <w:rsid w:val="00094486"/>
    <w:rsid w:val="00094508"/>
    <w:rsid w:val="00094552"/>
    <w:rsid w:val="00094730"/>
    <w:rsid w:val="00094768"/>
    <w:rsid w:val="00094C95"/>
    <w:rsid w:val="00095416"/>
    <w:rsid w:val="00095996"/>
    <w:rsid w:val="00095B60"/>
    <w:rsid w:val="00095C68"/>
    <w:rsid w:val="00095F79"/>
    <w:rsid w:val="000962B2"/>
    <w:rsid w:val="00096B3C"/>
    <w:rsid w:val="00096C64"/>
    <w:rsid w:val="00096E3C"/>
    <w:rsid w:val="00096E4A"/>
    <w:rsid w:val="00097407"/>
    <w:rsid w:val="00097677"/>
    <w:rsid w:val="000979BE"/>
    <w:rsid w:val="00097D73"/>
    <w:rsid w:val="00097D83"/>
    <w:rsid w:val="00097DE6"/>
    <w:rsid w:val="00097E1E"/>
    <w:rsid w:val="000A0549"/>
    <w:rsid w:val="000A135F"/>
    <w:rsid w:val="000A207B"/>
    <w:rsid w:val="000A31E9"/>
    <w:rsid w:val="000A4BC9"/>
    <w:rsid w:val="000A4C2D"/>
    <w:rsid w:val="000A568F"/>
    <w:rsid w:val="000A570F"/>
    <w:rsid w:val="000A579E"/>
    <w:rsid w:val="000A58C2"/>
    <w:rsid w:val="000A5920"/>
    <w:rsid w:val="000A5AE8"/>
    <w:rsid w:val="000A5FCB"/>
    <w:rsid w:val="000A6356"/>
    <w:rsid w:val="000A6DB4"/>
    <w:rsid w:val="000A6EF3"/>
    <w:rsid w:val="000A7270"/>
    <w:rsid w:val="000A7360"/>
    <w:rsid w:val="000A74A5"/>
    <w:rsid w:val="000A7674"/>
    <w:rsid w:val="000A76AB"/>
    <w:rsid w:val="000A7752"/>
    <w:rsid w:val="000A7761"/>
    <w:rsid w:val="000A7954"/>
    <w:rsid w:val="000A7AF8"/>
    <w:rsid w:val="000B0DA3"/>
    <w:rsid w:val="000B13A9"/>
    <w:rsid w:val="000B1456"/>
    <w:rsid w:val="000B191C"/>
    <w:rsid w:val="000B1F62"/>
    <w:rsid w:val="000B1FE2"/>
    <w:rsid w:val="000B2215"/>
    <w:rsid w:val="000B2416"/>
    <w:rsid w:val="000B245A"/>
    <w:rsid w:val="000B2666"/>
    <w:rsid w:val="000B2843"/>
    <w:rsid w:val="000B331D"/>
    <w:rsid w:val="000B354D"/>
    <w:rsid w:val="000B3B28"/>
    <w:rsid w:val="000B3B2A"/>
    <w:rsid w:val="000B3D55"/>
    <w:rsid w:val="000B3FDC"/>
    <w:rsid w:val="000B401A"/>
    <w:rsid w:val="000B4317"/>
    <w:rsid w:val="000B468B"/>
    <w:rsid w:val="000B57EB"/>
    <w:rsid w:val="000B5CAB"/>
    <w:rsid w:val="000B5FBF"/>
    <w:rsid w:val="000B62F6"/>
    <w:rsid w:val="000B647F"/>
    <w:rsid w:val="000B6A0B"/>
    <w:rsid w:val="000B6AE9"/>
    <w:rsid w:val="000B6BA7"/>
    <w:rsid w:val="000B710E"/>
    <w:rsid w:val="000B717D"/>
    <w:rsid w:val="000B75B2"/>
    <w:rsid w:val="000B7AC0"/>
    <w:rsid w:val="000B7EC8"/>
    <w:rsid w:val="000C012D"/>
    <w:rsid w:val="000C0B24"/>
    <w:rsid w:val="000C0E67"/>
    <w:rsid w:val="000C117E"/>
    <w:rsid w:val="000C1419"/>
    <w:rsid w:val="000C194B"/>
    <w:rsid w:val="000C2168"/>
    <w:rsid w:val="000C23D6"/>
    <w:rsid w:val="000C31D0"/>
    <w:rsid w:val="000C36D1"/>
    <w:rsid w:val="000C38B9"/>
    <w:rsid w:val="000C3B39"/>
    <w:rsid w:val="000C3C93"/>
    <w:rsid w:val="000C3CE8"/>
    <w:rsid w:val="000C45B9"/>
    <w:rsid w:val="000C4672"/>
    <w:rsid w:val="000C4961"/>
    <w:rsid w:val="000C4A4B"/>
    <w:rsid w:val="000C4AF7"/>
    <w:rsid w:val="000C4FBE"/>
    <w:rsid w:val="000C56BB"/>
    <w:rsid w:val="000C5FAD"/>
    <w:rsid w:val="000C61F6"/>
    <w:rsid w:val="000C69FF"/>
    <w:rsid w:val="000C70C1"/>
    <w:rsid w:val="000C76E5"/>
    <w:rsid w:val="000C79A2"/>
    <w:rsid w:val="000C7A83"/>
    <w:rsid w:val="000C7A9F"/>
    <w:rsid w:val="000D0FCE"/>
    <w:rsid w:val="000D11E2"/>
    <w:rsid w:val="000D1377"/>
    <w:rsid w:val="000D177B"/>
    <w:rsid w:val="000D29CF"/>
    <w:rsid w:val="000D2EE9"/>
    <w:rsid w:val="000D3168"/>
    <w:rsid w:val="000D33E8"/>
    <w:rsid w:val="000D37ED"/>
    <w:rsid w:val="000D3B13"/>
    <w:rsid w:val="000D3B4F"/>
    <w:rsid w:val="000D44C6"/>
    <w:rsid w:val="000D486B"/>
    <w:rsid w:val="000D48F7"/>
    <w:rsid w:val="000D4C02"/>
    <w:rsid w:val="000D538C"/>
    <w:rsid w:val="000D539C"/>
    <w:rsid w:val="000D5A8A"/>
    <w:rsid w:val="000D5B60"/>
    <w:rsid w:val="000D5B6E"/>
    <w:rsid w:val="000D5BA5"/>
    <w:rsid w:val="000D5DD3"/>
    <w:rsid w:val="000D5EEF"/>
    <w:rsid w:val="000D5F2E"/>
    <w:rsid w:val="000D64DB"/>
    <w:rsid w:val="000D651D"/>
    <w:rsid w:val="000D69C1"/>
    <w:rsid w:val="000D70B0"/>
    <w:rsid w:val="000D7650"/>
    <w:rsid w:val="000D7FB1"/>
    <w:rsid w:val="000E012F"/>
    <w:rsid w:val="000E06F6"/>
    <w:rsid w:val="000E082D"/>
    <w:rsid w:val="000E090E"/>
    <w:rsid w:val="000E0B13"/>
    <w:rsid w:val="000E0CDC"/>
    <w:rsid w:val="000E0E36"/>
    <w:rsid w:val="000E101F"/>
    <w:rsid w:val="000E1227"/>
    <w:rsid w:val="000E1702"/>
    <w:rsid w:val="000E1A1F"/>
    <w:rsid w:val="000E1AAE"/>
    <w:rsid w:val="000E1CE8"/>
    <w:rsid w:val="000E22DA"/>
    <w:rsid w:val="000E2983"/>
    <w:rsid w:val="000E2C95"/>
    <w:rsid w:val="000E31CE"/>
    <w:rsid w:val="000E3753"/>
    <w:rsid w:val="000E3BAA"/>
    <w:rsid w:val="000E3CB0"/>
    <w:rsid w:val="000E4514"/>
    <w:rsid w:val="000E45F1"/>
    <w:rsid w:val="000E507D"/>
    <w:rsid w:val="000E5225"/>
    <w:rsid w:val="000E5D19"/>
    <w:rsid w:val="000E5ECD"/>
    <w:rsid w:val="000E68AF"/>
    <w:rsid w:val="000E68D6"/>
    <w:rsid w:val="000E68ED"/>
    <w:rsid w:val="000E6C4F"/>
    <w:rsid w:val="000E7040"/>
    <w:rsid w:val="000E7533"/>
    <w:rsid w:val="000E79CF"/>
    <w:rsid w:val="000F000A"/>
    <w:rsid w:val="000F00D8"/>
    <w:rsid w:val="000F0352"/>
    <w:rsid w:val="000F05F6"/>
    <w:rsid w:val="000F09E8"/>
    <w:rsid w:val="000F13D9"/>
    <w:rsid w:val="000F1656"/>
    <w:rsid w:val="000F1C05"/>
    <w:rsid w:val="000F258F"/>
    <w:rsid w:val="000F2A5B"/>
    <w:rsid w:val="000F2E2A"/>
    <w:rsid w:val="000F2FC9"/>
    <w:rsid w:val="000F36E2"/>
    <w:rsid w:val="000F3891"/>
    <w:rsid w:val="000F3C9D"/>
    <w:rsid w:val="000F3E3D"/>
    <w:rsid w:val="000F4293"/>
    <w:rsid w:val="000F4550"/>
    <w:rsid w:val="000F47A3"/>
    <w:rsid w:val="000F4CD7"/>
    <w:rsid w:val="000F4F72"/>
    <w:rsid w:val="000F52ED"/>
    <w:rsid w:val="000F5D07"/>
    <w:rsid w:val="000F5EBC"/>
    <w:rsid w:val="000F60B4"/>
    <w:rsid w:val="000F61A4"/>
    <w:rsid w:val="000F649B"/>
    <w:rsid w:val="000F6693"/>
    <w:rsid w:val="000F68A7"/>
    <w:rsid w:val="000F6B26"/>
    <w:rsid w:val="000F6D52"/>
    <w:rsid w:val="000F6FCD"/>
    <w:rsid w:val="000F708F"/>
    <w:rsid w:val="000F7311"/>
    <w:rsid w:val="000F7697"/>
    <w:rsid w:val="001002B6"/>
    <w:rsid w:val="001003F7"/>
    <w:rsid w:val="001007D2"/>
    <w:rsid w:val="00100DEB"/>
    <w:rsid w:val="00100F49"/>
    <w:rsid w:val="00101394"/>
    <w:rsid w:val="00101D2A"/>
    <w:rsid w:val="00101EF9"/>
    <w:rsid w:val="00102BDA"/>
    <w:rsid w:val="00103062"/>
    <w:rsid w:val="00103DA0"/>
    <w:rsid w:val="00103ED2"/>
    <w:rsid w:val="00104361"/>
    <w:rsid w:val="00104595"/>
    <w:rsid w:val="001045D7"/>
    <w:rsid w:val="001048CA"/>
    <w:rsid w:val="00104F36"/>
    <w:rsid w:val="001052E1"/>
    <w:rsid w:val="00105EAD"/>
    <w:rsid w:val="00106253"/>
    <w:rsid w:val="00106DE8"/>
    <w:rsid w:val="00107BFE"/>
    <w:rsid w:val="00110019"/>
    <w:rsid w:val="001107D5"/>
    <w:rsid w:val="00110EFA"/>
    <w:rsid w:val="00111185"/>
    <w:rsid w:val="00112080"/>
    <w:rsid w:val="001121CC"/>
    <w:rsid w:val="00112BA7"/>
    <w:rsid w:val="001130B1"/>
    <w:rsid w:val="00113473"/>
    <w:rsid w:val="001138AB"/>
    <w:rsid w:val="00114262"/>
    <w:rsid w:val="00114B07"/>
    <w:rsid w:val="00114BB9"/>
    <w:rsid w:val="00114F03"/>
    <w:rsid w:val="001154EC"/>
    <w:rsid w:val="00116527"/>
    <w:rsid w:val="001169A9"/>
    <w:rsid w:val="001169E9"/>
    <w:rsid w:val="00116EC4"/>
    <w:rsid w:val="00117DE0"/>
    <w:rsid w:val="00117E67"/>
    <w:rsid w:val="00117ED5"/>
    <w:rsid w:val="00120A8C"/>
    <w:rsid w:val="00120E0E"/>
    <w:rsid w:val="00121307"/>
    <w:rsid w:val="00122198"/>
    <w:rsid w:val="001222E0"/>
    <w:rsid w:val="001223E7"/>
    <w:rsid w:val="00122AD8"/>
    <w:rsid w:val="00122C37"/>
    <w:rsid w:val="00122D6E"/>
    <w:rsid w:val="00123637"/>
    <w:rsid w:val="001236A0"/>
    <w:rsid w:val="00123819"/>
    <w:rsid w:val="00123B29"/>
    <w:rsid w:val="00123D4E"/>
    <w:rsid w:val="00124476"/>
    <w:rsid w:val="00124649"/>
    <w:rsid w:val="00124A29"/>
    <w:rsid w:val="001250F0"/>
    <w:rsid w:val="00125432"/>
    <w:rsid w:val="00125698"/>
    <w:rsid w:val="001256AB"/>
    <w:rsid w:val="00125AEB"/>
    <w:rsid w:val="0012619D"/>
    <w:rsid w:val="001265F0"/>
    <w:rsid w:val="00126A7D"/>
    <w:rsid w:val="00126F99"/>
    <w:rsid w:val="00127149"/>
    <w:rsid w:val="00130397"/>
    <w:rsid w:val="00130690"/>
    <w:rsid w:val="00130A6A"/>
    <w:rsid w:val="00130D7C"/>
    <w:rsid w:val="00131064"/>
    <w:rsid w:val="00131210"/>
    <w:rsid w:val="001313AB"/>
    <w:rsid w:val="00131FF0"/>
    <w:rsid w:val="001322D2"/>
    <w:rsid w:val="0013267E"/>
    <w:rsid w:val="00132D61"/>
    <w:rsid w:val="00133D03"/>
    <w:rsid w:val="00133D22"/>
    <w:rsid w:val="00133DAE"/>
    <w:rsid w:val="001341D2"/>
    <w:rsid w:val="0013425F"/>
    <w:rsid w:val="00134363"/>
    <w:rsid w:val="00134D16"/>
    <w:rsid w:val="00134D8D"/>
    <w:rsid w:val="00134F1F"/>
    <w:rsid w:val="001352A1"/>
    <w:rsid w:val="0013553F"/>
    <w:rsid w:val="00135CAF"/>
    <w:rsid w:val="00135E81"/>
    <w:rsid w:val="00135FBE"/>
    <w:rsid w:val="0013666A"/>
    <w:rsid w:val="00136B7C"/>
    <w:rsid w:val="00136BDC"/>
    <w:rsid w:val="00136EFC"/>
    <w:rsid w:val="0013747A"/>
    <w:rsid w:val="00140BF8"/>
    <w:rsid w:val="00140C6A"/>
    <w:rsid w:val="00141353"/>
    <w:rsid w:val="00141CFF"/>
    <w:rsid w:val="00142B8A"/>
    <w:rsid w:val="001437FE"/>
    <w:rsid w:val="00143D77"/>
    <w:rsid w:val="00143DC9"/>
    <w:rsid w:val="00144315"/>
    <w:rsid w:val="00144A2C"/>
    <w:rsid w:val="00144EDE"/>
    <w:rsid w:val="00144F91"/>
    <w:rsid w:val="00145274"/>
    <w:rsid w:val="00145809"/>
    <w:rsid w:val="00145BE5"/>
    <w:rsid w:val="00145CD6"/>
    <w:rsid w:val="00145CDB"/>
    <w:rsid w:val="00146363"/>
    <w:rsid w:val="00146785"/>
    <w:rsid w:val="00146B70"/>
    <w:rsid w:val="001474D9"/>
    <w:rsid w:val="00150028"/>
    <w:rsid w:val="001500CC"/>
    <w:rsid w:val="00150207"/>
    <w:rsid w:val="001505E8"/>
    <w:rsid w:val="001508D2"/>
    <w:rsid w:val="00150907"/>
    <w:rsid w:val="00151DB1"/>
    <w:rsid w:val="00152BB2"/>
    <w:rsid w:val="00153165"/>
    <w:rsid w:val="001535F6"/>
    <w:rsid w:val="00153A0D"/>
    <w:rsid w:val="001540DB"/>
    <w:rsid w:val="001542CE"/>
    <w:rsid w:val="001546EB"/>
    <w:rsid w:val="0015477B"/>
    <w:rsid w:val="00154E8F"/>
    <w:rsid w:val="00155721"/>
    <w:rsid w:val="001559FA"/>
    <w:rsid w:val="0015602C"/>
    <w:rsid w:val="001568F1"/>
    <w:rsid w:val="00156A4F"/>
    <w:rsid w:val="00157232"/>
    <w:rsid w:val="00157389"/>
    <w:rsid w:val="00157A19"/>
    <w:rsid w:val="00157DCC"/>
    <w:rsid w:val="001600A3"/>
    <w:rsid w:val="00160236"/>
    <w:rsid w:val="00160A25"/>
    <w:rsid w:val="00160A5E"/>
    <w:rsid w:val="00160C38"/>
    <w:rsid w:val="00161008"/>
    <w:rsid w:val="001610AC"/>
    <w:rsid w:val="001610DD"/>
    <w:rsid w:val="001616F4"/>
    <w:rsid w:val="00161804"/>
    <w:rsid w:val="0016197B"/>
    <w:rsid w:val="00161C8C"/>
    <w:rsid w:val="00161E4F"/>
    <w:rsid w:val="00161E94"/>
    <w:rsid w:val="00161F87"/>
    <w:rsid w:val="00162119"/>
    <w:rsid w:val="001623D2"/>
    <w:rsid w:val="00162577"/>
    <w:rsid w:val="00163106"/>
    <w:rsid w:val="00163440"/>
    <w:rsid w:val="0016395E"/>
    <w:rsid w:val="00163A7D"/>
    <w:rsid w:val="00163E7A"/>
    <w:rsid w:val="0016483C"/>
    <w:rsid w:val="0016488F"/>
    <w:rsid w:val="0016494E"/>
    <w:rsid w:val="00165302"/>
    <w:rsid w:val="00165486"/>
    <w:rsid w:val="00165AFE"/>
    <w:rsid w:val="00165C7E"/>
    <w:rsid w:val="00165DFC"/>
    <w:rsid w:val="00166275"/>
    <w:rsid w:val="00166286"/>
    <w:rsid w:val="00166E2E"/>
    <w:rsid w:val="00170309"/>
    <w:rsid w:val="001707C0"/>
    <w:rsid w:val="0017109C"/>
    <w:rsid w:val="00171442"/>
    <w:rsid w:val="0017168E"/>
    <w:rsid w:val="001718B1"/>
    <w:rsid w:val="00171B5B"/>
    <w:rsid w:val="00172567"/>
    <w:rsid w:val="00172C06"/>
    <w:rsid w:val="001732A1"/>
    <w:rsid w:val="001739EA"/>
    <w:rsid w:val="00174E59"/>
    <w:rsid w:val="0017501B"/>
    <w:rsid w:val="00175094"/>
    <w:rsid w:val="001757AD"/>
    <w:rsid w:val="00175A2D"/>
    <w:rsid w:val="00175D56"/>
    <w:rsid w:val="00176997"/>
    <w:rsid w:val="00177000"/>
    <w:rsid w:val="00177775"/>
    <w:rsid w:val="00177799"/>
    <w:rsid w:val="0017788B"/>
    <w:rsid w:val="001779CB"/>
    <w:rsid w:val="001801CB"/>
    <w:rsid w:val="00180BF2"/>
    <w:rsid w:val="001814CF"/>
    <w:rsid w:val="00181F3B"/>
    <w:rsid w:val="001824F9"/>
    <w:rsid w:val="0018284A"/>
    <w:rsid w:val="00182B69"/>
    <w:rsid w:val="00182B89"/>
    <w:rsid w:val="00183021"/>
    <w:rsid w:val="00183294"/>
    <w:rsid w:val="0018378C"/>
    <w:rsid w:val="00183930"/>
    <w:rsid w:val="001839CB"/>
    <w:rsid w:val="001839F7"/>
    <w:rsid w:val="00183CD5"/>
    <w:rsid w:val="00183ECA"/>
    <w:rsid w:val="00184019"/>
    <w:rsid w:val="00184352"/>
    <w:rsid w:val="001847B3"/>
    <w:rsid w:val="00184953"/>
    <w:rsid w:val="00184A8B"/>
    <w:rsid w:val="00184CFE"/>
    <w:rsid w:val="00184DD0"/>
    <w:rsid w:val="001850FC"/>
    <w:rsid w:val="0018525A"/>
    <w:rsid w:val="00185480"/>
    <w:rsid w:val="00185868"/>
    <w:rsid w:val="00185880"/>
    <w:rsid w:val="00185B23"/>
    <w:rsid w:val="0018639F"/>
    <w:rsid w:val="001863B3"/>
    <w:rsid w:val="001865EC"/>
    <w:rsid w:val="0018673B"/>
    <w:rsid w:val="001869AE"/>
    <w:rsid w:val="00186E58"/>
    <w:rsid w:val="00186F7F"/>
    <w:rsid w:val="0018702F"/>
    <w:rsid w:val="00187A83"/>
    <w:rsid w:val="00187B8A"/>
    <w:rsid w:val="0019045D"/>
    <w:rsid w:val="0019073B"/>
    <w:rsid w:val="0019074E"/>
    <w:rsid w:val="00190DD4"/>
    <w:rsid w:val="00191354"/>
    <w:rsid w:val="001914E2"/>
    <w:rsid w:val="00191D4D"/>
    <w:rsid w:val="00191EAC"/>
    <w:rsid w:val="00192045"/>
    <w:rsid w:val="00192453"/>
    <w:rsid w:val="0019268E"/>
    <w:rsid w:val="00192876"/>
    <w:rsid w:val="00192A31"/>
    <w:rsid w:val="00193C87"/>
    <w:rsid w:val="00193D42"/>
    <w:rsid w:val="0019423A"/>
    <w:rsid w:val="0019427A"/>
    <w:rsid w:val="001947F7"/>
    <w:rsid w:val="00194BDA"/>
    <w:rsid w:val="00195630"/>
    <w:rsid w:val="001959F7"/>
    <w:rsid w:val="00195B38"/>
    <w:rsid w:val="00195D02"/>
    <w:rsid w:val="00196112"/>
    <w:rsid w:val="00196800"/>
    <w:rsid w:val="00196851"/>
    <w:rsid w:val="0019688E"/>
    <w:rsid w:val="00196D48"/>
    <w:rsid w:val="001975E0"/>
    <w:rsid w:val="0019775D"/>
    <w:rsid w:val="001A00F8"/>
    <w:rsid w:val="001A07CC"/>
    <w:rsid w:val="001A0A4C"/>
    <w:rsid w:val="001A0D7B"/>
    <w:rsid w:val="001A1026"/>
    <w:rsid w:val="001A1344"/>
    <w:rsid w:val="001A19F2"/>
    <w:rsid w:val="001A1FEC"/>
    <w:rsid w:val="001A21B3"/>
    <w:rsid w:val="001A2655"/>
    <w:rsid w:val="001A2AE6"/>
    <w:rsid w:val="001A2B83"/>
    <w:rsid w:val="001A2F74"/>
    <w:rsid w:val="001A3360"/>
    <w:rsid w:val="001A3388"/>
    <w:rsid w:val="001A3601"/>
    <w:rsid w:val="001A3BCA"/>
    <w:rsid w:val="001A3DCC"/>
    <w:rsid w:val="001A3DDB"/>
    <w:rsid w:val="001A3F29"/>
    <w:rsid w:val="001A4A56"/>
    <w:rsid w:val="001A4B7B"/>
    <w:rsid w:val="001A4C1A"/>
    <w:rsid w:val="001A4F6C"/>
    <w:rsid w:val="001A528C"/>
    <w:rsid w:val="001A5388"/>
    <w:rsid w:val="001A5D8C"/>
    <w:rsid w:val="001A61FD"/>
    <w:rsid w:val="001A627C"/>
    <w:rsid w:val="001A64B7"/>
    <w:rsid w:val="001A658A"/>
    <w:rsid w:val="001A6861"/>
    <w:rsid w:val="001A69D0"/>
    <w:rsid w:val="001A6C79"/>
    <w:rsid w:val="001A6F37"/>
    <w:rsid w:val="001A7DA0"/>
    <w:rsid w:val="001A7E87"/>
    <w:rsid w:val="001B00DD"/>
    <w:rsid w:val="001B1176"/>
    <w:rsid w:val="001B1211"/>
    <w:rsid w:val="001B14F8"/>
    <w:rsid w:val="001B1677"/>
    <w:rsid w:val="001B1C25"/>
    <w:rsid w:val="001B1F8D"/>
    <w:rsid w:val="001B21C0"/>
    <w:rsid w:val="001B25CC"/>
    <w:rsid w:val="001B2E34"/>
    <w:rsid w:val="001B3467"/>
    <w:rsid w:val="001B34B9"/>
    <w:rsid w:val="001B38EE"/>
    <w:rsid w:val="001B41F7"/>
    <w:rsid w:val="001B4C21"/>
    <w:rsid w:val="001B4D5B"/>
    <w:rsid w:val="001B52AF"/>
    <w:rsid w:val="001B56DC"/>
    <w:rsid w:val="001B5ABE"/>
    <w:rsid w:val="001B5C71"/>
    <w:rsid w:val="001B5ED7"/>
    <w:rsid w:val="001B644F"/>
    <w:rsid w:val="001B67AC"/>
    <w:rsid w:val="001B69DE"/>
    <w:rsid w:val="001B6D70"/>
    <w:rsid w:val="001B70E8"/>
    <w:rsid w:val="001B7256"/>
    <w:rsid w:val="001B7DC2"/>
    <w:rsid w:val="001B7F1D"/>
    <w:rsid w:val="001C07BE"/>
    <w:rsid w:val="001C0FD3"/>
    <w:rsid w:val="001C1535"/>
    <w:rsid w:val="001C24F0"/>
    <w:rsid w:val="001C2BD3"/>
    <w:rsid w:val="001C2C67"/>
    <w:rsid w:val="001C2E64"/>
    <w:rsid w:val="001C3053"/>
    <w:rsid w:val="001C31D1"/>
    <w:rsid w:val="001C341C"/>
    <w:rsid w:val="001C3453"/>
    <w:rsid w:val="001C48FF"/>
    <w:rsid w:val="001C4994"/>
    <w:rsid w:val="001C4A52"/>
    <w:rsid w:val="001C4F02"/>
    <w:rsid w:val="001C4F74"/>
    <w:rsid w:val="001C531A"/>
    <w:rsid w:val="001C54C7"/>
    <w:rsid w:val="001C5C33"/>
    <w:rsid w:val="001C5DDF"/>
    <w:rsid w:val="001C646D"/>
    <w:rsid w:val="001C65F0"/>
    <w:rsid w:val="001C66F5"/>
    <w:rsid w:val="001C68BE"/>
    <w:rsid w:val="001C695C"/>
    <w:rsid w:val="001C79B0"/>
    <w:rsid w:val="001C7A12"/>
    <w:rsid w:val="001D0999"/>
    <w:rsid w:val="001D0B47"/>
    <w:rsid w:val="001D0CAC"/>
    <w:rsid w:val="001D15E6"/>
    <w:rsid w:val="001D19BA"/>
    <w:rsid w:val="001D1ED9"/>
    <w:rsid w:val="001D2E8D"/>
    <w:rsid w:val="001D3387"/>
    <w:rsid w:val="001D33EB"/>
    <w:rsid w:val="001D3415"/>
    <w:rsid w:val="001D4C54"/>
    <w:rsid w:val="001D519E"/>
    <w:rsid w:val="001D51EA"/>
    <w:rsid w:val="001D521E"/>
    <w:rsid w:val="001D55E8"/>
    <w:rsid w:val="001D5BE2"/>
    <w:rsid w:val="001D68AF"/>
    <w:rsid w:val="001D6B94"/>
    <w:rsid w:val="001D6BDD"/>
    <w:rsid w:val="001D6F9B"/>
    <w:rsid w:val="001D7058"/>
    <w:rsid w:val="001D7131"/>
    <w:rsid w:val="001D721F"/>
    <w:rsid w:val="001D76B8"/>
    <w:rsid w:val="001D7998"/>
    <w:rsid w:val="001D7DCF"/>
    <w:rsid w:val="001D7E68"/>
    <w:rsid w:val="001E05D0"/>
    <w:rsid w:val="001E0827"/>
    <w:rsid w:val="001E0BA7"/>
    <w:rsid w:val="001E0D0B"/>
    <w:rsid w:val="001E0FB1"/>
    <w:rsid w:val="001E10BA"/>
    <w:rsid w:val="001E112F"/>
    <w:rsid w:val="001E198C"/>
    <w:rsid w:val="001E1D33"/>
    <w:rsid w:val="001E1DD6"/>
    <w:rsid w:val="001E2917"/>
    <w:rsid w:val="001E2EBC"/>
    <w:rsid w:val="001E328E"/>
    <w:rsid w:val="001E360F"/>
    <w:rsid w:val="001E3AD8"/>
    <w:rsid w:val="001E3DE6"/>
    <w:rsid w:val="001E3E59"/>
    <w:rsid w:val="001E44A7"/>
    <w:rsid w:val="001E45A8"/>
    <w:rsid w:val="001E4655"/>
    <w:rsid w:val="001E52DD"/>
    <w:rsid w:val="001E5723"/>
    <w:rsid w:val="001E57BA"/>
    <w:rsid w:val="001E59F9"/>
    <w:rsid w:val="001E62F3"/>
    <w:rsid w:val="001E64DD"/>
    <w:rsid w:val="001E6B02"/>
    <w:rsid w:val="001E6B45"/>
    <w:rsid w:val="001E6CD5"/>
    <w:rsid w:val="001E702E"/>
    <w:rsid w:val="001E74A1"/>
    <w:rsid w:val="001E76A5"/>
    <w:rsid w:val="001E7BEB"/>
    <w:rsid w:val="001F0020"/>
    <w:rsid w:val="001F046E"/>
    <w:rsid w:val="001F079D"/>
    <w:rsid w:val="001F0923"/>
    <w:rsid w:val="001F0B1E"/>
    <w:rsid w:val="001F0CA8"/>
    <w:rsid w:val="001F0FF4"/>
    <w:rsid w:val="001F1028"/>
    <w:rsid w:val="001F12FC"/>
    <w:rsid w:val="001F159C"/>
    <w:rsid w:val="001F1E9F"/>
    <w:rsid w:val="001F1EE8"/>
    <w:rsid w:val="001F1F80"/>
    <w:rsid w:val="001F265C"/>
    <w:rsid w:val="001F2DF8"/>
    <w:rsid w:val="001F30FC"/>
    <w:rsid w:val="001F37B6"/>
    <w:rsid w:val="001F3A17"/>
    <w:rsid w:val="001F3D26"/>
    <w:rsid w:val="001F4701"/>
    <w:rsid w:val="001F4F83"/>
    <w:rsid w:val="001F5398"/>
    <w:rsid w:val="001F5767"/>
    <w:rsid w:val="001F5838"/>
    <w:rsid w:val="001F5BC5"/>
    <w:rsid w:val="001F5C2C"/>
    <w:rsid w:val="001F5EA3"/>
    <w:rsid w:val="001F623C"/>
    <w:rsid w:val="001F67CE"/>
    <w:rsid w:val="001F6A2E"/>
    <w:rsid w:val="001F6B77"/>
    <w:rsid w:val="001F6C76"/>
    <w:rsid w:val="001F6CF9"/>
    <w:rsid w:val="001F6DC6"/>
    <w:rsid w:val="001F7A3A"/>
    <w:rsid w:val="001F7D5B"/>
    <w:rsid w:val="002004D3"/>
    <w:rsid w:val="00200D0A"/>
    <w:rsid w:val="002016C5"/>
    <w:rsid w:val="0020180D"/>
    <w:rsid w:val="00202044"/>
    <w:rsid w:val="002022B2"/>
    <w:rsid w:val="002025B4"/>
    <w:rsid w:val="0020277F"/>
    <w:rsid w:val="00202AE4"/>
    <w:rsid w:val="00202F91"/>
    <w:rsid w:val="00203068"/>
    <w:rsid w:val="002032C1"/>
    <w:rsid w:val="0020332F"/>
    <w:rsid w:val="00203514"/>
    <w:rsid w:val="00203E48"/>
    <w:rsid w:val="00203F15"/>
    <w:rsid w:val="002041DA"/>
    <w:rsid w:val="002042B9"/>
    <w:rsid w:val="002044B9"/>
    <w:rsid w:val="002047DF"/>
    <w:rsid w:val="00204DDF"/>
    <w:rsid w:val="00204F8B"/>
    <w:rsid w:val="00204FBD"/>
    <w:rsid w:val="00205699"/>
    <w:rsid w:val="00205D35"/>
    <w:rsid w:val="00205EF7"/>
    <w:rsid w:val="00206393"/>
    <w:rsid w:val="002063D6"/>
    <w:rsid w:val="002070BB"/>
    <w:rsid w:val="002071BB"/>
    <w:rsid w:val="002071FD"/>
    <w:rsid w:val="002074D7"/>
    <w:rsid w:val="00207F9D"/>
    <w:rsid w:val="002111CC"/>
    <w:rsid w:val="00211DEC"/>
    <w:rsid w:val="00211E09"/>
    <w:rsid w:val="00211E63"/>
    <w:rsid w:val="0021208C"/>
    <w:rsid w:val="00212220"/>
    <w:rsid w:val="002122C6"/>
    <w:rsid w:val="002124A5"/>
    <w:rsid w:val="0021267B"/>
    <w:rsid w:val="00212950"/>
    <w:rsid w:val="00212A74"/>
    <w:rsid w:val="00212C21"/>
    <w:rsid w:val="002133A9"/>
    <w:rsid w:val="002133DC"/>
    <w:rsid w:val="0021354D"/>
    <w:rsid w:val="00213789"/>
    <w:rsid w:val="0021394E"/>
    <w:rsid w:val="002142BB"/>
    <w:rsid w:val="002147EA"/>
    <w:rsid w:val="00214DB7"/>
    <w:rsid w:val="00214E80"/>
    <w:rsid w:val="00214F75"/>
    <w:rsid w:val="002156A4"/>
    <w:rsid w:val="00215790"/>
    <w:rsid w:val="0021593D"/>
    <w:rsid w:val="00215B09"/>
    <w:rsid w:val="00215C28"/>
    <w:rsid w:val="00215E12"/>
    <w:rsid w:val="00216982"/>
    <w:rsid w:val="00216AFA"/>
    <w:rsid w:val="00216E99"/>
    <w:rsid w:val="00216F3C"/>
    <w:rsid w:val="00217B95"/>
    <w:rsid w:val="0022037A"/>
    <w:rsid w:val="002208FF"/>
    <w:rsid w:val="00220F8E"/>
    <w:rsid w:val="0022110A"/>
    <w:rsid w:val="002212A4"/>
    <w:rsid w:val="0022163D"/>
    <w:rsid w:val="00221855"/>
    <w:rsid w:val="00221BC8"/>
    <w:rsid w:val="00221BD1"/>
    <w:rsid w:val="002224A8"/>
    <w:rsid w:val="002229E9"/>
    <w:rsid w:val="002237FD"/>
    <w:rsid w:val="00223A26"/>
    <w:rsid w:val="00223C88"/>
    <w:rsid w:val="00223D94"/>
    <w:rsid w:val="00223D9D"/>
    <w:rsid w:val="00224161"/>
    <w:rsid w:val="0022423E"/>
    <w:rsid w:val="00224D98"/>
    <w:rsid w:val="0022507F"/>
    <w:rsid w:val="0022516A"/>
    <w:rsid w:val="00225247"/>
    <w:rsid w:val="002252B0"/>
    <w:rsid w:val="002253C8"/>
    <w:rsid w:val="002253E7"/>
    <w:rsid w:val="00225792"/>
    <w:rsid w:val="0022628C"/>
    <w:rsid w:val="0022634F"/>
    <w:rsid w:val="0022656D"/>
    <w:rsid w:val="002265D9"/>
    <w:rsid w:val="00226917"/>
    <w:rsid w:val="00226958"/>
    <w:rsid w:val="00226BE5"/>
    <w:rsid w:val="00226C41"/>
    <w:rsid w:val="00227265"/>
    <w:rsid w:val="00227559"/>
    <w:rsid w:val="002276E4"/>
    <w:rsid w:val="00227D04"/>
    <w:rsid w:val="00230401"/>
    <w:rsid w:val="00230889"/>
    <w:rsid w:val="00230A7F"/>
    <w:rsid w:val="002315F7"/>
    <w:rsid w:val="00231A36"/>
    <w:rsid w:val="00231EC1"/>
    <w:rsid w:val="00231FD2"/>
    <w:rsid w:val="00232DB7"/>
    <w:rsid w:val="00233262"/>
    <w:rsid w:val="002333E2"/>
    <w:rsid w:val="00233C00"/>
    <w:rsid w:val="00233E8B"/>
    <w:rsid w:val="00233EF4"/>
    <w:rsid w:val="00235B9A"/>
    <w:rsid w:val="00236452"/>
    <w:rsid w:val="00236508"/>
    <w:rsid w:val="00236D91"/>
    <w:rsid w:val="00237D9B"/>
    <w:rsid w:val="00237DF2"/>
    <w:rsid w:val="002405F4"/>
    <w:rsid w:val="00240CD7"/>
    <w:rsid w:val="00240FD2"/>
    <w:rsid w:val="00241087"/>
    <w:rsid w:val="00241980"/>
    <w:rsid w:val="002429F4"/>
    <w:rsid w:val="00242AE2"/>
    <w:rsid w:val="0024342A"/>
    <w:rsid w:val="00243444"/>
    <w:rsid w:val="0024352B"/>
    <w:rsid w:val="00243ADB"/>
    <w:rsid w:val="0024432A"/>
    <w:rsid w:val="00245036"/>
    <w:rsid w:val="002452C3"/>
    <w:rsid w:val="00245C59"/>
    <w:rsid w:val="00246667"/>
    <w:rsid w:val="00246C79"/>
    <w:rsid w:val="00246DE1"/>
    <w:rsid w:val="00246DE2"/>
    <w:rsid w:val="00246F83"/>
    <w:rsid w:val="002471AE"/>
    <w:rsid w:val="00247481"/>
    <w:rsid w:val="002474C5"/>
    <w:rsid w:val="00247C88"/>
    <w:rsid w:val="00247CAF"/>
    <w:rsid w:val="0025008D"/>
    <w:rsid w:val="0025120B"/>
    <w:rsid w:val="0025124D"/>
    <w:rsid w:val="002517F4"/>
    <w:rsid w:val="00251C56"/>
    <w:rsid w:val="0025220A"/>
    <w:rsid w:val="00252378"/>
    <w:rsid w:val="002528DE"/>
    <w:rsid w:val="00253168"/>
    <w:rsid w:val="00253935"/>
    <w:rsid w:val="00253CAE"/>
    <w:rsid w:val="00253DED"/>
    <w:rsid w:val="00254007"/>
    <w:rsid w:val="002541FC"/>
    <w:rsid w:val="0025483D"/>
    <w:rsid w:val="00254BA5"/>
    <w:rsid w:val="00254D1C"/>
    <w:rsid w:val="00255285"/>
    <w:rsid w:val="002559F6"/>
    <w:rsid w:val="00255AC1"/>
    <w:rsid w:val="0025689C"/>
    <w:rsid w:val="00256F8C"/>
    <w:rsid w:val="0025721B"/>
    <w:rsid w:val="00257398"/>
    <w:rsid w:val="002574FF"/>
    <w:rsid w:val="002575C9"/>
    <w:rsid w:val="00257D40"/>
    <w:rsid w:val="00257F68"/>
    <w:rsid w:val="0026017C"/>
    <w:rsid w:val="0026058B"/>
    <w:rsid w:val="002605CB"/>
    <w:rsid w:val="002608DD"/>
    <w:rsid w:val="0026117F"/>
    <w:rsid w:val="00261747"/>
    <w:rsid w:val="00261AD2"/>
    <w:rsid w:val="00261BBB"/>
    <w:rsid w:val="00261E28"/>
    <w:rsid w:val="0026219C"/>
    <w:rsid w:val="00262558"/>
    <w:rsid w:val="002626AB"/>
    <w:rsid w:val="0026273B"/>
    <w:rsid w:val="00262C1A"/>
    <w:rsid w:val="00262C92"/>
    <w:rsid w:val="00262E93"/>
    <w:rsid w:val="00262F21"/>
    <w:rsid w:val="002636A8"/>
    <w:rsid w:val="00263C92"/>
    <w:rsid w:val="002644C6"/>
    <w:rsid w:val="00264ABD"/>
    <w:rsid w:val="0026525D"/>
    <w:rsid w:val="002654D0"/>
    <w:rsid w:val="0026578C"/>
    <w:rsid w:val="00266568"/>
    <w:rsid w:val="00266C5F"/>
    <w:rsid w:val="00267C67"/>
    <w:rsid w:val="00267FB4"/>
    <w:rsid w:val="00270222"/>
    <w:rsid w:val="0027041F"/>
    <w:rsid w:val="00270B85"/>
    <w:rsid w:val="0027117B"/>
    <w:rsid w:val="0027183D"/>
    <w:rsid w:val="00271937"/>
    <w:rsid w:val="00271B4A"/>
    <w:rsid w:val="00272415"/>
    <w:rsid w:val="002728C7"/>
    <w:rsid w:val="00272E0F"/>
    <w:rsid w:val="00272E3C"/>
    <w:rsid w:val="00272F4D"/>
    <w:rsid w:val="002730B1"/>
    <w:rsid w:val="00273AA0"/>
    <w:rsid w:val="00273C12"/>
    <w:rsid w:val="00273EF7"/>
    <w:rsid w:val="002741CE"/>
    <w:rsid w:val="002741D9"/>
    <w:rsid w:val="00274385"/>
    <w:rsid w:val="002743D2"/>
    <w:rsid w:val="002743E9"/>
    <w:rsid w:val="002748DB"/>
    <w:rsid w:val="00274960"/>
    <w:rsid w:val="00274C33"/>
    <w:rsid w:val="002750C3"/>
    <w:rsid w:val="00275A47"/>
    <w:rsid w:val="00275AA5"/>
    <w:rsid w:val="00275B99"/>
    <w:rsid w:val="00276184"/>
    <w:rsid w:val="0027725F"/>
    <w:rsid w:val="00277575"/>
    <w:rsid w:val="00277A2F"/>
    <w:rsid w:val="00277D22"/>
    <w:rsid w:val="00277D85"/>
    <w:rsid w:val="0028042F"/>
    <w:rsid w:val="0028048A"/>
    <w:rsid w:val="0028075F"/>
    <w:rsid w:val="00280B4E"/>
    <w:rsid w:val="00280EBC"/>
    <w:rsid w:val="00281624"/>
    <w:rsid w:val="002816CC"/>
    <w:rsid w:val="00281AA0"/>
    <w:rsid w:val="00282571"/>
    <w:rsid w:val="00282A3C"/>
    <w:rsid w:val="00282B67"/>
    <w:rsid w:val="00282CA1"/>
    <w:rsid w:val="00282DFA"/>
    <w:rsid w:val="0028303F"/>
    <w:rsid w:val="00283571"/>
    <w:rsid w:val="002835F9"/>
    <w:rsid w:val="002838C5"/>
    <w:rsid w:val="00283D0F"/>
    <w:rsid w:val="00284124"/>
    <w:rsid w:val="0028481D"/>
    <w:rsid w:val="00284B37"/>
    <w:rsid w:val="0028501B"/>
    <w:rsid w:val="002858FA"/>
    <w:rsid w:val="00286094"/>
    <w:rsid w:val="00286317"/>
    <w:rsid w:val="00286452"/>
    <w:rsid w:val="002867D6"/>
    <w:rsid w:val="0028707F"/>
    <w:rsid w:val="0028708E"/>
    <w:rsid w:val="0028709D"/>
    <w:rsid w:val="002873D3"/>
    <w:rsid w:val="00287655"/>
    <w:rsid w:val="0028782D"/>
    <w:rsid w:val="00287887"/>
    <w:rsid w:val="0029001D"/>
    <w:rsid w:val="00290152"/>
    <w:rsid w:val="0029034E"/>
    <w:rsid w:val="0029083D"/>
    <w:rsid w:val="002912C3"/>
    <w:rsid w:val="00291988"/>
    <w:rsid w:val="00291AA9"/>
    <w:rsid w:val="002925F4"/>
    <w:rsid w:val="002926C2"/>
    <w:rsid w:val="00292E12"/>
    <w:rsid w:val="00293016"/>
    <w:rsid w:val="00293052"/>
    <w:rsid w:val="002935A3"/>
    <w:rsid w:val="002936F3"/>
    <w:rsid w:val="00293D78"/>
    <w:rsid w:val="002940FD"/>
    <w:rsid w:val="0029424C"/>
    <w:rsid w:val="0029457C"/>
    <w:rsid w:val="002945A5"/>
    <w:rsid w:val="002945D2"/>
    <w:rsid w:val="00294A1E"/>
    <w:rsid w:val="00294C13"/>
    <w:rsid w:val="002951AA"/>
    <w:rsid w:val="002958A1"/>
    <w:rsid w:val="00295E02"/>
    <w:rsid w:val="00295F30"/>
    <w:rsid w:val="00296A31"/>
    <w:rsid w:val="00296F8E"/>
    <w:rsid w:val="0029738C"/>
    <w:rsid w:val="00297B11"/>
    <w:rsid w:val="002A0027"/>
    <w:rsid w:val="002A06A3"/>
    <w:rsid w:val="002A091F"/>
    <w:rsid w:val="002A0C31"/>
    <w:rsid w:val="002A12FF"/>
    <w:rsid w:val="002A1858"/>
    <w:rsid w:val="002A229A"/>
    <w:rsid w:val="002A22BE"/>
    <w:rsid w:val="002A25AB"/>
    <w:rsid w:val="002A2A0E"/>
    <w:rsid w:val="002A2D00"/>
    <w:rsid w:val="002A30E8"/>
    <w:rsid w:val="002A3437"/>
    <w:rsid w:val="002A40A6"/>
    <w:rsid w:val="002A4A43"/>
    <w:rsid w:val="002A4E43"/>
    <w:rsid w:val="002A5C37"/>
    <w:rsid w:val="002A5E37"/>
    <w:rsid w:val="002A5F17"/>
    <w:rsid w:val="002A62B7"/>
    <w:rsid w:val="002A686A"/>
    <w:rsid w:val="002A69A2"/>
    <w:rsid w:val="002A741C"/>
    <w:rsid w:val="002A74A9"/>
    <w:rsid w:val="002A760C"/>
    <w:rsid w:val="002A78C1"/>
    <w:rsid w:val="002B003A"/>
    <w:rsid w:val="002B012E"/>
    <w:rsid w:val="002B0334"/>
    <w:rsid w:val="002B0377"/>
    <w:rsid w:val="002B1392"/>
    <w:rsid w:val="002B177B"/>
    <w:rsid w:val="002B25E7"/>
    <w:rsid w:val="002B26C9"/>
    <w:rsid w:val="002B2975"/>
    <w:rsid w:val="002B3628"/>
    <w:rsid w:val="002B3A9B"/>
    <w:rsid w:val="002B3AD0"/>
    <w:rsid w:val="002B3D42"/>
    <w:rsid w:val="002B4331"/>
    <w:rsid w:val="002B44A4"/>
    <w:rsid w:val="002B4D23"/>
    <w:rsid w:val="002B5014"/>
    <w:rsid w:val="002B545F"/>
    <w:rsid w:val="002B5B90"/>
    <w:rsid w:val="002B5D02"/>
    <w:rsid w:val="002B61AD"/>
    <w:rsid w:val="002B620E"/>
    <w:rsid w:val="002B65E6"/>
    <w:rsid w:val="002B6643"/>
    <w:rsid w:val="002B69C2"/>
    <w:rsid w:val="002B736B"/>
    <w:rsid w:val="002B75F6"/>
    <w:rsid w:val="002B7C16"/>
    <w:rsid w:val="002C05C4"/>
    <w:rsid w:val="002C05CC"/>
    <w:rsid w:val="002C082B"/>
    <w:rsid w:val="002C08E7"/>
    <w:rsid w:val="002C0906"/>
    <w:rsid w:val="002C0D19"/>
    <w:rsid w:val="002C25B3"/>
    <w:rsid w:val="002C289E"/>
    <w:rsid w:val="002C36C6"/>
    <w:rsid w:val="002C3925"/>
    <w:rsid w:val="002C3CD9"/>
    <w:rsid w:val="002C3D83"/>
    <w:rsid w:val="002C42FE"/>
    <w:rsid w:val="002C4515"/>
    <w:rsid w:val="002C4715"/>
    <w:rsid w:val="002C507B"/>
    <w:rsid w:val="002C527F"/>
    <w:rsid w:val="002C5467"/>
    <w:rsid w:val="002C57B0"/>
    <w:rsid w:val="002C6015"/>
    <w:rsid w:val="002C61A2"/>
    <w:rsid w:val="002C691E"/>
    <w:rsid w:val="002C73BF"/>
    <w:rsid w:val="002C78FF"/>
    <w:rsid w:val="002C7AA9"/>
    <w:rsid w:val="002D0A5E"/>
    <w:rsid w:val="002D1055"/>
    <w:rsid w:val="002D11AB"/>
    <w:rsid w:val="002D146F"/>
    <w:rsid w:val="002D17B8"/>
    <w:rsid w:val="002D1810"/>
    <w:rsid w:val="002D228F"/>
    <w:rsid w:val="002D2AA6"/>
    <w:rsid w:val="002D2B76"/>
    <w:rsid w:val="002D2C3D"/>
    <w:rsid w:val="002D3216"/>
    <w:rsid w:val="002D33E0"/>
    <w:rsid w:val="002D39EF"/>
    <w:rsid w:val="002D3A33"/>
    <w:rsid w:val="002D4393"/>
    <w:rsid w:val="002D47B5"/>
    <w:rsid w:val="002D4934"/>
    <w:rsid w:val="002D4BE0"/>
    <w:rsid w:val="002D5215"/>
    <w:rsid w:val="002D54E4"/>
    <w:rsid w:val="002D57B8"/>
    <w:rsid w:val="002D5D7E"/>
    <w:rsid w:val="002D5F07"/>
    <w:rsid w:val="002D6063"/>
    <w:rsid w:val="002D6085"/>
    <w:rsid w:val="002D62DF"/>
    <w:rsid w:val="002D638D"/>
    <w:rsid w:val="002D6AAC"/>
    <w:rsid w:val="002D6CA1"/>
    <w:rsid w:val="002D7142"/>
    <w:rsid w:val="002D729C"/>
    <w:rsid w:val="002D7425"/>
    <w:rsid w:val="002D77EC"/>
    <w:rsid w:val="002E018B"/>
    <w:rsid w:val="002E02B5"/>
    <w:rsid w:val="002E037A"/>
    <w:rsid w:val="002E04AB"/>
    <w:rsid w:val="002E05F9"/>
    <w:rsid w:val="002E0868"/>
    <w:rsid w:val="002E0909"/>
    <w:rsid w:val="002E0CD1"/>
    <w:rsid w:val="002E0E93"/>
    <w:rsid w:val="002E19C7"/>
    <w:rsid w:val="002E1D1B"/>
    <w:rsid w:val="002E229F"/>
    <w:rsid w:val="002E22D5"/>
    <w:rsid w:val="002E2593"/>
    <w:rsid w:val="002E2873"/>
    <w:rsid w:val="002E2E9C"/>
    <w:rsid w:val="002E2F29"/>
    <w:rsid w:val="002E3242"/>
    <w:rsid w:val="002E3248"/>
    <w:rsid w:val="002E3461"/>
    <w:rsid w:val="002E37BB"/>
    <w:rsid w:val="002E3A0C"/>
    <w:rsid w:val="002E3AFE"/>
    <w:rsid w:val="002E3C15"/>
    <w:rsid w:val="002E3CA7"/>
    <w:rsid w:val="002E3D27"/>
    <w:rsid w:val="002E3D47"/>
    <w:rsid w:val="002E3E44"/>
    <w:rsid w:val="002E4228"/>
    <w:rsid w:val="002E496B"/>
    <w:rsid w:val="002E50CB"/>
    <w:rsid w:val="002E5451"/>
    <w:rsid w:val="002E546B"/>
    <w:rsid w:val="002E557F"/>
    <w:rsid w:val="002E55A0"/>
    <w:rsid w:val="002E5D07"/>
    <w:rsid w:val="002E6E17"/>
    <w:rsid w:val="002E6F4B"/>
    <w:rsid w:val="002E7576"/>
    <w:rsid w:val="002E7664"/>
    <w:rsid w:val="002E7857"/>
    <w:rsid w:val="002E7E03"/>
    <w:rsid w:val="002E7EA0"/>
    <w:rsid w:val="002F042D"/>
    <w:rsid w:val="002F0882"/>
    <w:rsid w:val="002F0C37"/>
    <w:rsid w:val="002F0E98"/>
    <w:rsid w:val="002F0F80"/>
    <w:rsid w:val="002F1204"/>
    <w:rsid w:val="002F19DA"/>
    <w:rsid w:val="002F209E"/>
    <w:rsid w:val="002F280C"/>
    <w:rsid w:val="002F2B7B"/>
    <w:rsid w:val="002F2BD2"/>
    <w:rsid w:val="002F2E4B"/>
    <w:rsid w:val="002F30CF"/>
    <w:rsid w:val="002F340E"/>
    <w:rsid w:val="002F36B1"/>
    <w:rsid w:val="002F3D01"/>
    <w:rsid w:val="002F4D28"/>
    <w:rsid w:val="002F4D64"/>
    <w:rsid w:val="002F4F9D"/>
    <w:rsid w:val="002F5056"/>
    <w:rsid w:val="002F52D6"/>
    <w:rsid w:val="002F5B05"/>
    <w:rsid w:val="002F5EAB"/>
    <w:rsid w:val="002F6DEA"/>
    <w:rsid w:val="002F6E7A"/>
    <w:rsid w:val="002F7094"/>
    <w:rsid w:val="002F76F5"/>
    <w:rsid w:val="002F7A6F"/>
    <w:rsid w:val="002F7CF6"/>
    <w:rsid w:val="002F7E37"/>
    <w:rsid w:val="00300A50"/>
    <w:rsid w:val="00300E97"/>
    <w:rsid w:val="00300FC9"/>
    <w:rsid w:val="0030119B"/>
    <w:rsid w:val="00301286"/>
    <w:rsid w:val="0030171C"/>
    <w:rsid w:val="00301FC1"/>
    <w:rsid w:val="00302844"/>
    <w:rsid w:val="00302B0B"/>
    <w:rsid w:val="00302D34"/>
    <w:rsid w:val="003037F7"/>
    <w:rsid w:val="00304B8C"/>
    <w:rsid w:val="00305687"/>
    <w:rsid w:val="00305EC9"/>
    <w:rsid w:val="003060F5"/>
    <w:rsid w:val="00306A56"/>
    <w:rsid w:val="00306D85"/>
    <w:rsid w:val="00307272"/>
    <w:rsid w:val="00307816"/>
    <w:rsid w:val="00307BC6"/>
    <w:rsid w:val="00307BF1"/>
    <w:rsid w:val="00307DE0"/>
    <w:rsid w:val="003100A1"/>
    <w:rsid w:val="003104F5"/>
    <w:rsid w:val="00310A31"/>
    <w:rsid w:val="00310A65"/>
    <w:rsid w:val="00310AF4"/>
    <w:rsid w:val="00310BD8"/>
    <w:rsid w:val="00310D42"/>
    <w:rsid w:val="00311384"/>
    <w:rsid w:val="0031157B"/>
    <w:rsid w:val="003117DC"/>
    <w:rsid w:val="003128F2"/>
    <w:rsid w:val="00312975"/>
    <w:rsid w:val="00312E4A"/>
    <w:rsid w:val="00313885"/>
    <w:rsid w:val="0031445B"/>
    <w:rsid w:val="003148D4"/>
    <w:rsid w:val="003148F3"/>
    <w:rsid w:val="00314E4A"/>
    <w:rsid w:val="003155A3"/>
    <w:rsid w:val="0031568D"/>
    <w:rsid w:val="003157BB"/>
    <w:rsid w:val="0031585E"/>
    <w:rsid w:val="00315902"/>
    <w:rsid w:val="00315DCF"/>
    <w:rsid w:val="00316FE4"/>
    <w:rsid w:val="003170F0"/>
    <w:rsid w:val="00317D8C"/>
    <w:rsid w:val="00320476"/>
    <w:rsid w:val="00320874"/>
    <w:rsid w:val="00320CE9"/>
    <w:rsid w:val="00320D75"/>
    <w:rsid w:val="003210B9"/>
    <w:rsid w:val="003210FE"/>
    <w:rsid w:val="00321467"/>
    <w:rsid w:val="003217BA"/>
    <w:rsid w:val="003217BF"/>
    <w:rsid w:val="00321B1B"/>
    <w:rsid w:val="00322461"/>
    <w:rsid w:val="00322628"/>
    <w:rsid w:val="00322AF4"/>
    <w:rsid w:val="00322B41"/>
    <w:rsid w:val="00322B8A"/>
    <w:rsid w:val="0032305E"/>
    <w:rsid w:val="00323543"/>
    <w:rsid w:val="0032373E"/>
    <w:rsid w:val="00323C36"/>
    <w:rsid w:val="00324058"/>
    <w:rsid w:val="003245CF"/>
    <w:rsid w:val="0032526A"/>
    <w:rsid w:val="0032580A"/>
    <w:rsid w:val="00325F07"/>
    <w:rsid w:val="00325F51"/>
    <w:rsid w:val="003262A3"/>
    <w:rsid w:val="0032683C"/>
    <w:rsid w:val="00326A0D"/>
    <w:rsid w:val="00326D0D"/>
    <w:rsid w:val="00326E93"/>
    <w:rsid w:val="00327B6A"/>
    <w:rsid w:val="00327EFB"/>
    <w:rsid w:val="0033041B"/>
    <w:rsid w:val="00330D35"/>
    <w:rsid w:val="00331642"/>
    <w:rsid w:val="00331C14"/>
    <w:rsid w:val="0033207B"/>
    <w:rsid w:val="00332DCC"/>
    <w:rsid w:val="00332DE4"/>
    <w:rsid w:val="00332E34"/>
    <w:rsid w:val="00333039"/>
    <w:rsid w:val="0033353A"/>
    <w:rsid w:val="003337E0"/>
    <w:rsid w:val="00333B55"/>
    <w:rsid w:val="003341C5"/>
    <w:rsid w:val="003348B9"/>
    <w:rsid w:val="00334C73"/>
    <w:rsid w:val="00334E6D"/>
    <w:rsid w:val="00334ED3"/>
    <w:rsid w:val="00335CF4"/>
    <w:rsid w:val="00336450"/>
    <w:rsid w:val="00336773"/>
    <w:rsid w:val="003367BF"/>
    <w:rsid w:val="003369EA"/>
    <w:rsid w:val="00336E91"/>
    <w:rsid w:val="0033716F"/>
    <w:rsid w:val="00337687"/>
    <w:rsid w:val="00337B68"/>
    <w:rsid w:val="00337BE0"/>
    <w:rsid w:val="00337F3B"/>
    <w:rsid w:val="00340063"/>
    <w:rsid w:val="00340703"/>
    <w:rsid w:val="003407A2"/>
    <w:rsid w:val="00340988"/>
    <w:rsid w:val="00340B6C"/>
    <w:rsid w:val="00340BBB"/>
    <w:rsid w:val="0034139C"/>
    <w:rsid w:val="003416F9"/>
    <w:rsid w:val="003417C0"/>
    <w:rsid w:val="00342031"/>
    <w:rsid w:val="00342431"/>
    <w:rsid w:val="003424E0"/>
    <w:rsid w:val="003427AF"/>
    <w:rsid w:val="00342EFC"/>
    <w:rsid w:val="00343588"/>
    <w:rsid w:val="0034363B"/>
    <w:rsid w:val="00343E3C"/>
    <w:rsid w:val="00344061"/>
    <w:rsid w:val="0034476E"/>
    <w:rsid w:val="0034483C"/>
    <w:rsid w:val="00344AB2"/>
    <w:rsid w:val="00345039"/>
    <w:rsid w:val="00345090"/>
    <w:rsid w:val="00345235"/>
    <w:rsid w:val="003456DD"/>
    <w:rsid w:val="00345B6C"/>
    <w:rsid w:val="00345FFF"/>
    <w:rsid w:val="003461FB"/>
    <w:rsid w:val="00346DA2"/>
    <w:rsid w:val="0034780E"/>
    <w:rsid w:val="00347BE7"/>
    <w:rsid w:val="00347C7D"/>
    <w:rsid w:val="00347D3E"/>
    <w:rsid w:val="00347F65"/>
    <w:rsid w:val="0035006D"/>
    <w:rsid w:val="00350131"/>
    <w:rsid w:val="003503B9"/>
    <w:rsid w:val="0035061F"/>
    <w:rsid w:val="00350A70"/>
    <w:rsid w:val="003514AD"/>
    <w:rsid w:val="00351734"/>
    <w:rsid w:val="00352CD9"/>
    <w:rsid w:val="00352CE0"/>
    <w:rsid w:val="0035335F"/>
    <w:rsid w:val="00353421"/>
    <w:rsid w:val="00353CFC"/>
    <w:rsid w:val="003544DD"/>
    <w:rsid w:val="0035469B"/>
    <w:rsid w:val="003548D2"/>
    <w:rsid w:val="00354A60"/>
    <w:rsid w:val="0035523C"/>
    <w:rsid w:val="003557E2"/>
    <w:rsid w:val="00356295"/>
    <w:rsid w:val="00356503"/>
    <w:rsid w:val="00356D6A"/>
    <w:rsid w:val="00356F1F"/>
    <w:rsid w:val="00356F84"/>
    <w:rsid w:val="00357682"/>
    <w:rsid w:val="00357C7A"/>
    <w:rsid w:val="00357D42"/>
    <w:rsid w:val="00360087"/>
    <w:rsid w:val="003600BF"/>
    <w:rsid w:val="0036027E"/>
    <w:rsid w:val="0036044C"/>
    <w:rsid w:val="003606CD"/>
    <w:rsid w:val="00360853"/>
    <w:rsid w:val="0036144E"/>
    <w:rsid w:val="003618F0"/>
    <w:rsid w:val="00361ABE"/>
    <w:rsid w:val="00361B77"/>
    <w:rsid w:val="00361BC6"/>
    <w:rsid w:val="00361E9A"/>
    <w:rsid w:val="00361F85"/>
    <w:rsid w:val="003622C6"/>
    <w:rsid w:val="003627A1"/>
    <w:rsid w:val="003627E1"/>
    <w:rsid w:val="0036299C"/>
    <w:rsid w:val="0036363E"/>
    <w:rsid w:val="0036377F"/>
    <w:rsid w:val="00363A55"/>
    <w:rsid w:val="00364B03"/>
    <w:rsid w:val="00364BFD"/>
    <w:rsid w:val="00365AB4"/>
    <w:rsid w:val="00365CAE"/>
    <w:rsid w:val="003662F5"/>
    <w:rsid w:val="00366356"/>
    <w:rsid w:val="003667E7"/>
    <w:rsid w:val="00366A59"/>
    <w:rsid w:val="00366D23"/>
    <w:rsid w:val="00367624"/>
    <w:rsid w:val="00367683"/>
    <w:rsid w:val="00367861"/>
    <w:rsid w:val="00367A70"/>
    <w:rsid w:val="00367B7B"/>
    <w:rsid w:val="0037101D"/>
    <w:rsid w:val="0037126C"/>
    <w:rsid w:val="00371320"/>
    <w:rsid w:val="00372010"/>
    <w:rsid w:val="00372256"/>
    <w:rsid w:val="00372C62"/>
    <w:rsid w:val="003731A1"/>
    <w:rsid w:val="003737E7"/>
    <w:rsid w:val="00373CEB"/>
    <w:rsid w:val="003740F8"/>
    <w:rsid w:val="00374B5B"/>
    <w:rsid w:val="00374E8E"/>
    <w:rsid w:val="0037546C"/>
    <w:rsid w:val="0037565D"/>
    <w:rsid w:val="003756AD"/>
    <w:rsid w:val="00375761"/>
    <w:rsid w:val="00375FA7"/>
    <w:rsid w:val="0037654D"/>
    <w:rsid w:val="00376558"/>
    <w:rsid w:val="00376886"/>
    <w:rsid w:val="00376FE2"/>
    <w:rsid w:val="00377133"/>
    <w:rsid w:val="0038071D"/>
    <w:rsid w:val="00380732"/>
    <w:rsid w:val="003807D4"/>
    <w:rsid w:val="0038093A"/>
    <w:rsid w:val="003810EF"/>
    <w:rsid w:val="00381607"/>
    <w:rsid w:val="003817D9"/>
    <w:rsid w:val="00381B98"/>
    <w:rsid w:val="00381F01"/>
    <w:rsid w:val="00381F90"/>
    <w:rsid w:val="003820FD"/>
    <w:rsid w:val="003821BD"/>
    <w:rsid w:val="0038275D"/>
    <w:rsid w:val="003829E2"/>
    <w:rsid w:val="003829FB"/>
    <w:rsid w:val="0038347D"/>
    <w:rsid w:val="003839AC"/>
    <w:rsid w:val="00383F36"/>
    <w:rsid w:val="003840FB"/>
    <w:rsid w:val="00384155"/>
    <w:rsid w:val="003847A5"/>
    <w:rsid w:val="0038484F"/>
    <w:rsid w:val="003856FA"/>
    <w:rsid w:val="003865B8"/>
    <w:rsid w:val="00386724"/>
    <w:rsid w:val="00386745"/>
    <w:rsid w:val="003868D7"/>
    <w:rsid w:val="00387112"/>
    <w:rsid w:val="00387192"/>
    <w:rsid w:val="003874D2"/>
    <w:rsid w:val="00387F7D"/>
    <w:rsid w:val="0039029A"/>
    <w:rsid w:val="0039047F"/>
    <w:rsid w:val="00390834"/>
    <w:rsid w:val="00390E98"/>
    <w:rsid w:val="00391D8A"/>
    <w:rsid w:val="003923AD"/>
    <w:rsid w:val="003924A8"/>
    <w:rsid w:val="0039251B"/>
    <w:rsid w:val="0039267E"/>
    <w:rsid w:val="003928D0"/>
    <w:rsid w:val="00392A55"/>
    <w:rsid w:val="00392CDC"/>
    <w:rsid w:val="00393526"/>
    <w:rsid w:val="003935DB"/>
    <w:rsid w:val="00393653"/>
    <w:rsid w:val="00394076"/>
    <w:rsid w:val="00394329"/>
    <w:rsid w:val="0039482E"/>
    <w:rsid w:val="00394A46"/>
    <w:rsid w:val="00394F6F"/>
    <w:rsid w:val="0039519A"/>
    <w:rsid w:val="0039550A"/>
    <w:rsid w:val="00395CA4"/>
    <w:rsid w:val="00396425"/>
    <w:rsid w:val="003964FD"/>
    <w:rsid w:val="0039675C"/>
    <w:rsid w:val="00396906"/>
    <w:rsid w:val="00396F6C"/>
    <w:rsid w:val="00396F78"/>
    <w:rsid w:val="00397AD1"/>
    <w:rsid w:val="003A02EE"/>
    <w:rsid w:val="003A058F"/>
    <w:rsid w:val="003A080A"/>
    <w:rsid w:val="003A085D"/>
    <w:rsid w:val="003A0A12"/>
    <w:rsid w:val="003A1367"/>
    <w:rsid w:val="003A147B"/>
    <w:rsid w:val="003A1C2D"/>
    <w:rsid w:val="003A1F85"/>
    <w:rsid w:val="003A2848"/>
    <w:rsid w:val="003A2A67"/>
    <w:rsid w:val="003A2FE1"/>
    <w:rsid w:val="003A394E"/>
    <w:rsid w:val="003A3B93"/>
    <w:rsid w:val="003A44BB"/>
    <w:rsid w:val="003A4732"/>
    <w:rsid w:val="003A4A96"/>
    <w:rsid w:val="003A4B6C"/>
    <w:rsid w:val="003A52CC"/>
    <w:rsid w:val="003A5CFA"/>
    <w:rsid w:val="003A6267"/>
    <w:rsid w:val="003A6AC2"/>
    <w:rsid w:val="003A75A7"/>
    <w:rsid w:val="003A7FB4"/>
    <w:rsid w:val="003B0715"/>
    <w:rsid w:val="003B072D"/>
    <w:rsid w:val="003B126B"/>
    <w:rsid w:val="003B169A"/>
    <w:rsid w:val="003B1864"/>
    <w:rsid w:val="003B19F4"/>
    <w:rsid w:val="003B1CE0"/>
    <w:rsid w:val="003B295E"/>
    <w:rsid w:val="003B2A87"/>
    <w:rsid w:val="003B2E9F"/>
    <w:rsid w:val="003B313A"/>
    <w:rsid w:val="003B3167"/>
    <w:rsid w:val="003B3DFE"/>
    <w:rsid w:val="003B4021"/>
    <w:rsid w:val="003B40BC"/>
    <w:rsid w:val="003B42A0"/>
    <w:rsid w:val="003B4ACC"/>
    <w:rsid w:val="003B4FB0"/>
    <w:rsid w:val="003B5320"/>
    <w:rsid w:val="003B5FD6"/>
    <w:rsid w:val="003B60A0"/>
    <w:rsid w:val="003B6561"/>
    <w:rsid w:val="003B65A4"/>
    <w:rsid w:val="003B6640"/>
    <w:rsid w:val="003B6DBE"/>
    <w:rsid w:val="003B6EAD"/>
    <w:rsid w:val="003B7059"/>
    <w:rsid w:val="003B7408"/>
    <w:rsid w:val="003B7846"/>
    <w:rsid w:val="003B7D2C"/>
    <w:rsid w:val="003B7EA0"/>
    <w:rsid w:val="003C0E41"/>
    <w:rsid w:val="003C0F44"/>
    <w:rsid w:val="003C152B"/>
    <w:rsid w:val="003C193D"/>
    <w:rsid w:val="003C1A8F"/>
    <w:rsid w:val="003C1DA3"/>
    <w:rsid w:val="003C25F1"/>
    <w:rsid w:val="003C2FA6"/>
    <w:rsid w:val="003C3012"/>
    <w:rsid w:val="003C30D0"/>
    <w:rsid w:val="003C313C"/>
    <w:rsid w:val="003C3BA8"/>
    <w:rsid w:val="003C3C92"/>
    <w:rsid w:val="003C3D1A"/>
    <w:rsid w:val="003C3EF8"/>
    <w:rsid w:val="003C405F"/>
    <w:rsid w:val="003C452E"/>
    <w:rsid w:val="003C4626"/>
    <w:rsid w:val="003C498E"/>
    <w:rsid w:val="003C4A73"/>
    <w:rsid w:val="003C4AA9"/>
    <w:rsid w:val="003C4F0D"/>
    <w:rsid w:val="003C4F99"/>
    <w:rsid w:val="003C56FC"/>
    <w:rsid w:val="003C5AC5"/>
    <w:rsid w:val="003C5E0A"/>
    <w:rsid w:val="003C63F3"/>
    <w:rsid w:val="003C66C9"/>
    <w:rsid w:val="003C6776"/>
    <w:rsid w:val="003C7058"/>
    <w:rsid w:val="003C71C0"/>
    <w:rsid w:val="003D005C"/>
    <w:rsid w:val="003D0163"/>
    <w:rsid w:val="003D038D"/>
    <w:rsid w:val="003D09B5"/>
    <w:rsid w:val="003D0F31"/>
    <w:rsid w:val="003D1457"/>
    <w:rsid w:val="003D1A4A"/>
    <w:rsid w:val="003D1A58"/>
    <w:rsid w:val="003D1CA1"/>
    <w:rsid w:val="003D1EC1"/>
    <w:rsid w:val="003D22EE"/>
    <w:rsid w:val="003D28CB"/>
    <w:rsid w:val="003D2B6C"/>
    <w:rsid w:val="003D3327"/>
    <w:rsid w:val="003D3883"/>
    <w:rsid w:val="003D3901"/>
    <w:rsid w:val="003D4182"/>
    <w:rsid w:val="003D469A"/>
    <w:rsid w:val="003D4E37"/>
    <w:rsid w:val="003D4F68"/>
    <w:rsid w:val="003D5076"/>
    <w:rsid w:val="003D53E4"/>
    <w:rsid w:val="003D56D5"/>
    <w:rsid w:val="003D5A62"/>
    <w:rsid w:val="003D5A8F"/>
    <w:rsid w:val="003D5B67"/>
    <w:rsid w:val="003D5BF2"/>
    <w:rsid w:val="003D5CDE"/>
    <w:rsid w:val="003D5EC7"/>
    <w:rsid w:val="003D6218"/>
    <w:rsid w:val="003D633A"/>
    <w:rsid w:val="003D6595"/>
    <w:rsid w:val="003D6770"/>
    <w:rsid w:val="003D68A3"/>
    <w:rsid w:val="003D6D2A"/>
    <w:rsid w:val="003D70CC"/>
    <w:rsid w:val="003D7418"/>
    <w:rsid w:val="003E037E"/>
    <w:rsid w:val="003E03E4"/>
    <w:rsid w:val="003E04D5"/>
    <w:rsid w:val="003E0A63"/>
    <w:rsid w:val="003E1DC3"/>
    <w:rsid w:val="003E218F"/>
    <w:rsid w:val="003E22B2"/>
    <w:rsid w:val="003E2653"/>
    <w:rsid w:val="003E39F1"/>
    <w:rsid w:val="003E3B39"/>
    <w:rsid w:val="003E3D92"/>
    <w:rsid w:val="003E41D6"/>
    <w:rsid w:val="003E4671"/>
    <w:rsid w:val="003E481C"/>
    <w:rsid w:val="003E59F4"/>
    <w:rsid w:val="003E5B29"/>
    <w:rsid w:val="003E5C40"/>
    <w:rsid w:val="003E65E7"/>
    <w:rsid w:val="003E70CF"/>
    <w:rsid w:val="003E7674"/>
    <w:rsid w:val="003E7764"/>
    <w:rsid w:val="003E7C2B"/>
    <w:rsid w:val="003E7E67"/>
    <w:rsid w:val="003E7F6B"/>
    <w:rsid w:val="003F010B"/>
    <w:rsid w:val="003F0658"/>
    <w:rsid w:val="003F08E8"/>
    <w:rsid w:val="003F0E8A"/>
    <w:rsid w:val="003F0FBB"/>
    <w:rsid w:val="003F1205"/>
    <w:rsid w:val="003F1973"/>
    <w:rsid w:val="003F1D7D"/>
    <w:rsid w:val="003F22CB"/>
    <w:rsid w:val="003F286A"/>
    <w:rsid w:val="003F2C97"/>
    <w:rsid w:val="003F31A2"/>
    <w:rsid w:val="003F3842"/>
    <w:rsid w:val="003F3C65"/>
    <w:rsid w:val="003F3C8A"/>
    <w:rsid w:val="003F416F"/>
    <w:rsid w:val="003F52D1"/>
    <w:rsid w:val="003F56D0"/>
    <w:rsid w:val="003F5A2E"/>
    <w:rsid w:val="003F6212"/>
    <w:rsid w:val="003F644D"/>
    <w:rsid w:val="003F65E4"/>
    <w:rsid w:val="003F6723"/>
    <w:rsid w:val="003F6C53"/>
    <w:rsid w:val="003F6F17"/>
    <w:rsid w:val="003F70AC"/>
    <w:rsid w:val="003F7532"/>
    <w:rsid w:val="003F77F3"/>
    <w:rsid w:val="003F7C4F"/>
    <w:rsid w:val="003F7CA4"/>
    <w:rsid w:val="003F7E48"/>
    <w:rsid w:val="004003E5"/>
    <w:rsid w:val="0040049D"/>
    <w:rsid w:val="00400F86"/>
    <w:rsid w:val="00400F98"/>
    <w:rsid w:val="0040114E"/>
    <w:rsid w:val="004011B7"/>
    <w:rsid w:val="004025FE"/>
    <w:rsid w:val="0040283C"/>
    <w:rsid w:val="00402E1E"/>
    <w:rsid w:val="00402F1B"/>
    <w:rsid w:val="004033A1"/>
    <w:rsid w:val="0040397C"/>
    <w:rsid w:val="00403A76"/>
    <w:rsid w:val="00403CFD"/>
    <w:rsid w:val="00403DF6"/>
    <w:rsid w:val="00403E91"/>
    <w:rsid w:val="00403EE3"/>
    <w:rsid w:val="00403F92"/>
    <w:rsid w:val="0040424A"/>
    <w:rsid w:val="00404653"/>
    <w:rsid w:val="004047E6"/>
    <w:rsid w:val="0040484D"/>
    <w:rsid w:val="004049DB"/>
    <w:rsid w:val="00404A9A"/>
    <w:rsid w:val="004053FB"/>
    <w:rsid w:val="004055D7"/>
    <w:rsid w:val="0040574E"/>
    <w:rsid w:val="004065B7"/>
    <w:rsid w:val="0040671A"/>
    <w:rsid w:val="004068C1"/>
    <w:rsid w:val="00406D18"/>
    <w:rsid w:val="00406EA8"/>
    <w:rsid w:val="00406F28"/>
    <w:rsid w:val="00406F78"/>
    <w:rsid w:val="0040732E"/>
    <w:rsid w:val="004077F8"/>
    <w:rsid w:val="00407CDE"/>
    <w:rsid w:val="00407CF7"/>
    <w:rsid w:val="00410A17"/>
    <w:rsid w:val="00410F39"/>
    <w:rsid w:val="0041172C"/>
    <w:rsid w:val="00411E88"/>
    <w:rsid w:val="00411FD7"/>
    <w:rsid w:val="00412D99"/>
    <w:rsid w:val="00413091"/>
    <w:rsid w:val="004136A3"/>
    <w:rsid w:val="00413DFF"/>
    <w:rsid w:val="00413F1D"/>
    <w:rsid w:val="00413FA6"/>
    <w:rsid w:val="00414224"/>
    <w:rsid w:val="0041427F"/>
    <w:rsid w:val="004142FE"/>
    <w:rsid w:val="00414559"/>
    <w:rsid w:val="00414D7B"/>
    <w:rsid w:val="004152F1"/>
    <w:rsid w:val="004155C6"/>
    <w:rsid w:val="00415889"/>
    <w:rsid w:val="00415932"/>
    <w:rsid w:val="00415AA2"/>
    <w:rsid w:val="00416353"/>
    <w:rsid w:val="004163F7"/>
    <w:rsid w:val="00416B48"/>
    <w:rsid w:val="00416BC2"/>
    <w:rsid w:val="00417593"/>
    <w:rsid w:val="00417809"/>
    <w:rsid w:val="00417B4E"/>
    <w:rsid w:val="00420482"/>
    <w:rsid w:val="00420CE4"/>
    <w:rsid w:val="0042105D"/>
    <w:rsid w:val="00421137"/>
    <w:rsid w:val="00421726"/>
    <w:rsid w:val="00422A1E"/>
    <w:rsid w:val="004233DF"/>
    <w:rsid w:val="00423613"/>
    <w:rsid w:val="004239D7"/>
    <w:rsid w:val="00423A4D"/>
    <w:rsid w:val="00423AC3"/>
    <w:rsid w:val="00423B77"/>
    <w:rsid w:val="004247C8"/>
    <w:rsid w:val="00424AE2"/>
    <w:rsid w:val="00425313"/>
    <w:rsid w:val="004253E4"/>
    <w:rsid w:val="004257BE"/>
    <w:rsid w:val="00425AB5"/>
    <w:rsid w:val="00425ECE"/>
    <w:rsid w:val="004261ED"/>
    <w:rsid w:val="004263BA"/>
    <w:rsid w:val="0042677C"/>
    <w:rsid w:val="00426996"/>
    <w:rsid w:val="00427776"/>
    <w:rsid w:val="004277FB"/>
    <w:rsid w:val="00430187"/>
    <w:rsid w:val="0043040A"/>
    <w:rsid w:val="00430532"/>
    <w:rsid w:val="00430B08"/>
    <w:rsid w:val="004316A4"/>
    <w:rsid w:val="00431C61"/>
    <w:rsid w:val="00431D49"/>
    <w:rsid w:val="0043455A"/>
    <w:rsid w:val="00434FE8"/>
    <w:rsid w:val="00435B11"/>
    <w:rsid w:val="00435CA0"/>
    <w:rsid w:val="00435E30"/>
    <w:rsid w:val="00436302"/>
    <w:rsid w:val="00436840"/>
    <w:rsid w:val="00437048"/>
    <w:rsid w:val="004372AB"/>
    <w:rsid w:val="0044039B"/>
    <w:rsid w:val="00440BBF"/>
    <w:rsid w:val="00441243"/>
    <w:rsid w:val="004417F1"/>
    <w:rsid w:val="00441F74"/>
    <w:rsid w:val="0044294C"/>
    <w:rsid w:val="004429F5"/>
    <w:rsid w:val="00442BF6"/>
    <w:rsid w:val="00442C06"/>
    <w:rsid w:val="00442E30"/>
    <w:rsid w:val="00442E70"/>
    <w:rsid w:val="004431FF"/>
    <w:rsid w:val="00443F8A"/>
    <w:rsid w:val="00444010"/>
    <w:rsid w:val="0044430B"/>
    <w:rsid w:val="00444386"/>
    <w:rsid w:val="00444507"/>
    <w:rsid w:val="00444822"/>
    <w:rsid w:val="004448BD"/>
    <w:rsid w:val="0044499B"/>
    <w:rsid w:val="00445116"/>
    <w:rsid w:val="004453CF"/>
    <w:rsid w:val="0044547A"/>
    <w:rsid w:val="00445A9E"/>
    <w:rsid w:val="00446642"/>
    <w:rsid w:val="004469D3"/>
    <w:rsid w:val="00446B4C"/>
    <w:rsid w:val="0044732B"/>
    <w:rsid w:val="004475E2"/>
    <w:rsid w:val="00447A1F"/>
    <w:rsid w:val="00447C1B"/>
    <w:rsid w:val="0045093B"/>
    <w:rsid w:val="00451384"/>
    <w:rsid w:val="00451A32"/>
    <w:rsid w:val="0045209A"/>
    <w:rsid w:val="004520B8"/>
    <w:rsid w:val="004522B4"/>
    <w:rsid w:val="00452501"/>
    <w:rsid w:val="004525AE"/>
    <w:rsid w:val="0045265D"/>
    <w:rsid w:val="00453033"/>
    <w:rsid w:val="004536C9"/>
    <w:rsid w:val="00453B1C"/>
    <w:rsid w:val="00453BD5"/>
    <w:rsid w:val="00453CAA"/>
    <w:rsid w:val="004545A4"/>
    <w:rsid w:val="004545FF"/>
    <w:rsid w:val="00454757"/>
    <w:rsid w:val="004548E3"/>
    <w:rsid w:val="0045492B"/>
    <w:rsid w:val="0045496E"/>
    <w:rsid w:val="00454CB0"/>
    <w:rsid w:val="004550F4"/>
    <w:rsid w:val="00455121"/>
    <w:rsid w:val="0045572B"/>
    <w:rsid w:val="00455BB7"/>
    <w:rsid w:val="0045654F"/>
    <w:rsid w:val="004565A0"/>
    <w:rsid w:val="004568BE"/>
    <w:rsid w:val="004569B9"/>
    <w:rsid w:val="00457069"/>
    <w:rsid w:val="00457CFA"/>
    <w:rsid w:val="0046021A"/>
    <w:rsid w:val="004605AE"/>
    <w:rsid w:val="0046129D"/>
    <w:rsid w:val="004613C3"/>
    <w:rsid w:val="0046180B"/>
    <w:rsid w:val="00461BC8"/>
    <w:rsid w:val="00461DD3"/>
    <w:rsid w:val="00462071"/>
    <w:rsid w:val="0046224C"/>
    <w:rsid w:val="00462715"/>
    <w:rsid w:val="00463424"/>
    <w:rsid w:val="0046365F"/>
    <w:rsid w:val="00463B15"/>
    <w:rsid w:val="004642A3"/>
    <w:rsid w:val="004642AE"/>
    <w:rsid w:val="0046435E"/>
    <w:rsid w:val="0046439B"/>
    <w:rsid w:val="00464670"/>
    <w:rsid w:val="004648A5"/>
    <w:rsid w:val="00464AFD"/>
    <w:rsid w:val="004659FB"/>
    <w:rsid w:val="004667E9"/>
    <w:rsid w:val="00467617"/>
    <w:rsid w:val="00467848"/>
    <w:rsid w:val="00467971"/>
    <w:rsid w:val="004710BF"/>
    <w:rsid w:val="00471684"/>
    <w:rsid w:val="00471DB1"/>
    <w:rsid w:val="00471E70"/>
    <w:rsid w:val="00471E73"/>
    <w:rsid w:val="00472385"/>
    <w:rsid w:val="00472663"/>
    <w:rsid w:val="004726D5"/>
    <w:rsid w:val="00472AC4"/>
    <w:rsid w:val="00472E83"/>
    <w:rsid w:val="00472ED3"/>
    <w:rsid w:val="004732BF"/>
    <w:rsid w:val="0047378D"/>
    <w:rsid w:val="0047392A"/>
    <w:rsid w:val="004739DD"/>
    <w:rsid w:val="00473AE7"/>
    <w:rsid w:val="00473B66"/>
    <w:rsid w:val="004741B4"/>
    <w:rsid w:val="004741ED"/>
    <w:rsid w:val="0047461F"/>
    <w:rsid w:val="00474D4D"/>
    <w:rsid w:val="00474D98"/>
    <w:rsid w:val="00474E21"/>
    <w:rsid w:val="00474EC8"/>
    <w:rsid w:val="0047532D"/>
    <w:rsid w:val="00476689"/>
    <w:rsid w:val="004774A4"/>
    <w:rsid w:val="00477871"/>
    <w:rsid w:val="004806AC"/>
    <w:rsid w:val="00481771"/>
    <w:rsid w:val="004818B8"/>
    <w:rsid w:val="004822F7"/>
    <w:rsid w:val="00482558"/>
    <w:rsid w:val="00482609"/>
    <w:rsid w:val="00482B6A"/>
    <w:rsid w:val="00482C14"/>
    <w:rsid w:val="00483A39"/>
    <w:rsid w:val="00483B59"/>
    <w:rsid w:val="0048425F"/>
    <w:rsid w:val="004843F5"/>
    <w:rsid w:val="0048442F"/>
    <w:rsid w:val="004846C9"/>
    <w:rsid w:val="004846CE"/>
    <w:rsid w:val="004849CA"/>
    <w:rsid w:val="00484CD9"/>
    <w:rsid w:val="00485CA5"/>
    <w:rsid w:val="00485DE9"/>
    <w:rsid w:val="00485F3F"/>
    <w:rsid w:val="00486148"/>
    <w:rsid w:val="00486614"/>
    <w:rsid w:val="00486634"/>
    <w:rsid w:val="004872DC"/>
    <w:rsid w:val="004901F1"/>
    <w:rsid w:val="004905D5"/>
    <w:rsid w:val="00490CFC"/>
    <w:rsid w:val="00491B40"/>
    <w:rsid w:val="00491C9F"/>
    <w:rsid w:val="00491FA8"/>
    <w:rsid w:val="004922FD"/>
    <w:rsid w:val="004927AA"/>
    <w:rsid w:val="0049351E"/>
    <w:rsid w:val="0049360F"/>
    <w:rsid w:val="00493A4E"/>
    <w:rsid w:val="00493C9A"/>
    <w:rsid w:val="00494397"/>
    <w:rsid w:val="00494594"/>
    <w:rsid w:val="004945DB"/>
    <w:rsid w:val="00494DEE"/>
    <w:rsid w:val="00495303"/>
    <w:rsid w:val="00495A47"/>
    <w:rsid w:val="00495CBD"/>
    <w:rsid w:val="004966E9"/>
    <w:rsid w:val="00496D6C"/>
    <w:rsid w:val="0049783B"/>
    <w:rsid w:val="00497870"/>
    <w:rsid w:val="00497CBF"/>
    <w:rsid w:val="00497CFF"/>
    <w:rsid w:val="004A04D7"/>
    <w:rsid w:val="004A0D33"/>
    <w:rsid w:val="004A186A"/>
    <w:rsid w:val="004A212C"/>
    <w:rsid w:val="004A2E42"/>
    <w:rsid w:val="004A4610"/>
    <w:rsid w:val="004A51F3"/>
    <w:rsid w:val="004A5519"/>
    <w:rsid w:val="004A5577"/>
    <w:rsid w:val="004A562C"/>
    <w:rsid w:val="004A5906"/>
    <w:rsid w:val="004A5BDB"/>
    <w:rsid w:val="004A5CDB"/>
    <w:rsid w:val="004A5DEA"/>
    <w:rsid w:val="004A61FC"/>
    <w:rsid w:val="004A65DD"/>
    <w:rsid w:val="004A6A57"/>
    <w:rsid w:val="004A6CE3"/>
    <w:rsid w:val="004A710E"/>
    <w:rsid w:val="004A718F"/>
    <w:rsid w:val="004A7252"/>
    <w:rsid w:val="004A72C8"/>
    <w:rsid w:val="004A76C5"/>
    <w:rsid w:val="004A7D6C"/>
    <w:rsid w:val="004B0389"/>
    <w:rsid w:val="004B0939"/>
    <w:rsid w:val="004B0B3C"/>
    <w:rsid w:val="004B0E9C"/>
    <w:rsid w:val="004B11E6"/>
    <w:rsid w:val="004B144A"/>
    <w:rsid w:val="004B147C"/>
    <w:rsid w:val="004B213A"/>
    <w:rsid w:val="004B247A"/>
    <w:rsid w:val="004B2A16"/>
    <w:rsid w:val="004B3059"/>
    <w:rsid w:val="004B30FD"/>
    <w:rsid w:val="004B31E9"/>
    <w:rsid w:val="004B33D4"/>
    <w:rsid w:val="004B36D9"/>
    <w:rsid w:val="004B3C85"/>
    <w:rsid w:val="004B41D2"/>
    <w:rsid w:val="004B41D9"/>
    <w:rsid w:val="004B425E"/>
    <w:rsid w:val="004B4411"/>
    <w:rsid w:val="004B4820"/>
    <w:rsid w:val="004B4D33"/>
    <w:rsid w:val="004B4E3F"/>
    <w:rsid w:val="004B52EA"/>
    <w:rsid w:val="004B53BC"/>
    <w:rsid w:val="004B5909"/>
    <w:rsid w:val="004B5D71"/>
    <w:rsid w:val="004B5FE4"/>
    <w:rsid w:val="004B6AC0"/>
    <w:rsid w:val="004B7518"/>
    <w:rsid w:val="004B75DB"/>
    <w:rsid w:val="004B7B3A"/>
    <w:rsid w:val="004B7B7A"/>
    <w:rsid w:val="004B7E02"/>
    <w:rsid w:val="004B7E59"/>
    <w:rsid w:val="004C0339"/>
    <w:rsid w:val="004C04EF"/>
    <w:rsid w:val="004C0F67"/>
    <w:rsid w:val="004C1608"/>
    <w:rsid w:val="004C174E"/>
    <w:rsid w:val="004C1A2D"/>
    <w:rsid w:val="004C1BB6"/>
    <w:rsid w:val="004C240C"/>
    <w:rsid w:val="004C2962"/>
    <w:rsid w:val="004C2A3A"/>
    <w:rsid w:val="004C2BD7"/>
    <w:rsid w:val="004C398A"/>
    <w:rsid w:val="004C39F1"/>
    <w:rsid w:val="004C3B0E"/>
    <w:rsid w:val="004C3B29"/>
    <w:rsid w:val="004C4281"/>
    <w:rsid w:val="004C42A5"/>
    <w:rsid w:val="004C453A"/>
    <w:rsid w:val="004C46C0"/>
    <w:rsid w:val="004C46DB"/>
    <w:rsid w:val="004C502E"/>
    <w:rsid w:val="004C5111"/>
    <w:rsid w:val="004C5D1C"/>
    <w:rsid w:val="004C619C"/>
    <w:rsid w:val="004C61C0"/>
    <w:rsid w:val="004C6362"/>
    <w:rsid w:val="004C654F"/>
    <w:rsid w:val="004C658D"/>
    <w:rsid w:val="004C65F3"/>
    <w:rsid w:val="004C689C"/>
    <w:rsid w:val="004C69C6"/>
    <w:rsid w:val="004C6A92"/>
    <w:rsid w:val="004C6BE8"/>
    <w:rsid w:val="004C702A"/>
    <w:rsid w:val="004C744C"/>
    <w:rsid w:val="004C76CB"/>
    <w:rsid w:val="004C76F2"/>
    <w:rsid w:val="004D00A1"/>
    <w:rsid w:val="004D0A0A"/>
    <w:rsid w:val="004D0D1E"/>
    <w:rsid w:val="004D145E"/>
    <w:rsid w:val="004D184A"/>
    <w:rsid w:val="004D1A6F"/>
    <w:rsid w:val="004D1C1E"/>
    <w:rsid w:val="004D2165"/>
    <w:rsid w:val="004D221D"/>
    <w:rsid w:val="004D24BC"/>
    <w:rsid w:val="004D2CC1"/>
    <w:rsid w:val="004D33B7"/>
    <w:rsid w:val="004D3425"/>
    <w:rsid w:val="004D3C5E"/>
    <w:rsid w:val="004D4680"/>
    <w:rsid w:val="004D46FF"/>
    <w:rsid w:val="004D4EAC"/>
    <w:rsid w:val="004D4FA2"/>
    <w:rsid w:val="004D518C"/>
    <w:rsid w:val="004D5260"/>
    <w:rsid w:val="004D554D"/>
    <w:rsid w:val="004D57F1"/>
    <w:rsid w:val="004D5B05"/>
    <w:rsid w:val="004D6359"/>
    <w:rsid w:val="004D63DE"/>
    <w:rsid w:val="004D6683"/>
    <w:rsid w:val="004D6707"/>
    <w:rsid w:val="004D6D6E"/>
    <w:rsid w:val="004D6DCF"/>
    <w:rsid w:val="004D6E5F"/>
    <w:rsid w:val="004D6F34"/>
    <w:rsid w:val="004D72BB"/>
    <w:rsid w:val="004D7DF4"/>
    <w:rsid w:val="004D7F4B"/>
    <w:rsid w:val="004E01E3"/>
    <w:rsid w:val="004E0942"/>
    <w:rsid w:val="004E0E40"/>
    <w:rsid w:val="004E1112"/>
    <w:rsid w:val="004E149D"/>
    <w:rsid w:val="004E1846"/>
    <w:rsid w:val="004E193E"/>
    <w:rsid w:val="004E1AA3"/>
    <w:rsid w:val="004E1F70"/>
    <w:rsid w:val="004E2655"/>
    <w:rsid w:val="004E2C92"/>
    <w:rsid w:val="004E2E57"/>
    <w:rsid w:val="004E3004"/>
    <w:rsid w:val="004E3008"/>
    <w:rsid w:val="004E3053"/>
    <w:rsid w:val="004E3E43"/>
    <w:rsid w:val="004E46BC"/>
    <w:rsid w:val="004E4C6A"/>
    <w:rsid w:val="004E4D03"/>
    <w:rsid w:val="004E4E7D"/>
    <w:rsid w:val="004E5688"/>
    <w:rsid w:val="004E5E9D"/>
    <w:rsid w:val="004E63BC"/>
    <w:rsid w:val="004E686E"/>
    <w:rsid w:val="004E6B16"/>
    <w:rsid w:val="004E6C0B"/>
    <w:rsid w:val="004E6DE6"/>
    <w:rsid w:val="004E7A8D"/>
    <w:rsid w:val="004E7CDE"/>
    <w:rsid w:val="004E7DCB"/>
    <w:rsid w:val="004F089D"/>
    <w:rsid w:val="004F094B"/>
    <w:rsid w:val="004F1990"/>
    <w:rsid w:val="004F1C1F"/>
    <w:rsid w:val="004F1C50"/>
    <w:rsid w:val="004F32A0"/>
    <w:rsid w:val="004F36E8"/>
    <w:rsid w:val="004F3F04"/>
    <w:rsid w:val="004F50F1"/>
    <w:rsid w:val="004F5555"/>
    <w:rsid w:val="004F5668"/>
    <w:rsid w:val="004F59B5"/>
    <w:rsid w:val="004F5B68"/>
    <w:rsid w:val="004F5CE6"/>
    <w:rsid w:val="004F6286"/>
    <w:rsid w:val="004F6432"/>
    <w:rsid w:val="004F6448"/>
    <w:rsid w:val="004F66A6"/>
    <w:rsid w:val="004F6D42"/>
    <w:rsid w:val="004F724D"/>
    <w:rsid w:val="004F7257"/>
    <w:rsid w:val="004F78C3"/>
    <w:rsid w:val="004F7A77"/>
    <w:rsid w:val="004F7B0E"/>
    <w:rsid w:val="0050005C"/>
    <w:rsid w:val="00500279"/>
    <w:rsid w:val="005002A1"/>
    <w:rsid w:val="00500771"/>
    <w:rsid w:val="00500939"/>
    <w:rsid w:val="00500A50"/>
    <w:rsid w:val="00500C66"/>
    <w:rsid w:val="00500CA6"/>
    <w:rsid w:val="0050108E"/>
    <w:rsid w:val="00501A9E"/>
    <w:rsid w:val="00501DC7"/>
    <w:rsid w:val="00502294"/>
    <w:rsid w:val="0050280F"/>
    <w:rsid w:val="00502C59"/>
    <w:rsid w:val="00502E53"/>
    <w:rsid w:val="005030C0"/>
    <w:rsid w:val="005035BF"/>
    <w:rsid w:val="00503661"/>
    <w:rsid w:val="005038EF"/>
    <w:rsid w:val="00503FAB"/>
    <w:rsid w:val="005045D5"/>
    <w:rsid w:val="0050495A"/>
    <w:rsid w:val="00504E49"/>
    <w:rsid w:val="00504E64"/>
    <w:rsid w:val="00505446"/>
    <w:rsid w:val="00505534"/>
    <w:rsid w:val="005059E3"/>
    <w:rsid w:val="00506962"/>
    <w:rsid w:val="005069B6"/>
    <w:rsid w:val="00506F87"/>
    <w:rsid w:val="0050739D"/>
    <w:rsid w:val="00507714"/>
    <w:rsid w:val="0050775B"/>
    <w:rsid w:val="00507C3C"/>
    <w:rsid w:val="00507C80"/>
    <w:rsid w:val="00507D10"/>
    <w:rsid w:val="00510439"/>
    <w:rsid w:val="005105B0"/>
    <w:rsid w:val="0051076C"/>
    <w:rsid w:val="00510905"/>
    <w:rsid w:val="00510AC7"/>
    <w:rsid w:val="00510CE1"/>
    <w:rsid w:val="00511052"/>
    <w:rsid w:val="0051140A"/>
    <w:rsid w:val="00511484"/>
    <w:rsid w:val="00511C1C"/>
    <w:rsid w:val="00512102"/>
    <w:rsid w:val="00512CEE"/>
    <w:rsid w:val="00512F7C"/>
    <w:rsid w:val="005130FE"/>
    <w:rsid w:val="00514AA8"/>
    <w:rsid w:val="00514ACB"/>
    <w:rsid w:val="00514D18"/>
    <w:rsid w:val="005158AC"/>
    <w:rsid w:val="0051595A"/>
    <w:rsid w:val="00515B22"/>
    <w:rsid w:val="00515C34"/>
    <w:rsid w:val="0051646B"/>
    <w:rsid w:val="00516C55"/>
    <w:rsid w:val="00516FBB"/>
    <w:rsid w:val="005170F3"/>
    <w:rsid w:val="00517F90"/>
    <w:rsid w:val="005202C9"/>
    <w:rsid w:val="005204EC"/>
    <w:rsid w:val="00520732"/>
    <w:rsid w:val="00520CEC"/>
    <w:rsid w:val="0052138E"/>
    <w:rsid w:val="0052176F"/>
    <w:rsid w:val="0052198B"/>
    <w:rsid w:val="0052309D"/>
    <w:rsid w:val="00523678"/>
    <w:rsid w:val="00523919"/>
    <w:rsid w:val="00523D2C"/>
    <w:rsid w:val="00523F27"/>
    <w:rsid w:val="00523F5A"/>
    <w:rsid w:val="00524630"/>
    <w:rsid w:val="00524C00"/>
    <w:rsid w:val="00524C13"/>
    <w:rsid w:val="00524FD3"/>
    <w:rsid w:val="005250F3"/>
    <w:rsid w:val="005253DF"/>
    <w:rsid w:val="00525553"/>
    <w:rsid w:val="00525736"/>
    <w:rsid w:val="0052586E"/>
    <w:rsid w:val="00525D73"/>
    <w:rsid w:val="0052605F"/>
    <w:rsid w:val="00526613"/>
    <w:rsid w:val="00526720"/>
    <w:rsid w:val="005267DE"/>
    <w:rsid w:val="005267FD"/>
    <w:rsid w:val="00526A8C"/>
    <w:rsid w:val="00527108"/>
    <w:rsid w:val="00527979"/>
    <w:rsid w:val="00527A80"/>
    <w:rsid w:val="00530AAA"/>
    <w:rsid w:val="00530B6C"/>
    <w:rsid w:val="005313CD"/>
    <w:rsid w:val="005314A8"/>
    <w:rsid w:val="0053184F"/>
    <w:rsid w:val="00531A4A"/>
    <w:rsid w:val="00531BDA"/>
    <w:rsid w:val="00532918"/>
    <w:rsid w:val="00533E0A"/>
    <w:rsid w:val="0053411A"/>
    <w:rsid w:val="0053435E"/>
    <w:rsid w:val="005348D4"/>
    <w:rsid w:val="00534A54"/>
    <w:rsid w:val="00534DD6"/>
    <w:rsid w:val="0053552E"/>
    <w:rsid w:val="005359BC"/>
    <w:rsid w:val="00535CA1"/>
    <w:rsid w:val="005362B9"/>
    <w:rsid w:val="0053639E"/>
    <w:rsid w:val="0053655A"/>
    <w:rsid w:val="00536A86"/>
    <w:rsid w:val="00536DBE"/>
    <w:rsid w:val="00536E56"/>
    <w:rsid w:val="00537355"/>
    <w:rsid w:val="00537613"/>
    <w:rsid w:val="00537AA5"/>
    <w:rsid w:val="00537F20"/>
    <w:rsid w:val="00537FB3"/>
    <w:rsid w:val="005404AF"/>
    <w:rsid w:val="005408A4"/>
    <w:rsid w:val="00540D57"/>
    <w:rsid w:val="0054125E"/>
    <w:rsid w:val="0054161C"/>
    <w:rsid w:val="00541994"/>
    <w:rsid w:val="0054220E"/>
    <w:rsid w:val="0054221E"/>
    <w:rsid w:val="005424FE"/>
    <w:rsid w:val="00542745"/>
    <w:rsid w:val="005428F1"/>
    <w:rsid w:val="00542B80"/>
    <w:rsid w:val="00543987"/>
    <w:rsid w:val="00543C91"/>
    <w:rsid w:val="00543DC7"/>
    <w:rsid w:val="00543F96"/>
    <w:rsid w:val="0054457B"/>
    <w:rsid w:val="00544A02"/>
    <w:rsid w:val="00544B2E"/>
    <w:rsid w:val="005450FA"/>
    <w:rsid w:val="005458D9"/>
    <w:rsid w:val="005459B7"/>
    <w:rsid w:val="005462B2"/>
    <w:rsid w:val="00546B56"/>
    <w:rsid w:val="00546D4A"/>
    <w:rsid w:val="00547DDB"/>
    <w:rsid w:val="00550004"/>
    <w:rsid w:val="00550AD3"/>
    <w:rsid w:val="00550BE9"/>
    <w:rsid w:val="00551CCA"/>
    <w:rsid w:val="00551D2C"/>
    <w:rsid w:val="005524F6"/>
    <w:rsid w:val="005532D3"/>
    <w:rsid w:val="00553666"/>
    <w:rsid w:val="00553ADD"/>
    <w:rsid w:val="00553B3B"/>
    <w:rsid w:val="00553E7A"/>
    <w:rsid w:val="00554187"/>
    <w:rsid w:val="005543A0"/>
    <w:rsid w:val="0055459E"/>
    <w:rsid w:val="0055474F"/>
    <w:rsid w:val="00554BFD"/>
    <w:rsid w:val="005558B2"/>
    <w:rsid w:val="0055599A"/>
    <w:rsid w:val="00555A4D"/>
    <w:rsid w:val="00555E44"/>
    <w:rsid w:val="0055626F"/>
    <w:rsid w:val="00556A69"/>
    <w:rsid w:val="00556B31"/>
    <w:rsid w:val="00556B38"/>
    <w:rsid w:val="00557135"/>
    <w:rsid w:val="00557304"/>
    <w:rsid w:val="0055737C"/>
    <w:rsid w:val="0055744B"/>
    <w:rsid w:val="005575D8"/>
    <w:rsid w:val="00557601"/>
    <w:rsid w:val="005579C7"/>
    <w:rsid w:val="00557EC4"/>
    <w:rsid w:val="00560019"/>
    <w:rsid w:val="0056081D"/>
    <w:rsid w:val="00560F0A"/>
    <w:rsid w:val="005610B9"/>
    <w:rsid w:val="0056126D"/>
    <w:rsid w:val="00561320"/>
    <w:rsid w:val="0056187D"/>
    <w:rsid w:val="00561DED"/>
    <w:rsid w:val="00561ECB"/>
    <w:rsid w:val="00561FB4"/>
    <w:rsid w:val="00561FBA"/>
    <w:rsid w:val="0056205A"/>
    <w:rsid w:val="0056226B"/>
    <w:rsid w:val="005624E6"/>
    <w:rsid w:val="00562536"/>
    <w:rsid w:val="00562630"/>
    <w:rsid w:val="00562670"/>
    <w:rsid w:val="005626B8"/>
    <w:rsid w:val="005627EE"/>
    <w:rsid w:val="00562B93"/>
    <w:rsid w:val="00562D2A"/>
    <w:rsid w:val="00562F7B"/>
    <w:rsid w:val="0056334C"/>
    <w:rsid w:val="00563866"/>
    <w:rsid w:val="00563A17"/>
    <w:rsid w:val="00563BEF"/>
    <w:rsid w:val="00563C7C"/>
    <w:rsid w:val="00564430"/>
    <w:rsid w:val="00564A01"/>
    <w:rsid w:val="00564F53"/>
    <w:rsid w:val="00565091"/>
    <w:rsid w:val="005651CA"/>
    <w:rsid w:val="0056552F"/>
    <w:rsid w:val="0056627B"/>
    <w:rsid w:val="005664D8"/>
    <w:rsid w:val="00566AC0"/>
    <w:rsid w:val="005675DB"/>
    <w:rsid w:val="0056768B"/>
    <w:rsid w:val="00567AC6"/>
    <w:rsid w:val="00570926"/>
    <w:rsid w:val="00570BDC"/>
    <w:rsid w:val="00570E42"/>
    <w:rsid w:val="00571C28"/>
    <w:rsid w:val="00572105"/>
    <w:rsid w:val="00572157"/>
    <w:rsid w:val="00572217"/>
    <w:rsid w:val="0057276A"/>
    <w:rsid w:val="005727FF"/>
    <w:rsid w:val="00572D4B"/>
    <w:rsid w:val="0057308D"/>
    <w:rsid w:val="0057338A"/>
    <w:rsid w:val="00573542"/>
    <w:rsid w:val="005738FE"/>
    <w:rsid w:val="00573AD6"/>
    <w:rsid w:val="00573F05"/>
    <w:rsid w:val="00573F13"/>
    <w:rsid w:val="005741D2"/>
    <w:rsid w:val="00574943"/>
    <w:rsid w:val="005749F0"/>
    <w:rsid w:val="00574BD7"/>
    <w:rsid w:val="00574DE4"/>
    <w:rsid w:val="005751DF"/>
    <w:rsid w:val="0057545E"/>
    <w:rsid w:val="00576658"/>
    <w:rsid w:val="00576853"/>
    <w:rsid w:val="00576C31"/>
    <w:rsid w:val="00576C3A"/>
    <w:rsid w:val="00576D08"/>
    <w:rsid w:val="00577062"/>
    <w:rsid w:val="0057742E"/>
    <w:rsid w:val="00577673"/>
    <w:rsid w:val="00577CC9"/>
    <w:rsid w:val="0058062B"/>
    <w:rsid w:val="005817A6"/>
    <w:rsid w:val="00581A7B"/>
    <w:rsid w:val="00581CCD"/>
    <w:rsid w:val="00581FCD"/>
    <w:rsid w:val="00582077"/>
    <w:rsid w:val="0058209F"/>
    <w:rsid w:val="005822CB"/>
    <w:rsid w:val="00582334"/>
    <w:rsid w:val="00582BC4"/>
    <w:rsid w:val="00582BD3"/>
    <w:rsid w:val="005831E1"/>
    <w:rsid w:val="0058321B"/>
    <w:rsid w:val="00583539"/>
    <w:rsid w:val="00583983"/>
    <w:rsid w:val="00583C29"/>
    <w:rsid w:val="00583D58"/>
    <w:rsid w:val="00583DBA"/>
    <w:rsid w:val="00583E71"/>
    <w:rsid w:val="00584BD8"/>
    <w:rsid w:val="00584D5B"/>
    <w:rsid w:val="0058535E"/>
    <w:rsid w:val="00585451"/>
    <w:rsid w:val="00585688"/>
    <w:rsid w:val="005856EC"/>
    <w:rsid w:val="00585C30"/>
    <w:rsid w:val="0058619B"/>
    <w:rsid w:val="005861A1"/>
    <w:rsid w:val="00586528"/>
    <w:rsid w:val="0058663A"/>
    <w:rsid w:val="00586A02"/>
    <w:rsid w:val="00586C4B"/>
    <w:rsid w:val="0059005B"/>
    <w:rsid w:val="005904CB"/>
    <w:rsid w:val="0059051A"/>
    <w:rsid w:val="005907DA"/>
    <w:rsid w:val="00590B31"/>
    <w:rsid w:val="0059133E"/>
    <w:rsid w:val="00591579"/>
    <w:rsid w:val="00591A43"/>
    <w:rsid w:val="00591D73"/>
    <w:rsid w:val="00592049"/>
    <w:rsid w:val="0059266F"/>
    <w:rsid w:val="0059286E"/>
    <w:rsid w:val="00593748"/>
    <w:rsid w:val="00593ACA"/>
    <w:rsid w:val="00593E3B"/>
    <w:rsid w:val="00594224"/>
    <w:rsid w:val="00594572"/>
    <w:rsid w:val="005945DA"/>
    <w:rsid w:val="005950F8"/>
    <w:rsid w:val="005953F6"/>
    <w:rsid w:val="00595CD7"/>
    <w:rsid w:val="0059691C"/>
    <w:rsid w:val="00596C69"/>
    <w:rsid w:val="00596CC5"/>
    <w:rsid w:val="00596DDF"/>
    <w:rsid w:val="00597565"/>
    <w:rsid w:val="00597925"/>
    <w:rsid w:val="00597BA4"/>
    <w:rsid w:val="005A0332"/>
    <w:rsid w:val="005A0340"/>
    <w:rsid w:val="005A04DA"/>
    <w:rsid w:val="005A06B6"/>
    <w:rsid w:val="005A079C"/>
    <w:rsid w:val="005A0D09"/>
    <w:rsid w:val="005A13CB"/>
    <w:rsid w:val="005A15E2"/>
    <w:rsid w:val="005A17D9"/>
    <w:rsid w:val="005A1B62"/>
    <w:rsid w:val="005A1ECB"/>
    <w:rsid w:val="005A1FA4"/>
    <w:rsid w:val="005A2BA5"/>
    <w:rsid w:val="005A2F58"/>
    <w:rsid w:val="005A3108"/>
    <w:rsid w:val="005A35DF"/>
    <w:rsid w:val="005A3879"/>
    <w:rsid w:val="005A3CB7"/>
    <w:rsid w:val="005A52C7"/>
    <w:rsid w:val="005A52CA"/>
    <w:rsid w:val="005A53C7"/>
    <w:rsid w:val="005A5807"/>
    <w:rsid w:val="005A5ED9"/>
    <w:rsid w:val="005A64EB"/>
    <w:rsid w:val="005A6593"/>
    <w:rsid w:val="005A65C4"/>
    <w:rsid w:val="005A6CC0"/>
    <w:rsid w:val="005A6F59"/>
    <w:rsid w:val="005A7276"/>
    <w:rsid w:val="005A79FC"/>
    <w:rsid w:val="005A7B77"/>
    <w:rsid w:val="005B1391"/>
    <w:rsid w:val="005B229E"/>
    <w:rsid w:val="005B29AC"/>
    <w:rsid w:val="005B333E"/>
    <w:rsid w:val="005B33AE"/>
    <w:rsid w:val="005B35B8"/>
    <w:rsid w:val="005B3EFB"/>
    <w:rsid w:val="005B3F37"/>
    <w:rsid w:val="005B4548"/>
    <w:rsid w:val="005B4A24"/>
    <w:rsid w:val="005B4C51"/>
    <w:rsid w:val="005B4CE6"/>
    <w:rsid w:val="005B4FF6"/>
    <w:rsid w:val="005B53E1"/>
    <w:rsid w:val="005B5702"/>
    <w:rsid w:val="005B5B28"/>
    <w:rsid w:val="005B647B"/>
    <w:rsid w:val="005B6B1A"/>
    <w:rsid w:val="005B7B6F"/>
    <w:rsid w:val="005B7C70"/>
    <w:rsid w:val="005B7CEF"/>
    <w:rsid w:val="005B7DC0"/>
    <w:rsid w:val="005C008B"/>
    <w:rsid w:val="005C037A"/>
    <w:rsid w:val="005C0577"/>
    <w:rsid w:val="005C05E8"/>
    <w:rsid w:val="005C087A"/>
    <w:rsid w:val="005C08E8"/>
    <w:rsid w:val="005C0D47"/>
    <w:rsid w:val="005C11C0"/>
    <w:rsid w:val="005C2575"/>
    <w:rsid w:val="005C279C"/>
    <w:rsid w:val="005C32C8"/>
    <w:rsid w:val="005C358D"/>
    <w:rsid w:val="005C3DA0"/>
    <w:rsid w:val="005C4B9E"/>
    <w:rsid w:val="005C4BEE"/>
    <w:rsid w:val="005C533C"/>
    <w:rsid w:val="005C5434"/>
    <w:rsid w:val="005C5882"/>
    <w:rsid w:val="005C58FF"/>
    <w:rsid w:val="005C5F38"/>
    <w:rsid w:val="005C5FEC"/>
    <w:rsid w:val="005C60D2"/>
    <w:rsid w:val="005C65B1"/>
    <w:rsid w:val="005C6714"/>
    <w:rsid w:val="005C6853"/>
    <w:rsid w:val="005C6D56"/>
    <w:rsid w:val="005C727E"/>
    <w:rsid w:val="005C737D"/>
    <w:rsid w:val="005C787C"/>
    <w:rsid w:val="005C7904"/>
    <w:rsid w:val="005C79E8"/>
    <w:rsid w:val="005C7AE1"/>
    <w:rsid w:val="005D027A"/>
    <w:rsid w:val="005D0580"/>
    <w:rsid w:val="005D0B56"/>
    <w:rsid w:val="005D0F1F"/>
    <w:rsid w:val="005D1054"/>
    <w:rsid w:val="005D10AB"/>
    <w:rsid w:val="005D11C2"/>
    <w:rsid w:val="005D1275"/>
    <w:rsid w:val="005D15E8"/>
    <w:rsid w:val="005D29AB"/>
    <w:rsid w:val="005D2A40"/>
    <w:rsid w:val="005D2BA1"/>
    <w:rsid w:val="005D2BE9"/>
    <w:rsid w:val="005D2F1C"/>
    <w:rsid w:val="005D3B38"/>
    <w:rsid w:val="005D3E93"/>
    <w:rsid w:val="005D409E"/>
    <w:rsid w:val="005D4297"/>
    <w:rsid w:val="005D42B5"/>
    <w:rsid w:val="005D47C7"/>
    <w:rsid w:val="005D5359"/>
    <w:rsid w:val="005D5400"/>
    <w:rsid w:val="005D57F0"/>
    <w:rsid w:val="005D59BB"/>
    <w:rsid w:val="005D5CCF"/>
    <w:rsid w:val="005D5EC9"/>
    <w:rsid w:val="005D624E"/>
    <w:rsid w:val="005D62DB"/>
    <w:rsid w:val="005D6611"/>
    <w:rsid w:val="005D7137"/>
    <w:rsid w:val="005D7909"/>
    <w:rsid w:val="005E0EAA"/>
    <w:rsid w:val="005E2069"/>
    <w:rsid w:val="005E26B4"/>
    <w:rsid w:val="005E3FF0"/>
    <w:rsid w:val="005E52CC"/>
    <w:rsid w:val="005E589C"/>
    <w:rsid w:val="005E5B3B"/>
    <w:rsid w:val="005E5DE2"/>
    <w:rsid w:val="005E6365"/>
    <w:rsid w:val="005E660B"/>
    <w:rsid w:val="005E693D"/>
    <w:rsid w:val="005E6D3F"/>
    <w:rsid w:val="005E6E3A"/>
    <w:rsid w:val="005E726B"/>
    <w:rsid w:val="005E77EE"/>
    <w:rsid w:val="005E7B54"/>
    <w:rsid w:val="005E7C86"/>
    <w:rsid w:val="005F004A"/>
    <w:rsid w:val="005F0119"/>
    <w:rsid w:val="005F01C3"/>
    <w:rsid w:val="005F03D1"/>
    <w:rsid w:val="005F046F"/>
    <w:rsid w:val="005F09AE"/>
    <w:rsid w:val="005F09B5"/>
    <w:rsid w:val="005F1665"/>
    <w:rsid w:val="005F1978"/>
    <w:rsid w:val="005F25BE"/>
    <w:rsid w:val="005F27FE"/>
    <w:rsid w:val="005F2FAD"/>
    <w:rsid w:val="005F3166"/>
    <w:rsid w:val="005F368B"/>
    <w:rsid w:val="005F40C0"/>
    <w:rsid w:val="005F41A0"/>
    <w:rsid w:val="005F442F"/>
    <w:rsid w:val="005F45B2"/>
    <w:rsid w:val="005F4DB1"/>
    <w:rsid w:val="005F5193"/>
    <w:rsid w:val="005F585A"/>
    <w:rsid w:val="005F6800"/>
    <w:rsid w:val="005F6A6F"/>
    <w:rsid w:val="005F6ADB"/>
    <w:rsid w:val="005F71B9"/>
    <w:rsid w:val="005F77A1"/>
    <w:rsid w:val="005F78AB"/>
    <w:rsid w:val="005F7EC9"/>
    <w:rsid w:val="005F7F4D"/>
    <w:rsid w:val="0060012E"/>
    <w:rsid w:val="0060039E"/>
    <w:rsid w:val="00600552"/>
    <w:rsid w:val="00600F8E"/>
    <w:rsid w:val="0060168D"/>
    <w:rsid w:val="00601AC0"/>
    <w:rsid w:val="00601DAF"/>
    <w:rsid w:val="00602697"/>
    <w:rsid w:val="006039CC"/>
    <w:rsid w:val="00603D38"/>
    <w:rsid w:val="00603E32"/>
    <w:rsid w:val="0060441F"/>
    <w:rsid w:val="00604570"/>
    <w:rsid w:val="00604C07"/>
    <w:rsid w:val="00605162"/>
    <w:rsid w:val="00605280"/>
    <w:rsid w:val="00605595"/>
    <w:rsid w:val="00605783"/>
    <w:rsid w:val="00605829"/>
    <w:rsid w:val="00605936"/>
    <w:rsid w:val="00605FB9"/>
    <w:rsid w:val="00606119"/>
    <w:rsid w:val="00606504"/>
    <w:rsid w:val="00606591"/>
    <w:rsid w:val="0060669A"/>
    <w:rsid w:val="00606D57"/>
    <w:rsid w:val="0060710E"/>
    <w:rsid w:val="0060719A"/>
    <w:rsid w:val="00607298"/>
    <w:rsid w:val="00607741"/>
    <w:rsid w:val="00607920"/>
    <w:rsid w:val="00607D77"/>
    <w:rsid w:val="00610268"/>
    <w:rsid w:val="00610574"/>
    <w:rsid w:val="00610673"/>
    <w:rsid w:val="00610A42"/>
    <w:rsid w:val="0061124A"/>
    <w:rsid w:val="006112B5"/>
    <w:rsid w:val="00611855"/>
    <w:rsid w:val="00611DC9"/>
    <w:rsid w:val="00612392"/>
    <w:rsid w:val="006124AB"/>
    <w:rsid w:val="006124B6"/>
    <w:rsid w:val="00612CA4"/>
    <w:rsid w:val="00612F3A"/>
    <w:rsid w:val="00613591"/>
    <w:rsid w:val="0061369C"/>
    <w:rsid w:val="00613B2F"/>
    <w:rsid w:val="006145F3"/>
    <w:rsid w:val="00614813"/>
    <w:rsid w:val="0061481F"/>
    <w:rsid w:val="0061487C"/>
    <w:rsid w:val="006153E3"/>
    <w:rsid w:val="00616068"/>
    <w:rsid w:val="006161AD"/>
    <w:rsid w:val="00616223"/>
    <w:rsid w:val="006163E1"/>
    <w:rsid w:val="006176A2"/>
    <w:rsid w:val="0061771F"/>
    <w:rsid w:val="00620943"/>
    <w:rsid w:val="00620D2C"/>
    <w:rsid w:val="00620FD1"/>
    <w:rsid w:val="00621FCE"/>
    <w:rsid w:val="006220C7"/>
    <w:rsid w:val="00622153"/>
    <w:rsid w:val="006221AF"/>
    <w:rsid w:val="00622790"/>
    <w:rsid w:val="00622948"/>
    <w:rsid w:val="00622ADE"/>
    <w:rsid w:val="00622BB6"/>
    <w:rsid w:val="00622DF8"/>
    <w:rsid w:val="006230BB"/>
    <w:rsid w:val="00623505"/>
    <w:rsid w:val="006235E6"/>
    <w:rsid w:val="006238C2"/>
    <w:rsid w:val="006238D7"/>
    <w:rsid w:val="00624599"/>
    <w:rsid w:val="006250B1"/>
    <w:rsid w:val="006251D5"/>
    <w:rsid w:val="006255BC"/>
    <w:rsid w:val="0062579F"/>
    <w:rsid w:val="0062598A"/>
    <w:rsid w:val="006259BD"/>
    <w:rsid w:val="0062656E"/>
    <w:rsid w:val="00626AB5"/>
    <w:rsid w:val="00626DCE"/>
    <w:rsid w:val="00627A5B"/>
    <w:rsid w:val="00627CA1"/>
    <w:rsid w:val="00630648"/>
    <w:rsid w:val="00630F23"/>
    <w:rsid w:val="00631526"/>
    <w:rsid w:val="006315D6"/>
    <w:rsid w:val="00631904"/>
    <w:rsid w:val="00631ADC"/>
    <w:rsid w:val="00631E9B"/>
    <w:rsid w:val="00631F12"/>
    <w:rsid w:val="006326E9"/>
    <w:rsid w:val="006327ED"/>
    <w:rsid w:val="00632D45"/>
    <w:rsid w:val="00633E94"/>
    <w:rsid w:val="006340B8"/>
    <w:rsid w:val="00634394"/>
    <w:rsid w:val="006345A1"/>
    <w:rsid w:val="0063493A"/>
    <w:rsid w:val="0063553D"/>
    <w:rsid w:val="00635844"/>
    <w:rsid w:val="00635AEE"/>
    <w:rsid w:val="00635F37"/>
    <w:rsid w:val="006363A3"/>
    <w:rsid w:val="00636632"/>
    <w:rsid w:val="006368D0"/>
    <w:rsid w:val="00636F22"/>
    <w:rsid w:val="0063717E"/>
    <w:rsid w:val="00637615"/>
    <w:rsid w:val="00637769"/>
    <w:rsid w:val="006400C4"/>
    <w:rsid w:val="006409CD"/>
    <w:rsid w:val="00640B6E"/>
    <w:rsid w:val="00640D71"/>
    <w:rsid w:val="00641569"/>
    <w:rsid w:val="006416BA"/>
    <w:rsid w:val="00641CA3"/>
    <w:rsid w:val="00641CE6"/>
    <w:rsid w:val="006424AA"/>
    <w:rsid w:val="00642658"/>
    <w:rsid w:val="00642858"/>
    <w:rsid w:val="00642BAB"/>
    <w:rsid w:val="0064331C"/>
    <w:rsid w:val="006438C1"/>
    <w:rsid w:val="00643E21"/>
    <w:rsid w:val="0064405E"/>
    <w:rsid w:val="0064463E"/>
    <w:rsid w:val="00644ADB"/>
    <w:rsid w:val="00645722"/>
    <w:rsid w:val="00645CFE"/>
    <w:rsid w:val="0064610F"/>
    <w:rsid w:val="006465EC"/>
    <w:rsid w:val="006469C7"/>
    <w:rsid w:val="00646B68"/>
    <w:rsid w:val="00646EA7"/>
    <w:rsid w:val="006470FE"/>
    <w:rsid w:val="0064776A"/>
    <w:rsid w:val="0065015F"/>
    <w:rsid w:val="00650716"/>
    <w:rsid w:val="00650749"/>
    <w:rsid w:val="00650779"/>
    <w:rsid w:val="00650A53"/>
    <w:rsid w:val="00650D9F"/>
    <w:rsid w:val="00650DD2"/>
    <w:rsid w:val="00650DF1"/>
    <w:rsid w:val="00651BFE"/>
    <w:rsid w:val="00652674"/>
    <w:rsid w:val="00652C9B"/>
    <w:rsid w:val="0065361B"/>
    <w:rsid w:val="006536A8"/>
    <w:rsid w:val="006536E3"/>
    <w:rsid w:val="00653FE6"/>
    <w:rsid w:val="006545C7"/>
    <w:rsid w:val="006552D7"/>
    <w:rsid w:val="00655D0E"/>
    <w:rsid w:val="00655ECC"/>
    <w:rsid w:val="006561E1"/>
    <w:rsid w:val="0065692B"/>
    <w:rsid w:val="00656E1D"/>
    <w:rsid w:val="00656F69"/>
    <w:rsid w:val="00657655"/>
    <w:rsid w:val="00657DB9"/>
    <w:rsid w:val="00657DCB"/>
    <w:rsid w:val="006603A3"/>
    <w:rsid w:val="006604EC"/>
    <w:rsid w:val="006606D6"/>
    <w:rsid w:val="00660F2A"/>
    <w:rsid w:val="00660F53"/>
    <w:rsid w:val="006612DC"/>
    <w:rsid w:val="00661908"/>
    <w:rsid w:val="00661B66"/>
    <w:rsid w:val="00661F25"/>
    <w:rsid w:val="0066233A"/>
    <w:rsid w:val="006626A3"/>
    <w:rsid w:val="00662999"/>
    <w:rsid w:val="00662DD9"/>
    <w:rsid w:val="00662F8B"/>
    <w:rsid w:val="00663268"/>
    <w:rsid w:val="00663E86"/>
    <w:rsid w:val="00664AA7"/>
    <w:rsid w:val="00664B85"/>
    <w:rsid w:val="00664F59"/>
    <w:rsid w:val="006653CB"/>
    <w:rsid w:val="0066582E"/>
    <w:rsid w:val="0066593C"/>
    <w:rsid w:val="00665E83"/>
    <w:rsid w:val="00665F32"/>
    <w:rsid w:val="006660D9"/>
    <w:rsid w:val="00666183"/>
    <w:rsid w:val="00666357"/>
    <w:rsid w:val="006664EA"/>
    <w:rsid w:val="0066663F"/>
    <w:rsid w:val="00666F3C"/>
    <w:rsid w:val="006670F7"/>
    <w:rsid w:val="006672DF"/>
    <w:rsid w:val="006673E9"/>
    <w:rsid w:val="00667532"/>
    <w:rsid w:val="00667E1B"/>
    <w:rsid w:val="006708AB"/>
    <w:rsid w:val="006708AF"/>
    <w:rsid w:val="00670924"/>
    <w:rsid w:val="00670B37"/>
    <w:rsid w:val="00670E42"/>
    <w:rsid w:val="00671320"/>
    <w:rsid w:val="006716D1"/>
    <w:rsid w:val="00671B23"/>
    <w:rsid w:val="0067200A"/>
    <w:rsid w:val="00672F0C"/>
    <w:rsid w:val="006735A9"/>
    <w:rsid w:val="006739E9"/>
    <w:rsid w:val="00673B06"/>
    <w:rsid w:val="00673FCA"/>
    <w:rsid w:val="006740B1"/>
    <w:rsid w:val="006742CE"/>
    <w:rsid w:val="006745D1"/>
    <w:rsid w:val="00674DD6"/>
    <w:rsid w:val="00674F3E"/>
    <w:rsid w:val="00675B52"/>
    <w:rsid w:val="00675DB0"/>
    <w:rsid w:val="00675E4D"/>
    <w:rsid w:val="00676145"/>
    <w:rsid w:val="006762F0"/>
    <w:rsid w:val="0067646D"/>
    <w:rsid w:val="00676B84"/>
    <w:rsid w:val="00676B91"/>
    <w:rsid w:val="00676F77"/>
    <w:rsid w:val="006770AE"/>
    <w:rsid w:val="0067757D"/>
    <w:rsid w:val="0067785D"/>
    <w:rsid w:val="00677C5B"/>
    <w:rsid w:val="00677D50"/>
    <w:rsid w:val="0068039B"/>
    <w:rsid w:val="00680965"/>
    <w:rsid w:val="00680BC7"/>
    <w:rsid w:val="00680C88"/>
    <w:rsid w:val="00680F49"/>
    <w:rsid w:val="006816F2"/>
    <w:rsid w:val="00681E80"/>
    <w:rsid w:val="006823A9"/>
    <w:rsid w:val="006828A5"/>
    <w:rsid w:val="00682937"/>
    <w:rsid w:val="00682A9E"/>
    <w:rsid w:val="00683435"/>
    <w:rsid w:val="006836F0"/>
    <w:rsid w:val="0068385F"/>
    <w:rsid w:val="00683A83"/>
    <w:rsid w:val="00683EFF"/>
    <w:rsid w:val="006848CC"/>
    <w:rsid w:val="00684953"/>
    <w:rsid w:val="00684BCE"/>
    <w:rsid w:val="00684C8B"/>
    <w:rsid w:val="00684D82"/>
    <w:rsid w:val="00685C86"/>
    <w:rsid w:val="00685F32"/>
    <w:rsid w:val="0068618D"/>
    <w:rsid w:val="0068667E"/>
    <w:rsid w:val="006866B1"/>
    <w:rsid w:val="00686904"/>
    <w:rsid w:val="00686928"/>
    <w:rsid w:val="0068724E"/>
    <w:rsid w:val="00687896"/>
    <w:rsid w:val="006902AB"/>
    <w:rsid w:val="00690A25"/>
    <w:rsid w:val="00690DAC"/>
    <w:rsid w:val="00690EA5"/>
    <w:rsid w:val="006915E5"/>
    <w:rsid w:val="00691790"/>
    <w:rsid w:val="0069180A"/>
    <w:rsid w:val="00691C10"/>
    <w:rsid w:val="00692D0B"/>
    <w:rsid w:val="00692FC6"/>
    <w:rsid w:val="0069343A"/>
    <w:rsid w:val="00693F1B"/>
    <w:rsid w:val="00693FD7"/>
    <w:rsid w:val="006943A6"/>
    <w:rsid w:val="00694554"/>
    <w:rsid w:val="00694A9B"/>
    <w:rsid w:val="00695782"/>
    <w:rsid w:val="00695FBA"/>
    <w:rsid w:val="00696174"/>
    <w:rsid w:val="00696A7C"/>
    <w:rsid w:val="00697280"/>
    <w:rsid w:val="00697D73"/>
    <w:rsid w:val="006A0075"/>
    <w:rsid w:val="006A01AC"/>
    <w:rsid w:val="006A01C9"/>
    <w:rsid w:val="006A07A5"/>
    <w:rsid w:val="006A0F86"/>
    <w:rsid w:val="006A2504"/>
    <w:rsid w:val="006A2DAB"/>
    <w:rsid w:val="006A3B8C"/>
    <w:rsid w:val="006A4709"/>
    <w:rsid w:val="006A47D1"/>
    <w:rsid w:val="006A486C"/>
    <w:rsid w:val="006A6084"/>
    <w:rsid w:val="006A68B1"/>
    <w:rsid w:val="006A6953"/>
    <w:rsid w:val="006A6DF7"/>
    <w:rsid w:val="006A73C9"/>
    <w:rsid w:val="006A7580"/>
    <w:rsid w:val="006A75E6"/>
    <w:rsid w:val="006A799E"/>
    <w:rsid w:val="006A7E36"/>
    <w:rsid w:val="006B01B5"/>
    <w:rsid w:val="006B08AA"/>
    <w:rsid w:val="006B113F"/>
    <w:rsid w:val="006B1E29"/>
    <w:rsid w:val="006B2005"/>
    <w:rsid w:val="006B2118"/>
    <w:rsid w:val="006B24FC"/>
    <w:rsid w:val="006B27DB"/>
    <w:rsid w:val="006B2B15"/>
    <w:rsid w:val="006B2BA1"/>
    <w:rsid w:val="006B2FF7"/>
    <w:rsid w:val="006B3193"/>
    <w:rsid w:val="006B410B"/>
    <w:rsid w:val="006B47F8"/>
    <w:rsid w:val="006B627B"/>
    <w:rsid w:val="006B6365"/>
    <w:rsid w:val="006B664D"/>
    <w:rsid w:val="006B71F6"/>
    <w:rsid w:val="006B78A2"/>
    <w:rsid w:val="006B7E80"/>
    <w:rsid w:val="006C0558"/>
    <w:rsid w:val="006C069F"/>
    <w:rsid w:val="006C075A"/>
    <w:rsid w:val="006C182D"/>
    <w:rsid w:val="006C1E9A"/>
    <w:rsid w:val="006C2715"/>
    <w:rsid w:val="006C2936"/>
    <w:rsid w:val="006C3404"/>
    <w:rsid w:val="006C357D"/>
    <w:rsid w:val="006C3682"/>
    <w:rsid w:val="006C396F"/>
    <w:rsid w:val="006C3AE5"/>
    <w:rsid w:val="006C40E2"/>
    <w:rsid w:val="006C4859"/>
    <w:rsid w:val="006C4AFB"/>
    <w:rsid w:val="006C4B15"/>
    <w:rsid w:val="006C4BA8"/>
    <w:rsid w:val="006C4C4E"/>
    <w:rsid w:val="006C4D5C"/>
    <w:rsid w:val="006C4ED8"/>
    <w:rsid w:val="006C5493"/>
    <w:rsid w:val="006C5B36"/>
    <w:rsid w:val="006C6687"/>
    <w:rsid w:val="006C67CC"/>
    <w:rsid w:val="006C6878"/>
    <w:rsid w:val="006C6B58"/>
    <w:rsid w:val="006C71B6"/>
    <w:rsid w:val="006C7280"/>
    <w:rsid w:val="006C7E2F"/>
    <w:rsid w:val="006D06B3"/>
    <w:rsid w:val="006D1A4B"/>
    <w:rsid w:val="006D1AEE"/>
    <w:rsid w:val="006D2656"/>
    <w:rsid w:val="006D329B"/>
    <w:rsid w:val="006D3C7E"/>
    <w:rsid w:val="006D3CE3"/>
    <w:rsid w:val="006D4079"/>
    <w:rsid w:val="006D433B"/>
    <w:rsid w:val="006D44E0"/>
    <w:rsid w:val="006D4520"/>
    <w:rsid w:val="006D4921"/>
    <w:rsid w:val="006D4DB8"/>
    <w:rsid w:val="006D515B"/>
    <w:rsid w:val="006D6066"/>
    <w:rsid w:val="006D61E9"/>
    <w:rsid w:val="006D648B"/>
    <w:rsid w:val="006D6855"/>
    <w:rsid w:val="006D6CE9"/>
    <w:rsid w:val="006D6D24"/>
    <w:rsid w:val="006D706F"/>
    <w:rsid w:val="006D7753"/>
    <w:rsid w:val="006D77FB"/>
    <w:rsid w:val="006D7BEF"/>
    <w:rsid w:val="006E0041"/>
    <w:rsid w:val="006E012C"/>
    <w:rsid w:val="006E03EC"/>
    <w:rsid w:val="006E06F8"/>
    <w:rsid w:val="006E0C3B"/>
    <w:rsid w:val="006E0DEA"/>
    <w:rsid w:val="006E0E69"/>
    <w:rsid w:val="006E1879"/>
    <w:rsid w:val="006E1C5B"/>
    <w:rsid w:val="006E218F"/>
    <w:rsid w:val="006E268E"/>
    <w:rsid w:val="006E28D7"/>
    <w:rsid w:val="006E2F95"/>
    <w:rsid w:val="006E3134"/>
    <w:rsid w:val="006E3D31"/>
    <w:rsid w:val="006E436F"/>
    <w:rsid w:val="006E4734"/>
    <w:rsid w:val="006E5923"/>
    <w:rsid w:val="006E6564"/>
    <w:rsid w:val="006E65CE"/>
    <w:rsid w:val="006E6F1F"/>
    <w:rsid w:val="006E7834"/>
    <w:rsid w:val="006E7A0B"/>
    <w:rsid w:val="006E7D57"/>
    <w:rsid w:val="006E7DA1"/>
    <w:rsid w:val="006F012B"/>
    <w:rsid w:val="006F059E"/>
    <w:rsid w:val="006F1322"/>
    <w:rsid w:val="006F1994"/>
    <w:rsid w:val="006F1D2B"/>
    <w:rsid w:val="006F229E"/>
    <w:rsid w:val="006F23B1"/>
    <w:rsid w:val="006F2AB7"/>
    <w:rsid w:val="006F2BB3"/>
    <w:rsid w:val="006F2EFC"/>
    <w:rsid w:val="006F3439"/>
    <w:rsid w:val="006F3825"/>
    <w:rsid w:val="006F39B3"/>
    <w:rsid w:val="006F3CC0"/>
    <w:rsid w:val="006F457B"/>
    <w:rsid w:val="006F4855"/>
    <w:rsid w:val="006F5725"/>
    <w:rsid w:val="006F5C8C"/>
    <w:rsid w:val="006F5DA4"/>
    <w:rsid w:val="006F5E7A"/>
    <w:rsid w:val="006F5EF9"/>
    <w:rsid w:val="006F6136"/>
    <w:rsid w:val="006F6264"/>
    <w:rsid w:val="006F62C1"/>
    <w:rsid w:val="006F65B9"/>
    <w:rsid w:val="006F6CED"/>
    <w:rsid w:val="006F7614"/>
    <w:rsid w:val="006F7F1F"/>
    <w:rsid w:val="0070035D"/>
    <w:rsid w:val="00700726"/>
    <w:rsid w:val="0070179C"/>
    <w:rsid w:val="00701813"/>
    <w:rsid w:val="00701BE2"/>
    <w:rsid w:val="00701BE7"/>
    <w:rsid w:val="00701DFC"/>
    <w:rsid w:val="00702518"/>
    <w:rsid w:val="00702D95"/>
    <w:rsid w:val="007030D4"/>
    <w:rsid w:val="00703421"/>
    <w:rsid w:val="00704358"/>
    <w:rsid w:val="00704D34"/>
    <w:rsid w:val="00704E43"/>
    <w:rsid w:val="00704FE0"/>
    <w:rsid w:val="00705052"/>
    <w:rsid w:val="00705132"/>
    <w:rsid w:val="00705442"/>
    <w:rsid w:val="00705CE9"/>
    <w:rsid w:val="00705EC5"/>
    <w:rsid w:val="00706234"/>
    <w:rsid w:val="00706730"/>
    <w:rsid w:val="00706A13"/>
    <w:rsid w:val="00706DC3"/>
    <w:rsid w:val="00706EE3"/>
    <w:rsid w:val="0070778D"/>
    <w:rsid w:val="007078FB"/>
    <w:rsid w:val="00707F6B"/>
    <w:rsid w:val="00707F9D"/>
    <w:rsid w:val="00710300"/>
    <w:rsid w:val="0071043D"/>
    <w:rsid w:val="00710D49"/>
    <w:rsid w:val="00710D89"/>
    <w:rsid w:val="00711024"/>
    <w:rsid w:val="007110A2"/>
    <w:rsid w:val="0071269E"/>
    <w:rsid w:val="007129B1"/>
    <w:rsid w:val="00712F3D"/>
    <w:rsid w:val="0071348E"/>
    <w:rsid w:val="00713660"/>
    <w:rsid w:val="00713851"/>
    <w:rsid w:val="0071387C"/>
    <w:rsid w:val="00713BDB"/>
    <w:rsid w:val="00713DE6"/>
    <w:rsid w:val="007142A7"/>
    <w:rsid w:val="00714BFC"/>
    <w:rsid w:val="00714C00"/>
    <w:rsid w:val="00715234"/>
    <w:rsid w:val="007152F0"/>
    <w:rsid w:val="0071568E"/>
    <w:rsid w:val="00715DCB"/>
    <w:rsid w:val="00716782"/>
    <w:rsid w:val="007173BE"/>
    <w:rsid w:val="00717850"/>
    <w:rsid w:val="00720686"/>
    <w:rsid w:val="0072081F"/>
    <w:rsid w:val="007209CA"/>
    <w:rsid w:val="00720DF5"/>
    <w:rsid w:val="007212C4"/>
    <w:rsid w:val="007214EF"/>
    <w:rsid w:val="00721E2B"/>
    <w:rsid w:val="007220DC"/>
    <w:rsid w:val="00722368"/>
    <w:rsid w:val="0072261B"/>
    <w:rsid w:val="00722A53"/>
    <w:rsid w:val="00723199"/>
    <w:rsid w:val="007231BE"/>
    <w:rsid w:val="007239AD"/>
    <w:rsid w:val="007240BB"/>
    <w:rsid w:val="00724AE6"/>
    <w:rsid w:val="00724AF2"/>
    <w:rsid w:val="00724EF0"/>
    <w:rsid w:val="0072506F"/>
    <w:rsid w:val="00725228"/>
    <w:rsid w:val="00725A02"/>
    <w:rsid w:val="00727BB1"/>
    <w:rsid w:val="00727F12"/>
    <w:rsid w:val="00730692"/>
    <w:rsid w:val="007308B5"/>
    <w:rsid w:val="00730B49"/>
    <w:rsid w:val="00730BBE"/>
    <w:rsid w:val="0073179D"/>
    <w:rsid w:val="00731939"/>
    <w:rsid w:val="00731B66"/>
    <w:rsid w:val="00732084"/>
    <w:rsid w:val="00732463"/>
    <w:rsid w:val="00732F24"/>
    <w:rsid w:val="007335CA"/>
    <w:rsid w:val="007336F5"/>
    <w:rsid w:val="00733713"/>
    <w:rsid w:val="00733931"/>
    <w:rsid w:val="00733C3A"/>
    <w:rsid w:val="00734783"/>
    <w:rsid w:val="00734A38"/>
    <w:rsid w:val="00735320"/>
    <w:rsid w:val="0073587F"/>
    <w:rsid w:val="00735911"/>
    <w:rsid w:val="00735AAD"/>
    <w:rsid w:val="00735BF3"/>
    <w:rsid w:val="0073617E"/>
    <w:rsid w:val="007364BD"/>
    <w:rsid w:val="007365A5"/>
    <w:rsid w:val="007368DF"/>
    <w:rsid w:val="00737029"/>
    <w:rsid w:val="007379D2"/>
    <w:rsid w:val="00737E78"/>
    <w:rsid w:val="00740A59"/>
    <w:rsid w:val="00740B88"/>
    <w:rsid w:val="00740E43"/>
    <w:rsid w:val="0074131C"/>
    <w:rsid w:val="007414A7"/>
    <w:rsid w:val="0074154F"/>
    <w:rsid w:val="00742559"/>
    <w:rsid w:val="00742B53"/>
    <w:rsid w:val="00742EE2"/>
    <w:rsid w:val="00742F5D"/>
    <w:rsid w:val="00743359"/>
    <w:rsid w:val="00743897"/>
    <w:rsid w:val="007438FC"/>
    <w:rsid w:val="00743A83"/>
    <w:rsid w:val="00743E95"/>
    <w:rsid w:val="00744792"/>
    <w:rsid w:val="00744B04"/>
    <w:rsid w:val="007452C2"/>
    <w:rsid w:val="007454B9"/>
    <w:rsid w:val="0074552D"/>
    <w:rsid w:val="00745FF5"/>
    <w:rsid w:val="0074607F"/>
    <w:rsid w:val="007465E0"/>
    <w:rsid w:val="00746A87"/>
    <w:rsid w:val="00747046"/>
    <w:rsid w:val="007471F7"/>
    <w:rsid w:val="00747251"/>
    <w:rsid w:val="00747418"/>
    <w:rsid w:val="00747A18"/>
    <w:rsid w:val="007509FE"/>
    <w:rsid w:val="00750B28"/>
    <w:rsid w:val="0075150D"/>
    <w:rsid w:val="007519F1"/>
    <w:rsid w:val="00752108"/>
    <w:rsid w:val="00752283"/>
    <w:rsid w:val="0075233F"/>
    <w:rsid w:val="0075253A"/>
    <w:rsid w:val="00752629"/>
    <w:rsid w:val="007528CB"/>
    <w:rsid w:val="00752B9F"/>
    <w:rsid w:val="007531AE"/>
    <w:rsid w:val="0075351B"/>
    <w:rsid w:val="0075368B"/>
    <w:rsid w:val="00753D26"/>
    <w:rsid w:val="00754561"/>
    <w:rsid w:val="00754614"/>
    <w:rsid w:val="007553E2"/>
    <w:rsid w:val="0075564A"/>
    <w:rsid w:val="00755CEF"/>
    <w:rsid w:val="0075600F"/>
    <w:rsid w:val="00756038"/>
    <w:rsid w:val="00756082"/>
    <w:rsid w:val="007561B9"/>
    <w:rsid w:val="00756732"/>
    <w:rsid w:val="00756BDF"/>
    <w:rsid w:val="00756D77"/>
    <w:rsid w:val="00756DF5"/>
    <w:rsid w:val="00757D71"/>
    <w:rsid w:val="00757E7C"/>
    <w:rsid w:val="00757EB4"/>
    <w:rsid w:val="0076021E"/>
    <w:rsid w:val="00760A75"/>
    <w:rsid w:val="00760AE6"/>
    <w:rsid w:val="00760B09"/>
    <w:rsid w:val="00760B98"/>
    <w:rsid w:val="00760CA8"/>
    <w:rsid w:val="0076102E"/>
    <w:rsid w:val="00761735"/>
    <w:rsid w:val="00761786"/>
    <w:rsid w:val="00762283"/>
    <w:rsid w:val="00762499"/>
    <w:rsid w:val="0076263B"/>
    <w:rsid w:val="00762909"/>
    <w:rsid w:val="00762C0B"/>
    <w:rsid w:val="007635A8"/>
    <w:rsid w:val="0076361C"/>
    <w:rsid w:val="00764224"/>
    <w:rsid w:val="0076452D"/>
    <w:rsid w:val="00764903"/>
    <w:rsid w:val="0076505D"/>
    <w:rsid w:val="00765B30"/>
    <w:rsid w:val="00765BA8"/>
    <w:rsid w:val="00765EBB"/>
    <w:rsid w:val="00766CC2"/>
    <w:rsid w:val="0076797A"/>
    <w:rsid w:val="007679BB"/>
    <w:rsid w:val="00767A5B"/>
    <w:rsid w:val="00767CDF"/>
    <w:rsid w:val="00767E2F"/>
    <w:rsid w:val="00767EFF"/>
    <w:rsid w:val="007700FB"/>
    <w:rsid w:val="00770203"/>
    <w:rsid w:val="007706E4"/>
    <w:rsid w:val="00770BF7"/>
    <w:rsid w:val="00770C01"/>
    <w:rsid w:val="00770EC5"/>
    <w:rsid w:val="00771983"/>
    <w:rsid w:val="00771D11"/>
    <w:rsid w:val="00771FBE"/>
    <w:rsid w:val="00772192"/>
    <w:rsid w:val="00772F43"/>
    <w:rsid w:val="00773A18"/>
    <w:rsid w:val="00773D7B"/>
    <w:rsid w:val="00773DB6"/>
    <w:rsid w:val="00773E40"/>
    <w:rsid w:val="007747D0"/>
    <w:rsid w:val="00774FEE"/>
    <w:rsid w:val="00777BDA"/>
    <w:rsid w:val="00777D94"/>
    <w:rsid w:val="00780051"/>
    <w:rsid w:val="00780061"/>
    <w:rsid w:val="007806D6"/>
    <w:rsid w:val="00780C4A"/>
    <w:rsid w:val="00780D9A"/>
    <w:rsid w:val="0078119B"/>
    <w:rsid w:val="007812A7"/>
    <w:rsid w:val="00781456"/>
    <w:rsid w:val="00781C6D"/>
    <w:rsid w:val="00781D0F"/>
    <w:rsid w:val="00781D77"/>
    <w:rsid w:val="00782615"/>
    <w:rsid w:val="00782BF0"/>
    <w:rsid w:val="00782E00"/>
    <w:rsid w:val="0078367E"/>
    <w:rsid w:val="007837A2"/>
    <w:rsid w:val="00783FB4"/>
    <w:rsid w:val="00784190"/>
    <w:rsid w:val="00784A10"/>
    <w:rsid w:val="00784BDF"/>
    <w:rsid w:val="00784E6E"/>
    <w:rsid w:val="007852B1"/>
    <w:rsid w:val="00785AA6"/>
    <w:rsid w:val="007860DC"/>
    <w:rsid w:val="00786507"/>
    <w:rsid w:val="00786A91"/>
    <w:rsid w:val="007874CF"/>
    <w:rsid w:val="00790238"/>
    <w:rsid w:val="007903B6"/>
    <w:rsid w:val="0079044A"/>
    <w:rsid w:val="00790552"/>
    <w:rsid w:val="00790702"/>
    <w:rsid w:val="007912A9"/>
    <w:rsid w:val="007914C3"/>
    <w:rsid w:val="00791EC3"/>
    <w:rsid w:val="0079209C"/>
    <w:rsid w:val="0079236C"/>
    <w:rsid w:val="00792C0F"/>
    <w:rsid w:val="007932D4"/>
    <w:rsid w:val="0079336A"/>
    <w:rsid w:val="007933D6"/>
    <w:rsid w:val="00793C1D"/>
    <w:rsid w:val="00794794"/>
    <w:rsid w:val="00794E50"/>
    <w:rsid w:val="00795DD1"/>
    <w:rsid w:val="00796F77"/>
    <w:rsid w:val="00797023"/>
    <w:rsid w:val="007A02F2"/>
    <w:rsid w:val="007A034E"/>
    <w:rsid w:val="007A0544"/>
    <w:rsid w:val="007A081C"/>
    <w:rsid w:val="007A08E4"/>
    <w:rsid w:val="007A0927"/>
    <w:rsid w:val="007A099D"/>
    <w:rsid w:val="007A100F"/>
    <w:rsid w:val="007A109D"/>
    <w:rsid w:val="007A152C"/>
    <w:rsid w:val="007A15F2"/>
    <w:rsid w:val="007A2887"/>
    <w:rsid w:val="007A2FC3"/>
    <w:rsid w:val="007A3252"/>
    <w:rsid w:val="007A3298"/>
    <w:rsid w:val="007A34F1"/>
    <w:rsid w:val="007A3743"/>
    <w:rsid w:val="007A37EA"/>
    <w:rsid w:val="007A3A64"/>
    <w:rsid w:val="007A4974"/>
    <w:rsid w:val="007A498C"/>
    <w:rsid w:val="007A4A2E"/>
    <w:rsid w:val="007A4EAE"/>
    <w:rsid w:val="007A4FBB"/>
    <w:rsid w:val="007A511E"/>
    <w:rsid w:val="007A593C"/>
    <w:rsid w:val="007A6071"/>
    <w:rsid w:val="007A67D5"/>
    <w:rsid w:val="007A6B31"/>
    <w:rsid w:val="007A6EBE"/>
    <w:rsid w:val="007A6F40"/>
    <w:rsid w:val="007A7141"/>
    <w:rsid w:val="007B0324"/>
    <w:rsid w:val="007B0939"/>
    <w:rsid w:val="007B167F"/>
    <w:rsid w:val="007B2342"/>
    <w:rsid w:val="007B2349"/>
    <w:rsid w:val="007B277C"/>
    <w:rsid w:val="007B35A7"/>
    <w:rsid w:val="007B3C7A"/>
    <w:rsid w:val="007B3D15"/>
    <w:rsid w:val="007B4521"/>
    <w:rsid w:val="007B464C"/>
    <w:rsid w:val="007B48B0"/>
    <w:rsid w:val="007B5617"/>
    <w:rsid w:val="007B5B00"/>
    <w:rsid w:val="007B64A6"/>
    <w:rsid w:val="007B726A"/>
    <w:rsid w:val="007B7A82"/>
    <w:rsid w:val="007B7B45"/>
    <w:rsid w:val="007B7E87"/>
    <w:rsid w:val="007C0E7E"/>
    <w:rsid w:val="007C117A"/>
    <w:rsid w:val="007C131B"/>
    <w:rsid w:val="007C18AE"/>
    <w:rsid w:val="007C1A79"/>
    <w:rsid w:val="007C20B2"/>
    <w:rsid w:val="007C26D4"/>
    <w:rsid w:val="007C2D83"/>
    <w:rsid w:val="007C2E4A"/>
    <w:rsid w:val="007C31ED"/>
    <w:rsid w:val="007C356D"/>
    <w:rsid w:val="007C3BC0"/>
    <w:rsid w:val="007C3FF8"/>
    <w:rsid w:val="007C4009"/>
    <w:rsid w:val="007C4377"/>
    <w:rsid w:val="007C4A7A"/>
    <w:rsid w:val="007C507D"/>
    <w:rsid w:val="007C5247"/>
    <w:rsid w:val="007C54CA"/>
    <w:rsid w:val="007C554C"/>
    <w:rsid w:val="007C5FE0"/>
    <w:rsid w:val="007C6130"/>
    <w:rsid w:val="007C6198"/>
    <w:rsid w:val="007C6B0F"/>
    <w:rsid w:val="007C6FF0"/>
    <w:rsid w:val="007C7390"/>
    <w:rsid w:val="007C7A61"/>
    <w:rsid w:val="007C7AFF"/>
    <w:rsid w:val="007C7B77"/>
    <w:rsid w:val="007D036A"/>
    <w:rsid w:val="007D03A4"/>
    <w:rsid w:val="007D0627"/>
    <w:rsid w:val="007D08AD"/>
    <w:rsid w:val="007D0C68"/>
    <w:rsid w:val="007D17C5"/>
    <w:rsid w:val="007D1FAC"/>
    <w:rsid w:val="007D1FB2"/>
    <w:rsid w:val="007D253B"/>
    <w:rsid w:val="007D25F5"/>
    <w:rsid w:val="007D26AC"/>
    <w:rsid w:val="007D2F81"/>
    <w:rsid w:val="007D33A0"/>
    <w:rsid w:val="007D39D2"/>
    <w:rsid w:val="007D3A26"/>
    <w:rsid w:val="007D3B7F"/>
    <w:rsid w:val="007D468A"/>
    <w:rsid w:val="007D485A"/>
    <w:rsid w:val="007D4974"/>
    <w:rsid w:val="007D4AB7"/>
    <w:rsid w:val="007D4E9C"/>
    <w:rsid w:val="007D507A"/>
    <w:rsid w:val="007D5686"/>
    <w:rsid w:val="007D5AC1"/>
    <w:rsid w:val="007D5B48"/>
    <w:rsid w:val="007D5F2C"/>
    <w:rsid w:val="007D65A5"/>
    <w:rsid w:val="007D65BB"/>
    <w:rsid w:val="007D667F"/>
    <w:rsid w:val="007D69B3"/>
    <w:rsid w:val="007D6E68"/>
    <w:rsid w:val="007D71A7"/>
    <w:rsid w:val="007E0279"/>
    <w:rsid w:val="007E071B"/>
    <w:rsid w:val="007E0B12"/>
    <w:rsid w:val="007E0C79"/>
    <w:rsid w:val="007E18F1"/>
    <w:rsid w:val="007E1AA0"/>
    <w:rsid w:val="007E1DB6"/>
    <w:rsid w:val="007E1FD5"/>
    <w:rsid w:val="007E2048"/>
    <w:rsid w:val="007E22EF"/>
    <w:rsid w:val="007E2A1A"/>
    <w:rsid w:val="007E2E23"/>
    <w:rsid w:val="007E32F4"/>
    <w:rsid w:val="007E3379"/>
    <w:rsid w:val="007E34BC"/>
    <w:rsid w:val="007E41E2"/>
    <w:rsid w:val="007E423A"/>
    <w:rsid w:val="007E445B"/>
    <w:rsid w:val="007E51B3"/>
    <w:rsid w:val="007E51D6"/>
    <w:rsid w:val="007E5559"/>
    <w:rsid w:val="007E5B0D"/>
    <w:rsid w:val="007E5EC2"/>
    <w:rsid w:val="007E5F06"/>
    <w:rsid w:val="007E60AA"/>
    <w:rsid w:val="007E656D"/>
    <w:rsid w:val="007E65E3"/>
    <w:rsid w:val="007E66E3"/>
    <w:rsid w:val="007E6A7D"/>
    <w:rsid w:val="007E73BA"/>
    <w:rsid w:val="007E765B"/>
    <w:rsid w:val="007E77CB"/>
    <w:rsid w:val="007E78C3"/>
    <w:rsid w:val="007E7A66"/>
    <w:rsid w:val="007F01D0"/>
    <w:rsid w:val="007F026F"/>
    <w:rsid w:val="007F0626"/>
    <w:rsid w:val="007F0896"/>
    <w:rsid w:val="007F0CFC"/>
    <w:rsid w:val="007F14D5"/>
    <w:rsid w:val="007F162F"/>
    <w:rsid w:val="007F1672"/>
    <w:rsid w:val="007F1681"/>
    <w:rsid w:val="007F1A91"/>
    <w:rsid w:val="007F208B"/>
    <w:rsid w:val="007F20D5"/>
    <w:rsid w:val="007F28BD"/>
    <w:rsid w:val="007F2936"/>
    <w:rsid w:val="007F2D5D"/>
    <w:rsid w:val="007F4724"/>
    <w:rsid w:val="007F47DA"/>
    <w:rsid w:val="007F4C66"/>
    <w:rsid w:val="007F4C76"/>
    <w:rsid w:val="007F5190"/>
    <w:rsid w:val="007F51B1"/>
    <w:rsid w:val="007F5274"/>
    <w:rsid w:val="007F53BF"/>
    <w:rsid w:val="007F5CAA"/>
    <w:rsid w:val="007F5CF5"/>
    <w:rsid w:val="007F5D76"/>
    <w:rsid w:val="007F5E89"/>
    <w:rsid w:val="007F5EA7"/>
    <w:rsid w:val="007F6186"/>
    <w:rsid w:val="007F6306"/>
    <w:rsid w:val="007F657B"/>
    <w:rsid w:val="007F6A4F"/>
    <w:rsid w:val="007F6DF6"/>
    <w:rsid w:val="007F6E68"/>
    <w:rsid w:val="007F7063"/>
    <w:rsid w:val="007F7295"/>
    <w:rsid w:val="007F7E09"/>
    <w:rsid w:val="00800246"/>
    <w:rsid w:val="0080117B"/>
    <w:rsid w:val="008018E7"/>
    <w:rsid w:val="00801AAB"/>
    <w:rsid w:val="008021C6"/>
    <w:rsid w:val="0080245B"/>
    <w:rsid w:val="008029F9"/>
    <w:rsid w:val="00802A0D"/>
    <w:rsid w:val="00803151"/>
    <w:rsid w:val="008031FE"/>
    <w:rsid w:val="0080323E"/>
    <w:rsid w:val="00803423"/>
    <w:rsid w:val="008041AD"/>
    <w:rsid w:val="008044D5"/>
    <w:rsid w:val="00804A25"/>
    <w:rsid w:val="00804A7F"/>
    <w:rsid w:val="00804C10"/>
    <w:rsid w:val="00804C43"/>
    <w:rsid w:val="00804C48"/>
    <w:rsid w:val="00804FAA"/>
    <w:rsid w:val="0080504D"/>
    <w:rsid w:val="0080505D"/>
    <w:rsid w:val="008050FC"/>
    <w:rsid w:val="00805674"/>
    <w:rsid w:val="00805B23"/>
    <w:rsid w:val="00805C36"/>
    <w:rsid w:val="00805CE9"/>
    <w:rsid w:val="00805D9F"/>
    <w:rsid w:val="0080620A"/>
    <w:rsid w:val="00806C88"/>
    <w:rsid w:val="00806FAD"/>
    <w:rsid w:val="008071E7"/>
    <w:rsid w:val="0080758E"/>
    <w:rsid w:val="00807600"/>
    <w:rsid w:val="00807A8D"/>
    <w:rsid w:val="00807E37"/>
    <w:rsid w:val="008100DA"/>
    <w:rsid w:val="008107BB"/>
    <w:rsid w:val="00810AFC"/>
    <w:rsid w:val="00810FED"/>
    <w:rsid w:val="0081108D"/>
    <w:rsid w:val="008110E6"/>
    <w:rsid w:val="00811293"/>
    <w:rsid w:val="00811FF8"/>
    <w:rsid w:val="008123ED"/>
    <w:rsid w:val="0081295E"/>
    <w:rsid w:val="0081338B"/>
    <w:rsid w:val="00813E23"/>
    <w:rsid w:val="008140F4"/>
    <w:rsid w:val="00814285"/>
    <w:rsid w:val="00814496"/>
    <w:rsid w:val="008145A6"/>
    <w:rsid w:val="00814915"/>
    <w:rsid w:val="00814E22"/>
    <w:rsid w:val="008150C6"/>
    <w:rsid w:val="008151B2"/>
    <w:rsid w:val="00815460"/>
    <w:rsid w:val="00815AF7"/>
    <w:rsid w:val="008165D8"/>
    <w:rsid w:val="00816F95"/>
    <w:rsid w:val="00817173"/>
    <w:rsid w:val="0081756C"/>
    <w:rsid w:val="00817773"/>
    <w:rsid w:val="00817918"/>
    <w:rsid w:val="00820191"/>
    <w:rsid w:val="008205EE"/>
    <w:rsid w:val="00820844"/>
    <w:rsid w:val="008208EE"/>
    <w:rsid w:val="00820967"/>
    <w:rsid w:val="00820C7E"/>
    <w:rsid w:val="008216A7"/>
    <w:rsid w:val="00821981"/>
    <w:rsid w:val="00822044"/>
    <w:rsid w:val="008223E7"/>
    <w:rsid w:val="00823074"/>
    <w:rsid w:val="00823262"/>
    <w:rsid w:val="00823286"/>
    <w:rsid w:val="008234AE"/>
    <w:rsid w:val="008237E1"/>
    <w:rsid w:val="00823B66"/>
    <w:rsid w:val="00823E78"/>
    <w:rsid w:val="00823F48"/>
    <w:rsid w:val="0082414E"/>
    <w:rsid w:val="00824321"/>
    <w:rsid w:val="00824535"/>
    <w:rsid w:val="00824870"/>
    <w:rsid w:val="0082565C"/>
    <w:rsid w:val="00825EA5"/>
    <w:rsid w:val="00825F17"/>
    <w:rsid w:val="00825FA7"/>
    <w:rsid w:val="00826A80"/>
    <w:rsid w:val="0082719A"/>
    <w:rsid w:val="00827643"/>
    <w:rsid w:val="0083007D"/>
    <w:rsid w:val="008307A5"/>
    <w:rsid w:val="0083094A"/>
    <w:rsid w:val="00830CB8"/>
    <w:rsid w:val="00830CDB"/>
    <w:rsid w:val="00830E27"/>
    <w:rsid w:val="008313A6"/>
    <w:rsid w:val="008316DB"/>
    <w:rsid w:val="0083178A"/>
    <w:rsid w:val="00831980"/>
    <w:rsid w:val="00832375"/>
    <w:rsid w:val="008324EC"/>
    <w:rsid w:val="00832B7F"/>
    <w:rsid w:val="008331D9"/>
    <w:rsid w:val="008331E4"/>
    <w:rsid w:val="008331E9"/>
    <w:rsid w:val="00833BB7"/>
    <w:rsid w:val="00833C35"/>
    <w:rsid w:val="00833F51"/>
    <w:rsid w:val="00834405"/>
    <w:rsid w:val="008344C2"/>
    <w:rsid w:val="00834FA3"/>
    <w:rsid w:val="00835444"/>
    <w:rsid w:val="00835900"/>
    <w:rsid w:val="00835D8C"/>
    <w:rsid w:val="00836124"/>
    <w:rsid w:val="00836284"/>
    <w:rsid w:val="00836911"/>
    <w:rsid w:val="008370D6"/>
    <w:rsid w:val="00837A19"/>
    <w:rsid w:val="00837B4C"/>
    <w:rsid w:val="00837DA8"/>
    <w:rsid w:val="008403C9"/>
    <w:rsid w:val="008407D7"/>
    <w:rsid w:val="00840E2B"/>
    <w:rsid w:val="008412B0"/>
    <w:rsid w:val="00841438"/>
    <w:rsid w:val="0084145B"/>
    <w:rsid w:val="008415B7"/>
    <w:rsid w:val="00841C3E"/>
    <w:rsid w:val="00842757"/>
    <w:rsid w:val="00842F40"/>
    <w:rsid w:val="00842FC2"/>
    <w:rsid w:val="00843CDA"/>
    <w:rsid w:val="00843D30"/>
    <w:rsid w:val="008444B0"/>
    <w:rsid w:val="008447FE"/>
    <w:rsid w:val="00844897"/>
    <w:rsid w:val="008448C0"/>
    <w:rsid w:val="00844E4D"/>
    <w:rsid w:val="00844E62"/>
    <w:rsid w:val="00844EA3"/>
    <w:rsid w:val="00845030"/>
    <w:rsid w:val="00845A32"/>
    <w:rsid w:val="00846046"/>
    <w:rsid w:val="00846829"/>
    <w:rsid w:val="00846960"/>
    <w:rsid w:val="008475B8"/>
    <w:rsid w:val="00847ACA"/>
    <w:rsid w:val="00847BA7"/>
    <w:rsid w:val="008508E2"/>
    <w:rsid w:val="00850BA1"/>
    <w:rsid w:val="00850E1D"/>
    <w:rsid w:val="0085123D"/>
    <w:rsid w:val="008517E3"/>
    <w:rsid w:val="00851B51"/>
    <w:rsid w:val="00851D3C"/>
    <w:rsid w:val="008522BA"/>
    <w:rsid w:val="008523E9"/>
    <w:rsid w:val="008523ED"/>
    <w:rsid w:val="00852488"/>
    <w:rsid w:val="00852820"/>
    <w:rsid w:val="0085291E"/>
    <w:rsid w:val="00852BD5"/>
    <w:rsid w:val="008530D7"/>
    <w:rsid w:val="008535C9"/>
    <w:rsid w:val="00853BBC"/>
    <w:rsid w:val="008543A5"/>
    <w:rsid w:val="00854C5A"/>
    <w:rsid w:val="00854E20"/>
    <w:rsid w:val="00854FC5"/>
    <w:rsid w:val="0085552F"/>
    <w:rsid w:val="00855864"/>
    <w:rsid w:val="00855B6C"/>
    <w:rsid w:val="0085628B"/>
    <w:rsid w:val="00856860"/>
    <w:rsid w:val="00856EAA"/>
    <w:rsid w:val="008579A2"/>
    <w:rsid w:val="00857BD4"/>
    <w:rsid w:val="0086007E"/>
    <w:rsid w:val="00860A27"/>
    <w:rsid w:val="00860AB6"/>
    <w:rsid w:val="00860F0C"/>
    <w:rsid w:val="00860F19"/>
    <w:rsid w:val="00862628"/>
    <w:rsid w:val="00862733"/>
    <w:rsid w:val="00863C51"/>
    <w:rsid w:val="00863C89"/>
    <w:rsid w:val="00863CDA"/>
    <w:rsid w:val="008642C9"/>
    <w:rsid w:val="00864F67"/>
    <w:rsid w:val="00865274"/>
    <w:rsid w:val="00865445"/>
    <w:rsid w:val="00865586"/>
    <w:rsid w:val="0086586F"/>
    <w:rsid w:val="00865B1A"/>
    <w:rsid w:val="00865D19"/>
    <w:rsid w:val="00866D85"/>
    <w:rsid w:val="00866E95"/>
    <w:rsid w:val="00867940"/>
    <w:rsid w:val="00867ACC"/>
    <w:rsid w:val="00867AD2"/>
    <w:rsid w:val="00867D26"/>
    <w:rsid w:val="008700AA"/>
    <w:rsid w:val="0087038A"/>
    <w:rsid w:val="008704E6"/>
    <w:rsid w:val="0087093E"/>
    <w:rsid w:val="00870DE5"/>
    <w:rsid w:val="0087196F"/>
    <w:rsid w:val="00871FCD"/>
    <w:rsid w:val="008722C9"/>
    <w:rsid w:val="0087230E"/>
    <w:rsid w:val="0087286F"/>
    <w:rsid w:val="008728D9"/>
    <w:rsid w:val="008730F4"/>
    <w:rsid w:val="00873511"/>
    <w:rsid w:val="00873831"/>
    <w:rsid w:val="008738D4"/>
    <w:rsid w:val="00873A96"/>
    <w:rsid w:val="0087411E"/>
    <w:rsid w:val="008741F1"/>
    <w:rsid w:val="00874CCD"/>
    <w:rsid w:val="00874D09"/>
    <w:rsid w:val="008750BF"/>
    <w:rsid w:val="00875395"/>
    <w:rsid w:val="008759B7"/>
    <w:rsid w:val="008765DC"/>
    <w:rsid w:val="008765EF"/>
    <w:rsid w:val="00876956"/>
    <w:rsid w:val="00876AD6"/>
    <w:rsid w:val="00876D04"/>
    <w:rsid w:val="00876FB3"/>
    <w:rsid w:val="00876FD6"/>
    <w:rsid w:val="00877838"/>
    <w:rsid w:val="00877BD5"/>
    <w:rsid w:val="00880266"/>
    <w:rsid w:val="00880AC4"/>
    <w:rsid w:val="00880F43"/>
    <w:rsid w:val="00880F4E"/>
    <w:rsid w:val="00881AE1"/>
    <w:rsid w:val="00881CAE"/>
    <w:rsid w:val="00881D54"/>
    <w:rsid w:val="00881E1A"/>
    <w:rsid w:val="0088224F"/>
    <w:rsid w:val="008823A0"/>
    <w:rsid w:val="0088252F"/>
    <w:rsid w:val="00882C66"/>
    <w:rsid w:val="008835D2"/>
    <w:rsid w:val="008839F0"/>
    <w:rsid w:val="00883FCF"/>
    <w:rsid w:val="00884C13"/>
    <w:rsid w:val="00884F00"/>
    <w:rsid w:val="00885107"/>
    <w:rsid w:val="008866D2"/>
    <w:rsid w:val="00886737"/>
    <w:rsid w:val="00886749"/>
    <w:rsid w:val="0088683F"/>
    <w:rsid w:val="00886C36"/>
    <w:rsid w:val="00887492"/>
    <w:rsid w:val="00887890"/>
    <w:rsid w:val="00887D70"/>
    <w:rsid w:val="008907CF"/>
    <w:rsid w:val="00890A85"/>
    <w:rsid w:val="00890C95"/>
    <w:rsid w:val="00890E4B"/>
    <w:rsid w:val="0089196A"/>
    <w:rsid w:val="00892022"/>
    <w:rsid w:val="00892170"/>
    <w:rsid w:val="0089252A"/>
    <w:rsid w:val="0089271D"/>
    <w:rsid w:val="00892FBC"/>
    <w:rsid w:val="00893268"/>
    <w:rsid w:val="00893317"/>
    <w:rsid w:val="00893504"/>
    <w:rsid w:val="00894587"/>
    <w:rsid w:val="00894697"/>
    <w:rsid w:val="0089497B"/>
    <w:rsid w:val="0089606E"/>
    <w:rsid w:val="008960A4"/>
    <w:rsid w:val="00896469"/>
    <w:rsid w:val="008964F0"/>
    <w:rsid w:val="008967AD"/>
    <w:rsid w:val="00896DE9"/>
    <w:rsid w:val="0089759A"/>
    <w:rsid w:val="008975C4"/>
    <w:rsid w:val="008A01CE"/>
    <w:rsid w:val="008A07D4"/>
    <w:rsid w:val="008A0C56"/>
    <w:rsid w:val="008A0FAB"/>
    <w:rsid w:val="008A1D89"/>
    <w:rsid w:val="008A1F23"/>
    <w:rsid w:val="008A211B"/>
    <w:rsid w:val="008A2572"/>
    <w:rsid w:val="008A2C55"/>
    <w:rsid w:val="008A2D03"/>
    <w:rsid w:val="008A3160"/>
    <w:rsid w:val="008A32F4"/>
    <w:rsid w:val="008A336A"/>
    <w:rsid w:val="008A392B"/>
    <w:rsid w:val="008A4161"/>
    <w:rsid w:val="008A5406"/>
    <w:rsid w:val="008A65DC"/>
    <w:rsid w:val="008A6C41"/>
    <w:rsid w:val="008A6F1D"/>
    <w:rsid w:val="008A725A"/>
    <w:rsid w:val="008A739F"/>
    <w:rsid w:val="008B0047"/>
    <w:rsid w:val="008B0480"/>
    <w:rsid w:val="008B1193"/>
    <w:rsid w:val="008B1485"/>
    <w:rsid w:val="008B1580"/>
    <w:rsid w:val="008B19C2"/>
    <w:rsid w:val="008B1F38"/>
    <w:rsid w:val="008B228F"/>
    <w:rsid w:val="008B2953"/>
    <w:rsid w:val="008B2974"/>
    <w:rsid w:val="008B29A4"/>
    <w:rsid w:val="008B2A9A"/>
    <w:rsid w:val="008B2C5B"/>
    <w:rsid w:val="008B2ECD"/>
    <w:rsid w:val="008B2FC6"/>
    <w:rsid w:val="008B34A1"/>
    <w:rsid w:val="008B3672"/>
    <w:rsid w:val="008B36FA"/>
    <w:rsid w:val="008B3B69"/>
    <w:rsid w:val="008B3BEE"/>
    <w:rsid w:val="008B4736"/>
    <w:rsid w:val="008B4CB8"/>
    <w:rsid w:val="008B4FFB"/>
    <w:rsid w:val="008B53D1"/>
    <w:rsid w:val="008B5D1C"/>
    <w:rsid w:val="008B5F78"/>
    <w:rsid w:val="008B6289"/>
    <w:rsid w:val="008B64A6"/>
    <w:rsid w:val="008B6819"/>
    <w:rsid w:val="008B699B"/>
    <w:rsid w:val="008B70D8"/>
    <w:rsid w:val="008B71BA"/>
    <w:rsid w:val="008B78D3"/>
    <w:rsid w:val="008C0D96"/>
    <w:rsid w:val="008C15C6"/>
    <w:rsid w:val="008C18B5"/>
    <w:rsid w:val="008C21BF"/>
    <w:rsid w:val="008C269F"/>
    <w:rsid w:val="008C27A8"/>
    <w:rsid w:val="008C2C01"/>
    <w:rsid w:val="008C2F29"/>
    <w:rsid w:val="008C318A"/>
    <w:rsid w:val="008C37B2"/>
    <w:rsid w:val="008C37CC"/>
    <w:rsid w:val="008C3810"/>
    <w:rsid w:val="008C3A0B"/>
    <w:rsid w:val="008C3BA5"/>
    <w:rsid w:val="008C40A5"/>
    <w:rsid w:val="008C4BFE"/>
    <w:rsid w:val="008C4CF8"/>
    <w:rsid w:val="008C54B2"/>
    <w:rsid w:val="008C597C"/>
    <w:rsid w:val="008C6444"/>
    <w:rsid w:val="008C69E8"/>
    <w:rsid w:val="008C703E"/>
    <w:rsid w:val="008C7CD4"/>
    <w:rsid w:val="008C7FA3"/>
    <w:rsid w:val="008D12D8"/>
    <w:rsid w:val="008D153A"/>
    <w:rsid w:val="008D166A"/>
    <w:rsid w:val="008D19EC"/>
    <w:rsid w:val="008D1B36"/>
    <w:rsid w:val="008D211D"/>
    <w:rsid w:val="008D2178"/>
    <w:rsid w:val="008D29C0"/>
    <w:rsid w:val="008D2E4F"/>
    <w:rsid w:val="008D30C8"/>
    <w:rsid w:val="008D344C"/>
    <w:rsid w:val="008D388B"/>
    <w:rsid w:val="008D3AD4"/>
    <w:rsid w:val="008D3C4D"/>
    <w:rsid w:val="008D3DF9"/>
    <w:rsid w:val="008D3EAC"/>
    <w:rsid w:val="008D4299"/>
    <w:rsid w:val="008D4F02"/>
    <w:rsid w:val="008D5354"/>
    <w:rsid w:val="008D560C"/>
    <w:rsid w:val="008D562D"/>
    <w:rsid w:val="008D5BE7"/>
    <w:rsid w:val="008D5C41"/>
    <w:rsid w:val="008D5D25"/>
    <w:rsid w:val="008D5D8A"/>
    <w:rsid w:val="008D64DA"/>
    <w:rsid w:val="008D6628"/>
    <w:rsid w:val="008D6675"/>
    <w:rsid w:val="008D73A5"/>
    <w:rsid w:val="008D740C"/>
    <w:rsid w:val="008D75C9"/>
    <w:rsid w:val="008D7B64"/>
    <w:rsid w:val="008D7B76"/>
    <w:rsid w:val="008E05EE"/>
    <w:rsid w:val="008E07D3"/>
    <w:rsid w:val="008E08C1"/>
    <w:rsid w:val="008E08C4"/>
    <w:rsid w:val="008E09D8"/>
    <w:rsid w:val="008E0A8F"/>
    <w:rsid w:val="008E0B40"/>
    <w:rsid w:val="008E0B9C"/>
    <w:rsid w:val="008E164F"/>
    <w:rsid w:val="008E1EA1"/>
    <w:rsid w:val="008E2059"/>
    <w:rsid w:val="008E206C"/>
    <w:rsid w:val="008E2B3F"/>
    <w:rsid w:val="008E2B4F"/>
    <w:rsid w:val="008E2D07"/>
    <w:rsid w:val="008E2DC2"/>
    <w:rsid w:val="008E2F82"/>
    <w:rsid w:val="008E3471"/>
    <w:rsid w:val="008E354A"/>
    <w:rsid w:val="008E3A2B"/>
    <w:rsid w:val="008E3A6D"/>
    <w:rsid w:val="008E428C"/>
    <w:rsid w:val="008E47FB"/>
    <w:rsid w:val="008E4EC0"/>
    <w:rsid w:val="008E511E"/>
    <w:rsid w:val="008E54F5"/>
    <w:rsid w:val="008E5AE7"/>
    <w:rsid w:val="008E63CB"/>
    <w:rsid w:val="008E6414"/>
    <w:rsid w:val="008E6803"/>
    <w:rsid w:val="008E6DAC"/>
    <w:rsid w:val="008E6DB2"/>
    <w:rsid w:val="008E7404"/>
    <w:rsid w:val="008E7E4F"/>
    <w:rsid w:val="008F0141"/>
    <w:rsid w:val="008F07F7"/>
    <w:rsid w:val="008F0EA0"/>
    <w:rsid w:val="008F1089"/>
    <w:rsid w:val="008F11B9"/>
    <w:rsid w:val="008F138B"/>
    <w:rsid w:val="008F18CB"/>
    <w:rsid w:val="008F1BE7"/>
    <w:rsid w:val="008F1C4B"/>
    <w:rsid w:val="008F1D71"/>
    <w:rsid w:val="008F1F1D"/>
    <w:rsid w:val="008F3065"/>
    <w:rsid w:val="008F35CB"/>
    <w:rsid w:val="008F370D"/>
    <w:rsid w:val="008F3E04"/>
    <w:rsid w:val="008F4149"/>
    <w:rsid w:val="008F491B"/>
    <w:rsid w:val="008F4A21"/>
    <w:rsid w:val="008F5006"/>
    <w:rsid w:val="008F552E"/>
    <w:rsid w:val="008F64A0"/>
    <w:rsid w:val="008F64AD"/>
    <w:rsid w:val="008F652C"/>
    <w:rsid w:val="008F69D6"/>
    <w:rsid w:val="008F6B52"/>
    <w:rsid w:val="008F6C1F"/>
    <w:rsid w:val="008F6D2E"/>
    <w:rsid w:val="008F7570"/>
    <w:rsid w:val="00900075"/>
    <w:rsid w:val="00900397"/>
    <w:rsid w:val="0090072D"/>
    <w:rsid w:val="0090081D"/>
    <w:rsid w:val="0090090D"/>
    <w:rsid w:val="00900945"/>
    <w:rsid w:val="00900D68"/>
    <w:rsid w:val="00900ED5"/>
    <w:rsid w:val="0090165F"/>
    <w:rsid w:val="0090188F"/>
    <w:rsid w:val="0090189A"/>
    <w:rsid w:val="009018C2"/>
    <w:rsid w:val="00901E5E"/>
    <w:rsid w:val="00901E61"/>
    <w:rsid w:val="00901F3C"/>
    <w:rsid w:val="009021D7"/>
    <w:rsid w:val="00902585"/>
    <w:rsid w:val="009027A1"/>
    <w:rsid w:val="00903599"/>
    <w:rsid w:val="009036AD"/>
    <w:rsid w:val="00904743"/>
    <w:rsid w:val="0090478B"/>
    <w:rsid w:val="00904DBC"/>
    <w:rsid w:val="00905019"/>
    <w:rsid w:val="00905042"/>
    <w:rsid w:val="00905404"/>
    <w:rsid w:val="009056EC"/>
    <w:rsid w:val="00905DA0"/>
    <w:rsid w:val="00905EA8"/>
    <w:rsid w:val="00906574"/>
    <w:rsid w:val="00906660"/>
    <w:rsid w:val="009068B9"/>
    <w:rsid w:val="009068E4"/>
    <w:rsid w:val="00906BBE"/>
    <w:rsid w:val="00906E16"/>
    <w:rsid w:val="00907234"/>
    <w:rsid w:val="009106FA"/>
    <w:rsid w:val="00910873"/>
    <w:rsid w:val="009109F8"/>
    <w:rsid w:val="00910D16"/>
    <w:rsid w:val="00910D67"/>
    <w:rsid w:val="00910ECB"/>
    <w:rsid w:val="009110EE"/>
    <w:rsid w:val="0091201A"/>
    <w:rsid w:val="0091215E"/>
    <w:rsid w:val="0091224E"/>
    <w:rsid w:val="0091233B"/>
    <w:rsid w:val="009124CF"/>
    <w:rsid w:val="00912E91"/>
    <w:rsid w:val="00912F0E"/>
    <w:rsid w:val="00912FCF"/>
    <w:rsid w:val="0091350A"/>
    <w:rsid w:val="00913638"/>
    <w:rsid w:val="00914311"/>
    <w:rsid w:val="00914BD1"/>
    <w:rsid w:val="00914FE4"/>
    <w:rsid w:val="0091527C"/>
    <w:rsid w:val="00915402"/>
    <w:rsid w:val="00915524"/>
    <w:rsid w:val="009156E3"/>
    <w:rsid w:val="009157C6"/>
    <w:rsid w:val="00915EB5"/>
    <w:rsid w:val="009163E2"/>
    <w:rsid w:val="0091658E"/>
    <w:rsid w:val="00916C39"/>
    <w:rsid w:val="0091711C"/>
    <w:rsid w:val="009171C8"/>
    <w:rsid w:val="00917726"/>
    <w:rsid w:val="00917DCD"/>
    <w:rsid w:val="00917F0E"/>
    <w:rsid w:val="009202F3"/>
    <w:rsid w:val="009206A1"/>
    <w:rsid w:val="00920A79"/>
    <w:rsid w:val="00920F4D"/>
    <w:rsid w:val="00921104"/>
    <w:rsid w:val="00921173"/>
    <w:rsid w:val="00921347"/>
    <w:rsid w:val="009213E4"/>
    <w:rsid w:val="009213F4"/>
    <w:rsid w:val="00921D7F"/>
    <w:rsid w:val="00921EAC"/>
    <w:rsid w:val="00921FEE"/>
    <w:rsid w:val="0092201F"/>
    <w:rsid w:val="00922B9F"/>
    <w:rsid w:val="00922CC1"/>
    <w:rsid w:val="00922CF3"/>
    <w:rsid w:val="0092308E"/>
    <w:rsid w:val="00923D60"/>
    <w:rsid w:val="00924C39"/>
    <w:rsid w:val="00924F82"/>
    <w:rsid w:val="00925128"/>
    <w:rsid w:val="00925263"/>
    <w:rsid w:val="00925B50"/>
    <w:rsid w:val="00925C53"/>
    <w:rsid w:val="00925DF4"/>
    <w:rsid w:val="00925EC3"/>
    <w:rsid w:val="00926158"/>
    <w:rsid w:val="0092621F"/>
    <w:rsid w:val="00926343"/>
    <w:rsid w:val="0092634B"/>
    <w:rsid w:val="0092682C"/>
    <w:rsid w:val="00926DD0"/>
    <w:rsid w:val="009270FB"/>
    <w:rsid w:val="009271D2"/>
    <w:rsid w:val="009274EF"/>
    <w:rsid w:val="00927795"/>
    <w:rsid w:val="0092789A"/>
    <w:rsid w:val="00927999"/>
    <w:rsid w:val="00927EA4"/>
    <w:rsid w:val="009301C3"/>
    <w:rsid w:val="00930C4E"/>
    <w:rsid w:val="00930CAB"/>
    <w:rsid w:val="009314A8"/>
    <w:rsid w:val="00931AF9"/>
    <w:rsid w:val="00931B85"/>
    <w:rsid w:val="00931BF4"/>
    <w:rsid w:val="00932D1E"/>
    <w:rsid w:val="00933E18"/>
    <w:rsid w:val="00933F7D"/>
    <w:rsid w:val="0093452C"/>
    <w:rsid w:val="00934B01"/>
    <w:rsid w:val="00934DC7"/>
    <w:rsid w:val="009350D6"/>
    <w:rsid w:val="009350DF"/>
    <w:rsid w:val="009351FF"/>
    <w:rsid w:val="00935994"/>
    <w:rsid w:val="00935CFB"/>
    <w:rsid w:val="00936732"/>
    <w:rsid w:val="009367CD"/>
    <w:rsid w:val="009367D7"/>
    <w:rsid w:val="0093694F"/>
    <w:rsid w:val="00936AF9"/>
    <w:rsid w:val="00936CE4"/>
    <w:rsid w:val="009371A0"/>
    <w:rsid w:val="00937227"/>
    <w:rsid w:val="009375DF"/>
    <w:rsid w:val="00940177"/>
    <w:rsid w:val="00940AE8"/>
    <w:rsid w:val="00940D36"/>
    <w:rsid w:val="00940ED5"/>
    <w:rsid w:val="00940F7A"/>
    <w:rsid w:val="00941642"/>
    <w:rsid w:val="00941B72"/>
    <w:rsid w:val="00941BCC"/>
    <w:rsid w:val="009428D1"/>
    <w:rsid w:val="00942A87"/>
    <w:rsid w:val="00942E22"/>
    <w:rsid w:val="00942F56"/>
    <w:rsid w:val="009430A5"/>
    <w:rsid w:val="009431CD"/>
    <w:rsid w:val="009432E4"/>
    <w:rsid w:val="0094382F"/>
    <w:rsid w:val="00943B08"/>
    <w:rsid w:val="00943D78"/>
    <w:rsid w:val="0094547F"/>
    <w:rsid w:val="00945710"/>
    <w:rsid w:val="009458D9"/>
    <w:rsid w:val="00945AB7"/>
    <w:rsid w:val="00946277"/>
    <w:rsid w:val="00946A0E"/>
    <w:rsid w:val="00946DA4"/>
    <w:rsid w:val="00946E5B"/>
    <w:rsid w:val="00946ECD"/>
    <w:rsid w:val="00946F98"/>
    <w:rsid w:val="009471FB"/>
    <w:rsid w:val="009476DA"/>
    <w:rsid w:val="00947CD0"/>
    <w:rsid w:val="00950BF4"/>
    <w:rsid w:val="00950F5B"/>
    <w:rsid w:val="00951393"/>
    <w:rsid w:val="009514DA"/>
    <w:rsid w:val="009517DB"/>
    <w:rsid w:val="0095190B"/>
    <w:rsid w:val="00951BE6"/>
    <w:rsid w:val="00951F6C"/>
    <w:rsid w:val="009521EE"/>
    <w:rsid w:val="00952A2C"/>
    <w:rsid w:val="00952D82"/>
    <w:rsid w:val="00952DED"/>
    <w:rsid w:val="0095328D"/>
    <w:rsid w:val="00953329"/>
    <w:rsid w:val="00953CB5"/>
    <w:rsid w:val="00954E38"/>
    <w:rsid w:val="00955076"/>
    <w:rsid w:val="00955CFF"/>
    <w:rsid w:val="00956122"/>
    <w:rsid w:val="0095614B"/>
    <w:rsid w:val="009566D3"/>
    <w:rsid w:val="0095698C"/>
    <w:rsid w:val="00956C62"/>
    <w:rsid w:val="00957266"/>
    <w:rsid w:val="009576A6"/>
    <w:rsid w:val="00957B7C"/>
    <w:rsid w:val="00957D94"/>
    <w:rsid w:val="00957F6D"/>
    <w:rsid w:val="00960C0F"/>
    <w:rsid w:val="00960D45"/>
    <w:rsid w:val="00960D8B"/>
    <w:rsid w:val="00960E1F"/>
    <w:rsid w:val="00960E65"/>
    <w:rsid w:val="00961166"/>
    <w:rsid w:val="0096176B"/>
    <w:rsid w:val="00961FAA"/>
    <w:rsid w:val="009621A8"/>
    <w:rsid w:val="0096233F"/>
    <w:rsid w:val="00962A12"/>
    <w:rsid w:val="00962A75"/>
    <w:rsid w:val="00962D3F"/>
    <w:rsid w:val="00962EC7"/>
    <w:rsid w:val="00962F36"/>
    <w:rsid w:val="00963154"/>
    <w:rsid w:val="00963477"/>
    <w:rsid w:val="0096388F"/>
    <w:rsid w:val="00964B38"/>
    <w:rsid w:val="00964BBB"/>
    <w:rsid w:val="00964EA2"/>
    <w:rsid w:val="009650BA"/>
    <w:rsid w:val="00966B2F"/>
    <w:rsid w:val="00966EE2"/>
    <w:rsid w:val="00967404"/>
    <w:rsid w:val="009677A8"/>
    <w:rsid w:val="00967E87"/>
    <w:rsid w:val="00967ED7"/>
    <w:rsid w:val="009702BD"/>
    <w:rsid w:val="00970542"/>
    <w:rsid w:val="00970600"/>
    <w:rsid w:val="00970746"/>
    <w:rsid w:val="00971A2B"/>
    <w:rsid w:val="009725DD"/>
    <w:rsid w:val="0097260B"/>
    <w:rsid w:val="00972742"/>
    <w:rsid w:val="009732AF"/>
    <w:rsid w:val="009735F7"/>
    <w:rsid w:val="009739A8"/>
    <w:rsid w:val="00973A45"/>
    <w:rsid w:val="00973C96"/>
    <w:rsid w:val="0097448A"/>
    <w:rsid w:val="00974568"/>
    <w:rsid w:val="00974BB6"/>
    <w:rsid w:val="00974D9B"/>
    <w:rsid w:val="00974DBC"/>
    <w:rsid w:val="0097622D"/>
    <w:rsid w:val="00976382"/>
    <w:rsid w:val="00976EB4"/>
    <w:rsid w:val="009770F9"/>
    <w:rsid w:val="00977184"/>
    <w:rsid w:val="009772F9"/>
    <w:rsid w:val="00980268"/>
    <w:rsid w:val="009813CA"/>
    <w:rsid w:val="00981485"/>
    <w:rsid w:val="00981A7F"/>
    <w:rsid w:val="00981C1F"/>
    <w:rsid w:val="00981CA5"/>
    <w:rsid w:val="00981D92"/>
    <w:rsid w:val="009829D0"/>
    <w:rsid w:val="00982B8A"/>
    <w:rsid w:val="00983033"/>
    <w:rsid w:val="009831C1"/>
    <w:rsid w:val="0098324F"/>
    <w:rsid w:val="00983414"/>
    <w:rsid w:val="00983E35"/>
    <w:rsid w:val="00983ED0"/>
    <w:rsid w:val="00984794"/>
    <w:rsid w:val="00985A01"/>
    <w:rsid w:val="00985A8D"/>
    <w:rsid w:val="00986100"/>
    <w:rsid w:val="00986980"/>
    <w:rsid w:val="00987F22"/>
    <w:rsid w:val="00990619"/>
    <w:rsid w:val="00990672"/>
    <w:rsid w:val="0099070A"/>
    <w:rsid w:val="009908A3"/>
    <w:rsid w:val="00990A32"/>
    <w:rsid w:val="00990A4B"/>
    <w:rsid w:val="0099130C"/>
    <w:rsid w:val="0099132D"/>
    <w:rsid w:val="00991559"/>
    <w:rsid w:val="00991D28"/>
    <w:rsid w:val="00991DF0"/>
    <w:rsid w:val="00992178"/>
    <w:rsid w:val="0099243B"/>
    <w:rsid w:val="00992474"/>
    <w:rsid w:val="00992BE2"/>
    <w:rsid w:val="00993045"/>
    <w:rsid w:val="00993079"/>
    <w:rsid w:val="00993110"/>
    <w:rsid w:val="00993BA1"/>
    <w:rsid w:val="00993C1B"/>
    <w:rsid w:val="00993C3B"/>
    <w:rsid w:val="00993DA7"/>
    <w:rsid w:val="00993F0A"/>
    <w:rsid w:val="00994168"/>
    <w:rsid w:val="00994248"/>
    <w:rsid w:val="00994271"/>
    <w:rsid w:val="00994731"/>
    <w:rsid w:val="00994A9D"/>
    <w:rsid w:val="00994C7E"/>
    <w:rsid w:val="00995777"/>
    <w:rsid w:val="00995942"/>
    <w:rsid w:val="00995F72"/>
    <w:rsid w:val="0099623E"/>
    <w:rsid w:val="00996758"/>
    <w:rsid w:val="009969ED"/>
    <w:rsid w:val="00996DF9"/>
    <w:rsid w:val="0099713D"/>
    <w:rsid w:val="00997290"/>
    <w:rsid w:val="009976DF"/>
    <w:rsid w:val="00997E1A"/>
    <w:rsid w:val="00997E60"/>
    <w:rsid w:val="009A02A0"/>
    <w:rsid w:val="009A06BB"/>
    <w:rsid w:val="009A0C9C"/>
    <w:rsid w:val="009A18AA"/>
    <w:rsid w:val="009A197D"/>
    <w:rsid w:val="009A1BA6"/>
    <w:rsid w:val="009A1EFF"/>
    <w:rsid w:val="009A1F01"/>
    <w:rsid w:val="009A2369"/>
    <w:rsid w:val="009A2574"/>
    <w:rsid w:val="009A2A65"/>
    <w:rsid w:val="009A2C8E"/>
    <w:rsid w:val="009A2CC8"/>
    <w:rsid w:val="009A3E2B"/>
    <w:rsid w:val="009A3FBE"/>
    <w:rsid w:val="009A409C"/>
    <w:rsid w:val="009A4641"/>
    <w:rsid w:val="009A55CC"/>
    <w:rsid w:val="009A59A0"/>
    <w:rsid w:val="009A5F96"/>
    <w:rsid w:val="009A6001"/>
    <w:rsid w:val="009A6565"/>
    <w:rsid w:val="009A68CD"/>
    <w:rsid w:val="009A69E5"/>
    <w:rsid w:val="009A6A25"/>
    <w:rsid w:val="009A6C5D"/>
    <w:rsid w:val="009A72A7"/>
    <w:rsid w:val="009A732E"/>
    <w:rsid w:val="009A75EA"/>
    <w:rsid w:val="009A7835"/>
    <w:rsid w:val="009B1013"/>
    <w:rsid w:val="009B1616"/>
    <w:rsid w:val="009B17BC"/>
    <w:rsid w:val="009B1CEC"/>
    <w:rsid w:val="009B1EE2"/>
    <w:rsid w:val="009B229F"/>
    <w:rsid w:val="009B2386"/>
    <w:rsid w:val="009B2656"/>
    <w:rsid w:val="009B3C46"/>
    <w:rsid w:val="009B3E36"/>
    <w:rsid w:val="009B441E"/>
    <w:rsid w:val="009B459C"/>
    <w:rsid w:val="009B4E19"/>
    <w:rsid w:val="009B4FBA"/>
    <w:rsid w:val="009B5119"/>
    <w:rsid w:val="009B554B"/>
    <w:rsid w:val="009B5D3F"/>
    <w:rsid w:val="009B6927"/>
    <w:rsid w:val="009B75F5"/>
    <w:rsid w:val="009B78B0"/>
    <w:rsid w:val="009C022E"/>
    <w:rsid w:val="009C0231"/>
    <w:rsid w:val="009C0F87"/>
    <w:rsid w:val="009C11B5"/>
    <w:rsid w:val="009C142D"/>
    <w:rsid w:val="009C1483"/>
    <w:rsid w:val="009C17D3"/>
    <w:rsid w:val="009C1F1C"/>
    <w:rsid w:val="009C20DA"/>
    <w:rsid w:val="009C217B"/>
    <w:rsid w:val="009C2C0B"/>
    <w:rsid w:val="009C316E"/>
    <w:rsid w:val="009C325E"/>
    <w:rsid w:val="009C3ADD"/>
    <w:rsid w:val="009C45BF"/>
    <w:rsid w:val="009C471D"/>
    <w:rsid w:val="009C4817"/>
    <w:rsid w:val="009C4D12"/>
    <w:rsid w:val="009C5259"/>
    <w:rsid w:val="009C554E"/>
    <w:rsid w:val="009C5AE4"/>
    <w:rsid w:val="009C5C54"/>
    <w:rsid w:val="009C5C57"/>
    <w:rsid w:val="009C5FF2"/>
    <w:rsid w:val="009C609D"/>
    <w:rsid w:val="009C61D3"/>
    <w:rsid w:val="009C627B"/>
    <w:rsid w:val="009C6ACD"/>
    <w:rsid w:val="009C6D4E"/>
    <w:rsid w:val="009C6E36"/>
    <w:rsid w:val="009C7251"/>
    <w:rsid w:val="009C76A7"/>
    <w:rsid w:val="009C77B9"/>
    <w:rsid w:val="009D1567"/>
    <w:rsid w:val="009D2543"/>
    <w:rsid w:val="009D29CE"/>
    <w:rsid w:val="009D2ACE"/>
    <w:rsid w:val="009D2ADC"/>
    <w:rsid w:val="009D2C47"/>
    <w:rsid w:val="009D2CFF"/>
    <w:rsid w:val="009D38A9"/>
    <w:rsid w:val="009D392D"/>
    <w:rsid w:val="009D3970"/>
    <w:rsid w:val="009D5C02"/>
    <w:rsid w:val="009D5D77"/>
    <w:rsid w:val="009D5FAB"/>
    <w:rsid w:val="009D6110"/>
    <w:rsid w:val="009D6BB3"/>
    <w:rsid w:val="009D76F2"/>
    <w:rsid w:val="009E0BED"/>
    <w:rsid w:val="009E0C47"/>
    <w:rsid w:val="009E0EE7"/>
    <w:rsid w:val="009E0F26"/>
    <w:rsid w:val="009E1867"/>
    <w:rsid w:val="009E1B9B"/>
    <w:rsid w:val="009E205A"/>
    <w:rsid w:val="009E239E"/>
    <w:rsid w:val="009E28B1"/>
    <w:rsid w:val="009E2D3C"/>
    <w:rsid w:val="009E2E49"/>
    <w:rsid w:val="009E2EC5"/>
    <w:rsid w:val="009E30CE"/>
    <w:rsid w:val="009E3F3C"/>
    <w:rsid w:val="009E405F"/>
    <w:rsid w:val="009E406D"/>
    <w:rsid w:val="009E4AF3"/>
    <w:rsid w:val="009E4C3A"/>
    <w:rsid w:val="009E5870"/>
    <w:rsid w:val="009E5B8E"/>
    <w:rsid w:val="009E5BC2"/>
    <w:rsid w:val="009E6D7B"/>
    <w:rsid w:val="009E7AB5"/>
    <w:rsid w:val="009E7E91"/>
    <w:rsid w:val="009F00E7"/>
    <w:rsid w:val="009F053B"/>
    <w:rsid w:val="009F08F3"/>
    <w:rsid w:val="009F19F3"/>
    <w:rsid w:val="009F1A3E"/>
    <w:rsid w:val="009F1A95"/>
    <w:rsid w:val="009F1B65"/>
    <w:rsid w:val="009F2104"/>
    <w:rsid w:val="009F2AD5"/>
    <w:rsid w:val="009F2CF4"/>
    <w:rsid w:val="009F2D2F"/>
    <w:rsid w:val="009F2FD7"/>
    <w:rsid w:val="009F30C7"/>
    <w:rsid w:val="009F3471"/>
    <w:rsid w:val="009F35E8"/>
    <w:rsid w:val="009F36D2"/>
    <w:rsid w:val="009F399E"/>
    <w:rsid w:val="009F3DF3"/>
    <w:rsid w:val="009F3E13"/>
    <w:rsid w:val="009F4339"/>
    <w:rsid w:val="009F4B45"/>
    <w:rsid w:val="009F501C"/>
    <w:rsid w:val="009F52DF"/>
    <w:rsid w:val="009F570B"/>
    <w:rsid w:val="009F5836"/>
    <w:rsid w:val="009F65F2"/>
    <w:rsid w:val="009F6782"/>
    <w:rsid w:val="009F6B89"/>
    <w:rsid w:val="009F6D27"/>
    <w:rsid w:val="009F71C5"/>
    <w:rsid w:val="009F774E"/>
    <w:rsid w:val="00A00E04"/>
    <w:rsid w:val="00A00EB2"/>
    <w:rsid w:val="00A018D2"/>
    <w:rsid w:val="00A01967"/>
    <w:rsid w:val="00A01A00"/>
    <w:rsid w:val="00A01AF2"/>
    <w:rsid w:val="00A01EF1"/>
    <w:rsid w:val="00A028EB"/>
    <w:rsid w:val="00A02F55"/>
    <w:rsid w:val="00A03399"/>
    <w:rsid w:val="00A037FF"/>
    <w:rsid w:val="00A049E3"/>
    <w:rsid w:val="00A04F61"/>
    <w:rsid w:val="00A0511D"/>
    <w:rsid w:val="00A0523C"/>
    <w:rsid w:val="00A05A95"/>
    <w:rsid w:val="00A05D21"/>
    <w:rsid w:val="00A05F21"/>
    <w:rsid w:val="00A06092"/>
    <w:rsid w:val="00A06CE4"/>
    <w:rsid w:val="00A06D4C"/>
    <w:rsid w:val="00A06D57"/>
    <w:rsid w:val="00A072B5"/>
    <w:rsid w:val="00A079E8"/>
    <w:rsid w:val="00A07BC0"/>
    <w:rsid w:val="00A10572"/>
    <w:rsid w:val="00A10927"/>
    <w:rsid w:val="00A10A35"/>
    <w:rsid w:val="00A10A43"/>
    <w:rsid w:val="00A10F6D"/>
    <w:rsid w:val="00A12012"/>
    <w:rsid w:val="00A12059"/>
    <w:rsid w:val="00A12442"/>
    <w:rsid w:val="00A127A0"/>
    <w:rsid w:val="00A12ADA"/>
    <w:rsid w:val="00A12B3F"/>
    <w:rsid w:val="00A12E82"/>
    <w:rsid w:val="00A12EEC"/>
    <w:rsid w:val="00A13148"/>
    <w:rsid w:val="00A13803"/>
    <w:rsid w:val="00A138C9"/>
    <w:rsid w:val="00A14603"/>
    <w:rsid w:val="00A14908"/>
    <w:rsid w:val="00A1498B"/>
    <w:rsid w:val="00A14A5D"/>
    <w:rsid w:val="00A14B35"/>
    <w:rsid w:val="00A14B5F"/>
    <w:rsid w:val="00A15275"/>
    <w:rsid w:val="00A15289"/>
    <w:rsid w:val="00A15521"/>
    <w:rsid w:val="00A16148"/>
    <w:rsid w:val="00A164EA"/>
    <w:rsid w:val="00A16627"/>
    <w:rsid w:val="00A169F0"/>
    <w:rsid w:val="00A16A47"/>
    <w:rsid w:val="00A1750B"/>
    <w:rsid w:val="00A20EBD"/>
    <w:rsid w:val="00A211E7"/>
    <w:rsid w:val="00A215F7"/>
    <w:rsid w:val="00A21B22"/>
    <w:rsid w:val="00A21E25"/>
    <w:rsid w:val="00A21F87"/>
    <w:rsid w:val="00A222CE"/>
    <w:rsid w:val="00A2266D"/>
    <w:rsid w:val="00A22757"/>
    <w:rsid w:val="00A2277C"/>
    <w:rsid w:val="00A22EB4"/>
    <w:rsid w:val="00A232AB"/>
    <w:rsid w:val="00A234FE"/>
    <w:rsid w:val="00A23DAE"/>
    <w:rsid w:val="00A23F87"/>
    <w:rsid w:val="00A24272"/>
    <w:rsid w:val="00A24290"/>
    <w:rsid w:val="00A247AB"/>
    <w:rsid w:val="00A2483F"/>
    <w:rsid w:val="00A2495B"/>
    <w:rsid w:val="00A2562A"/>
    <w:rsid w:val="00A25ECA"/>
    <w:rsid w:val="00A25F3D"/>
    <w:rsid w:val="00A26153"/>
    <w:rsid w:val="00A261E8"/>
    <w:rsid w:val="00A26723"/>
    <w:rsid w:val="00A26CE9"/>
    <w:rsid w:val="00A26F00"/>
    <w:rsid w:val="00A271FC"/>
    <w:rsid w:val="00A27AD1"/>
    <w:rsid w:val="00A27C64"/>
    <w:rsid w:val="00A27F7F"/>
    <w:rsid w:val="00A30A51"/>
    <w:rsid w:val="00A3140A"/>
    <w:rsid w:val="00A3155B"/>
    <w:rsid w:val="00A31D28"/>
    <w:rsid w:val="00A32178"/>
    <w:rsid w:val="00A325A0"/>
    <w:rsid w:val="00A32803"/>
    <w:rsid w:val="00A32E38"/>
    <w:rsid w:val="00A32F60"/>
    <w:rsid w:val="00A332DE"/>
    <w:rsid w:val="00A33340"/>
    <w:rsid w:val="00A335BF"/>
    <w:rsid w:val="00A336BE"/>
    <w:rsid w:val="00A33AEE"/>
    <w:rsid w:val="00A34783"/>
    <w:rsid w:val="00A3488A"/>
    <w:rsid w:val="00A34BE3"/>
    <w:rsid w:val="00A34D5E"/>
    <w:rsid w:val="00A35340"/>
    <w:rsid w:val="00A35E40"/>
    <w:rsid w:val="00A35ED2"/>
    <w:rsid w:val="00A363A6"/>
    <w:rsid w:val="00A3689D"/>
    <w:rsid w:val="00A3695C"/>
    <w:rsid w:val="00A36D51"/>
    <w:rsid w:val="00A371D1"/>
    <w:rsid w:val="00A372A0"/>
    <w:rsid w:val="00A4055B"/>
    <w:rsid w:val="00A409AA"/>
    <w:rsid w:val="00A40A48"/>
    <w:rsid w:val="00A40E8B"/>
    <w:rsid w:val="00A40F9D"/>
    <w:rsid w:val="00A4128C"/>
    <w:rsid w:val="00A41D39"/>
    <w:rsid w:val="00A41F8A"/>
    <w:rsid w:val="00A425DB"/>
    <w:rsid w:val="00A426E4"/>
    <w:rsid w:val="00A428D9"/>
    <w:rsid w:val="00A43181"/>
    <w:rsid w:val="00A43CAC"/>
    <w:rsid w:val="00A43F40"/>
    <w:rsid w:val="00A444FC"/>
    <w:rsid w:val="00A4453F"/>
    <w:rsid w:val="00A44BA4"/>
    <w:rsid w:val="00A455FF"/>
    <w:rsid w:val="00A46381"/>
    <w:rsid w:val="00A46BD8"/>
    <w:rsid w:val="00A46EC4"/>
    <w:rsid w:val="00A46FC4"/>
    <w:rsid w:val="00A50391"/>
    <w:rsid w:val="00A507B2"/>
    <w:rsid w:val="00A50E91"/>
    <w:rsid w:val="00A51749"/>
    <w:rsid w:val="00A518EB"/>
    <w:rsid w:val="00A51906"/>
    <w:rsid w:val="00A5282D"/>
    <w:rsid w:val="00A5285A"/>
    <w:rsid w:val="00A52869"/>
    <w:rsid w:val="00A52BB1"/>
    <w:rsid w:val="00A52E90"/>
    <w:rsid w:val="00A53D2D"/>
    <w:rsid w:val="00A542A8"/>
    <w:rsid w:val="00A5437E"/>
    <w:rsid w:val="00A54A20"/>
    <w:rsid w:val="00A54A23"/>
    <w:rsid w:val="00A5507B"/>
    <w:rsid w:val="00A553C7"/>
    <w:rsid w:val="00A554E1"/>
    <w:rsid w:val="00A5557C"/>
    <w:rsid w:val="00A555E1"/>
    <w:rsid w:val="00A55688"/>
    <w:rsid w:val="00A55922"/>
    <w:rsid w:val="00A5673A"/>
    <w:rsid w:val="00A56ECE"/>
    <w:rsid w:val="00A57569"/>
    <w:rsid w:val="00A57B47"/>
    <w:rsid w:val="00A57F86"/>
    <w:rsid w:val="00A60537"/>
    <w:rsid w:val="00A6171E"/>
    <w:rsid w:val="00A61898"/>
    <w:rsid w:val="00A61AFA"/>
    <w:rsid w:val="00A61F4E"/>
    <w:rsid w:val="00A620D9"/>
    <w:rsid w:val="00A6248B"/>
    <w:rsid w:val="00A62987"/>
    <w:rsid w:val="00A632CD"/>
    <w:rsid w:val="00A6386B"/>
    <w:rsid w:val="00A647FB"/>
    <w:rsid w:val="00A64F6B"/>
    <w:rsid w:val="00A65B12"/>
    <w:rsid w:val="00A65C30"/>
    <w:rsid w:val="00A6614E"/>
    <w:rsid w:val="00A6656D"/>
    <w:rsid w:val="00A66774"/>
    <w:rsid w:val="00A66A42"/>
    <w:rsid w:val="00A66EDD"/>
    <w:rsid w:val="00A6768D"/>
    <w:rsid w:val="00A677D6"/>
    <w:rsid w:val="00A67C78"/>
    <w:rsid w:val="00A67EEE"/>
    <w:rsid w:val="00A70071"/>
    <w:rsid w:val="00A7058D"/>
    <w:rsid w:val="00A7059E"/>
    <w:rsid w:val="00A7129B"/>
    <w:rsid w:val="00A71569"/>
    <w:rsid w:val="00A71B4D"/>
    <w:rsid w:val="00A71DE5"/>
    <w:rsid w:val="00A72469"/>
    <w:rsid w:val="00A72552"/>
    <w:rsid w:val="00A72D88"/>
    <w:rsid w:val="00A72DA7"/>
    <w:rsid w:val="00A737F1"/>
    <w:rsid w:val="00A737FF"/>
    <w:rsid w:val="00A73CCD"/>
    <w:rsid w:val="00A73F67"/>
    <w:rsid w:val="00A74435"/>
    <w:rsid w:val="00A75562"/>
    <w:rsid w:val="00A76015"/>
    <w:rsid w:val="00A76108"/>
    <w:rsid w:val="00A77252"/>
    <w:rsid w:val="00A7750B"/>
    <w:rsid w:val="00A80B85"/>
    <w:rsid w:val="00A81AB3"/>
    <w:rsid w:val="00A81E04"/>
    <w:rsid w:val="00A821F4"/>
    <w:rsid w:val="00A82551"/>
    <w:rsid w:val="00A82608"/>
    <w:rsid w:val="00A828AF"/>
    <w:rsid w:val="00A82BE3"/>
    <w:rsid w:val="00A82D94"/>
    <w:rsid w:val="00A830B1"/>
    <w:rsid w:val="00A834F0"/>
    <w:rsid w:val="00A8381D"/>
    <w:rsid w:val="00A838B9"/>
    <w:rsid w:val="00A83C4C"/>
    <w:rsid w:val="00A83FDD"/>
    <w:rsid w:val="00A84936"/>
    <w:rsid w:val="00A84BF2"/>
    <w:rsid w:val="00A84C66"/>
    <w:rsid w:val="00A85448"/>
    <w:rsid w:val="00A85CE7"/>
    <w:rsid w:val="00A85EBE"/>
    <w:rsid w:val="00A86302"/>
    <w:rsid w:val="00A86448"/>
    <w:rsid w:val="00A86F6E"/>
    <w:rsid w:val="00A872A5"/>
    <w:rsid w:val="00A87593"/>
    <w:rsid w:val="00A879B3"/>
    <w:rsid w:val="00A87ADD"/>
    <w:rsid w:val="00A87E73"/>
    <w:rsid w:val="00A90715"/>
    <w:rsid w:val="00A90783"/>
    <w:rsid w:val="00A91247"/>
    <w:rsid w:val="00A91294"/>
    <w:rsid w:val="00A916D3"/>
    <w:rsid w:val="00A91A41"/>
    <w:rsid w:val="00A92B7B"/>
    <w:rsid w:val="00A92D65"/>
    <w:rsid w:val="00A93655"/>
    <w:rsid w:val="00A9368A"/>
    <w:rsid w:val="00A940F5"/>
    <w:rsid w:val="00A94422"/>
    <w:rsid w:val="00A94749"/>
    <w:rsid w:val="00A9474C"/>
    <w:rsid w:val="00A948C0"/>
    <w:rsid w:val="00A951E6"/>
    <w:rsid w:val="00A95630"/>
    <w:rsid w:val="00A957A9"/>
    <w:rsid w:val="00A95B7C"/>
    <w:rsid w:val="00A96287"/>
    <w:rsid w:val="00A963D3"/>
    <w:rsid w:val="00A969B7"/>
    <w:rsid w:val="00AA00F3"/>
    <w:rsid w:val="00AA02BC"/>
    <w:rsid w:val="00AA114D"/>
    <w:rsid w:val="00AA1193"/>
    <w:rsid w:val="00AA14AF"/>
    <w:rsid w:val="00AA212B"/>
    <w:rsid w:val="00AA2271"/>
    <w:rsid w:val="00AA26AC"/>
    <w:rsid w:val="00AA2B46"/>
    <w:rsid w:val="00AA3DD0"/>
    <w:rsid w:val="00AA4E8E"/>
    <w:rsid w:val="00AA5020"/>
    <w:rsid w:val="00AA62AC"/>
    <w:rsid w:val="00AA6694"/>
    <w:rsid w:val="00AA68EF"/>
    <w:rsid w:val="00AA71F5"/>
    <w:rsid w:val="00AA79AD"/>
    <w:rsid w:val="00AB0140"/>
    <w:rsid w:val="00AB0663"/>
    <w:rsid w:val="00AB06E5"/>
    <w:rsid w:val="00AB1CDE"/>
    <w:rsid w:val="00AB1D30"/>
    <w:rsid w:val="00AB1F98"/>
    <w:rsid w:val="00AB248D"/>
    <w:rsid w:val="00AB28BE"/>
    <w:rsid w:val="00AB2AC8"/>
    <w:rsid w:val="00AB2EE1"/>
    <w:rsid w:val="00AB3383"/>
    <w:rsid w:val="00AB341E"/>
    <w:rsid w:val="00AB3B8A"/>
    <w:rsid w:val="00AB4554"/>
    <w:rsid w:val="00AB4965"/>
    <w:rsid w:val="00AB49E9"/>
    <w:rsid w:val="00AB4A3D"/>
    <w:rsid w:val="00AB4CAE"/>
    <w:rsid w:val="00AB4F5E"/>
    <w:rsid w:val="00AB6373"/>
    <w:rsid w:val="00AB63E6"/>
    <w:rsid w:val="00AB663B"/>
    <w:rsid w:val="00AB693F"/>
    <w:rsid w:val="00AB70B9"/>
    <w:rsid w:val="00AB73D7"/>
    <w:rsid w:val="00AB7727"/>
    <w:rsid w:val="00AC0838"/>
    <w:rsid w:val="00AC0901"/>
    <w:rsid w:val="00AC0A76"/>
    <w:rsid w:val="00AC0F09"/>
    <w:rsid w:val="00AC11F5"/>
    <w:rsid w:val="00AC2276"/>
    <w:rsid w:val="00AC237F"/>
    <w:rsid w:val="00AC2753"/>
    <w:rsid w:val="00AC2908"/>
    <w:rsid w:val="00AC3051"/>
    <w:rsid w:val="00AC35AE"/>
    <w:rsid w:val="00AC3B9B"/>
    <w:rsid w:val="00AC3BF6"/>
    <w:rsid w:val="00AC3DCB"/>
    <w:rsid w:val="00AC4018"/>
    <w:rsid w:val="00AC4C0A"/>
    <w:rsid w:val="00AC4DD5"/>
    <w:rsid w:val="00AC5250"/>
    <w:rsid w:val="00AC5268"/>
    <w:rsid w:val="00AC54D8"/>
    <w:rsid w:val="00AC56AC"/>
    <w:rsid w:val="00AC610C"/>
    <w:rsid w:val="00AC62FB"/>
    <w:rsid w:val="00AC64ED"/>
    <w:rsid w:val="00AC7260"/>
    <w:rsid w:val="00AC72E1"/>
    <w:rsid w:val="00AD0180"/>
    <w:rsid w:val="00AD044B"/>
    <w:rsid w:val="00AD0550"/>
    <w:rsid w:val="00AD07F7"/>
    <w:rsid w:val="00AD0882"/>
    <w:rsid w:val="00AD08B4"/>
    <w:rsid w:val="00AD105C"/>
    <w:rsid w:val="00AD159F"/>
    <w:rsid w:val="00AD1998"/>
    <w:rsid w:val="00AD1B91"/>
    <w:rsid w:val="00AD1D6F"/>
    <w:rsid w:val="00AD20F5"/>
    <w:rsid w:val="00AD22EB"/>
    <w:rsid w:val="00AD2393"/>
    <w:rsid w:val="00AD2423"/>
    <w:rsid w:val="00AD2599"/>
    <w:rsid w:val="00AD284F"/>
    <w:rsid w:val="00AD2F44"/>
    <w:rsid w:val="00AD3217"/>
    <w:rsid w:val="00AD38DF"/>
    <w:rsid w:val="00AD4896"/>
    <w:rsid w:val="00AD4D50"/>
    <w:rsid w:val="00AD50F7"/>
    <w:rsid w:val="00AD52FE"/>
    <w:rsid w:val="00AD585A"/>
    <w:rsid w:val="00AD5A99"/>
    <w:rsid w:val="00AD5CBD"/>
    <w:rsid w:val="00AD63DF"/>
    <w:rsid w:val="00AD6546"/>
    <w:rsid w:val="00AD691E"/>
    <w:rsid w:val="00AD6EF5"/>
    <w:rsid w:val="00AD77DB"/>
    <w:rsid w:val="00AD79D8"/>
    <w:rsid w:val="00AD7DF3"/>
    <w:rsid w:val="00AE10D1"/>
    <w:rsid w:val="00AE110C"/>
    <w:rsid w:val="00AE150C"/>
    <w:rsid w:val="00AE15EC"/>
    <w:rsid w:val="00AE20F1"/>
    <w:rsid w:val="00AE2145"/>
    <w:rsid w:val="00AE2198"/>
    <w:rsid w:val="00AE2334"/>
    <w:rsid w:val="00AE23CE"/>
    <w:rsid w:val="00AE2739"/>
    <w:rsid w:val="00AE2B20"/>
    <w:rsid w:val="00AE33FB"/>
    <w:rsid w:val="00AE39D9"/>
    <w:rsid w:val="00AE3A47"/>
    <w:rsid w:val="00AE3C77"/>
    <w:rsid w:val="00AE4065"/>
    <w:rsid w:val="00AE4222"/>
    <w:rsid w:val="00AE4428"/>
    <w:rsid w:val="00AE4577"/>
    <w:rsid w:val="00AE4962"/>
    <w:rsid w:val="00AE4C2F"/>
    <w:rsid w:val="00AE5368"/>
    <w:rsid w:val="00AE57AA"/>
    <w:rsid w:val="00AE58BC"/>
    <w:rsid w:val="00AE5DB2"/>
    <w:rsid w:val="00AE5DC3"/>
    <w:rsid w:val="00AE60A5"/>
    <w:rsid w:val="00AE635A"/>
    <w:rsid w:val="00AE669E"/>
    <w:rsid w:val="00AE67E1"/>
    <w:rsid w:val="00AE6FAF"/>
    <w:rsid w:val="00AE737A"/>
    <w:rsid w:val="00AE7A0F"/>
    <w:rsid w:val="00AF00B8"/>
    <w:rsid w:val="00AF05C2"/>
    <w:rsid w:val="00AF09A1"/>
    <w:rsid w:val="00AF0C8F"/>
    <w:rsid w:val="00AF1899"/>
    <w:rsid w:val="00AF1DF1"/>
    <w:rsid w:val="00AF1E5B"/>
    <w:rsid w:val="00AF253E"/>
    <w:rsid w:val="00AF27D6"/>
    <w:rsid w:val="00AF2A84"/>
    <w:rsid w:val="00AF342A"/>
    <w:rsid w:val="00AF38E5"/>
    <w:rsid w:val="00AF39E0"/>
    <w:rsid w:val="00AF3AD0"/>
    <w:rsid w:val="00AF4248"/>
    <w:rsid w:val="00AF4356"/>
    <w:rsid w:val="00AF46A5"/>
    <w:rsid w:val="00AF4710"/>
    <w:rsid w:val="00AF4CD3"/>
    <w:rsid w:val="00AF52BF"/>
    <w:rsid w:val="00AF585F"/>
    <w:rsid w:val="00AF6126"/>
    <w:rsid w:val="00AF634D"/>
    <w:rsid w:val="00AF698A"/>
    <w:rsid w:val="00AF6A53"/>
    <w:rsid w:val="00AF7781"/>
    <w:rsid w:val="00AF7A15"/>
    <w:rsid w:val="00AF7A92"/>
    <w:rsid w:val="00AF7C6D"/>
    <w:rsid w:val="00B0021B"/>
    <w:rsid w:val="00B00246"/>
    <w:rsid w:val="00B003C3"/>
    <w:rsid w:val="00B008F8"/>
    <w:rsid w:val="00B00B07"/>
    <w:rsid w:val="00B01C64"/>
    <w:rsid w:val="00B0253A"/>
    <w:rsid w:val="00B02893"/>
    <w:rsid w:val="00B02A1B"/>
    <w:rsid w:val="00B02C05"/>
    <w:rsid w:val="00B02E54"/>
    <w:rsid w:val="00B02F6B"/>
    <w:rsid w:val="00B0338F"/>
    <w:rsid w:val="00B03561"/>
    <w:rsid w:val="00B03F16"/>
    <w:rsid w:val="00B04083"/>
    <w:rsid w:val="00B04624"/>
    <w:rsid w:val="00B04F8C"/>
    <w:rsid w:val="00B05002"/>
    <w:rsid w:val="00B051E7"/>
    <w:rsid w:val="00B05B44"/>
    <w:rsid w:val="00B0636F"/>
    <w:rsid w:val="00B06506"/>
    <w:rsid w:val="00B06B8B"/>
    <w:rsid w:val="00B06EF1"/>
    <w:rsid w:val="00B06FB8"/>
    <w:rsid w:val="00B075FF"/>
    <w:rsid w:val="00B07757"/>
    <w:rsid w:val="00B10066"/>
    <w:rsid w:val="00B10477"/>
    <w:rsid w:val="00B10A6B"/>
    <w:rsid w:val="00B11041"/>
    <w:rsid w:val="00B111E0"/>
    <w:rsid w:val="00B114F7"/>
    <w:rsid w:val="00B1220E"/>
    <w:rsid w:val="00B12F2B"/>
    <w:rsid w:val="00B12F30"/>
    <w:rsid w:val="00B13426"/>
    <w:rsid w:val="00B1460B"/>
    <w:rsid w:val="00B149E4"/>
    <w:rsid w:val="00B14C10"/>
    <w:rsid w:val="00B14D40"/>
    <w:rsid w:val="00B15720"/>
    <w:rsid w:val="00B1595D"/>
    <w:rsid w:val="00B15D53"/>
    <w:rsid w:val="00B15F4A"/>
    <w:rsid w:val="00B161D5"/>
    <w:rsid w:val="00B16E23"/>
    <w:rsid w:val="00B17786"/>
    <w:rsid w:val="00B1778C"/>
    <w:rsid w:val="00B17A1B"/>
    <w:rsid w:val="00B17A90"/>
    <w:rsid w:val="00B17DCA"/>
    <w:rsid w:val="00B17DEA"/>
    <w:rsid w:val="00B201FF"/>
    <w:rsid w:val="00B2043F"/>
    <w:rsid w:val="00B208B7"/>
    <w:rsid w:val="00B209E3"/>
    <w:rsid w:val="00B20C74"/>
    <w:rsid w:val="00B20DB8"/>
    <w:rsid w:val="00B20F51"/>
    <w:rsid w:val="00B21589"/>
    <w:rsid w:val="00B217F2"/>
    <w:rsid w:val="00B21AC0"/>
    <w:rsid w:val="00B21BD7"/>
    <w:rsid w:val="00B21E97"/>
    <w:rsid w:val="00B21EA2"/>
    <w:rsid w:val="00B2220E"/>
    <w:rsid w:val="00B22460"/>
    <w:rsid w:val="00B224E3"/>
    <w:rsid w:val="00B226AF"/>
    <w:rsid w:val="00B2272A"/>
    <w:rsid w:val="00B22C35"/>
    <w:rsid w:val="00B22DDD"/>
    <w:rsid w:val="00B22F8E"/>
    <w:rsid w:val="00B231A8"/>
    <w:rsid w:val="00B23256"/>
    <w:rsid w:val="00B23300"/>
    <w:rsid w:val="00B24191"/>
    <w:rsid w:val="00B250B9"/>
    <w:rsid w:val="00B2592A"/>
    <w:rsid w:val="00B25CD0"/>
    <w:rsid w:val="00B25D15"/>
    <w:rsid w:val="00B26067"/>
    <w:rsid w:val="00B26496"/>
    <w:rsid w:val="00B264AF"/>
    <w:rsid w:val="00B26795"/>
    <w:rsid w:val="00B26891"/>
    <w:rsid w:val="00B27309"/>
    <w:rsid w:val="00B274DC"/>
    <w:rsid w:val="00B2759A"/>
    <w:rsid w:val="00B276D0"/>
    <w:rsid w:val="00B30541"/>
    <w:rsid w:val="00B30C84"/>
    <w:rsid w:val="00B31736"/>
    <w:rsid w:val="00B31DF6"/>
    <w:rsid w:val="00B31E09"/>
    <w:rsid w:val="00B321AF"/>
    <w:rsid w:val="00B324BF"/>
    <w:rsid w:val="00B329E5"/>
    <w:rsid w:val="00B32B47"/>
    <w:rsid w:val="00B32F13"/>
    <w:rsid w:val="00B332DB"/>
    <w:rsid w:val="00B338CB"/>
    <w:rsid w:val="00B33CA3"/>
    <w:rsid w:val="00B33EF1"/>
    <w:rsid w:val="00B33FDB"/>
    <w:rsid w:val="00B3444C"/>
    <w:rsid w:val="00B34640"/>
    <w:rsid w:val="00B34A37"/>
    <w:rsid w:val="00B34CE8"/>
    <w:rsid w:val="00B34DEF"/>
    <w:rsid w:val="00B352C0"/>
    <w:rsid w:val="00B35483"/>
    <w:rsid w:val="00B355A9"/>
    <w:rsid w:val="00B357CF"/>
    <w:rsid w:val="00B358B1"/>
    <w:rsid w:val="00B35B1D"/>
    <w:rsid w:val="00B35E5D"/>
    <w:rsid w:val="00B35F07"/>
    <w:rsid w:val="00B35F75"/>
    <w:rsid w:val="00B361C3"/>
    <w:rsid w:val="00B362D1"/>
    <w:rsid w:val="00B36356"/>
    <w:rsid w:val="00B369C5"/>
    <w:rsid w:val="00B36CFF"/>
    <w:rsid w:val="00B36DB9"/>
    <w:rsid w:val="00B370EB"/>
    <w:rsid w:val="00B37224"/>
    <w:rsid w:val="00B372F2"/>
    <w:rsid w:val="00B373CE"/>
    <w:rsid w:val="00B3792B"/>
    <w:rsid w:val="00B37D49"/>
    <w:rsid w:val="00B37E89"/>
    <w:rsid w:val="00B40646"/>
    <w:rsid w:val="00B40744"/>
    <w:rsid w:val="00B40CF3"/>
    <w:rsid w:val="00B411A9"/>
    <w:rsid w:val="00B417C3"/>
    <w:rsid w:val="00B418A6"/>
    <w:rsid w:val="00B4193F"/>
    <w:rsid w:val="00B41D2B"/>
    <w:rsid w:val="00B42566"/>
    <w:rsid w:val="00B428EF"/>
    <w:rsid w:val="00B429B0"/>
    <w:rsid w:val="00B42A80"/>
    <w:rsid w:val="00B42BAB"/>
    <w:rsid w:val="00B42C67"/>
    <w:rsid w:val="00B431F8"/>
    <w:rsid w:val="00B4359A"/>
    <w:rsid w:val="00B4373F"/>
    <w:rsid w:val="00B4411F"/>
    <w:rsid w:val="00B4423B"/>
    <w:rsid w:val="00B459CE"/>
    <w:rsid w:val="00B45AF4"/>
    <w:rsid w:val="00B45DF6"/>
    <w:rsid w:val="00B45EC1"/>
    <w:rsid w:val="00B462B0"/>
    <w:rsid w:val="00B46355"/>
    <w:rsid w:val="00B463CC"/>
    <w:rsid w:val="00B469DC"/>
    <w:rsid w:val="00B47706"/>
    <w:rsid w:val="00B47BD2"/>
    <w:rsid w:val="00B500E5"/>
    <w:rsid w:val="00B507C5"/>
    <w:rsid w:val="00B50A56"/>
    <w:rsid w:val="00B50E65"/>
    <w:rsid w:val="00B512FE"/>
    <w:rsid w:val="00B51326"/>
    <w:rsid w:val="00B51B20"/>
    <w:rsid w:val="00B51E40"/>
    <w:rsid w:val="00B52306"/>
    <w:rsid w:val="00B5330E"/>
    <w:rsid w:val="00B53A0D"/>
    <w:rsid w:val="00B53A6C"/>
    <w:rsid w:val="00B53B34"/>
    <w:rsid w:val="00B53BC0"/>
    <w:rsid w:val="00B53D11"/>
    <w:rsid w:val="00B53DEC"/>
    <w:rsid w:val="00B53E06"/>
    <w:rsid w:val="00B54202"/>
    <w:rsid w:val="00B5434A"/>
    <w:rsid w:val="00B5437D"/>
    <w:rsid w:val="00B54629"/>
    <w:rsid w:val="00B553A9"/>
    <w:rsid w:val="00B55F65"/>
    <w:rsid w:val="00B561A5"/>
    <w:rsid w:val="00B561B8"/>
    <w:rsid w:val="00B5679A"/>
    <w:rsid w:val="00B568C7"/>
    <w:rsid w:val="00B56B39"/>
    <w:rsid w:val="00B56E29"/>
    <w:rsid w:val="00B56EDA"/>
    <w:rsid w:val="00B5738E"/>
    <w:rsid w:val="00B574E0"/>
    <w:rsid w:val="00B60219"/>
    <w:rsid w:val="00B602DD"/>
    <w:rsid w:val="00B60365"/>
    <w:rsid w:val="00B6041D"/>
    <w:rsid w:val="00B607D2"/>
    <w:rsid w:val="00B60E59"/>
    <w:rsid w:val="00B611F7"/>
    <w:rsid w:val="00B61494"/>
    <w:rsid w:val="00B61591"/>
    <w:rsid w:val="00B61DC6"/>
    <w:rsid w:val="00B61F1C"/>
    <w:rsid w:val="00B61F4D"/>
    <w:rsid w:val="00B620A4"/>
    <w:rsid w:val="00B627A3"/>
    <w:rsid w:val="00B62B55"/>
    <w:rsid w:val="00B63B27"/>
    <w:rsid w:val="00B64ECA"/>
    <w:rsid w:val="00B658A3"/>
    <w:rsid w:val="00B6592C"/>
    <w:rsid w:val="00B6592F"/>
    <w:rsid w:val="00B65A7D"/>
    <w:rsid w:val="00B6652A"/>
    <w:rsid w:val="00B66626"/>
    <w:rsid w:val="00B6674C"/>
    <w:rsid w:val="00B671FB"/>
    <w:rsid w:val="00B67505"/>
    <w:rsid w:val="00B6780B"/>
    <w:rsid w:val="00B70219"/>
    <w:rsid w:val="00B7028B"/>
    <w:rsid w:val="00B70527"/>
    <w:rsid w:val="00B70845"/>
    <w:rsid w:val="00B712B3"/>
    <w:rsid w:val="00B7193E"/>
    <w:rsid w:val="00B73221"/>
    <w:rsid w:val="00B7350B"/>
    <w:rsid w:val="00B738A0"/>
    <w:rsid w:val="00B73E4E"/>
    <w:rsid w:val="00B7441D"/>
    <w:rsid w:val="00B745C1"/>
    <w:rsid w:val="00B7494B"/>
    <w:rsid w:val="00B74BBD"/>
    <w:rsid w:val="00B75906"/>
    <w:rsid w:val="00B75D4C"/>
    <w:rsid w:val="00B75F63"/>
    <w:rsid w:val="00B75FF2"/>
    <w:rsid w:val="00B7628E"/>
    <w:rsid w:val="00B7686C"/>
    <w:rsid w:val="00B771AD"/>
    <w:rsid w:val="00B7757C"/>
    <w:rsid w:val="00B776B8"/>
    <w:rsid w:val="00B77803"/>
    <w:rsid w:val="00B779D3"/>
    <w:rsid w:val="00B77E9F"/>
    <w:rsid w:val="00B802D9"/>
    <w:rsid w:val="00B807DD"/>
    <w:rsid w:val="00B80B2F"/>
    <w:rsid w:val="00B815C6"/>
    <w:rsid w:val="00B81735"/>
    <w:rsid w:val="00B81BA5"/>
    <w:rsid w:val="00B81C11"/>
    <w:rsid w:val="00B82063"/>
    <w:rsid w:val="00B82211"/>
    <w:rsid w:val="00B82CFF"/>
    <w:rsid w:val="00B8325C"/>
    <w:rsid w:val="00B832CE"/>
    <w:rsid w:val="00B83A89"/>
    <w:rsid w:val="00B84A6C"/>
    <w:rsid w:val="00B84C14"/>
    <w:rsid w:val="00B84EDF"/>
    <w:rsid w:val="00B84F7E"/>
    <w:rsid w:val="00B85081"/>
    <w:rsid w:val="00B850C7"/>
    <w:rsid w:val="00B85156"/>
    <w:rsid w:val="00B85AE4"/>
    <w:rsid w:val="00B85D7D"/>
    <w:rsid w:val="00B85FAA"/>
    <w:rsid w:val="00B8612C"/>
    <w:rsid w:val="00B86923"/>
    <w:rsid w:val="00B86A66"/>
    <w:rsid w:val="00B86B5C"/>
    <w:rsid w:val="00B90410"/>
    <w:rsid w:val="00B90CA8"/>
    <w:rsid w:val="00B92223"/>
    <w:rsid w:val="00B92BC3"/>
    <w:rsid w:val="00B92FA5"/>
    <w:rsid w:val="00B9343F"/>
    <w:rsid w:val="00B93A70"/>
    <w:rsid w:val="00B93BD5"/>
    <w:rsid w:val="00B93E34"/>
    <w:rsid w:val="00B944A7"/>
    <w:rsid w:val="00B94AA0"/>
    <w:rsid w:val="00B94AEB"/>
    <w:rsid w:val="00B955FB"/>
    <w:rsid w:val="00B957C9"/>
    <w:rsid w:val="00B960A4"/>
    <w:rsid w:val="00B96231"/>
    <w:rsid w:val="00B96E61"/>
    <w:rsid w:val="00B96F15"/>
    <w:rsid w:val="00B97059"/>
    <w:rsid w:val="00B9733A"/>
    <w:rsid w:val="00B978D5"/>
    <w:rsid w:val="00B97A44"/>
    <w:rsid w:val="00BA0369"/>
    <w:rsid w:val="00BA0811"/>
    <w:rsid w:val="00BA0F95"/>
    <w:rsid w:val="00BA122B"/>
    <w:rsid w:val="00BA1ABE"/>
    <w:rsid w:val="00BA1F30"/>
    <w:rsid w:val="00BA2158"/>
    <w:rsid w:val="00BA2221"/>
    <w:rsid w:val="00BA264A"/>
    <w:rsid w:val="00BA2D4E"/>
    <w:rsid w:val="00BA2D60"/>
    <w:rsid w:val="00BA2FE5"/>
    <w:rsid w:val="00BA32B9"/>
    <w:rsid w:val="00BA3639"/>
    <w:rsid w:val="00BA3BCD"/>
    <w:rsid w:val="00BA3E28"/>
    <w:rsid w:val="00BA403B"/>
    <w:rsid w:val="00BA47C3"/>
    <w:rsid w:val="00BA4876"/>
    <w:rsid w:val="00BA4B94"/>
    <w:rsid w:val="00BA5156"/>
    <w:rsid w:val="00BA547C"/>
    <w:rsid w:val="00BA56A9"/>
    <w:rsid w:val="00BA5D92"/>
    <w:rsid w:val="00BA63DD"/>
    <w:rsid w:val="00BA6610"/>
    <w:rsid w:val="00BA680F"/>
    <w:rsid w:val="00BA6856"/>
    <w:rsid w:val="00BA6CEE"/>
    <w:rsid w:val="00BA7072"/>
    <w:rsid w:val="00BA7097"/>
    <w:rsid w:val="00BA79EA"/>
    <w:rsid w:val="00BA7C36"/>
    <w:rsid w:val="00BB05AA"/>
    <w:rsid w:val="00BB063C"/>
    <w:rsid w:val="00BB175C"/>
    <w:rsid w:val="00BB1F13"/>
    <w:rsid w:val="00BB2084"/>
    <w:rsid w:val="00BB229D"/>
    <w:rsid w:val="00BB2442"/>
    <w:rsid w:val="00BB28A1"/>
    <w:rsid w:val="00BB30E3"/>
    <w:rsid w:val="00BB3366"/>
    <w:rsid w:val="00BB3385"/>
    <w:rsid w:val="00BB34DE"/>
    <w:rsid w:val="00BB37EC"/>
    <w:rsid w:val="00BB3EC8"/>
    <w:rsid w:val="00BB3F94"/>
    <w:rsid w:val="00BB44E6"/>
    <w:rsid w:val="00BB4973"/>
    <w:rsid w:val="00BB4C7E"/>
    <w:rsid w:val="00BB4FC4"/>
    <w:rsid w:val="00BB5095"/>
    <w:rsid w:val="00BB518B"/>
    <w:rsid w:val="00BB5BB2"/>
    <w:rsid w:val="00BB6107"/>
    <w:rsid w:val="00BB6ED7"/>
    <w:rsid w:val="00BB747A"/>
    <w:rsid w:val="00BB78CF"/>
    <w:rsid w:val="00BC04F6"/>
    <w:rsid w:val="00BC0567"/>
    <w:rsid w:val="00BC07D4"/>
    <w:rsid w:val="00BC09F3"/>
    <w:rsid w:val="00BC0A6F"/>
    <w:rsid w:val="00BC0E0B"/>
    <w:rsid w:val="00BC0EB5"/>
    <w:rsid w:val="00BC0EE3"/>
    <w:rsid w:val="00BC1591"/>
    <w:rsid w:val="00BC192A"/>
    <w:rsid w:val="00BC226B"/>
    <w:rsid w:val="00BC2B28"/>
    <w:rsid w:val="00BC2CBB"/>
    <w:rsid w:val="00BC387F"/>
    <w:rsid w:val="00BC3A42"/>
    <w:rsid w:val="00BC3C2A"/>
    <w:rsid w:val="00BC3E94"/>
    <w:rsid w:val="00BC3ED8"/>
    <w:rsid w:val="00BC4746"/>
    <w:rsid w:val="00BC482B"/>
    <w:rsid w:val="00BC49D8"/>
    <w:rsid w:val="00BC4ABB"/>
    <w:rsid w:val="00BC4F74"/>
    <w:rsid w:val="00BC5099"/>
    <w:rsid w:val="00BC5212"/>
    <w:rsid w:val="00BC591C"/>
    <w:rsid w:val="00BC5C21"/>
    <w:rsid w:val="00BC62AA"/>
    <w:rsid w:val="00BC6381"/>
    <w:rsid w:val="00BC684D"/>
    <w:rsid w:val="00BC702D"/>
    <w:rsid w:val="00BC7476"/>
    <w:rsid w:val="00BC7523"/>
    <w:rsid w:val="00BC7977"/>
    <w:rsid w:val="00BC7C41"/>
    <w:rsid w:val="00BC7C45"/>
    <w:rsid w:val="00BD0085"/>
    <w:rsid w:val="00BD04BA"/>
    <w:rsid w:val="00BD0634"/>
    <w:rsid w:val="00BD09A1"/>
    <w:rsid w:val="00BD0BAE"/>
    <w:rsid w:val="00BD1109"/>
    <w:rsid w:val="00BD195B"/>
    <w:rsid w:val="00BD1B54"/>
    <w:rsid w:val="00BD201F"/>
    <w:rsid w:val="00BD2859"/>
    <w:rsid w:val="00BD28AF"/>
    <w:rsid w:val="00BD29E0"/>
    <w:rsid w:val="00BD2E25"/>
    <w:rsid w:val="00BD36D6"/>
    <w:rsid w:val="00BD3817"/>
    <w:rsid w:val="00BD3C6C"/>
    <w:rsid w:val="00BD471A"/>
    <w:rsid w:val="00BD475F"/>
    <w:rsid w:val="00BD4BFB"/>
    <w:rsid w:val="00BD4DCD"/>
    <w:rsid w:val="00BD53EA"/>
    <w:rsid w:val="00BD5400"/>
    <w:rsid w:val="00BD547B"/>
    <w:rsid w:val="00BD56FA"/>
    <w:rsid w:val="00BD57C3"/>
    <w:rsid w:val="00BD609C"/>
    <w:rsid w:val="00BD6539"/>
    <w:rsid w:val="00BD6FA8"/>
    <w:rsid w:val="00BD7357"/>
    <w:rsid w:val="00BD7372"/>
    <w:rsid w:val="00BD7EA2"/>
    <w:rsid w:val="00BE0349"/>
    <w:rsid w:val="00BE06A7"/>
    <w:rsid w:val="00BE16F4"/>
    <w:rsid w:val="00BE1726"/>
    <w:rsid w:val="00BE18B3"/>
    <w:rsid w:val="00BE209F"/>
    <w:rsid w:val="00BE2185"/>
    <w:rsid w:val="00BE264F"/>
    <w:rsid w:val="00BE2968"/>
    <w:rsid w:val="00BE2AB4"/>
    <w:rsid w:val="00BE325C"/>
    <w:rsid w:val="00BE3426"/>
    <w:rsid w:val="00BE3469"/>
    <w:rsid w:val="00BE35C2"/>
    <w:rsid w:val="00BE36A9"/>
    <w:rsid w:val="00BE3E25"/>
    <w:rsid w:val="00BE3EB0"/>
    <w:rsid w:val="00BE4278"/>
    <w:rsid w:val="00BE4496"/>
    <w:rsid w:val="00BE60DC"/>
    <w:rsid w:val="00BE6515"/>
    <w:rsid w:val="00BE65D4"/>
    <w:rsid w:val="00BE688F"/>
    <w:rsid w:val="00BE6A2A"/>
    <w:rsid w:val="00BE6EE5"/>
    <w:rsid w:val="00BE74C8"/>
    <w:rsid w:val="00BE7715"/>
    <w:rsid w:val="00BE7CEB"/>
    <w:rsid w:val="00BF046B"/>
    <w:rsid w:val="00BF0A0B"/>
    <w:rsid w:val="00BF1033"/>
    <w:rsid w:val="00BF15FC"/>
    <w:rsid w:val="00BF16AD"/>
    <w:rsid w:val="00BF2633"/>
    <w:rsid w:val="00BF2A51"/>
    <w:rsid w:val="00BF2FE3"/>
    <w:rsid w:val="00BF3204"/>
    <w:rsid w:val="00BF3D9D"/>
    <w:rsid w:val="00BF468B"/>
    <w:rsid w:val="00BF4812"/>
    <w:rsid w:val="00BF4B1A"/>
    <w:rsid w:val="00BF4E33"/>
    <w:rsid w:val="00BF522F"/>
    <w:rsid w:val="00BF5742"/>
    <w:rsid w:val="00BF59ED"/>
    <w:rsid w:val="00BF5A97"/>
    <w:rsid w:val="00BF5C89"/>
    <w:rsid w:val="00BF6076"/>
    <w:rsid w:val="00BF61E7"/>
    <w:rsid w:val="00BF711D"/>
    <w:rsid w:val="00BF73C7"/>
    <w:rsid w:val="00BF7BA1"/>
    <w:rsid w:val="00C00413"/>
    <w:rsid w:val="00C00ABD"/>
    <w:rsid w:val="00C00E54"/>
    <w:rsid w:val="00C01752"/>
    <w:rsid w:val="00C0241E"/>
    <w:rsid w:val="00C029E0"/>
    <w:rsid w:val="00C02A1B"/>
    <w:rsid w:val="00C02BB2"/>
    <w:rsid w:val="00C02C2D"/>
    <w:rsid w:val="00C02EDF"/>
    <w:rsid w:val="00C03433"/>
    <w:rsid w:val="00C03862"/>
    <w:rsid w:val="00C038D4"/>
    <w:rsid w:val="00C03B3F"/>
    <w:rsid w:val="00C03BA1"/>
    <w:rsid w:val="00C041B7"/>
    <w:rsid w:val="00C04A38"/>
    <w:rsid w:val="00C05941"/>
    <w:rsid w:val="00C05A69"/>
    <w:rsid w:val="00C05ABA"/>
    <w:rsid w:val="00C06258"/>
    <w:rsid w:val="00C069A9"/>
    <w:rsid w:val="00C06F9F"/>
    <w:rsid w:val="00C07382"/>
    <w:rsid w:val="00C07477"/>
    <w:rsid w:val="00C074CA"/>
    <w:rsid w:val="00C07C8C"/>
    <w:rsid w:val="00C1006B"/>
    <w:rsid w:val="00C1023B"/>
    <w:rsid w:val="00C102C2"/>
    <w:rsid w:val="00C1088C"/>
    <w:rsid w:val="00C10929"/>
    <w:rsid w:val="00C10B5E"/>
    <w:rsid w:val="00C10D02"/>
    <w:rsid w:val="00C11700"/>
    <w:rsid w:val="00C11E4B"/>
    <w:rsid w:val="00C12021"/>
    <w:rsid w:val="00C124BE"/>
    <w:rsid w:val="00C124CA"/>
    <w:rsid w:val="00C125F3"/>
    <w:rsid w:val="00C13167"/>
    <w:rsid w:val="00C1330E"/>
    <w:rsid w:val="00C13576"/>
    <w:rsid w:val="00C1394E"/>
    <w:rsid w:val="00C13B09"/>
    <w:rsid w:val="00C1404C"/>
    <w:rsid w:val="00C14C3E"/>
    <w:rsid w:val="00C15211"/>
    <w:rsid w:val="00C15513"/>
    <w:rsid w:val="00C15761"/>
    <w:rsid w:val="00C15BAF"/>
    <w:rsid w:val="00C15D34"/>
    <w:rsid w:val="00C1625E"/>
    <w:rsid w:val="00C16988"/>
    <w:rsid w:val="00C16BE6"/>
    <w:rsid w:val="00C17155"/>
    <w:rsid w:val="00C17F42"/>
    <w:rsid w:val="00C2000C"/>
    <w:rsid w:val="00C202D4"/>
    <w:rsid w:val="00C2046B"/>
    <w:rsid w:val="00C209B6"/>
    <w:rsid w:val="00C212CA"/>
    <w:rsid w:val="00C213D9"/>
    <w:rsid w:val="00C21C13"/>
    <w:rsid w:val="00C21F31"/>
    <w:rsid w:val="00C21F88"/>
    <w:rsid w:val="00C21FEB"/>
    <w:rsid w:val="00C22341"/>
    <w:rsid w:val="00C22CDF"/>
    <w:rsid w:val="00C23617"/>
    <w:rsid w:val="00C23A63"/>
    <w:rsid w:val="00C23B79"/>
    <w:rsid w:val="00C23C76"/>
    <w:rsid w:val="00C249AB"/>
    <w:rsid w:val="00C2505B"/>
    <w:rsid w:val="00C25F31"/>
    <w:rsid w:val="00C25F9A"/>
    <w:rsid w:val="00C2643A"/>
    <w:rsid w:val="00C26B72"/>
    <w:rsid w:val="00C26E2C"/>
    <w:rsid w:val="00C2713B"/>
    <w:rsid w:val="00C276AA"/>
    <w:rsid w:val="00C278EB"/>
    <w:rsid w:val="00C279FD"/>
    <w:rsid w:val="00C27C0C"/>
    <w:rsid w:val="00C300D9"/>
    <w:rsid w:val="00C30A0D"/>
    <w:rsid w:val="00C31498"/>
    <w:rsid w:val="00C31699"/>
    <w:rsid w:val="00C31B8D"/>
    <w:rsid w:val="00C321F8"/>
    <w:rsid w:val="00C32273"/>
    <w:rsid w:val="00C327A2"/>
    <w:rsid w:val="00C32FAB"/>
    <w:rsid w:val="00C33500"/>
    <w:rsid w:val="00C336DF"/>
    <w:rsid w:val="00C3390F"/>
    <w:rsid w:val="00C33F58"/>
    <w:rsid w:val="00C33F68"/>
    <w:rsid w:val="00C34084"/>
    <w:rsid w:val="00C35D57"/>
    <w:rsid w:val="00C364B9"/>
    <w:rsid w:val="00C369E7"/>
    <w:rsid w:val="00C36D81"/>
    <w:rsid w:val="00C36F65"/>
    <w:rsid w:val="00C37B8B"/>
    <w:rsid w:val="00C40F20"/>
    <w:rsid w:val="00C40FC8"/>
    <w:rsid w:val="00C41200"/>
    <w:rsid w:val="00C41FA7"/>
    <w:rsid w:val="00C4233B"/>
    <w:rsid w:val="00C424FE"/>
    <w:rsid w:val="00C42551"/>
    <w:rsid w:val="00C4266C"/>
    <w:rsid w:val="00C42FE4"/>
    <w:rsid w:val="00C430EB"/>
    <w:rsid w:val="00C434A8"/>
    <w:rsid w:val="00C43CB4"/>
    <w:rsid w:val="00C44089"/>
    <w:rsid w:val="00C444CF"/>
    <w:rsid w:val="00C4484E"/>
    <w:rsid w:val="00C4590C"/>
    <w:rsid w:val="00C45A12"/>
    <w:rsid w:val="00C45B14"/>
    <w:rsid w:val="00C4645A"/>
    <w:rsid w:val="00C46E39"/>
    <w:rsid w:val="00C471BD"/>
    <w:rsid w:val="00C47379"/>
    <w:rsid w:val="00C4763D"/>
    <w:rsid w:val="00C47747"/>
    <w:rsid w:val="00C50D23"/>
    <w:rsid w:val="00C51715"/>
    <w:rsid w:val="00C5193E"/>
    <w:rsid w:val="00C52155"/>
    <w:rsid w:val="00C5218E"/>
    <w:rsid w:val="00C5259A"/>
    <w:rsid w:val="00C52955"/>
    <w:rsid w:val="00C52CDA"/>
    <w:rsid w:val="00C52D95"/>
    <w:rsid w:val="00C534B1"/>
    <w:rsid w:val="00C53C36"/>
    <w:rsid w:val="00C53C75"/>
    <w:rsid w:val="00C545C5"/>
    <w:rsid w:val="00C5568C"/>
    <w:rsid w:val="00C55753"/>
    <w:rsid w:val="00C557CE"/>
    <w:rsid w:val="00C5592C"/>
    <w:rsid w:val="00C55944"/>
    <w:rsid w:val="00C5641D"/>
    <w:rsid w:val="00C5668C"/>
    <w:rsid w:val="00C567EF"/>
    <w:rsid w:val="00C56D23"/>
    <w:rsid w:val="00C575AE"/>
    <w:rsid w:val="00C576FB"/>
    <w:rsid w:val="00C57BD7"/>
    <w:rsid w:val="00C57DD0"/>
    <w:rsid w:val="00C60001"/>
    <w:rsid w:val="00C6039F"/>
    <w:rsid w:val="00C60444"/>
    <w:rsid w:val="00C6088A"/>
    <w:rsid w:val="00C61209"/>
    <w:rsid w:val="00C614DF"/>
    <w:rsid w:val="00C61A61"/>
    <w:rsid w:val="00C61B03"/>
    <w:rsid w:val="00C61BBC"/>
    <w:rsid w:val="00C6201E"/>
    <w:rsid w:val="00C62054"/>
    <w:rsid w:val="00C621BE"/>
    <w:rsid w:val="00C624EB"/>
    <w:rsid w:val="00C628D6"/>
    <w:rsid w:val="00C63115"/>
    <w:rsid w:val="00C6341F"/>
    <w:rsid w:val="00C636D2"/>
    <w:rsid w:val="00C637D8"/>
    <w:rsid w:val="00C63CAB"/>
    <w:rsid w:val="00C64375"/>
    <w:rsid w:val="00C6438D"/>
    <w:rsid w:val="00C643AC"/>
    <w:rsid w:val="00C64479"/>
    <w:rsid w:val="00C64D00"/>
    <w:rsid w:val="00C64D6C"/>
    <w:rsid w:val="00C64EDE"/>
    <w:rsid w:val="00C64FC8"/>
    <w:rsid w:val="00C65781"/>
    <w:rsid w:val="00C665C2"/>
    <w:rsid w:val="00C66B9C"/>
    <w:rsid w:val="00C6727C"/>
    <w:rsid w:val="00C676C7"/>
    <w:rsid w:val="00C677A6"/>
    <w:rsid w:val="00C67D04"/>
    <w:rsid w:val="00C70969"/>
    <w:rsid w:val="00C70F7A"/>
    <w:rsid w:val="00C71D7D"/>
    <w:rsid w:val="00C7201A"/>
    <w:rsid w:val="00C723F5"/>
    <w:rsid w:val="00C72433"/>
    <w:rsid w:val="00C72946"/>
    <w:rsid w:val="00C729A0"/>
    <w:rsid w:val="00C738AD"/>
    <w:rsid w:val="00C74076"/>
    <w:rsid w:val="00C745A9"/>
    <w:rsid w:val="00C74734"/>
    <w:rsid w:val="00C74AF4"/>
    <w:rsid w:val="00C74D6D"/>
    <w:rsid w:val="00C74EB9"/>
    <w:rsid w:val="00C74FC8"/>
    <w:rsid w:val="00C75A6B"/>
    <w:rsid w:val="00C75EA2"/>
    <w:rsid w:val="00C76F34"/>
    <w:rsid w:val="00C76FFD"/>
    <w:rsid w:val="00C770C4"/>
    <w:rsid w:val="00C80220"/>
    <w:rsid w:val="00C80E8F"/>
    <w:rsid w:val="00C813A4"/>
    <w:rsid w:val="00C81726"/>
    <w:rsid w:val="00C817E3"/>
    <w:rsid w:val="00C8301F"/>
    <w:rsid w:val="00C831A6"/>
    <w:rsid w:val="00C8375D"/>
    <w:rsid w:val="00C83792"/>
    <w:rsid w:val="00C838B2"/>
    <w:rsid w:val="00C84749"/>
    <w:rsid w:val="00C85123"/>
    <w:rsid w:val="00C85226"/>
    <w:rsid w:val="00C858D2"/>
    <w:rsid w:val="00C859A8"/>
    <w:rsid w:val="00C85AEB"/>
    <w:rsid w:val="00C85DC0"/>
    <w:rsid w:val="00C860DA"/>
    <w:rsid w:val="00C86187"/>
    <w:rsid w:val="00C8620C"/>
    <w:rsid w:val="00C86385"/>
    <w:rsid w:val="00C8660C"/>
    <w:rsid w:val="00C86877"/>
    <w:rsid w:val="00C869BC"/>
    <w:rsid w:val="00C86AB3"/>
    <w:rsid w:val="00C86B2A"/>
    <w:rsid w:val="00C86EEE"/>
    <w:rsid w:val="00C86FE5"/>
    <w:rsid w:val="00C873FB"/>
    <w:rsid w:val="00C87E9F"/>
    <w:rsid w:val="00C905EA"/>
    <w:rsid w:val="00C90885"/>
    <w:rsid w:val="00C90916"/>
    <w:rsid w:val="00C90F4B"/>
    <w:rsid w:val="00C917B3"/>
    <w:rsid w:val="00C919FE"/>
    <w:rsid w:val="00C91CDF"/>
    <w:rsid w:val="00C92214"/>
    <w:rsid w:val="00C9225E"/>
    <w:rsid w:val="00C92625"/>
    <w:rsid w:val="00C92F15"/>
    <w:rsid w:val="00C93128"/>
    <w:rsid w:val="00C9326F"/>
    <w:rsid w:val="00C9358B"/>
    <w:rsid w:val="00C93BA5"/>
    <w:rsid w:val="00C93C77"/>
    <w:rsid w:val="00C944FC"/>
    <w:rsid w:val="00C9482A"/>
    <w:rsid w:val="00C95163"/>
    <w:rsid w:val="00C955CC"/>
    <w:rsid w:val="00C9594D"/>
    <w:rsid w:val="00C96438"/>
    <w:rsid w:val="00C96536"/>
    <w:rsid w:val="00C9665E"/>
    <w:rsid w:val="00C9673B"/>
    <w:rsid w:val="00C972CB"/>
    <w:rsid w:val="00C9737F"/>
    <w:rsid w:val="00C97798"/>
    <w:rsid w:val="00CA0214"/>
    <w:rsid w:val="00CA0355"/>
    <w:rsid w:val="00CA0865"/>
    <w:rsid w:val="00CA0C6E"/>
    <w:rsid w:val="00CA0DEC"/>
    <w:rsid w:val="00CA1B4F"/>
    <w:rsid w:val="00CA1C1F"/>
    <w:rsid w:val="00CA1EBB"/>
    <w:rsid w:val="00CA312B"/>
    <w:rsid w:val="00CA3248"/>
    <w:rsid w:val="00CA3471"/>
    <w:rsid w:val="00CA371A"/>
    <w:rsid w:val="00CA3DE3"/>
    <w:rsid w:val="00CA4419"/>
    <w:rsid w:val="00CA4714"/>
    <w:rsid w:val="00CA4979"/>
    <w:rsid w:val="00CA49A0"/>
    <w:rsid w:val="00CA4AD1"/>
    <w:rsid w:val="00CA4E8F"/>
    <w:rsid w:val="00CA5504"/>
    <w:rsid w:val="00CA5F6A"/>
    <w:rsid w:val="00CA5F79"/>
    <w:rsid w:val="00CA6345"/>
    <w:rsid w:val="00CA64A0"/>
    <w:rsid w:val="00CA64ED"/>
    <w:rsid w:val="00CA687D"/>
    <w:rsid w:val="00CA7056"/>
    <w:rsid w:val="00CA70FB"/>
    <w:rsid w:val="00CA7147"/>
    <w:rsid w:val="00CA75E4"/>
    <w:rsid w:val="00CA7F16"/>
    <w:rsid w:val="00CB033C"/>
    <w:rsid w:val="00CB0F0F"/>
    <w:rsid w:val="00CB0FD8"/>
    <w:rsid w:val="00CB1000"/>
    <w:rsid w:val="00CB151C"/>
    <w:rsid w:val="00CB1881"/>
    <w:rsid w:val="00CB193A"/>
    <w:rsid w:val="00CB19FD"/>
    <w:rsid w:val="00CB211D"/>
    <w:rsid w:val="00CB2BAE"/>
    <w:rsid w:val="00CB2DE1"/>
    <w:rsid w:val="00CB2F46"/>
    <w:rsid w:val="00CB36C8"/>
    <w:rsid w:val="00CB3AB4"/>
    <w:rsid w:val="00CB569B"/>
    <w:rsid w:val="00CB5B26"/>
    <w:rsid w:val="00CB61D7"/>
    <w:rsid w:val="00CB62C9"/>
    <w:rsid w:val="00CB65BD"/>
    <w:rsid w:val="00CB66BE"/>
    <w:rsid w:val="00CB72F9"/>
    <w:rsid w:val="00CB75C6"/>
    <w:rsid w:val="00CB77B2"/>
    <w:rsid w:val="00CB7CBA"/>
    <w:rsid w:val="00CB7E65"/>
    <w:rsid w:val="00CC0D84"/>
    <w:rsid w:val="00CC1884"/>
    <w:rsid w:val="00CC1E10"/>
    <w:rsid w:val="00CC20B6"/>
    <w:rsid w:val="00CC20D2"/>
    <w:rsid w:val="00CC2369"/>
    <w:rsid w:val="00CC27B7"/>
    <w:rsid w:val="00CC2AFE"/>
    <w:rsid w:val="00CC2E07"/>
    <w:rsid w:val="00CC2EC2"/>
    <w:rsid w:val="00CC3845"/>
    <w:rsid w:val="00CC3896"/>
    <w:rsid w:val="00CC3EDF"/>
    <w:rsid w:val="00CC4270"/>
    <w:rsid w:val="00CC496E"/>
    <w:rsid w:val="00CC4B6C"/>
    <w:rsid w:val="00CC4F87"/>
    <w:rsid w:val="00CC5057"/>
    <w:rsid w:val="00CC524A"/>
    <w:rsid w:val="00CC5673"/>
    <w:rsid w:val="00CC569B"/>
    <w:rsid w:val="00CC5BB7"/>
    <w:rsid w:val="00CC6032"/>
    <w:rsid w:val="00CC6311"/>
    <w:rsid w:val="00CC632F"/>
    <w:rsid w:val="00CC65BC"/>
    <w:rsid w:val="00CC6A73"/>
    <w:rsid w:val="00CC7228"/>
    <w:rsid w:val="00CC72D0"/>
    <w:rsid w:val="00CC784F"/>
    <w:rsid w:val="00CC7A18"/>
    <w:rsid w:val="00CD0049"/>
    <w:rsid w:val="00CD05FE"/>
    <w:rsid w:val="00CD123C"/>
    <w:rsid w:val="00CD1537"/>
    <w:rsid w:val="00CD1A05"/>
    <w:rsid w:val="00CD1B1F"/>
    <w:rsid w:val="00CD1CED"/>
    <w:rsid w:val="00CD1DDE"/>
    <w:rsid w:val="00CD1EFB"/>
    <w:rsid w:val="00CD245D"/>
    <w:rsid w:val="00CD2507"/>
    <w:rsid w:val="00CD25AE"/>
    <w:rsid w:val="00CD28D4"/>
    <w:rsid w:val="00CD2B2D"/>
    <w:rsid w:val="00CD327F"/>
    <w:rsid w:val="00CD37F7"/>
    <w:rsid w:val="00CD3974"/>
    <w:rsid w:val="00CD3CAD"/>
    <w:rsid w:val="00CD3CE6"/>
    <w:rsid w:val="00CD4100"/>
    <w:rsid w:val="00CD457A"/>
    <w:rsid w:val="00CD49E4"/>
    <w:rsid w:val="00CD4BA9"/>
    <w:rsid w:val="00CD53BA"/>
    <w:rsid w:val="00CD54A5"/>
    <w:rsid w:val="00CD57AB"/>
    <w:rsid w:val="00CD5A5C"/>
    <w:rsid w:val="00CD5AAE"/>
    <w:rsid w:val="00CD5F87"/>
    <w:rsid w:val="00CD5F8D"/>
    <w:rsid w:val="00CD674D"/>
    <w:rsid w:val="00CD6832"/>
    <w:rsid w:val="00CD6919"/>
    <w:rsid w:val="00CD69D6"/>
    <w:rsid w:val="00CD6AE6"/>
    <w:rsid w:val="00CD6B7D"/>
    <w:rsid w:val="00CD6F29"/>
    <w:rsid w:val="00CD73B9"/>
    <w:rsid w:val="00CD7879"/>
    <w:rsid w:val="00CD793F"/>
    <w:rsid w:val="00CD7954"/>
    <w:rsid w:val="00CD7A9A"/>
    <w:rsid w:val="00CD7ACC"/>
    <w:rsid w:val="00CD7BB1"/>
    <w:rsid w:val="00CE0DE9"/>
    <w:rsid w:val="00CE0EA6"/>
    <w:rsid w:val="00CE10EC"/>
    <w:rsid w:val="00CE11FF"/>
    <w:rsid w:val="00CE14BA"/>
    <w:rsid w:val="00CE20E8"/>
    <w:rsid w:val="00CE2354"/>
    <w:rsid w:val="00CE2447"/>
    <w:rsid w:val="00CE2F07"/>
    <w:rsid w:val="00CE330D"/>
    <w:rsid w:val="00CE335B"/>
    <w:rsid w:val="00CE342D"/>
    <w:rsid w:val="00CE38DD"/>
    <w:rsid w:val="00CE408F"/>
    <w:rsid w:val="00CE4468"/>
    <w:rsid w:val="00CE49F8"/>
    <w:rsid w:val="00CE5221"/>
    <w:rsid w:val="00CE52A5"/>
    <w:rsid w:val="00CE52DF"/>
    <w:rsid w:val="00CE667B"/>
    <w:rsid w:val="00CE6689"/>
    <w:rsid w:val="00CE6EA2"/>
    <w:rsid w:val="00CE7378"/>
    <w:rsid w:val="00CE79BB"/>
    <w:rsid w:val="00CE7CA9"/>
    <w:rsid w:val="00CE7CD0"/>
    <w:rsid w:val="00CF0044"/>
    <w:rsid w:val="00CF0446"/>
    <w:rsid w:val="00CF04FE"/>
    <w:rsid w:val="00CF0D0E"/>
    <w:rsid w:val="00CF0F80"/>
    <w:rsid w:val="00CF1574"/>
    <w:rsid w:val="00CF16E9"/>
    <w:rsid w:val="00CF1ACB"/>
    <w:rsid w:val="00CF1C4C"/>
    <w:rsid w:val="00CF1D4A"/>
    <w:rsid w:val="00CF23B5"/>
    <w:rsid w:val="00CF25BE"/>
    <w:rsid w:val="00CF2DD2"/>
    <w:rsid w:val="00CF3B20"/>
    <w:rsid w:val="00CF4093"/>
    <w:rsid w:val="00CF46A2"/>
    <w:rsid w:val="00CF46D3"/>
    <w:rsid w:val="00CF481F"/>
    <w:rsid w:val="00CF499D"/>
    <w:rsid w:val="00CF4A7D"/>
    <w:rsid w:val="00CF4F3C"/>
    <w:rsid w:val="00CF5081"/>
    <w:rsid w:val="00CF54F0"/>
    <w:rsid w:val="00CF554F"/>
    <w:rsid w:val="00CF564C"/>
    <w:rsid w:val="00CF596E"/>
    <w:rsid w:val="00CF5A36"/>
    <w:rsid w:val="00CF5E4B"/>
    <w:rsid w:val="00CF67D5"/>
    <w:rsid w:val="00CF6C2D"/>
    <w:rsid w:val="00CF6EEC"/>
    <w:rsid w:val="00CF7787"/>
    <w:rsid w:val="00CF79AF"/>
    <w:rsid w:val="00D005FF"/>
    <w:rsid w:val="00D00E05"/>
    <w:rsid w:val="00D01060"/>
    <w:rsid w:val="00D0134E"/>
    <w:rsid w:val="00D017BE"/>
    <w:rsid w:val="00D01FE9"/>
    <w:rsid w:val="00D0212B"/>
    <w:rsid w:val="00D02360"/>
    <w:rsid w:val="00D02C52"/>
    <w:rsid w:val="00D02D86"/>
    <w:rsid w:val="00D034FD"/>
    <w:rsid w:val="00D0380D"/>
    <w:rsid w:val="00D03832"/>
    <w:rsid w:val="00D03F46"/>
    <w:rsid w:val="00D04406"/>
    <w:rsid w:val="00D04D2D"/>
    <w:rsid w:val="00D04E02"/>
    <w:rsid w:val="00D04EB1"/>
    <w:rsid w:val="00D04EFE"/>
    <w:rsid w:val="00D052C9"/>
    <w:rsid w:val="00D05502"/>
    <w:rsid w:val="00D05642"/>
    <w:rsid w:val="00D056FF"/>
    <w:rsid w:val="00D05FCE"/>
    <w:rsid w:val="00D06109"/>
    <w:rsid w:val="00D061D2"/>
    <w:rsid w:val="00D0624A"/>
    <w:rsid w:val="00D06330"/>
    <w:rsid w:val="00D06430"/>
    <w:rsid w:val="00D06C3A"/>
    <w:rsid w:val="00D06CA8"/>
    <w:rsid w:val="00D06D33"/>
    <w:rsid w:val="00D1089B"/>
    <w:rsid w:val="00D1089C"/>
    <w:rsid w:val="00D114B4"/>
    <w:rsid w:val="00D11753"/>
    <w:rsid w:val="00D11810"/>
    <w:rsid w:val="00D11881"/>
    <w:rsid w:val="00D11AE0"/>
    <w:rsid w:val="00D13145"/>
    <w:rsid w:val="00D13733"/>
    <w:rsid w:val="00D13807"/>
    <w:rsid w:val="00D14170"/>
    <w:rsid w:val="00D141EE"/>
    <w:rsid w:val="00D14564"/>
    <w:rsid w:val="00D14704"/>
    <w:rsid w:val="00D148DB"/>
    <w:rsid w:val="00D14C50"/>
    <w:rsid w:val="00D14CBB"/>
    <w:rsid w:val="00D14DC1"/>
    <w:rsid w:val="00D153E1"/>
    <w:rsid w:val="00D15C8E"/>
    <w:rsid w:val="00D15CFC"/>
    <w:rsid w:val="00D15D38"/>
    <w:rsid w:val="00D16352"/>
    <w:rsid w:val="00D164DD"/>
    <w:rsid w:val="00D164F3"/>
    <w:rsid w:val="00D16D84"/>
    <w:rsid w:val="00D16E52"/>
    <w:rsid w:val="00D1704F"/>
    <w:rsid w:val="00D170F5"/>
    <w:rsid w:val="00D177A7"/>
    <w:rsid w:val="00D17961"/>
    <w:rsid w:val="00D17A1B"/>
    <w:rsid w:val="00D17A20"/>
    <w:rsid w:val="00D17E9D"/>
    <w:rsid w:val="00D2029F"/>
    <w:rsid w:val="00D203BE"/>
    <w:rsid w:val="00D20C5C"/>
    <w:rsid w:val="00D21007"/>
    <w:rsid w:val="00D214BC"/>
    <w:rsid w:val="00D21768"/>
    <w:rsid w:val="00D219FC"/>
    <w:rsid w:val="00D21BB3"/>
    <w:rsid w:val="00D223C4"/>
    <w:rsid w:val="00D237BB"/>
    <w:rsid w:val="00D23972"/>
    <w:rsid w:val="00D23F34"/>
    <w:rsid w:val="00D24278"/>
    <w:rsid w:val="00D24366"/>
    <w:rsid w:val="00D24B87"/>
    <w:rsid w:val="00D2520F"/>
    <w:rsid w:val="00D257B0"/>
    <w:rsid w:val="00D2592E"/>
    <w:rsid w:val="00D25D51"/>
    <w:rsid w:val="00D25FC7"/>
    <w:rsid w:val="00D262F6"/>
    <w:rsid w:val="00D26506"/>
    <w:rsid w:val="00D26C6C"/>
    <w:rsid w:val="00D271C2"/>
    <w:rsid w:val="00D27285"/>
    <w:rsid w:val="00D279EE"/>
    <w:rsid w:val="00D27B3C"/>
    <w:rsid w:val="00D27D12"/>
    <w:rsid w:val="00D301F2"/>
    <w:rsid w:val="00D30B85"/>
    <w:rsid w:val="00D30BE3"/>
    <w:rsid w:val="00D30C17"/>
    <w:rsid w:val="00D31180"/>
    <w:rsid w:val="00D324A8"/>
    <w:rsid w:val="00D32E32"/>
    <w:rsid w:val="00D3368A"/>
    <w:rsid w:val="00D33843"/>
    <w:rsid w:val="00D33A5B"/>
    <w:rsid w:val="00D33ABD"/>
    <w:rsid w:val="00D33BE9"/>
    <w:rsid w:val="00D33CFD"/>
    <w:rsid w:val="00D33E2D"/>
    <w:rsid w:val="00D34225"/>
    <w:rsid w:val="00D345A8"/>
    <w:rsid w:val="00D345F7"/>
    <w:rsid w:val="00D34881"/>
    <w:rsid w:val="00D34E12"/>
    <w:rsid w:val="00D356CB"/>
    <w:rsid w:val="00D361FB"/>
    <w:rsid w:val="00D36FE6"/>
    <w:rsid w:val="00D37E4E"/>
    <w:rsid w:val="00D40A0F"/>
    <w:rsid w:val="00D40BB4"/>
    <w:rsid w:val="00D40CD1"/>
    <w:rsid w:val="00D40E2F"/>
    <w:rsid w:val="00D413B8"/>
    <w:rsid w:val="00D41A90"/>
    <w:rsid w:val="00D41BCE"/>
    <w:rsid w:val="00D41CCC"/>
    <w:rsid w:val="00D42025"/>
    <w:rsid w:val="00D423E0"/>
    <w:rsid w:val="00D42722"/>
    <w:rsid w:val="00D4287A"/>
    <w:rsid w:val="00D42CE8"/>
    <w:rsid w:val="00D4366F"/>
    <w:rsid w:val="00D43A25"/>
    <w:rsid w:val="00D43F26"/>
    <w:rsid w:val="00D4405C"/>
    <w:rsid w:val="00D448E2"/>
    <w:rsid w:val="00D449FA"/>
    <w:rsid w:val="00D44D39"/>
    <w:rsid w:val="00D4557A"/>
    <w:rsid w:val="00D45811"/>
    <w:rsid w:val="00D45B76"/>
    <w:rsid w:val="00D45BBB"/>
    <w:rsid w:val="00D464CA"/>
    <w:rsid w:val="00D46860"/>
    <w:rsid w:val="00D46F37"/>
    <w:rsid w:val="00D470A5"/>
    <w:rsid w:val="00D479D3"/>
    <w:rsid w:val="00D47C18"/>
    <w:rsid w:val="00D501B5"/>
    <w:rsid w:val="00D5042E"/>
    <w:rsid w:val="00D50737"/>
    <w:rsid w:val="00D51337"/>
    <w:rsid w:val="00D5162F"/>
    <w:rsid w:val="00D52164"/>
    <w:rsid w:val="00D52170"/>
    <w:rsid w:val="00D52273"/>
    <w:rsid w:val="00D52630"/>
    <w:rsid w:val="00D526DC"/>
    <w:rsid w:val="00D52983"/>
    <w:rsid w:val="00D534B0"/>
    <w:rsid w:val="00D53A36"/>
    <w:rsid w:val="00D53C28"/>
    <w:rsid w:val="00D53CBF"/>
    <w:rsid w:val="00D544F2"/>
    <w:rsid w:val="00D55488"/>
    <w:rsid w:val="00D555E9"/>
    <w:rsid w:val="00D55834"/>
    <w:rsid w:val="00D558CF"/>
    <w:rsid w:val="00D55960"/>
    <w:rsid w:val="00D55DB1"/>
    <w:rsid w:val="00D5627F"/>
    <w:rsid w:val="00D5633F"/>
    <w:rsid w:val="00D564EA"/>
    <w:rsid w:val="00D56AB5"/>
    <w:rsid w:val="00D5708D"/>
    <w:rsid w:val="00D570AF"/>
    <w:rsid w:val="00D575CD"/>
    <w:rsid w:val="00D577C7"/>
    <w:rsid w:val="00D57A2B"/>
    <w:rsid w:val="00D57D4F"/>
    <w:rsid w:val="00D6009C"/>
    <w:rsid w:val="00D603B8"/>
    <w:rsid w:val="00D603DE"/>
    <w:rsid w:val="00D60702"/>
    <w:rsid w:val="00D60811"/>
    <w:rsid w:val="00D60ECC"/>
    <w:rsid w:val="00D60F4B"/>
    <w:rsid w:val="00D6119D"/>
    <w:rsid w:val="00D6250B"/>
    <w:rsid w:val="00D6274C"/>
    <w:rsid w:val="00D62A06"/>
    <w:rsid w:val="00D62A48"/>
    <w:rsid w:val="00D62EC4"/>
    <w:rsid w:val="00D63C67"/>
    <w:rsid w:val="00D63D32"/>
    <w:rsid w:val="00D64171"/>
    <w:rsid w:val="00D64C6D"/>
    <w:rsid w:val="00D64D01"/>
    <w:rsid w:val="00D64EB8"/>
    <w:rsid w:val="00D655CC"/>
    <w:rsid w:val="00D65678"/>
    <w:rsid w:val="00D65D11"/>
    <w:rsid w:val="00D65D2E"/>
    <w:rsid w:val="00D65EDE"/>
    <w:rsid w:val="00D66040"/>
    <w:rsid w:val="00D6622D"/>
    <w:rsid w:val="00D66306"/>
    <w:rsid w:val="00D668CE"/>
    <w:rsid w:val="00D669A5"/>
    <w:rsid w:val="00D66C05"/>
    <w:rsid w:val="00D66D54"/>
    <w:rsid w:val="00D66E00"/>
    <w:rsid w:val="00D677CC"/>
    <w:rsid w:val="00D70D36"/>
    <w:rsid w:val="00D714A2"/>
    <w:rsid w:val="00D715E3"/>
    <w:rsid w:val="00D71639"/>
    <w:rsid w:val="00D71B35"/>
    <w:rsid w:val="00D71F6B"/>
    <w:rsid w:val="00D72035"/>
    <w:rsid w:val="00D722BC"/>
    <w:rsid w:val="00D723D1"/>
    <w:rsid w:val="00D7273B"/>
    <w:rsid w:val="00D72A6D"/>
    <w:rsid w:val="00D730D6"/>
    <w:rsid w:val="00D73484"/>
    <w:rsid w:val="00D737FE"/>
    <w:rsid w:val="00D73F9F"/>
    <w:rsid w:val="00D746F0"/>
    <w:rsid w:val="00D74BF6"/>
    <w:rsid w:val="00D74CC1"/>
    <w:rsid w:val="00D75A95"/>
    <w:rsid w:val="00D75B6A"/>
    <w:rsid w:val="00D75C46"/>
    <w:rsid w:val="00D75F0F"/>
    <w:rsid w:val="00D761E8"/>
    <w:rsid w:val="00D7646D"/>
    <w:rsid w:val="00D76540"/>
    <w:rsid w:val="00D76977"/>
    <w:rsid w:val="00D76C75"/>
    <w:rsid w:val="00D76E7D"/>
    <w:rsid w:val="00D76EE6"/>
    <w:rsid w:val="00D77754"/>
    <w:rsid w:val="00D7796F"/>
    <w:rsid w:val="00D77B71"/>
    <w:rsid w:val="00D77D13"/>
    <w:rsid w:val="00D77EA6"/>
    <w:rsid w:val="00D80AB3"/>
    <w:rsid w:val="00D81AD4"/>
    <w:rsid w:val="00D8204B"/>
    <w:rsid w:val="00D823AA"/>
    <w:rsid w:val="00D8275C"/>
    <w:rsid w:val="00D82850"/>
    <w:rsid w:val="00D82DF2"/>
    <w:rsid w:val="00D83155"/>
    <w:rsid w:val="00D83CAC"/>
    <w:rsid w:val="00D83DC8"/>
    <w:rsid w:val="00D854B8"/>
    <w:rsid w:val="00D858F6"/>
    <w:rsid w:val="00D85DC8"/>
    <w:rsid w:val="00D86013"/>
    <w:rsid w:val="00D860B6"/>
    <w:rsid w:val="00D86ED8"/>
    <w:rsid w:val="00D87283"/>
    <w:rsid w:val="00D87602"/>
    <w:rsid w:val="00D87661"/>
    <w:rsid w:val="00D8777B"/>
    <w:rsid w:val="00D87863"/>
    <w:rsid w:val="00D87D76"/>
    <w:rsid w:val="00D908D9"/>
    <w:rsid w:val="00D9188C"/>
    <w:rsid w:val="00D91B66"/>
    <w:rsid w:val="00D91CAF"/>
    <w:rsid w:val="00D91E46"/>
    <w:rsid w:val="00D91F86"/>
    <w:rsid w:val="00D926CB"/>
    <w:rsid w:val="00D92AAF"/>
    <w:rsid w:val="00D937A2"/>
    <w:rsid w:val="00D93ED3"/>
    <w:rsid w:val="00D9400E"/>
    <w:rsid w:val="00D95A0D"/>
    <w:rsid w:val="00D95BBA"/>
    <w:rsid w:val="00D95C14"/>
    <w:rsid w:val="00D95FDF"/>
    <w:rsid w:val="00D96158"/>
    <w:rsid w:val="00D96488"/>
    <w:rsid w:val="00D965B7"/>
    <w:rsid w:val="00D969FC"/>
    <w:rsid w:val="00D974B6"/>
    <w:rsid w:val="00D97513"/>
    <w:rsid w:val="00D975A8"/>
    <w:rsid w:val="00D97771"/>
    <w:rsid w:val="00D97864"/>
    <w:rsid w:val="00D97983"/>
    <w:rsid w:val="00D97D5C"/>
    <w:rsid w:val="00DA0B9A"/>
    <w:rsid w:val="00DA0F63"/>
    <w:rsid w:val="00DA0FEE"/>
    <w:rsid w:val="00DA19C1"/>
    <w:rsid w:val="00DA1CF3"/>
    <w:rsid w:val="00DA1D30"/>
    <w:rsid w:val="00DA1D95"/>
    <w:rsid w:val="00DA1DE1"/>
    <w:rsid w:val="00DA2947"/>
    <w:rsid w:val="00DA3509"/>
    <w:rsid w:val="00DA3EF2"/>
    <w:rsid w:val="00DA44A4"/>
    <w:rsid w:val="00DA4B45"/>
    <w:rsid w:val="00DA50BA"/>
    <w:rsid w:val="00DA50DA"/>
    <w:rsid w:val="00DA5AC9"/>
    <w:rsid w:val="00DA5D26"/>
    <w:rsid w:val="00DA5E0E"/>
    <w:rsid w:val="00DA60D8"/>
    <w:rsid w:val="00DA7A5A"/>
    <w:rsid w:val="00DA7B15"/>
    <w:rsid w:val="00DB037B"/>
    <w:rsid w:val="00DB065F"/>
    <w:rsid w:val="00DB06B7"/>
    <w:rsid w:val="00DB0F5F"/>
    <w:rsid w:val="00DB1185"/>
    <w:rsid w:val="00DB1365"/>
    <w:rsid w:val="00DB16A9"/>
    <w:rsid w:val="00DB1710"/>
    <w:rsid w:val="00DB28FA"/>
    <w:rsid w:val="00DB33CE"/>
    <w:rsid w:val="00DB3541"/>
    <w:rsid w:val="00DB48AB"/>
    <w:rsid w:val="00DB4CBD"/>
    <w:rsid w:val="00DB4E86"/>
    <w:rsid w:val="00DB4EB4"/>
    <w:rsid w:val="00DB4FFA"/>
    <w:rsid w:val="00DB5BED"/>
    <w:rsid w:val="00DB6073"/>
    <w:rsid w:val="00DB714B"/>
    <w:rsid w:val="00DC00C8"/>
    <w:rsid w:val="00DC0702"/>
    <w:rsid w:val="00DC0717"/>
    <w:rsid w:val="00DC0761"/>
    <w:rsid w:val="00DC0DCD"/>
    <w:rsid w:val="00DC0EC1"/>
    <w:rsid w:val="00DC1465"/>
    <w:rsid w:val="00DC250F"/>
    <w:rsid w:val="00DC26AA"/>
    <w:rsid w:val="00DC2716"/>
    <w:rsid w:val="00DC28E4"/>
    <w:rsid w:val="00DC2B04"/>
    <w:rsid w:val="00DC307A"/>
    <w:rsid w:val="00DC311A"/>
    <w:rsid w:val="00DC33E1"/>
    <w:rsid w:val="00DC3AA1"/>
    <w:rsid w:val="00DC4DA4"/>
    <w:rsid w:val="00DC5EED"/>
    <w:rsid w:val="00DC65E4"/>
    <w:rsid w:val="00DC6A35"/>
    <w:rsid w:val="00DC6D7F"/>
    <w:rsid w:val="00DC7467"/>
    <w:rsid w:val="00DC750C"/>
    <w:rsid w:val="00DC754C"/>
    <w:rsid w:val="00DC79D9"/>
    <w:rsid w:val="00DC7D69"/>
    <w:rsid w:val="00DD0342"/>
    <w:rsid w:val="00DD0770"/>
    <w:rsid w:val="00DD08CC"/>
    <w:rsid w:val="00DD1020"/>
    <w:rsid w:val="00DD1433"/>
    <w:rsid w:val="00DD1BD9"/>
    <w:rsid w:val="00DD1E87"/>
    <w:rsid w:val="00DD255A"/>
    <w:rsid w:val="00DD285E"/>
    <w:rsid w:val="00DD2863"/>
    <w:rsid w:val="00DD2DA8"/>
    <w:rsid w:val="00DD30F9"/>
    <w:rsid w:val="00DD36D4"/>
    <w:rsid w:val="00DD3946"/>
    <w:rsid w:val="00DD3D70"/>
    <w:rsid w:val="00DD4800"/>
    <w:rsid w:val="00DD4A1B"/>
    <w:rsid w:val="00DD4F3E"/>
    <w:rsid w:val="00DD51D7"/>
    <w:rsid w:val="00DD5667"/>
    <w:rsid w:val="00DD57AD"/>
    <w:rsid w:val="00DD5859"/>
    <w:rsid w:val="00DD6098"/>
    <w:rsid w:val="00DD6DA8"/>
    <w:rsid w:val="00DD6DAE"/>
    <w:rsid w:val="00DD6DF5"/>
    <w:rsid w:val="00DD79AD"/>
    <w:rsid w:val="00DD79CC"/>
    <w:rsid w:val="00DD7EED"/>
    <w:rsid w:val="00DE002D"/>
    <w:rsid w:val="00DE0357"/>
    <w:rsid w:val="00DE03F8"/>
    <w:rsid w:val="00DE0874"/>
    <w:rsid w:val="00DE0D2E"/>
    <w:rsid w:val="00DE0D2F"/>
    <w:rsid w:val="00DE174A"/>
    <w:rsid w:val="00DE28DD"/>
    <w:rsid w:val="00DE2C0E"/>
    <w:rsid w:val="00DE4172"/>
    <w:rsid w:val="00DE4AA0"/>
    <w:rsid w:val="00DE4C94"/>
    <w:rsid w:val="00DE4F9A"/>
    <w:rsid w:val="00DE551A"/>
    <w:rsid w:val="00DE5E0E"/>
    <w:rsid w:val="00DE62FD"/>
    <w:rsid w:val="00DE7606"/>
    <w:rsid w:val="00DF00EA"/>
    <w:rsid w:val="00DF0C81"/>
    <w:rsid w:val="00DF15F9"/>
    <w:rsid w:val="00DF1EC2"/>
    <w:rsid w:val="00DF20DD"/>
    <w:rsid w:val="00DF250C"/>
    <w:rsid w:val="00DF26E5"/>
    <w:rsid w:val="00DF2FE8"/>
    <w:rsid w:val="00DF3219"/>
    <w:rsid w:val="00DF329D"/>
    <w:rsid w:val="00DF33C8"/>
    <w:rsid w:val="00DF3987"/>
    <w:rsid w:val="00DF3D99"/>
    <w:rsid w:val="00DF4481"/>
    <w:rsid w:val="00DF48D3"/>
    <w:rsid w:val="00DF4C63"/>
    <w:rsid w:val="00DF502F"/>
    <w:rsid w:val="00DF51AF"/>
    <w:rsid w:val="00DF5735"/>
    <w:rsid w:val="00DF591C"/>
    <w:rsid w:val="00DF5C52"/>
    <w:rsid w:val="00DF5C6D"/>
    <w:rsid w:val="00DF741A"/>
    <w:rsid w:val="00DF77CF"/>
    <w:rsid w:val="00DF7BCF"/>
    <w:rsid w:val="00E00C57"/>
    <w:rsid w:val="00E00D17"/>
    <w:rsid w:val="00E00E88"/>
    <w:rsid w:val="00E01038"/>
    <w:rsid w:val="00E01275"/>
    <w:rsid w:val="00E0160F"/>
    <w:rsid w:val="00E01676"/>
    <w:rsid w:val="00E01981"/>
    <w:rsid w:val="00E01B32"/>
    <w:rsid w:val="00E01F13"/>
    <w:rsid w:val="00E020D5"/>
    <w:rsid w:val="00E025DE"/>
    <w:rsid w:val="00E02D07"/>
    <w:rsid w:val="00E02DF7"/>
    <w:rsid w:val="00E02FCD"/>
    <w:rsid w:val="00E03838"/>
    <w:rsid w:val="00E045DE"/>
    <w:rsid w:val="00E04690"/>
    <w:rsid w:val="00E047B3"/>
    <w:rsid w:val="00E051A1"/>
    <w:rsid w:val="00E05D06"/>
    <w:rsid w:val="00E05FFC"/>
    <w:rsid w:val="00E0610E"/>
    <w:rsid w:val="00E063C7"/>
    <w:rsid w:val="00E06624"/>
    <w:rsid w:val="00E06DBC"/>
    <w:rsid w:val="00E06F22"/>
    <w:rsid w:val="00E0707E"/>
    <w:rsid w:val="00E071BD"/>
    <w:rsid w:val="00E07555"/>
    <w:rsid w:val="00E07714"/>
    <w:rsid w:val="00E07FB4"/>
    <w:rsid w:val="00E1009B"/>
    <w:rsid w:val="00E10B04"/>
    <w:rsid w:val="00E1126E"/>
    <w:rsid w:val="00E112F3"/>
    <w:rsid w:val="00E1147C"/>
    <w:rsid w:val="00E11733"/>
    <w:rsid w:val="00E119A7"/>
    <w:rsid w:val="00E11C5E"/>
    <w:rsid w:val="00E12825"/>
    <w:rsid w:val="00E12A87"/>
    <w:rsid w:val="00E12CE4"/>
    <w:rsid w:val="00E1325D"/>
    <w:rsid w:val="00E134FB"/>
    <w:rsid w:val="00E13EF2"/>
    <w:rsid w:val="00E14E11"/>
    <w:rsid w:val="00E15209"/>
    <w:rsid w:val="00E15B1E"/>
    <w:rsid w:val="00E15B72"/>
    <w:rsid w:val="00E15BAB"/>
    <w:rsid w:val="00E15CB2"/>
    <w:rsid w:val="00E15EAF"/>
    <w:rsid w:val="00E1638D"/>
    <w:rsid w:val="00E164C5"/>
    <w:rsid w:val="00E168B5"/>
    <w:rsid w:val="00E17640"/>
    <w:rsid w:val="00E179EF"/>
    <w:rsid w:val="00E20496"/>
    <w:rsid w:val="00E206A4"/>
    <w:rsid w:val="00E207FA"/>
    <w:rsid w:val="00E20F5D"/>
    <w:rsid w:val="00E2100A"/>
    <w:rsid w:val="00E21A3C"/>
    <w:rsid w:val="00E222DF"/>
    <w:rsid w:val="00E223BE"/>
    <w:rsid w:val="00E22A36"/>
    <w:rsid w:val="00E22DB1"/>
    <w:rsid w:val="00E22FD3"/>
    <w:rsid w:val="00E231DB"/>
    <w:rsid w:val="00E23563"/>
    <w:rsid w:val="00E23B6A"/>
    <w:rsid w:val="00E24002"/>
    <w:rsid w:val="00E2422D"/>
    <w:rsid w:val="00E244D4"/>
    <w:rsid w:val="00E246FF"/>
    <w:rsid w:val="00E248C0"/>
    <w:rsid w:val="00E24FA9"/>
    <w:rsid w:val="00E25019"/>
    <w:rsid w:val="00E25A09"/>
    <w:rsid w:val="00E260BB"/>
    <w:rsid w:val="00E26173"/>
    <w:rsid w:val="00E26624"/>
    <w:rsid w:val="00E26896"/>
    <w:rsid w:val="00E2690E"/>
    <w:rsid w:val="00E26C2D"/>
    <w:rsid w:val="00E26DD8"/>
    <w:rsid w:val="00E27115"/>
    <w:rsid w:val="00E271E5"/>
    <w:rsid w:val="00E277EE"/>
    <w:rsid w:val="00E27859"/>
    <w:rsid w:val="00E278F7"/>
    <w:rsid w:val="00E30264"/>
    <w:rsid w:val="00E30650"/>
    <w:rsid w:val="00E30AE9"/>
    <w:rsid w:val="00E32045"/>
    <w:rsid w:val="00E3285D"/>
    <w:rsid w:val="00E32B03"/>
    <w:rsid w:val="00E32CF0"/>
    <w:rsid w:val="00E3411C"/>
    <w:rsid w:val="00E341BA"/>
    <w:rsid w:val="00E342EA"/>
    <w:rsid w:val="00E3455F"/>
    <w:rsid w:val="00E3463F"/>
    <w:rsid w:val="00E34B3A"/>
    <w:rsid w:val="00E34D7B"/>
    <w:rsid w:val="00E3523F"/>
    <w:rsid w:val="00E3528B"/>
    <w:rsid w:val="00E356B9"/>
    <w:rsid w:val="00E3581C"/>
    <w:rsid w:val="00E35C8A"/>
    <w:rsid w:val="00E36469"/>
    <w:rsid w:val="00E36544"/>
    <w:rsid w:val="00E36650"/>
    <w:rsid w:val="00E36D92"/>
    <w:rsid w:val="00E372F5"/>
    <w:rsid w:val="00E3733C"/>
    <w:rsid w:val="00E373A8"/>
    <w:rsid w:val="00E37554"/>
    <w:rsid w:val="00E375B0"/>
    <w:rsid w:val="00E3786F"/>
    <w:rsid w:val="00E37DBB"/>
    <w:rsid w:val="00E37E77"/>
    <w:rsid w:val="00E4024F"/>
    <w:rsid w:val="00E40404"/>
    <w:rsid w:val="00E406E2"/>
    <w:rsid w:val="00E41248"/>
    <w:rsid w:val="00E41588"/>
    <w:rsid w:val="00E415BA"/>
    <w:rsid w:val="00E417ED"/>
    <w:rsid w:val="00E42084"/>
    <w:rsid w:val="00E42134"/>
    <w:rsid w:val="00E424C8"/>
    <w:rsid w:val="00E42D5F"/>
    <w:rsid w:val="00E43285"/>
    <w:rsid w:val="00E4378B"/>
    <w:rsid w:val="00E43C88"/>
    <w:rsid w:val="00E43EE7"/>
    <w:rsid w:val="00E4409C"/>
    <w:rsid w:val="00E44286"/>
    <w:rsid w:val="00E44431"/>
    <w:rsid w:val="00E44906"/>
    <w:rsid w:val="00E4499C"/>
    <w:rsid w:val="00E44CE8"/>
    <w:rsid w:val="00E459D6"/>
    <w:rsid w:val="00E45BB6"/>
    <w:rsid w:val="00E45FFC"/>
    <w:rsid w:val="00E46042"/>
    <w:rsid w:val="00E4653F"/>
    <w:rsid w:val="00E465D8"/>
    <w:rsid w:val="00E4665B"/>
    <w:rsid w:val="00E46BBC"/>
    <w:rsid w:val="00E46FBB"/>
    <w:rsid w:val="00E47223"/>
    <w:rsid w:val="00E472A6"/>
    <w:rsid w:val="00E476C0"/>
    <w:rsid w:val="00E479A1"/>
    <w:rsid w:val="00E47B7A"/>
    <w:rsid w:val="00E47F50"/>
    <w:rsid w:val="00E501F4"/>
    <w:rsid w:val="00E50988"/>
    <w:rsid w:val="00E50E39"/>
    <w:rsid w:val="00E50FA5"/>
    <w:rsid w:val="00E518BA"/>
    <w:rsid w:val="00E51A80"/>
    <w:rsid w:val="00E52370"/>
    <w:rsid w:val="00E52387"/>
    <w:rsid w:val="00E52652"/>
    <w:rsid w:val="00E52B71"/>
    <w:rsid w:val="00E52B85"/>
    <w:rsid w:val="00E53209"/>
    <w:rsid w:val="00E532C4"/>
    <w:rsid w:val="00E535AB"/>
    <w:rsid w:val="00E5360F"/>
    <w:rsid w:val="00E540BF"/>
    <w:rsid w:val="00E548ED"/>
    <w:rsid w:val="00E54AC0"/>
    <w:rsid w:val="00E54B2A"/>
    <w:rsid w:val="00E552A2"/>
    <w:rsid w:val="00E55631"/>
    <w:rsid w:val="00E557E0"/>
    <w:rsid w:val="00E55C3F"/>
    <w:rsid w:val="00E55DD9"/>
    <w:rsid w:val="00E56149"/>
    <w:rsid w:val="00E56366"/>
    <w:rsid w:val="00E5705C"/>
    <w:rsid w:val="00E577B2"/>
    <w:rsid w:val="00E60667"/>
    <w:rsid w:val="00E612C9"/>
    <w:rsid w:val="00E614C7"/>
    <w:rsid w:val="00E61755"/>
    <w:rsid w:val="00E6186A"/>
    <w:rsid w:val="00E61B7B"/>
    <w:rsid w:val="00E61D4B"/>
    <w:rsid w:val="00E62133"/>
    <w:rsid w:val="00E6243C"/>
    <w:rsid w:val="00E627EA"/>
    <w:rsid w:val="00E62B53"/>
    <w:rsid w:val="00E62B96"/>
    <w:rsid w:val="00E63169"/>
    <w:rsid w:val="00E63756"/>
    <w:rsid w:val="00E6392A"/>
    <w:rsid w:val="00E63E58"/>
    <w:rsid w:val="00E63ED5"/>
    <w:rsid w:val="00E649EC"/>
    <w:rsid w:val="00E64DF0"/>
    <w:rsid w:val="00E64DF2"/>
    <w:rsid w:val="00E64EA1"/>
    <w:rsid w:val="00E6509B"/>
    <w:rsid w:val="00E6517E"/>
    <w:rsid w:val="00E65553"/>
    <w:rsid w:val="00E657E5"/>
    <w:rsid w:val="00E65DBE"/>
    <w:rsid w:val="00E65E2A"/>
    <w:rsid w:val="00E6644E"/>
    <w:rsid w:val="00E6662E"/>
    <w:rsid w:val="00E66BF8"/>
    <w:rsid w:val="00E67541"/>
    <w:rsid w:val="00E67637"/>
    <w:rsid w:val="00E678FE"/>
    <w:rsid w:val="00E67D68"/>
    <w:rsid w:val="00E7032E"/>
    <w:rsid w:val="00E70464"/>
    <w:rsid w:val="00E70C20"/>
    <w:rsid w:val="00E70EE5"/>
    <w:rsid w:val="00E713DE"/>
    <w:rsid w:val="00E7167D"/>
    <w:rsid w:val="00E7172F"/>
    <w:rsid w:val="00E7205C"/>
    <w:rsid w:val="00E721AB"/>
    <w:rsid w:val="00E72806"/>
    <w:rsid w:val="00E72868"/>
    <w:rsid w:val="00E7297B"/>
    <w:rsid w:val="00E729D2"/>
    <w:rsid w:val="00E72A2E"/>
    <w:rsid w:val="00E73520"/>
    <w:rsid w:val="00E73744"/>
    <w:rsid w:val="00E737EC"/>
    <w:rsid w:val="00E74369"/>
    <w:rsid w:val="00E745F3"/>
    <w:rsid w:val="00E74862"/>
    <w:rsid w:val="00E74A1A"/>
    <w:rsid w:val="00E74B73"/>
    <w:rsid w:val="00E74D13"/>
    <w:rsid w:val="00E75069"/>
    <w:rsid w:val="00E75152"/>
    <w:rsid w:val="00E75272"/>
    <w:rsid w:val="00E7558E"/>
    <w:rsid w:val="00E75D07"/>
    <w:rsid w:val="00E76048"/>
    <w:rsid w:val="00E765F9"/>
    <w:rsid w:val="00E776C1"/>
    <w:rsid w:val="00E77D3B"/>
    <w:rsid w:val="00E80569"/>
    <w:rsid w:val="00E8057F"/>
    <w:rsid w:val="00E80662"/>
    <w:rsid w:val="00E81035"/>
    <w:rsid w:val="00E81247"/>
    <w:rsid w:val="00E8161C"/>
    <w:rsid w:val="00E822A3"/>
    <w:rsid w:val="00E8240E"/>
    <w:rsid w:val="00E82884"/>
    <w:rsid w:val="00E82A34"/>
    <w:rsid w:val="00E8363D"/>
    <w:rsid w:val="00E83C43"/>
    <w:rsid w:val="00E843E8"/>
    <w:rsid w:val="00E84708"/>
    <w:rsid w:val="00E853CE"/>
    <w:rsid w:val="00E86584"/>
    <w:rsid w:val="00E86768"/>
    <w:rsid w:val="00E869D8"/>
    <w:rsid w:val="00E86D8C"/>
    <w:rsid w:val="00E86E68"/>
    <w:rsid w:val="00E876D4"/>
    <w:rsid w:val="00E87CE1"/>
    <w:rsid w:val="00E904F5"/>
    <w:rsid w:val="00E90B01"/>
    <w:rsid w:val="00E90E85"/>
    <w:rsid w:val="00E91A09"/>
    <w:rsid w:val="00E91D89"/>
    <w:rsid w:val="00E92522"/>
    <w:rsid w:val="00E92C21"/>
    <w:rsid w:val="00E92DEB"/>
    <w:rsid w:val="00E930CB"/>
    <w:rsid w:val="00E930D8"/>
    <w:rsid w:val="00E93517"/>
    <w:rsid w:val="00E93868"/>
    <w:rsid w:val="00E938B7"/>
    <w:rsid w:val="00E93BA0"/>
    <w:rsid w:val="00E940D2"/>
    <w:rsid w:val="00E9471D"/>
    <w:rsid w:val="00E95163"/>
    <w:rsid w:val="00E95616"/>
    <w:rsid w:val="00E9649A"/>
    <w:rsid w:val="00E96665"/>
    <w:rsid w:val="00E96D10"/>
    <w:rsid w:val="00E96E62"/>
    <w:rsid w:val="00E96E7E"/>
    <w:rsid w:val="00E96FAF"/>
    <w:rsid w:val="00E9710A"/>
    <w:rsid w:val="00E97368"/>
    <w:rsid w:val="00E974B7"/>
    <w:rsid w:val="00E97964"/>
    <w:rsid w:val="00EA02B3"/>
    <w:rsid w:val="00EA0492"/>
    <w:rsid w:val="00EA1070"/>
    <w:rsid w:val="00EA1239"/>
    <w:rsid w:val="00EA16FA"/>
    <w:rsid w:val="00EA1C1B"/>
    <w:rsid w:val="00EA1D37"/>
    <w:rsid w:val="00EA25C1"/>
    <w:rsid w:val="00EA2A3F"/>
    <w:rsid w:val="00EA2EF6"/>
    <w:rsid w:val="00EA3180"/>
    <w:rsid w:val="00EA320E"/>
    <w:rsid w:val="00EA3385"/>
    <w:rsid w:val="00EA34EE"/>
    <w:rsid w:val="00EA4147"/>
    <w:rsid w:val="00EA42A6"/>
    <w:rsid w:val="00EA4526"/>
    <w:rsid w:val="00EA4A2A"/>
    <w:rsid w:val="00EA5E7E"/>
    <w:rsid w:val="00EA5EFC"/>
    <w:rsid w:val="00EA5FA1"/>
    <w:rsid w:val="00EA60D2"/>
    <w:rsid w:val="00EA6279"/>
    <w:rsid w:val="00EA66D1"/>
    <w:rsid w:val="00EA6827"/>
    <w:rsid w:val="00EA6E51"/>
    <w:rsid w:val="00EA6F1E"/>
    <w:rsid w:val="00EA7141"/>
    <w:rsid w:val="00EA7398"/>
    <w:rsid w:val="00EA7A89"/>
    <w:rsid w:val="00EB005A"/>
    <w:rsid w:val="00EB0344"/>
    <w:rsid w:val="00EB06BE"/>
    <w:rsid w:val="00EB07A1"/>
    <w:rsid w:val="00EB098F"/>
    <w:rsid w:val="00EB0E89"/>
    <w:rsid w:val="00EB12BC"/>
    <w:rsid w:val="00EB22B3"/>
    <w:rsid w:val="00EB246B"/>
    <w:rsid w:val="00EB292F"/>
    <w:rsid w:val="00EB2EB8"/>
    <w:rsid w:val="00EB3036"/>
    <w:rsid w:val="00EB30CE"/>
    <w:rsid w:val="00EB37CC"/>
    <w:rsid w:val="00EB3B6F"/>
    <w:rsid w:val="00EB4DFA"/>
    <w:rsid w:val="00EB514C"/>
    <w:rsid w:val="00EB5542"/>
    <w:rsid w:val="00EB57EA"/>
    <w:rsid w:val="00EB5CA1"/>
    <w:rsid w:val="00EB6065"/>
    <w:rsid w:val="00EB62F3"/>
    <w:rsid w:val="00EB677F"/>
    <w:rsid w:val="00EB6987"/>
    <w:rsid w:val="00EB69B7"/>
    <w:rsid w:val="00EB6FB1"/>
    <w:rsid w:val="00EB7064"/>
    <w:rsid w:val="00EB7328"/>
    <w:rsid w:val="00EB789F"/>
    <w:rsid w:val="00EB7BC3"/>
    <w:rsid w:val="00EC0101"/>
    <w:rsid w:val="00EC099D"/>
    <w:rsid w:val="00EC1366"/>
    <w:rsid w:val="00EC1AFC"/>
    <w:rsid w:val="00EC2023"/>
    <w:rsid w:val="00EC2508"/>
    <w:rsid w:val="00EC253E"/>
    <w:rsid w:val="00EC288A"/>
    <w:rsid w:val="00EC3430"/>
    <w:rsid w:val="00EC356B"/>
    <w:rsid w:val="00EC35DD"/>
    <w:rsid w:val="00EC3DB9"/>
    <w:rsid w:val="00EC4216"/>
    <w:rsid w:val="00EC486A"/>
    <w:rsid w:val="00EC493B"/>
    <w:rsid w:val="00EC4D0F"/>
    <w:rsid w:val="00EC58AC"/>
    <w:rsid w:val="00EC5974"/>
    <w:rsid w:val="00EC6087"/>
    <w:rsid w:val="00EC673A"/>
    <w:rsid w:val="00EC6B6D"/>
    <w:rsid w:val="00EC6CD1"/>
    <w:rsid w:val="00EC7027"/>
    <w:rsid w:val="00EC70F5"/>
    <w:rsid w:val="00EC768A"/>
    <w:rsid w:val="00EC7B03"/>
    <w:rsid w:val="00EC7CD2"/>
    <w:rsid w:val="00EC7E4D"/>
    <w:rsid w:val="00ED0514"/>
    <w:rsid w:val="00ED0997"/>
    <w:rsid w:val="00ED0A98"/>
    <w:rsid w:val="00ED0E93"/>
    <w:rsid w:val="00ED1689"/>
    <w:rsid w:val="00ED1BF1"/>
    <w:rsid w:val="00ED246C"/>
    <w:rsid w:val="00ED2C81"/>
    <w:rsid w:val="00ED3246"/>
    <w:rsid w:val="00ED33F0"/>
    <w:rsid w:val="00ED373D"/>
    <w:rsid w:val="00ED3BE9"/>
    <w:rsid w:val="00ED4228"/>
    <w:rsid w:val="00ED574D"/>
    <w:rsid w:val="00ED58B6"/>
    <w:rsid w:val="00ED5C2B"/>
    <w:rsid w:val="00ED5D65"/>
    <w:rsid w:val="00ED5E07"/>
    <w:rsid w:val="00ED6A28"/>
    <w:rsid w:val="00ED6B3C"/>
    <w:rsid w:val="00ED6C7D"/>
    <w:rsid w:val="00ED6EAE"/>
    <w:rsid w:val="00ED7466"/>
    <w:rsid w:val="00ED7579"/>
    <w:rsid w:val="00ED78F5"/>
    <w:rsid w:val="00ED7C21"/>
    <w:rsid w:val="00EE0E15"/>
    <w:rsid w:val="00EE0FDD"/>
    <w:rsid w:val="00EE141F"/>
    <w:rsid w:val="00EE15CE"/>
    <w:rsid w:val="00EE1730"/>
    <w:rsid w:val="00EE1F53"/>
    <w:rsid w:val="00EE2296"/>
    <w:rsid w:val="00EE2683"/>
    <w:rsid w:val="00EE27BA"/>
    <w:rsid w:val="00EE2A44"/>
    <w:rsid w:val="00EE2C40"/>
    <w:rsid w:val="00EE2D2B"/>
    <w:rsid w:val="00EE314D"/>
    <w:rsid w:val="00EE3685"/>
    <w:rsid w:val="00EE4D4C"/>
    <w:rsid w:val="00EE541B"/>
    <w:rsid w:val="00EE5708"/>
    <w:rsid w:val="00EE6A49"/>
    <w:rsid w:val="00EE6C10"/>
    <w:rsid w:val="00EE6C2E"/>
    <w:rsid w:val="00EE704F"/>
    <w:rsid w:val="00EE7A0F"/>
    <w:rsid w:val="00EE7C6A"/>
    <w:rsid w:val="00EE7D53"/>
    <w:rsid w:val="00EF0130"/>
    <w:rsid w:val="00EF0545"/>
    <w:rsid w:val="00EF076F"/>
    <w:rsid w:val="00EF0BA3"/>
    <w:rsid w:val="00EF1067"/>
    <w:rsid w:val="00EF10B4"/>
    <w:rsid w:val="00EF15EA"/>
    <w:rsid w:val="00EF176B"/>
    <w:rsid w:val="00EF1A96"/>
    <w:rsid w:val="00EF1B2F"/>
    <w:rsid w:val="00EF2026"/>
    <w:rsid w:val="00EF2FBE"/>
    <w:rsid w:val="00EF31B6"/>
    <w:rsid w:val="00EF338B"/>
    <w:rsid w:val="00EF36E8"/>
    <w:rsid w:val="00EF37FE"/>
    <w:rsid w:val="00EF3900"/>
    <w:rsid w:val="00EF3A45"/>
    <w:rsid w:val="00EF3A9E"/>
    <w:rsid w:val="00EF3C07"/>
    <w:rsid w:val="00EF3C33"/>
    <w:rsid w:val="00EF4234"/>
    <w:rsid w:val="00EF5238"/>
    <w:rsid w:val="00EF52BD"/>
    <w:rsid w:val="00EF58B9"/>
    <w:rsid w:val="00EF5C41"/>
    <w:rsid w:val="00EF5C75"/>
    <w:rsid w:val="00EF66E8"/>
    <w:rsid w:val="00EF68CA"/>
    <w:rsid w:val="00EF6CAC"/>
    <w:rsid w:val="00EF6DF0"/>
    <w:rsid w:val="00EF6ED5"/>
    <w:rsid w:val="00EF78C7"/>
    <w:rsid w:val="00EF7C63"/>
    <w:rsid w:val="00EF7EA4"/>
    <w:rsid w:val="00EF7EE0"/>
    <w:rsid w:val="00F0069C"/>
    <w:rsid w:val="00F006DB"/>
    <w:rsid w:val="00F007A5"/>
    <w:rsid w:val="00F00C33"/>
    <w:rsid w:val="00F020FF"/>
    <w:rsid w:val="00F02296"/>
    <w:rsid w:val="00F022F8"/>
    <w:rsid w:val="00F028A4"/>
    <w:rsid w:val="00F037B1"/>
    <w:rsid w:val="00F03DED"/>
    <w:rsid w:val="00F046DB"/>
    <w:rsid w:val="00F04D28"/>
    <w:rsid w:val="00F04F13"/>
    <w:rsid w:val="00F05383"/>
    <w:rsid w:val="00F0585B"/>
    <w:rsid w:val="00F05A96"/>
    <w:rsid w:val="00F067A9"/>
    <w:rsid w:val="00F071DB"/>
    <w:rsid w:val="00F07414"/>
    <w:rsid w:val="00F07429"/>
    <w:rsid w:val="00F074DF"/>
    <w:rsid w:val="00F07635"/>
    <w:rsid w:val="00F0785E"/>
    <w:rsid w:val="00F078FB"/>
    <w:rsid w:val="00F07B56"/>
    <w:rsid w:val="00F1071E"/>
    <w:rsid w:val="00F10AF5"/>
    <w:rsid w:val="00F110C8"/>
    <w:rsid w:val="00F111D8"/>
    <w:rsid w:val="00F1190C"/>
    <w:rsid w:val="00F11A1B"/>
    <w:rsid w:val="00F11AE0"/>
    <w:rsid w:val="00F11BCB"/>
    <w:rsid w:val="00F11D7D"/>
    <w:rsid w:val="00F11DC3"/>
    <w:rsid w:val="00F1216B"/>
    <w:rsid w:val="00F12585"/>
    <w:rsid w:val="00F131C4"/>
    <w:rsid w:val="00F1363C"/>
    <w:rsid w:val="00F139EC"/>
    <w:rsid w:val="00F13B92"/>
    <w:rsid w:val="00F14322"/>
    <w:rsid w:val="00F15455"/>
    <w:rsid w:val="00F1549A"/>
    <w:rsid w:val="00F156C7"/>
    <w:rsid w:val="00F16110"/>
    <w:rsid w:val="00F16483"/>
    <w:rsid w:val="00F16910"/>
    <w:rsid w:val="00F17469"/>
    <w:rsid w:val="00F176C1"/>
    <w:rsid w:val="00F17864"/>
    <w:rsid w:val="00F17F01"/>
    <w:rsid w:val="00F20474"/>
    <w:rsid w:val="00F20711"/>
    <w:rsid w:val="00F2071C"/>
    <w:rsid w:val="00F20B59"/>
    <w:rsid w:val="00F20D01"/>
    <w:rsid w:val="00F21293"/>
    <w:rsid w:val="00F2288E"/>
    <w:rsid w:val="00F2299B"/>
    <w:rsid w:val="00F239AC"/>
    <w:rsid w:val="00F23AB5"/>
    <w:rsid w:val="00F23D53"/>
    <w:rsid w:val="00F23E18"/>
    <w:rsid w:val="00F23F35"/>
    <w:rsid w:val="00F2473E"/>
    <w:rsid w:val="00F24AF1"/>
    <w:rsid w:val="00F24DC5"/>
    <w:rsid w:val="00F24F85"/>
    <w:rsid w:val="00F25086"/>
    <w:rsid w:val="00F250B5"/>
    <w:rsid w:val="00F2614C"/>
    <w:rsid w:val="00F263B5"/>
    <w:rsid w:val="00F26543"/>
    <w:rsid w:val="00F26B70"/>
    <w:rsid w:val="00F27BD1"/>
    <w:rsid w:val="00F30143"/>
    <w:rsid w:val="00F30257"/>
    <w:rsid w:val="00F30723"/>
    <w:rsid w:val="00F30E09"/>
    <w:rsid w:val="00F31099"/>
    <w:rsid w:val="00F3119A"/>
    <w:rsid w:val="00F32F2A"/>
    <w:rsid w:val="00F33301"/>
    <w:rsid w:val="00F335E5"/>
    <w:rsid w:val="00F3368F"/>
    <w:rsid w:val="00F33762"/>
    <w:rsid w:val="00F3544F"/>
    <w:rsid w:val="00F36B01"/>
    <w:rsid w:val="00F37833"/>
    <w:rsid w:val="00F37906"/>
    <w:rsid w:val="00F37DC1"/>
    <w:rsid w:val="00F37F6B"/>
    <w:rsid w:val="00F4037F"/>
    <w:rsid w:val="00F40A86"/>
    <w:rsid w:val="00F40C68"/>
    <w:rsid w:val="00F40E04"/>
    <w:rsid w:val="00F40F28"/>
    <w:rsid w:val="00F41024"/>
    <w:rsid w:val="00F4154D"/>
    <w:rsid w:val="00F415FE"/>
    <w:rsid w:val="00F41959"/>
    <w:rsid w:val="00F41E71"/>
    <w:rsid w:val="00F420A0"/>
    <w:rsid w:val="00F420AA"/>
    <w:rsid w:val="00F425F6"/>
    <w:rsid w:val="00F42A4F"/>
    <w:rsid w:val="00F4304B"/>
    <w:rsid w:val="00F4346B"/>
    <w:rsid w:val="00F4356E"/>
    <w:rsid w:val="00F43A62"/>
    <w:rsid w:val="00F44139"/>
    <w:rsid w:val="00F443A2"/>
    <w:rsid w:val="00F444EA"/>
    <w:rsid w:val="00F44C13"/>
    <w:rsid w:val="00F45C33"/>
    <w:rsid w:val="00F45E9F"/>
    <w:rsid w:val="00F462A0"/>
    <w:rsid w:val="00F466F4"/>
    <w:rsid w:val="00F467DD"/>
    <w:rsid w:val="00F46D1B"/>
    <w:rsid w:val="00F47152"/>
    <w:rsid w:val="00F4756E"/>
    <w:rsid w:val="00F476CB"/>
    <w:rsid w:val="00F47912"/>
    <w:rsid w:val="00F47B88"/>
    <w:rsid w:val="00F47BA5"/>
    <w:rsid w:val="00F47D0D"/>
    <w:rsid w:val="00F5010C"/>
    <w:rsid w:val="00F501DB"/>
    <w:rsid w:val="00F502DE"/>
    <w:rsid w:val="00F5054B"/>
    <w:rsid w:val="00F50720"/>
    <w:rsid w:val="00F50C75"/>
    <w:rsid w:val="00F51971"/>
    <w:rsid w:val="00F51C37"/>
    <w:rsid w:val="00F51CC1"/>
    <w:rsid w:val="00F51F3E"/>
    <w:rsid w:val="00F520C4"/>
    <w:rsid w:val="00F521F0"/>
    <w:rsid w:val="00F52B24"/>
    <w:rsid w:val="00F53800"/>
    <w:rsid w:val="00F53CD5"/>
    <w:rsid w:val="00F53EF4"/>
    <w:rsid w:val="00F5423A"/>
    <w:rsid w:val="00F55195"/>
    <w:rsid w:val="00F55373"/>
    <w:rsid w:val="00F55C14"/>
    <w:rsid w:val="00F55E23"/>
    <w:rsid w:val="00F56B79"/>
    <w:rsid w:val="00F575B1"/>
    <w:rsid w:val="00F579A1"/>
    <w:rsid w:val="00F57C0B"/>
    <w:rsid w:val="00F57D75"/>
    <w:rsid w:val="00F57E9C"/>
    <w:rsid w:val="00F604A8"/>
    <w:rsid w:val="00F605CE"/>
    <w:rsid w:val="00F60780"/>
    <w:rsid w:val="00F61020"/>
    <w:rsid w:val="00F6125D"/>
    <w:rsid w:val="00F6171F"/>
    <w:rsid w:val="00F61D37"/>
    <w:rsid w:val="00F6230B"/>
    <w:rsid w:val="00F632B2"/>
    <w:rsid w:val="00F63850"/>
    <w:rsid w:val="00F639C8"/>
    <w:rsid w:val="00F63B0A"/>
    <w:rsid w:val="00F64474"/>
    <w:rsid w:val="00F64660"/>
    <w:rsid w:val="00F6497A"/>
    <w:rsid w:val="00F64B76"/>
    <w:rsid w:val="00F65F7E"/>
    <w:rsid w:val="00F66471"/>
    <w:rsid w:val="00F665AF"/>
    <w:rsid w:val="00F66607"/>
    <w:rsid w:val="00F67098"/>
    <w:rsid w:val="00F67BF7"/>
    <w:rsid w:val="00F67EE6"/>
    <w:rsid w:val="00F70235"/>
    <w:rsid w:val="00F703A8"/>
    <w:rsid w:val="00F70513"/>
    <w:rsid w:val="00F70991"/>
    <w:rsid w:val="00F70AF1"/>
    <w:rsid w:val="00F70EA9"/>
    <w:rsid w:val="00F7141C"/>
    <w:rsid w:val="00F71609"/>
    <w:rsid w:val="00F717A4"/>
    <w:rsid w:val="00F729C5"/>
    <w:rsid w:val="00F72DA0"/>
    <w:rsid w:val="00F7300B"/>
    <w:rsid w:val="00F73682"/>
    <w:rsid w:val="00F73A71"/>
    <w:rsid w:val="00F73CA5"/>
    <w:rsid w:val="00F7404C"/>
    <w:rsid w:val="00F74AA0"/>
    <w:rsid w:val="00F75004"/>
    <w:rsid w:val="00F75208"/>
    <w:rsid w:val="00F7557F"/>
    <w:rsid w:val="00F758BA"/>
    <w:rsid w:val="00F76048"/>
    <w:rsid w:val="00F7614D"/>
    <w:rsid w:val="00F76970"/>
    <w:rsid w:val="00F76993"/>
    <w:rsid w:val="00F76BE8"/>
    <w:rsid w:val="00F76EFA"/>
    <w:rsid w:val="00F775A3"/>
    <w:rsid w:val="00F776A9"/>
    <w:rsid w:val="00F7788D"/>
    <w:rsid w:val="00F801AA"/>
    <w:rsid w:val="00F801E5"/>
    <w:rsid w:val="00F80D4E"/>
    <w:rsid w:val="00F81290"/>
    <w:rsid w:val="00F81452"/>
    <w:rsid w:val="00F814B7"/>
    <w:rsid w:val="00F8168D"/>
    <w:rsid w:val="00F81A1C"/>
    <w:rsid w:val="00F83222"/>
    <w:rsid w:val="00F834B6"/>
    <w:rsid w:val="00F837E8"/>
    <w:rsid w:val="00F83997"/>
    <w:rsid w:val="00F83D8D"/>
    <w:rsid w:val="00F8430E"/>
    <w:rsid w:val="00F84430"/>
    <w:rsid w:val="00F848D3"/>
    <w:rsid w:val="00F84F47"/>
    <w:rsid w:val="00F85124"/>
    <w:rsid w:val="00F853DD"/>
    <w:rsid w:val="00F8556C"/>
    <w:rsid w:val="00F8572B"/>
    <w:rsid w:val="00F85A14"/>
    <w:rsid w:val="00F862AF"/>
    <w:rsid w:val="00F86416"/>
    <w:rsid w:val="00F868EC"/>
    <w:rsid w:val="00F869DD"/>
    <w:rsid w:val="00F86D8E"/>
    <w:rsid w:val="00F877B1"/>
    <w:rsid w:val="00F878DF"/>
    <w:rsid w:val="00F87BE6"/>
    <w:rsid w:val="00F87D2E"/>
    <w:rsid w:val="00F87E4B"/>
    <w:rsid w:val="00F907FE"/>
    <w:rsid w:val="00F90C47"/>
    <w:rsid w:val="00F90C96"/>
    <w:rsid w:val="00F90D2C"/>
    <w:rsid w:val="00F9120A"/>
    <w:rsid w:val="00F9149C"/>
    <w:rsid w:val="00F91C24"/>
    <w:rsid w:val="00F92764"/>
    <w:rsid w:val="00F928A3"/>
    <w:rsid w:val="00F93022"/>
    <w:rsid w:val="00F9332B"/>
    <w:rsid w:val="00F93677"/>
    <w:rsid w:val="00F93D5B"/>
    <w:rsid w:val="00F93E08"/>
    <w:rsid w:val="00F941AE"/>
    <w:rsid w:val="00F94661"/>
    <w:rsid w:val="00F948DA"/>
    <w:rsid w:val="00F948F6"/>
    <w:rsid w:val="00F949E1"/>
    <w:rsid w:val="00F94C42"/>
    <w:rsid w:val="00F95725"/>
    <w:rsid w:val="00F95791"/>
    <w:rsid w:val="00F95EAC"/>
    <w:rsid w:val="00F96028"/>
    <w:rsid w:val="00F967A4"/>
    <w:rsid w:val="00F967FE"/>
    <w:rsid w:val="00F97521"/>
    <w:rsid w:val="00F975B7"/>
    <w:rsid w:val="00F97666"/>
    <w:rsid w:val="00F97825"/>
    <w:rsid w:val="00F97E17"/>
    <w:rsid w:val="00FA0559"/>
    <w:rsid w:val="00FA0615"/>
    <w:rsid w:val="00FA0810"/>
    <w:rsid w:val="00FA09C6"/>
    <w:rsid w:val="00FA09DF"/>
    <w:rsid w:val="00FA101D"/>
    <w:rsid w:val="00FA1307"/>
    <w:rsid w:val="00FA1FBE"/>
    <w:rsid w:val="00FA22EE"/>
    <w:rsid w:val="00FA26F0"/>
    <w:rsid w:val="00FA3172"/>
    <w:rsid w:val="00FA35CD"/>
    <w:rsid w:val="00FA38AD"/>
    <w:rsid w:val="00FA4003"/>
    <w:rsid w:val="00FA411F"/>
    <w:rsid w:val="00FA418A"/>
    <w:rsid w:val="00FA45EC"/>
    <w:rsid w:val="00FA46CE"/>
    <w:rsid w:val="00FA5280"/>
    <w:rsid w:val="00FA5A71"/>
    <w:rsid w:val="00FA5C61"/>
    <w:rsid w:val="00FA62EE"/>
    <w:rsid w:val="00FA6424"/>
    <w:rsid w:val="00FA66D7"/>
    <w:rsid w:val="00FA69EA"/>
    <w:rsid w:val="00FA6BB0"/>
    <w:rsid w:val="00FA6F53"/>
    <w:rsid w:val="00FA75D2"/>
    <w:rsid w:val="00FA760A"/>
    <w:rsid w:val="00FA7CDE"/>
    <w:rsid w:val="00FA7F68"/>
    <w:rsid w:val="00FB0260"/>
    <w:rsid w:val="00FB061E"/>
    <w:rsid w:val="00FB0C10"/>
    <w:rsid w:val="00FB0C1C"/>
    <w:rsid w:val="00FB10C9"/>
    <w:rsid w:val="00FB12B1"/>
    <w:rsid w:val="00FB1398"/>
    <w:rsid w:val="00FB1D37"/>
    <w:rsid w:val="00FB2029"/>
    <w:rsid w:val="00FB20BA"/>
    <w:rsid w:val="00FB2240"/>
    <w:rsid w:val="00FB224F"/>
    <w:rsid w:val="00FB24B6"/>
    <w:rsid w:val="00FB2595"/>
    <w:rsid w:val="00FB270F"/>
    <w:rsid w:val="00FB28D6"/>
    <w:rsid w:val="00FB297B"/>
    <w:rsid w:val="00FB3271"/>
    <w:rsid w:val="00FB34F6"/>
    <w:rsid w:val="00FB358C"/>
    <w:rsid w:val="00FB3936"/>
    <w:rsid w:val="00FB3A1E"/>
    <w:rsid w:val="00FB416C"/>
    <w:rsid w:val="00FB41F1"/>
    <w:rsid w:val="00FB44B9"/>
    <w:rsid w:val="00FB4944"/>
    <w:rsid w:val="00FB526F"/>
    <w:rsid w:val="00FB5372"/>
    <w:rsid w:val="00FB5A2B"/>
    <w:rsid w:val="00FB5EF4"/>
    <w:rsid w:val="00FB5FB8"/>
    <w:rsid w:val="00FB65BF"/>
    <w:rsid w:val="00FB6898"/>
    <w:rsid w:val="00FB6D42"/>
    <w:rsid w:val="00FB7254"/>
    <w:rsid w:val="00FB79CC"/>
    <w:rsid w:val="00FB7A48"/>
    <w:rsid w:val="00FB7B9F"/>
    <w:rsid w:val="00FB7F26"/>
    <w:rsid w:val="00FC0408"/>
    <w:rsid w:val="00FC0997"/>
    <w:rsid w:val="00FC0DB6"/>
    <w:rsid w:val="00FC1411"/>
    <w:rsid w:val="00FC274F"/>
    <w:rsid w:val="00FC2AE4"/>
    <w:rsid w:val="00FC2E4C"/>
    <w:rsid w:val="00FC30AB"/>
    <w:rsid w:val="00FC3D41"/>
    <w:rsid w:val="00FC3E4A"/>
    <w:rsid w:val="00FC4272"/>
    <w:rsid w:val="00FC4B83"/>
    <w:rsid w:val="00FC5296"/>
    <w:rsid w:val="00FC5426"/>
    <w:rsid w:val="00FC58B6"/>
    <w:rsid w:val="00FC5BAA"/>
    <w:rsid w:val="00FC5D12"/>
    <w:rsid w:val="00FC6383"/>
    <w:rsid w:val="00FC687E"/>
    <w:rsid w:val="00FC6BD4"/>
    <w:rsid w:val="00FC7EBA"/>
    <w:rsid w:val="00FC7F1D"/>
    <w:rsid w:val="00FC7F66"/>
    <w:rsid w:val="00FD0C58"/>
    <w:rsid w:val="00FD0FE4"/>
    <w:rsid w:val="00FD1696"/>
    <w:rsid w:val="00FD1964"/>
    <w:rsid w:val="00FD1B18"/>
    <w:rsid w:val="00FD22FD"/>
    <w:rsid w:val="00FD238A"/>
    <w:rsid w:val="00FD2791"/>
    <w:rsid w:val="00FD2859"/>
    <w:rsid w:val="00FD36FB"/>
    <w:rsid w:val="00FD3E32"/>
    <w:rsid w:val="00FD42FA"/>
    <w:rsid w:val="00FD4747"/>
    <w:rsid w:val="00FD4AB5"/>
    <w:rsid w:val="00FD4CFB"/>
    <w:rsid w:val="00FD5140"/>
    <w:rsid w:val="00FD5833"/>
    <w:rsid w:val="00FD5B2C"/>
    <w:rsid w:val="00FD63FB"/>
    <w:rsid w:val="00FD664A"/>
    <w:rsid w:val="00FD69D3"/>
    <w:rsid w:val="00FD6A45"/>
    <w:rsid w:val="00FD6C36"/>
    <w:rsid w:val="00FD6DEB"/>
    <w:rsid w:val="00FD71E9"/>
    <w:rsid w:val="00FD743D"/>
    <w:rsid w:val="00FD785D"/>
    <w:rsid w:val="00FD7A03"/>
    <w:rsid w:val="00FE01B5"/>
    <w:rsid w:val="00FE04FC"/>
    <w:rsid w:val="00FE053C"/>
    <w:rsid w:val="00FE0695"/>
    <w:rsid w:val="00FE0A59"/>
    <w:rsid w:val="00FE0A87"/>
    <w:rsid w:val="00FE1255"/>
    <w:rsid w:val="00FE19ED"/>
    <w:rsid w:val="00FE1D0B"/>
    <w:rsid w:val="00FE2529"/>
    <w:rsid w:val="00FE28BD"/>
    <w:rsid w:val="00FE2E68"/>
    <w:rsid w:val="00FE35CD"/>
    <w:rsid w:val="00FE3B50"/>
    <w:rsid w:val="00FE41FD"/>
    <w:rsid w:val="00FE47FE"/>
    <w:rsid w:val="00FE4A81"/>
    <w:rsid w:val="00FE5334"/>
    <w:rsid w:val="00FE609F"/>
    <w:rsid w:val="00FE60F5"/>
    <w:rsid w:val="00FE66A2"/>
    <w:rsid w:val="00FE7087"/>
    <w:rsid w:val="00FE781C"/>
    <w:rsid w:val="00FE7EAD"/>
    <w:rsid w:val="00FF00CD"/>
    <w:rsid w:val="00FF069A"/>
    <w:rsid w:val="00FF08C3"/>
    <w:rsid w:val="00FF0C7D"/>
    <w:rsid w:val="00FF0E23"/>
    <w:rsid w:val="00FF1053"/>
    <w:rsid w:val="00FF1BF0"/>
    <w:rsid w:val="00FF1D01"/>
    <w:rsid w:val="00FF1D94"/>
    <w:rsid w:val="00FF1DE5"/>
    <w:rsid w:val="00FF1F3C"/>
    <w:rsid w:val="00FF203E"/>
    <w:rsid w:val="00FF24F0"/>
    <w:rsid w:val="00FF26B4"/>
    <w:rsid w:val="00FF2D00"/>
    <w:rsid w:val="00FF2EF5"/>
    <w:rsid w:val="00FF311A"/>
    <w:rsid w:val="00FF312A"/>
    <w:rsid w:val="00FF3723"/>
    <w:rsid w:val="00FF450B"/>
    <w:rsid w:val="00FF492C"/>
    <w:rsid w:val="00FF4FCC"/>
    <w:rsid w:val="00FF5323"/>
    <w:rsid w:val="00FF5457"/>
    <w:rsid w:val="00FF5A3C"/>
    <w:rsid w:val="00FF5F14"/>
    <w:rsid w:val="00FF6863"/>
    <w:rsid w:val="00FF6F68"/>
    <w:rsid w:val="00FF7362"/>
    <w:rsid w:val="00FF7BEF"/>
    <w:rsid w:val="105559D5"/>
    <w:rsid w:val="12118F60"/>
    <w:rsid w:val="21142444"/>
    <w:rsid w:val="28E8C15E"/>
    <w:rsid w:val="35D58A81"/>
    <w:rsid w:val="4CC4C960"/>
    <w:rsid w:val="53BA8898"/>
    <w:rsid w:val="77F9EE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8CF3A3"/>
  <w15:chartTrackingRefBased/>
  <w15:docId w15:val="{DB90A08D-66F5-4E13-A43B-68811ECDA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Verdana" w:hAnsi="Verdana"/>
      <w:lang w:val="nb-NO" w:eastAsia="nb-NO"/>
    </w:rPr>
  </w:style>
  <w:style w:type="paragraph" w:styleId="Overskrift1">
    <w:name w:val="heading 1"/>
    <w:basedOn w:val="Normal"/>
    <w:next w:val="Brdtekst"/>
    <w:link w:val="Overskrift1Tegn"/>
    <w:qFormat/>
    <w:rsid w:val="00ED3BE9"/>
    <w:pPr>
      <w:keepNext/>
      <w:numPr>
        <w:numId w:val="14"/>
      </w:numPr>
      <w:spacing w:before="360" w:after="240"/>
      <w:outlineLvl w:val="0"/>
    </w:pPr>
    <w:rPr>
      <w:rFonts w:ascii="Arial" w:hAnsi="Arial" w:cs="Arial"/>
      <w:b/>
      <w:bCs/>
      <w:caps/>
      <w:kern w:val="32"/>
      <w:sz w:val="32"/>
      <w:szCs w:val="32"/>
    </w:rPr>
  </w:style>
  <w:style w:type="paragraph" w:styleId="Overskrift2">
    <w:name w:val="heading 2"/>
    <w:basedOn w:val="Normal"/>
    <w:next w:val="Brdtekst"/>
    <w:qFormat/>
    <w:rsid w:val="00FA69EA"/>
    <w:pPr>
      <w:keepNext/>
      <w:numPr>
        <w:ilvl w:val="1"/>
        <w:numId w:val="14"/>
      </w:numPr>
      <w:spacing w:before="240" w:after="60"/>
      <w:outlineLvl w:val="1"/>
    </w:pPr>
    <w:rPr>
      <w:rFonts w:ascii="Arial" w:hAnsi="Arial" w:cs="Arial"/>
      <w:b/>
      <w:bCs/>
      <w:i/>
      <w:iCs/>
      <w:sz w:val="28"/>
      <w:szCs w:val="28"/>
    </w:rPr>
  </w:style>
  <w:style w:type="paragraph" w:styleId="Overskrift3">
    <w:name w:val="heading 3"/>
    <w:basedOn w:val="Normal"/>
    <w:next w:val="Brdtekst"/>
    <w:qFormat/>
    <w:rsid w:val="00FA69EA"/>
    <w:pPr>
      <w:keepNext/>
      <w:numPr>
        <w:ilvl w:val="2"/>
        <w:numId w:val="14"/>
      </w:numPr>
      <w:spacing w:before="240" w:after="60"/>
      <w:outlineLvl w:val="2"/>
    </w:pPr>
    <w:rPr>
      <w:rFonts w:ascii="Arial" w:hAnsi="Arial" w:cs="Arial"/>
      <w:b/>
      <w:bCs/>
      <w:sz w:val="26"/>
      <w:szCs w:val="26"/>
    </w:rPr>
  </w:style>
  <w:style w:type="paragraph" w:styleId="Overskrift4">
    <w:name w:val="heading 4"/>
    <w:basedOn w:val="Normal"/>
    <w:next w:val="Normal"/>
    <w:qFormat/>
    <w:rsid w:val="00FA69EA"/>
    <w:pPr>
      <w:keepNext/>
      <w:numPr>
        <w:ilvl w:val="3"/>
        <w:numId w:val="14"/>
      </w:numPr>
      <w:spacing w:before="240" w:after="60"/>
      <w:outlineLvl w:val="3"/>
    </w:pPr>
    <w:rPr>
      <w:rFonts w:ascii="Times New Roman" w:hAnsi="Times New Roman"/>
      <w:b/>
      <w:bCs/>
      <w:sz w:val="28"/>
      <w:szCs w:val="28"/>
    </w:rPr>
  </w:style>
  <w:style w:type="paragraph" w:styleId="Overskrift5">
    <w:name w:val="heading 5"/>
    <w:basedOn w:val="Normal"/>
    <w:next w:val="Normal"/>
    <w:qFormat/>
    <w:rsid w:val="00FA69EA"/>
    <w:pPr>
      <w:numPr>
        <w:ilvl w:val="4"/>
        <w:numId w:val="14"/>
      </w:numPr>
      <w:spacing w:before="240" w:after="60"/>
      <w:outlineLvl w:val="4"/>
    </w:pPr>
    <w:rPr>
      <w:b/>
      <w:bCs/>
      <w:i/>
      <w:iCs/>
      <w:sz w:val="26"/>
      <w:szCs w:val="26"/>
    </w:rPr>
  </w:style>
  <w:style w:type="paragraph" w:styleId="Overskrift6">
    <w:name w:val="heading 6"/>
    <w:basedOn w:val="Normal"/>
    <w:next w:val="Normal"/>
    <w:qFormat/>
    <w:rsid w:val="00FA69EA"/>
    <w:pPr>
      <w:numPr>
        <w:ilvl w:val="5"/>
        <w:numId w:val="14"/>
      </w:numPr>
      <w:spacing w:before="240" w:after="60"/>
      <w:outlineLvl w:val="5"/>
    </w:pPr>
    <w:rPr>
      <w:rFonts w:ascii="Times New Roman" w:hAnsi="Times New Roman"/>
      <w:b/>
      <w:bCs/>
      <w:sz w:val="22"/>
      <w:szCs w:val="22"/>
    </w:rPr>
  </w:style>
  <w:style w:type="paragraph" w:styleId="Overskrift7">
    <w:name w:val="heading 7"/>
    <w:basedOn w:val="Normal"/>
    <w:next w:val="Normal"/>
    <w:qFormat/>
    <w:rsid w:val="00FA69EA"/>
    <w:pPr>
      <w:numPr>
        <w:ilvl w:val="6"/>
        <w:numId w:val="14"/>
      </w:numPr>
      <w:spacing w:before="240" w:after="60"/>
      <w:outlineLvl w:val="6"/>
    </w:pPr>
    <w:rPr>
      <w:rFonts w:ascii="Times New Roman" w:hAnsi="Times New Roman"/>
      <w:sz w:val="24"/>
      <w:szCs w:val="24"/>
    </w:rPr>
  </w:style>
  <w:style w:type="paragraph" w:styleId="Overskrift8">
    <w:name w:val="heading 8"/>
    <w:basedOn w:val="Normal"/>
    <w:next w:val="Normal"/>
    <w:qFormat/>
    <w:rsid w:val="00FA69EA"/>
    <w:pPr>
      <w:numPr>
        <w:ilvl w:val="7"/>
        <w:numId w:val="14"/>
      </w:numPr>
      <w:spacing w:before="240" w:after="60"/>
      <w:outlineLvl w:val="7"/>
    </w:pPr>
    <w:rPr>
      <w:rFonts w:ascii="Times New Roman" w:hAnsi="Times New Roman"/>
      <w:i/>
      <w:iCs/>
      <w:sz w:val="24"/>
      <w:szCs w:val="24"/>
    </w:rPr>
  </w:style>
  <w:style w:type="paragraph" w:styleId="Overskrift9">
    <w:name w:val="heading 9"/>
    <w:basedOn w:val="Normal"/>
    <w:next w:val="Normal"/>
    <w:qFormat/>
    <w:rsid w:val="00FA69EA"/>
    <w:pPr>
      <w:numPr>
        <w:ilvl w:val="8"/>
        <w:numId w:val="14"/>
      </w:numPr>
      <w:spacing w:before="240" w:after="60"/>
      <w:outlineLvl w:val="8"/>
    </w:pPr>
    <w:rPr>
      <w:rFonts w:ascii="Arial" w:hAnsi="Arial" w:cs="Arial"/>
      <w:sz w:val="22"/>
      <w:szCs w:val="22"/>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Tabellovsk">
    <w:name w:val="Tabellovsk"/>
    <w:basedOn w:val="Normal"/>
    <w:pPr>
      <w:tabs>
        <w:tab w:val="left" w:pos="6379"/>
      </w:tabs>
    </w:pPr>
    <w:rPr>
      <w:smallCaps/>
    </w:rPr>
  </w:style>
  <w:style w:type="paragraph" w:styleId="Topptekst">
    <w:name w:val="header"/>
    <w:basedOn w:val="Normal"/>
    <w:next w:val="Normal"/>
    <w:link w:val="TopptekstTegn"/>
    <w:uiPriority w:val="99"/>
    <w:rsid w:val="00743A83"/>
    <w:pPr>
      <w:tabs>
        <w:tab w:val="center" w:pos="4536"/>
        <w:tab w:val="right" w:pos="9639"/>
      </w:tabs>
    </w:pPr>
    <w:rPr>
      <w:smallCaps/>
      <w:sz w:val="24"/>
    </w:rPr>
  </w:style>
  <w:style w:type="paragraph" w:styleId="Bunntekst">
    <w:name w:val="footer"/>
    <w:basedOn w:val="Normal"/>
    <w:link w:val="BunntekstTegn"/>
    <w:uiPriority w:val="99"/>
    <w:rsid w:val="00743A83"/>
    <w:pPr>
      <w:tabs>
        <w:tab w:val="left" w:pos="2268"/>
        <w:tab w:val="left" w:pos="4536"/>
        <w:tab w:val="left" w:pos="6481"/>
        <w:tab w:val="left" w:pos="7797"/>
      </w:tabs>
    </w:pPr>
    <w:rPr>
      <w:sz w:val="16"/>
    </w:rPr>
  </w:style>
  <w:style w:type="character" w:styleId="Hyperkobling">
    <w:name w:val="Hyperlink"/>
    <w:uiPriority w:val="99"/>
    <w:rPr>
      <w:color w:val="0000FF"/>
      <w:u w:val="single"/>
    </w:rPr>
  </w:style>
  <w:style w:type="character" w:styleId="Fulgthyperkobling">
    <w:name w:val="FollowedHyperlink"/>
    <w:rPr>
      <w:color w:val="800080"/>
      <w:u w:val="single"/>
    </w:rPr>
  </w:style>
  <w:style w:type="character" w:styleId="Sidetall">
    <w:name w:val="page number"/>
    <w:basedOn w:val="Standardskriftforavsnitt"/>
    <w:rsid w:val="001D6F9B"/>
  </w:style>
  <w:style w:type="paragraph" w:styleId="Tittel">
    <w:name w:val="Title"/>
    <w:basedOn w:val="Normal"/>
    <w:qFormat/>
    <w:rsid w:val="00FA69EA"/>
    <w:pPr>
      <w:spacing w:before="240" w:after="60"/>
      <w:jc w:val="center"/>
    </w:pPr>
    <w:rPr>
      <w:rFonts w:ascii="Arial" w:hAnsi="Arial" w:cs="Arial"/>
      <w:b/>
      <w:bCs/>
      <w:kern w:val="28"/>
      <w:sz w:val="32"/>
      <w:szCs w:val="32"/>
    </w:rPr>
  </w:style>
  <w:style w:type="paragraph" w:styleId="INNH1">
    <w:name w:val="toc 1"/>
    <w:basedOn w:val="Normal"/>
    <w:next w:val="Normal"/>
    <w:uiPriority w:val="39"/>
    <w:rsid w:val="00FA69EA"/>
    <w:pPr>
      <w:spacing w:before="120" w:after="120"/>
    </w:pPr>
    <w:rPr>
      <w:rFonts w:ascii="Times New Roman" w:hAnsi="Times New Roman"/>
      <w:b/>
      <w:bCs/>
      <w:caps/>
    </w:rPr>
  </w:style>
  <w:style w:type="paragraph" w:styleId="INNH3">
    <w:name w:val="toc 3"/>
    <w:basedOn w:val="Normal"/>
    <w:next w:val="Normal"/>
    <w:autoRedefine/>
    <w:uiPriority w:val="39"/>
    <w:rsid w:val="00FA69EA"/>
    <w:pPr>
      <w:ind w:left="400"/>
    </w:pPr>
    <w:rPr>
      <w:rFonts w:ascii="Times New Roman" w:hAnsi="Times New Roman"/>
      <w:i/>
      <w:iCs/>
    </w:rPr>
  </w:style>
  <w:style w:type="paragraph" w:styleId="Brdtekst">
    <w:name w:val="Body Text"/>
    <w:basedOn w:val="Normal"/>
    <w:link w:val="BrdtekstTegn"/>
    <w:rsid w:val="00FA69EA"/>
    <w:pPr>
      <w:spacing w:after="120"/>
    </w:pPr>
  </w:style>
  <w:style w:type="paragraph" w:customStyle="1" w:styleId="Comment">
    <w:name w:val="Comment"/>
    <w:basedOn w:val="Brdtekst"/>
    <w:rsid w:val="002B0334"/>
    <w:rPr>
      <w:i/>
      <w:color w:val="0000FF"/>
    </w:rPr>
  </w:style>
  <w:style w:type="paragraph" w:customStyle="1" w:styleId="Definition">
    <w:name w:val="Definition"/>
    <w:basedOn w:val="Normal"/>
    <w:rsid w:val="000551FF"/>
    <w:pPr>
      <w:ind w:left="2268" w:hanging="2268"/>
    </w:pPr>
  </w:style>
  <w:style w:type="paragraph" w:customStyle="1" w:styleId="References">
    <w:name w:val="References"/>
    <w:basedOn w:val="Brdtekst"/>
    <w:rsid w:val="00753D26"/>
    <w:pPr>
      <w:numPr>
        <w:numId w:val="15"/>
      </w:numPr>
    </w:pPr>
  </w:style>
  <w:style w:type="paragraph" w:customStyle="1" w:styleId="Heading1NoNumbering">
    <w:name w:val="Heading 1 NoNumbering"/>
    <w:basedOn w:val="Overskrift1"/>
    <w:next w:val="Brdtekst"/>
    <w:rsid w:val="00EF6DF0"/>
    <w:pPr>
      <w:numPr>
        <w:numId w:val="0"/>
      </w:numPr>
    </w:pPr>
  </w:style>
  <w:style w:type="paragraph" w:styleId="INNH2">
    <w:name w:val="toc 2"/>
    <w:basedOn w:val="Normal"/>
    <w:next w:val="Normal"/>
    <w:autoRedefine/>
    <w:uiPriority w:val="39"/>
    <w:rsid w:val="00EF6DF0"/>
    <w:pPr>
      <w:ind w:left="200"/>
    </w:pPr>
    <w:rPr>
      <w:rFonts w:ascii="Times New Roman" w:hAnsi="Times New Roman"/>
      <w:smallCaps/>
    </w:rPr>
  </w:style>
  <w:style w:type="paragraph" w:styleId="INNH4">
    <w:name w:val="toc 4"/>
    <w:basedOn w:val="Normal"/>
    <w:next w:val="Normal"/>
    <w:autoRedefine/>
    <w:uiPriority w:val="39"/>
    <w:rsid w:val="00EF6DF0"/>
    <w:pPr>
      <w:ind w:left="600"/>
    </w:pPr>
    <w:rPr>
      <w:rFonts w:ascii="Times New Roman" w:hAnsi="Times New Roman"/>
      <w:sz w:val="18"/>
      <w:szCs w:val="18"/>
    </w:rPr>
  </w:style>
  <w:style w:type="paragraph" w:styleId="INNH5">
    <w:name w:val="toc 5"/>
    <w:basedOn w:val="Normal"/>
    <w:next w:val="Normal"/>
    <w:autoRedefine/>
    <w:uiPriority w:val="39"/>
    <w:rsid w:val="00EF6DF0"/>
    <w:pPr>
      <w:ind w:left="800"/>
    </w:pPr>
    <w:rPr>
      <w:rFonts w:ascii="Times New Roman" w:hAnsi="Times New Roman"/>
      <w:sz w:val="18"/>
      <w:szCs w:val="18"/>
    </w:rPr>
  </w:style>
  <w:style w:type="paragraph" w:styleId="INNH6">
    <w:name w:val="toc 6"/>
    <w:basedOn w:val="Normal"/>
    <w:next w:val="Normal"/>
    <w:autoRedefine/>
    <w:uiPriority w:val="39"/>
    <w:rsid w:val="00EF6DF0"/>
    <w:pPr>
      <w:ind w:left="1000"/>
    </w:pPr>
    <w:rPr>
      <w:rFonts w:ascii="Times New Roman" w:hAnsi="Times New Roman"/>
      <w:sz w:val="18"/>
      <w:szCs w:val="18"/>
    </w:rPr>
  </w:style>
  <w:style w:type="paragraph" w:styleId="INNH7">
    <w:name w:val="toc 7"/>
    <w:basedOn w:val="Normal"/>
    <w:next w:val="Normal"/>
    <w:autoRedefine/>
    <w:uiPriority w:val="39"/>
    <w:rsid w:val="00EF6DF0"/>
    <w:pPr>
      <w:ind w:left="1200"/>
    </w:pPr>
    <w:rPr>
      <w:rFonts w:ascii="Times New Roman" w:hAnsi="Times New Roman"/>
      <w:sz w:val="18"/>
      <w:szCs w:val="18"/>
    </w:rPr>
  </w:style>
  <w:style w:type="paragraph" w:styleId="INNH8">
    <w:name w:val="toc 8"/>
    <w:basedOn w:val="Normal"/>
    <w:next w:val="Normal"/>
    <w:autoRedefine/>
    <w:uiPriority w:val="39"/>
    <w:rsid w:val="00EF6DF0"/>
    <w:pPr>
      <w:ind w:left="1400"/>
    </w:pPr>
    <w:rPr>
      <w:rFonts w:ascii="Times New Roman" w:hAnsi="Times New Roman"/>
      <w:sz w:val="18"/>
      <w:szCs w:val="18"/>
    </w:rPr>
  </w:style>
  <w:style w:type="paragraph" w:styleId="INNH9">
    <w:name w:val="toc 9"/>
    <w:basedOn w:val="Normal"/>
    <w:next w:val="Normal"/>
    <w:autoRedefine/>
    <w:uiPriority w:val="39"/>
    <w:rsid w:val="00EF6DF0"/>
    <w:pPr>
      <w:ind w:left="1600"/>
    </w:pPr>
    <w:rPr>
      <w:rFonts w:ascii="Times New Roman" w:hAnsi="Times New Roman"/>
      <w:sz w:val="18"/>
      <w:szCs w:val="18"/>
    </w:rPr>
  </w:style>
  <w:style w:type="paragraph" w:customStyle="1" w:styleId="Informasjon">
    <w:name w:val="Informasjon"/>
    <w:basedOn w:val="Normal"/>
    <w:rsid w:val="00FA22EE"/>
  </w:style>
  <w:style w:type="paragraph" w:customStyle="1" w:styleId="InformasjonUth">
    <w:name w:val="Informasjon Uth"/>
    <w:basedOn w:val="Informasjon"/>
    <w:rsid w:val="00FA22EE"/>
    <w:rPr>
      <w:b/>
    </w:rPr>
  </w:style>
  <w:style w:type="paragraph" w:customStyle="1" w:styleId="HeaderFirstPage">
    <w:name w:val="HeaderFirstPage"/>
    <w:basedOn w:val="Topptekst"/>
    <w:rsid w:val="00743A83"/>
    <w:rPr>
      <w:sz w:val="40"/>
    </w:rPr>
  </w:style>
  <w:style w:type="paragraph" w:customStyle="1" w:styleId="FooterFirstPage">
    <w:name w:val="FooterFirstPage"/>
    <w:basedOn w:val="Bunntekst"/>
    <w:rsid w:val="002B4331"/>
    <w:pPr>
      <w:pBdr>
        <w:top w:val="single" w:sz="4" w:space="1" w:color="auto"/>
      </w:pBdr>
    </w:pPr>
  </w:style>
  <w:style w:type="paragraph" w:customStyle="1" w:styleId="Preface">
    <w:name w:val="Preface"/>
    <w:basedOn w:val="Overskrift1"/>
    <w:rsid w:val="00AD1D6F"/>
    <w:pPr>
      <w:numPr>
        <w:numId w:val="0"/>
      </w:numPr>
      <w:outlineLvl w:val="9"/>
    </w:pPr>
  </w:style>
  <w:style w:type="paragraph" w:customStyle="1" w:styleId="AppendixList">
    <w:name w:val="AppendixList"/>
    <w:basedOn w:val="Normal"/>
    <w:rsid w:val="00037C34"/>
    <w:pPr>
      <w:spacing w:after="120"/>
      <w:ind w:left="2268" w:hanging="2268"/>
    </w:pPr>
  </w:style>
  <w:style w:type="paragraph" w:styleId="Brdtekstinnrykk3">
    <w:name w:val="Body Text Indent 3"/>
    <w:basedOn w:val="Normal"/>
    <w:rsid w:val="004F50F1"/>
    <w:pPr>
      <w:spacing w:after="120"/>
      <w:ind w:left="283"/>
    </w:pPr>
    <w:rPr>
      <w:rFonts w:ascii="Times New Roman" w:hAnsi="Times New Roman"/>
      <w:sz w:val="16"/>
      <w:szCs w:val="16"/>
      <w:lang w:val="en-US" w:eastAsia="en-US"/>
    </w:rPr>
  </w:style>
  <w:style w:type="paragraph" w:customStyle="1" w:styleId="Heading2NoNumbering">
    <w:name w:val="Heading 2 NoNumbering"/>
    <w:basedOn w:val="Overskrift2"/>
    <w:rsid w:val="00BA403B"/>
    <w:pPr>
      <w:numPr>
        <w:ilvl w:val="0"/>
        <w:numId w:val="0"/>
      </w:numPr>
    </w:pPr>
  </w:style>
  <w:style w:type="character" w:customStyle="1" w:styleId="edit">
    <w:name w:val="edit"/>
    <w:basedOn w:val="Standardskriftforavsnitt"/>
    <w:rsid w:val="0089271D"/>
  </w:style>
  <w:style w:type="character" w:customStyle="1" w:styleId="hps">
    <w:name w:val="hps"/>
    <w:rsid w:val="00B7494B"/>
  </w:style>
  <w:style w:type="character" w:customStyle="1" w:styleId="atn">
    <w:name w:val="atn"/>
    <w:rsid w:val="005651CA"/>
  </w:style>
  <w:style w:type="character" w:customStyle="1" w:styleId="Overskrift1Tegn">
    <w:name w:val="Overskrift 1 Tegn"/>
    <w:basedOn w:val="Standardskriftforavsnitt"/>
    <w:link w:val="Overskrift1"/>
    <w:uiPriority w:val="9"/>
    <w:rsid w:val="005C5F38"/>
    <w:rPr>
      <w:rFonts w:ascii="Arial" w:hAnsi="Arial" w:cs="Arial"/>
      <w:b/>
      <w:bCs/>
      <w:caps/>
      <w:kern w:val="32"/>
      <w:sz w:val="32"/>
      <w:szCs w:val="32"/>
      <w:lang w:val="nb-NO" w:eastAsia="nb-NO"/>
    </w:rPr>
  </w:style>
  <w:style w:type="paragraph" w:styleId="Bibliografi">
    <w:name w:val="Bibliography"/>
    <w:basedOn w:val="Normal"/>
    <w:next w:val="Normal"/>
    <w:uiPriority w:val="37"/>
    <w:unhideWhenUsed/>
    <w:rsid w:val="005C5F38"/>
  </w:style>
  <w:style w:type="paragraph" w:styleId="Bildetekst">
    <w:name w:val="caption"/>
    <w:basedOn w:val="Normal"/>
    <w:next w:val="Normal"/>
    <w:unhideWhenUsed/>
    <w:qFormat/>
    <w:rsid w:val="00524C13"/>
    <w:pPr>
      <w:spacing w:after="200"/>
    </w:pPr>
    <w:rPr>
      <w:i/>
      <w:iCs/>
      <w:color w:val="44546A" w:themeColor="text2"/>
      <w:sz w:val="18"/>
      <w:szCs w:val="18"/>
    </w:rPr>
  </w:style>
  <w:style w:type="character" w:styleId="Ulstomtale">
    <w:name w:val="Unresolved Mention"/>
    <w:basedOn w:val="Standardskriftforavsnitt"/>
    <w:uiPriority w:val="99"/>
    <w:semiHidden/>
    <w:unhideWhenUsed/>
    <w:rsid w:val="005E726B"/>
    <w:rPr>
      <w:color w:val="808080"/>
      <w:shd w:val="clear" w:color="auto" w:fill="E6E6E6"/>
    </w:rPr>
  </w:style>
  <w:style w:type="character" w:styleId="Merknadsreferanse">
    <w:name w:val="annotation reference"/>
    <w:basedOn w:val="Standardskriftforavsnitt"/>
    <w:rsid w:val="001265F0"/>
    <w:rPr>
      <w:sz w:val="16"/>
      <w:szCs w:val="16"/>
    </w:rPr>
  </w:style>
  <w:style w:type="paragraph" w:styleId="Merknadstekst">
    <w:name w:val="annotation text"/>
    <w:basedOn w:val="Normal"/>
    <w:link w:val="MerknadstekstTegn"/>
    <w:rsid w:val="001265F0"/>
  </w:style>
  <w:style w:type="character" w:customStyle="1" w:styleId="MerknadstekstTegn">
    <w:name w:val="Merknadstekst Tegn"/>
    <w:basedOn w:val="Standardskriftforavsnitt"/>
    <w:link w:val="Merknadstekst"/>
    <w:rsid w:val="001265F0"/>
    <w:rPr>
      <w:rFonts w:ascii="Verdana" w:hAnsi="Verdana"/>
      <w:lang w:val="nb-NO" w:eastAsia="nb-NO"/>
    </w:rPr>
  </w:style>
  <w:style w:type="paragraph" w:styleId="Kommentaremne">
    <w:name w:val="annotation subject"/>
    <w:basedOn w:val="Merknadstekst"/>
    <w:next w:val="Merknadstekst"/>
    <w:link w:val="KommentaremneTegn"/>
    <w:rsid w:val="001265F0"/>
    <w:rPr>
      <w:b/>
      <w:bCs/>
    </w:rPr>
  </w:style>
  <w:style w:type="character" w:customStyle="1" w:styleId="KommentaremneTegn">
    <w:name w:val="Kommentaremne Tegn"/>
    <w:basedOn w:val="MerknadstekstTegn"/>
    <w:link w:val="Kommentaremne"/>
    <w:rsid w:val="001265F0"/>
    <w:rPr>
      <w:rFonts w:ascii="Verdana" w:hAnsi="Verdana"/>
      <w:b/>
      <w:bCs/>
      <w:lang w:val="nb-NO" w:eastAsia="nb-NO"/>
    </w:rPr>
  </w:style>
  <w:style w:type="paragraph" w:styleId="Bobletekst">
    <w:name w:val="Balloon Text"/>
    <w:basedOn w:val="Normal"/>
    <w:link w:val="BobletekstTegn"/>
    <w:rsid w:val="001265F0"/>
    <w:rPr>
      <w:rFonts w:ascii="Segoe UI" w:hAnsi="Segoe UI" w:cs="Segoe UI"/>
      <w:sz w:val="18"/>
      <w:szCs w:val="18"/>
    </w:rPr>
  </w:style>
  <w:style w:type="character" w:customStyle="1" w:styleId="BobletekstTegn">
    <w:name w:val="Bobletekst Tegn"/>
    <w:basedOn w:val="Standardskriftforavsnitt"/>
    <w:link w:val="Bobletekst"/>
    <w:rsid w:val="001265F0"/>
    <w:rPr>
      <w:rFonts w:ascii="Segoe UI" w:hAnsi="Segoe UI" w:cs="Segoe UI"/>
      <w:sz w:val="18"/>
      <w:szCs w:val="18"/>
      <w:lang w:val="nb-NO" w:eastAsia="nb-NO"/>
    </w:rPr>
  </w:style>
  <w:style w:type="table" w:styleId="Tabellrutenett">
    <w:name w:val="Table Grid"/>
    <w:basedOn w:val="Vanligtabell"/>
    <w:rsid w:val="00FA09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utenettabell7fargerik-uthevingsfarge6">
    <w:name w:val="Grid Table 7 Colorful Accent 6"/>
    <w:basedOn w:val="Vanligtabell"/>
    <w:uiPriority w:val="52"/>
    <w:rsid w:val="00FA09DF"/>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BrdtekstTegn">
    <w:name w:val="Brødtekst Tegn"/>
    <w:basedOn w:val="Standardskriftforavsnitt"/>
    <w:link w:val="Brdtekst"/>
    <w:rsid w:val="00B357CF"/>
    <w:rPr>
      <w:rFonts w:ascii="Verdana" w:hAnsi="Verdana"/>
      <w:lang w:val="nb-NO" w:eastAsia="nb-NO"/>
    </w:rPr>
  </w:style>
  <w:style w:type="character" w:customStyle="1" w:styleId="BunntekstTegn">
    <w:name w:val="Bunntekst Tegn"/>
    <w:basedOn w:val="Standardskriftforavsnitt"/>
    <w:link w:val="Bunntekst"/>
    <w:uiPriority w:val="99"/>
    <w:rsid w:val="00E55DD9"/>
    <w:rPr>
      <w:rFonts w:ascii="Verdana" w:hAnsi="Verdana"/>
      <w:sz w:val="16"/>
      <w:lang w:val="nb-NO" w:eastAsia="nb-NO"/>
    </w:rPr>
  </w:style>
  <w:style w:type="paragraph" w:styleId="Sluttnotetekst">
    <w:name w:val="endnote text"/>
    <w:basedOn w:val="Normal"/>
    <w:link w:val="SluttnotetekstTegn"/>
    <w:rsid w:val="001F3A17"/>
  </w:style>
  <w:style w:type="character" w:customStyle="1" w:styleId="SluttnotetekstTegn">
    <w:name w:val="Sluttnotetekst Tegn"/>
    <w:basedOn w:val="Standardskriftforavsnitt"/>
    <w:link w:val="Sluttnotetekst"/>
    <w:rsid w:val="001F3A17"/>
    <w:rPr>
      <w:rFonts w:ascii="Verdana" w:hAnsi="Verdana"/>
      <w:lang w:val="nb-NO" w:eastAsia="nb-NO"/>
    </w:rPr>
  </w:style>
  <w:style w:type="character" w:styleId="Sluttnotereferanse">
    <w:name w:val="endnote reference"/>
    <w:basedOn w:val="Standardskriftforavsnitt"/>
    <w:rsid w:val="001F3A17"/>
    <w:rPr>
      <w:vertAlign w:val="superscript"/>
    </w:rPr>
  </w:style>
  <w:style w:type="paragraph" w:styleId="Fotnotetekst">
    <w:name w:val="footnote text"/>
    <w:basedOn w:val="Normal"/>
    <w:link w:val="FotnotetekstTegn"/>
    <w:rsid w:val="001F3A17"/>
  </w:style>
  <w:style w:type="character" w:customStyle="1" w:styleId="FotnotetekstTegn">
    <w:name w:val="Fotnotetekst Tegn"/>
    <w:basedOn w:val="Standardskriftforavsnitt"/>
    <w:link w:val="Fotnotetekst"/>
    <w:rsid w:val="001F3A17"/>
    <w:rPr>
      <w:rFonts w:ascii="Verdana" w:hAnsi="Verdana"/>
      <w:lang w:val="nb-NO" w:eastAsia="nb-NO"/>
    </w:rPr>
  </w:style>
  <w:style w:type="character" w:styleId="Fotnotereferanse">
    <w:name w:val="footnote reference"/>
    <w:basedOn w:val="Standardskriftforavsnitt"/>
    <w:rsid w:val="001F3A17"/>
    <w:rPr>
      <w:vertAlign w:val="superscript"/>
    </w:rPr>
  </w:style>
  <w:style w:type="paragraph" w:styleId="Revisjon">
    <w:name w:val="Revision"/>
    <w:hidden/>
    <w:uiPriority w:val="99"/>
    <w:semiHidden/>
    <w:rsid w:val="009C609D"/>
    <w:rPr>
      <w:rFonts w:ascii="Verdana" w:hAnsi="Verdana"/>
      <w:lang w:val="nb-NO" w:eastAsia="nb-NO"/>
    </w:rPr>
  </w:style>
  <w:style w:type="character" w:customStyle="1" w:styleId="TopptekstTegn">
    <w:name w:val="Topptekst Tegn"/>
    <w:basedOn w:val="Standardskriftforavsnitt"/>
    <w:link w:val="Topptekst"/>
    <w:uiPriority w:val="99"/>
    <w:rsid w:val="00846960"/>
    <w:rPr>
      <w:rFonts w:ascii="Verdana" w:hAnsi="Verdana"/>
      <w:smallCaps/>
      <w:sz w:val="24"/>
      <w:lang w:val="nb-NO" w:eastAsia="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2422">
      <w:bodyDiv w:val="1"/>
      <w:marLeft w:val="0"/>
      <w:marRight w:val="0"/>
      <w:marTop w:val="0"/>
      <w:marBottom w:val="0"/>
      <w:divBdr>
        <w:top w:val="none" w:sz="0" w:space="0" w:color="auto"/>
        <w:left w:val="none" w:sz="0" w:space="0" w:color="auto"/>
        <w:bottom w:val="none" w:sz="0" w:space="0" w:color="auto"/>
        <w:right w:val="none" w:sz="0" w:space="0" w:color="auto"/>
      </w:divBdr>
    </w:div>
    <w:div w:id="5524821">
      <w:bodyDiv w:val="1"/>
      <w:marLeft w:val="0"/>
      <w:marRight w:val="0"/>
      <w:marTop w:val="0"/>
      <w:marBottom w:val="0"/>
      <w:divBdr>
        <w:top w:val="none" w:sz="0" w:space="0" w:color="auto"/>
        <w:left w:val="none" w:sz="0" w:space="0" w:color="auto"/>
        <w:bottom w:val="none" w:sz="0" w:space="0" w:color="auto"/>
        <w:right w:val="none" w:sz="0" w:space="0" w:color="auto"/>
      </w:divBdr>
    </w:div>
    <w:div w:id="9337750">
      <w:bodyDiv w:val="1"/>
      <w:marLeft w:val="0"/>
      <w:marRight w:val="0"/>
      <w:marTop w:val="0"/>
      <w:marBottom w:val="0"/>
      <w:divBdr>
        <w:top w:val="none" w:sz="0" w:space="0" w:color="auto"/>
        <w:left w:val="none" w:sz="0" w:space="0" w:color="auto"/>
        <w:bottom w:val="none" w:sz="0" w:space="0" w:color="auto"/>
        <w:right w:val="none" w:sz="0" w:space="0" w:color="auto"/>
      </w:divBdr>
    </w:div>
    <w:div w:id="10303922">
      <w:bodyDiv w:val="1"/>
      <w:marLeft w:val="0"/>
      <w:marRight w:val="0"/>
      <w:marTop w:val="0"/>
      <w:marBottom w:val="0"/>
      <w:divBdr>
        <w:top w:val="none" w:sz="0" w:space="0" w:color="auto"/>
        <w:left w:val="none" w:sz="0" w:space="0" w:color="auto"/>
        <w:bottom w:val="none" w:sz="0" w:space="0" w:color="auto"/>
        <w:right w:val="none" w:sz="0" w:space="0" w:color="auto"/>
      </w:divBdr>
    </w:div>
    <w:div w:id="10306378">
      <w:bodyDiv w:val="1"/>
      <w:marLeft w:val="0"/>
      <w:marRight w:val="0"/>
      <w:marTop w:val="0"/>
      <w:marBottom w:val="0"/>
      <w:divBdr>
        <w:top w:val="none" w:sz="0" w:space="0" w:color="auto"/>
        <w:left w:val="none" w:sz="0" w:space="0" w:color="auto"/>
        <w:bottom w:val="none" w:sz="0" w:space="0" w:color="auto"/>
        <w:right w:val="none" w:sz="0" w:space="0" w:color="auto"/>
      </w:divBdr>
    </w:div>
    <w:div w:id="15735977">
      <w:bodyDiv w:val="1"/>
      <w:marLeft w:val="0"/>
      <w:marRight w:val="0"/>
      <w:marTop w:val="0"/>
      <w:marBottom w:val="0"/>
      <w:divBdr>
        <w:top w:val="none" w:sz="0" w:space="0" w:color="auto"/>
        <w:left w:val="none" w:sz="0" w:space="0" w:color="auto"/>
        <w:bottom w:val="none" w:sz="0" w:space="0" w:color="auto"/>
        <w:right w:val="none" w:sz="0" w:space="0" w:color="auto"/>
      </w:divBdr>
    </w:div>
    <w:div w:id="17198550">
      <w:bodyDiv w:val="1"/>
      <w:marLeft w:val="0"/>
      <w:marRight w:val="0"/>
      <w:marTop w:val="0"/>
      <w:marBottom w:val="0"/>
      <w:divBdr>
        <w:top w:val="none" w:sz="0" w:space="0" w:color="auto"/>
        <w:left w:val="none" w:sz="0" w:space="0" w:color="auto"/>
        <w:bottom w:val="none" w:sz="0" w:space="0" w:color="auto"/>
        <w:right w:val="none" w:sz="0" w:space="0" w:color="auto"/>
      </w:divBdr>
    </w:div>
    <w:div w:id="18556842">
      <w:bodyDiv w:val="1"/>
      <w:marLeft w:val="0"/>
      <w:marRight w:val="0"/>
      <w:marTop w:val="0"/>
      <w:marBottom w:val="0"/>
      <w:divBdr>
        <w:top w:val="none" w:sz="0" w:space="0" w:color="auto"/>
        <w:left w:val="none" w:sz="0" w:space="0" w:color="auto"/>
        <w:bottom w:val="none" w:sz="0" w:space="0" w:color="auto"/>
        <w:right w:val="none" w:sz="0" w:space="0" w:color="auto"/>
      </w:divBdr>
    </w:div>
    <w:div w:id="21053435">
      <w:bodyDiv w:val="1"/>
      <w:marLeft w:val="0"/>
      <w:marRight w:val="0"/>
      <w:marTop w:val="0"/>
      <w:marBottom w:val="0"/>
      <w:divBdr>
        <w:top w:val="none" w:sz="0" w:space="0" w:color="auto"/>
        <w:left w:val="none" w:sz="0" w:space="0" w:color="auto"/>
        <w:bottom w:val="none" w:sz="0" w:space="0" w:color="auto"/>
        <w:right w:val="none" w:sz="0" w:space="0" w:color="auto"/>
      </w:divBdr>
    </w:div>
    <w:div w:id="25061971">
      <w:bodyDiv w:val="1"/>
      <w:marLeft w:val="0"/>
      <w:marRight w:val="0"/>
      <w:marTop w:val="0"/>
      <w:marBottom w:val="0"/>
      <w:divBdr>
        <w:top w:val="none" w:sz="0" w:space="0" w:color="auto"/>
        <w:left w:val="none" w:sz="0" w:space="0" w:color="auto"/>
        <w:bottom w:val="none" w:sz="0" w:space="0" w:color="auto"/>
        <w:right w:val="none" w:sz="0" w:space="0" w:color="auto"/>
      </w:divBdr>
    </w:div>
    <w:div w:id="25983715">
      <w:bodyDiv w:val="1"/>
      <w:marLeft w:val="0"/>
      <w:marRight w:val="0"/>
      <w:marTop w:val="0"/>
      <w:marBottom w:val="0"/>
      <w:divBdr>
        <w:top w:val="none" w:sz="0" w:space="0" w:color="auto"/>
        <w:left w:val="none" w:sz="0" w:space="0" w:color="auto"/>
        <w:bottom w:val="none" w:sz="0" w:space="0" w:color="auto"/>
        <w:right w:val="none" w:sz="0" w:space="0" w:color="auto"/>
      </w:divBdr>
    </w:div>
    <w:div w:id="26225728">
      <w:bodyDiv w:val="1"/>
      <w:marLeft w:val="0"/>
      <w:marRight w:val="0"/>
      <w:marTop w:val="0"/>
      <w:marBottom w:val="0"/>
      <w:divBdr>
        <w:top w:val="none" w:sz="0" w:space="0" w:color="auto"/>
        <w:left w:val="none" w:sz="0" w:space="0" w:color="auto"/>
        <w:bottom w:val="none" w:sz="0" w:space="0" w:color="auto"/>
        <w:right w:val="none" w:sz="0" w:space="0" w:color="auto"/>
      </w:divBdr>
    </w:div>
    <w:div w:id="29696224">
      <w:bodyDiv w:val="1"/>
      <w:marLeft w:val="0"/>
      <w:marRight w:val="0"/>
      <w:marTop w:val="0"/>
      <w:marBottom w:val="0"/>
      <w:divBdr>
        <w:top w:val="none" w:sz="0" w:space="0" w:color="auto"/>
        <w:left w:val="none" w:sz="0" w:space="0" w:color="auto"/>
        <w:bottom w:val="none" w:sz="0" w:space="0" w:color="auto"/>
        <w:right w:val="none" w:sz="0" w:space="0" w:color="auto"/>
      </w:divBdr>
    </w:div>
    <w:div w:id="33626946">
      <w:bodyDiv w:val="1"/>
      <w:marLeft w:val="0"/>
      <w:marRight w:val="0"/>
      <w:marTop w:val="0"/>
      <w:marBottom w:val="0"/>
      <w:divBdr>
        <w:top w:val="none" w:sz="0" w:space="0" w:color="auto"/>
        <w:left w:val="none" w:sz="0" w:space="0" w:color="auto"/>
        <w:bottom w:val="none" w:sz="0" w:space="0" w:color="auto"/>
        <w:right w:val="none" w:sz="0" w:space="0" w:color="auto"/>
      </w:divBdr>
      <w:divsChild>
        <w:div w:id="1279412960">
          <w:marLeft w:val="0"/>
          <w:marRight w:val="0"/>
          <w:marTop w:val="0"/>
          <w:marBottom w:val="0"/>
          <w:divBdr>
            <w:top w:val="none" w:sz="0" w:space="0" w:color="auto"/>
            <w:left w:val="none" w:sz="0" w:space="0" w:color="auto"/>
            <w:bottom w:val="none" w:sz="0" w:space="0" w:color="auto"/>
            <w:right w:val="none" w:sz="0" w:space="0" w:color="auto"/>
          </w:divBdr>
          <w:divsChild>
            <w:div w:id="10664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947">
      <w:bodyDiv w:val="1"/>
      <w:marLeft w:val="0"/>
      <w:marRight w:val="0"/>
      <w:marTop w:val="0"/>
      <w:marBottom w:val="0"/>
      <w:divBdr>
        <w:top w:val="none" w:sz="0" w:space="0" w:color="auto"/>
        <w:left w:val="none" w:sz="0" w:space="0" w:color="auto"/>
        <w:bottom w:val="none" w:sz="0" w:space="0" w:color="auto"/>
        <w:right w:val="none" w:sz="0" w:space="0" w:color="auto"/>
      </w:divBdr>
    </w:div>
    <w:div w:id="39061092">
      <w:bodyDiv w:val="1"/>
      <w:marLeft w:val="0"/>
      <w:marRight w:val="0"/>
      <w:marTop w:val="0"/>
      <w:marBottom w:val="0"/>
      <w:divBdr>
        <w:top w:val="none" w:sz="0" w:space="0" w:color="auto"/>
        <w:left w:val="none" w:sz="0" w:space="0" w:color="auto"/>
        <w:bottom w:val="none" w:sz="0" w:space="0" w:color="auto"/>
        <w:right w:val="none" w:sz="0" w:space="0" w:color="auto"/>
      </w:divBdr>
    </w:div>
    <w:div w:id="42795358">
      <w:bodyDiv w:val="1"/>
      <w:marLeft w:val="0"/>
      <w:marRight w:val="0"/>
      <w:marTop w:val="0"/>
      <w:marBottom w:val="0"/>
      <w:divBdr>
        <w:top w:val="none" w:sz="0" w:space="0" w:color="auto"/>
        <w:left w:val="none" w:sz="0" w:space="0" w:color="auto"/>
        <w:bottom w:val="none" w:sz="0" w:space="0" w:color="auto"/>
        <w:right w:val="none" w:sz="0" w:space="0" w:color="auto"/>
      </w:divBdr>
    </w:div>
    <w:div w:id="43414781">
      <w:bodyDiv w:val="1"/>
      <w:marLeft w:val="0"/>
      <w:marRight w:val="0"/>
      <w:marTop w:val="0"/>
      <w:marBottom w:val="0"/>
      <w:divBdr>
        <w:top w:val="none" w:sz="0" w:space="0" w:color="auto"/>
        <w:left w:val="none" w:sz="0" w:space="0" w:color="auto"/>
        <w:bottom w:val="none" w:sz="0" w:space="0" w:color="auto"/>
        <w:right w:val="none" w:sz="0" w:space="0" w:color="auto"/>
      </w:divBdr>
    </w:div>
    <w:div w:id="45762212">
      <w:bodyDiv w:val="1"/>
      <w:marLeft w:val="0"/>
      <w:marRight w:val="0"/>
      <w:marTop w:val="0"/>
      <w:marBottom w:val="0"/>
      <w:divBdr>
        <w:top w:val="none" w:sz="0" w:space="0" w:color="auto"/>
        <w:left w:val="none" w:sz="0" w:space="0" w:color="auto"/>
        <w:bottom w:val="none" w:sz="0" w:space="0" w:color="auto"/>
        <w:right w:val="none" w:sz="0" w:space="0" w:color="auto"/>
      </w:divBdr>
    </w:div>
    <w:div w:id="46535493">
      <w:bodyDiv w:val="1"/>
      <w:marLeft w:val="0"/>
      <w:marRight w:val="0"/>
      <w:marTop w:val="0"/>
      <w:marBottom w:val="0"/>
      <w:divBdr>
        <w:top w:val="none" w:sz="0" w:space="0" w:color="auto"/>
        <w:left w:val="none" w:sz="0" w:space="0" w:color="auto"/>
        <w:bottom w:val="none" w:sz="0" w:space="0" w:color="auto"/>
        <w:right w:val="none" w:sz="0" w:space="0" w:color="auto"/>
      </w:divBdr>
    </w:div>
    <w:div w:id="47611025">
      <w:bodyDiv w:val="1"/>
      <w:marLeft w:val="0"/>
      <w:marRight w:val="0"/>
      <w:marTop w:val="0"/>
      <w:marBottom w:val="0"/>
      <w:divBdr>
        <w:top w:val="none" w:sz="0" w:space="0" w:color="auto"/>
        <w:left w:val="none" w:sz="0" w:space="0" w:color="auto"/>
        <w:bottom w:val="none" w:sz="0" w:space="0" w:color="auto"/>
        <w:right w:val="none" w:sz="0" w:space="0" w:color="auto"/>
      </w:divBdr>
    </w:div>
    <w:div w:id="50080577">
      <w:bodyDiv w:val="1"/>
      <w:marLeft w:val="0"/>
      <w:marRight w:val="0"/>
      <w:marTop w:val="0"/>
      <w:marBottom w:val="0"/>
      <w:divBdr>
        <w:top w:val="none" w:sz="0" w:space="0" w:color="auto"/>
        <w:left w:val="none" w:sz="0" w:space="0" w:color="auto"/>
        <w:bottom w:val="none" w:sz="0" w:space="0" w:color="auto"/>
        <w:right w:val="none" w:sz="0" w:space="0" w:color="auto"/>
      </w:divBdr>
    </w:div>
    <w:div w:id="50464868">
      <w:bodyDiv w:val="1"/>
      <w:marLeft w:val="0"/>
      <w:marRight w:val="0"/>
      <w:marTop w:val="0"/>
      <w:marBottom w:val="0"/>
      <w:divBdr>
        <w:top w:val="none" w:sz="0" w:space="0" w:color="auto"/>
        <w:left w:val="none" w:sz="0" w:space="0" w:color="auto"/>
        <w:bottom w:val="none" w:sz="0" w:space="0" w:color="auto"/>
        <w:right w:val="none" w:sz="0" w:space="0" w:color="auto"/>
      </w:divBdr>
    </w:div>
    <w:div w:id="51317816">
      <w:bodyDiv w:val="1"/>
      <w:marLeft w:val="0"/>
      <w:marRight w:val="0"/>
      <w:marTop w:val="0"/>
      <w:marBottom w:val="0"/>
      <w:divBdr>
        <w:top w:val="none" w:sz="0" w:space="0" w:color="auto"/>
        <w:left w:val="none" w:sz="0" w:space="0" w:color="auto"/>
        <w:bottom w:val="none" w:sz="0" w:space="0" w:color="auto"/>
        <w:right w:val="none" w:sz="0" w:space="0" w:color="auto"/>
      </w:divBdr>
    </w:div>
    <w:div w:id="51662717">
      <w:bodyDiv w:val="1"/>
      <w:marLeft w:val="0"/>
      <w:marRight w:val="0"/>
      <w:marTop w:val="0"/>
      <w:marBottom w:val="0"/>
      <w:divBdr>
        <w:top w:val="none" w:sz="0" w:space="0" w:color="auto"/>
        <w:left w:val="none" w:sz="0" w:space="0" w:color="auto"/>
        <w:bottom w:val="none" w:sz="0" w:space="0" w:color="auto"/>
        <w:right w:val="none" w:sz="0" w:space="0" w:color="auto"/>
      </w:divBdr>
    </w:div>
    <w:div w:id="52461549">
      <w:bodyDiv w:val="1"/>
      <w:marLeft w:val="0"/>
      <w:marRight w:val="0"/>
      <w:marTop w:val="0"/>
      <w:marBottom w:val="0"/>
      <w:divBdr>
        <w:top w:val="none" w:sz="0" w:space="0" w:color="auto"/>
        <w:left w:val="none" w:sz="0" w:space="0" w:color="auto"/>
        <w:bottom w:val="none" w:sz="0" w:space="0" w:color="auto"/>
        <w:right w:val="none" w:sz="0" w:space="0" w:color="auto"/>
      </w:divBdr>
    </w:div>
    <w:div w:id="55782384">
      <w:bodyDiv w:val="1"/>
      <w:marLeft w:val="0"/>
      <w:marRight w:val="0"/>
      <w:marTop w:val="0"/>
      <w:marBottom w:val="0"/>
      <w:divBdr>
        <w:top w:val="none" w:sz="0" w:space="0" w:color="auto"/>
        <w:left w:val="none" w:sz="0" w:space="0" w:color="auto"/>
        <w:bottom w:val="none" w:sz="0" w:space="0" w:color="auto"/>
        <w:right w:val="none" w:sz="0" w:space="0" w:color="auto"/>
      </w:divBdr>
    </w:div>
    <w:div w:id="58021061">
      <w:bodyDiv w:val="1"/>
      <w:marLeft w:val="0"/>
      <w:marRight w:val="0"/>
      <w:marTop w:val="0"/>
      <w:marBottom w:val="0"/>
      <w:divBdr>
        <w:top w:val="none" w:sz="0" w:space="0" w:color="auto"/>
        <w:left w:val="none" w:sz="0" w:space="0" w:color="auto"/>
        <w:bottom w:val="none" w:sz="0" w:space="0" w:color="auto"/>
        <w:right w:val="none" w:sz="0" w:space="0" w:color="auto"/>
      </w:divBdr>
    </w:div>
    <w:div w:id="58791988">
      <w:bodyDiv w:val="1"/>
      <w:marLeft w:val="0"/>
      <w:marRight w:val="0"/>
      <w:marTop w:val="0"/>
      <w:marBottom w:val="0"/>
      <w:divBdr>
        <w:top w:val="none" w:sz="0" w:space="0" w:color="auto"/>
        <w:left w:val="none" w:sz="0" w:space="0" w:color="auto"/>
        <w:bottom w:val="none" w:sz="0" w:space="0" w:color="auto"/>
        <w:right w:val="none" w:sz="0" w:space="0" w:color="auto"/>
      </w:divBdr>
    </w:div>
    <w:div w:id="61101045">
      <w:bodyDiv w:val="1"/>
      <w:marLeft w:val="0"/>
      <w:marRight w:val="0"/>
      <w:marTop w:val="0"/>
      <w:marBottom w:val="0"/>
      <w:divBdr>
        <w:top w:val="none" w:sz="0" w:space="0" w:color="auto"/>
        <w:left w:val="none" w:sz="0" w:space="0" w:color="auto"/>
        <w:bottom w:val="none" w:sz="0" w:space="0" w:color="auto"/>
        <w:right w:val="none" w:sz="0" w:space="0" w:color="auto"/>
      </w:divBdr>
    </w:div>
    <w:div w:id="62338458">
      <w:bodyDiv w:val="1"/>
      <w:marLeft w:val="0"/>
      <w:marRight w:val="0"/>
      <w:marTop w:val="0"/>
      <w:marBottom w:val="0"/>
      <w:divBdr>
        <w:top w:val="none" w:sz="0" w:space="0" w:color="auto"/>
        <w:left w:val="none" w:sz="0" w:space="0" w:color="auto"/>
        <w:bottom w:val="none" w:sz="0" w:space="0" w:color="auto"/>
        <w:right w:val="none" w:sz="0" w:space="0" w:color="auto"/>
      </w:divBdr>
    </w:div>
    <w:div w:id="65305452">
      <w:bodyDiv w:val="1"/>
      <w:marLeft w:val="0"/>
      <w:marRight w:val="0"/>
      <w:marTop w:val="0"/>
      <w:marBottom w:val="0"/>
      <w:divBdr>
        <w:top w:val="none" w:sz="0" w:space="0" w:color="auto"/>
        <w:left w:val="none" w:sz="0" w:space="0" w:color="auto"/>
        <w:bottom w:val="none" w:sz="0" w:space="0" w:color="auto"/>
        <w:right w:val="none" w:sz="0" w:space="0" w:color="auto"/>
      </w:divBdr>
    </w:div>
    <w:div w:id="67383669">
      <w:bodyDiv w:val="1"/>
      <w:marLeft w:val="0"/>
      <w:marRight w:val="0"/>
      <w:marTop w:val="0"/>
      <w:marBottom w:val="0"/>
      <w:divBdr>
        <w:top w:val="none" w:sz="0" w:space="0" w:color="auto"/>
        <w:left w:val="none" w:sz="0" w:space="0" w:color="auto"/>
        <w:bottom w:val="none" w:sz="0" w:space="0" w:color="auto"/>
        <w:right w:val="none" w:sz="0" w:space="0" w:color="auto"/>
      </w:divBdr>
    </w:div>
    <w:div w:id="75900995">
      <w:bodyDiv w:val="1"/>
      <w:marLeft w:val="0"/>
      <w:marRight w:val="0"/>
      <w:marTop w:val="0"/>
      <w:marBottom w:val="0"/>
      <w:divBdr>
        <w:top w:val="none" w:sz="0" w:space="0" w:color="auto"/>
        <w:left w:val="none" w:sz="0" w:space="0" w:color="auto"/>
        <w:bottom w:val="none" w:sz="0" w:space="0" w:color="auto"/>
        <w:right w:val="none" w:sz="0" w:space="0" w:color="auto"/>
      </w:divBdr>
    </w:div>
    <w:div w:id="76097171">
      <w:bodyDiv w:val="1"/>
      <w:marLeft w:val="0"/>
      <w:marRight w:val="0"/>
      <w:marTop w:val="0"/>
      <w:marBottom w:val="0"/>
      <w:divBdr>
        <w:top w:val="none" w:sz="0" w:space="0" w:color="auto"/>
        <w:left w:val="none" w:sz="0" w:space="0" w:color="auto"/>
        <w:bottom w:val="none" w:sz="0" w:space="0" w:color="auto"/>
        <w:right w:val="none" w:sz="0" w:space="0" w:color="auto"/>
      </w:divBdr>
    </w:div>
    <w:div w:id="80032983">
      <w:bodyDiv w:val="1"/>
      <w:marLeft w:val="0"/>
      <w:marRight w:val="0"/>
      <w:marTop w:val="0"/>
      <w:marBottom w:val="0"/>
      <w:divBdr>
        <w:top w:val="none" w:sz="0" w:space="0" w:color="auto"/>
        <w:left w:val="none" w:sz="0" w:space="0" w:color="auto"/>
        <w:bottom w:val="none" w:sz="0" w:space="0" w:color="auto"/>
        <w:right w:val="none" w:sz="0" w:space="0" w:color="auto"/>
      </w:divBdr>
    </w:div>
    <w:div w:id="81418255">
      <w:bodyDiv w:val="1"/>
      <w:marLeft w:val="0"/>
      <w:marRight w:val="0"/>
      <w:marTop w:val="0"/>
      <w:marBottom w:val="0"/>
      <w:divBdr>
        <w:top w:val="none" w:sz="0" w:space="0" w:color="auto"/>
        <w:left w:val="none" w:sz="0" w:space="0" w:color="auto"/>
        <w:bottom w:val="none" w:sz="0" w:space="0" w:color="auto"/>
        <w:right w:val="none" w:sz="0" w:space="0" w:color="auto"/>
      </w:divBdr>
    </w:div>
    <w:div w:id="84570238">
      <w:bodyDiv w:val="1"/>
      <w:marLeft w:val="0"/>
      <w:marRight w:val="0"/>
      <w:marTop w:val="0"/>
      <w:marBottom w:val="0"/>
      <w:divBdr>
        <w:top w:val="none" w:sz="0" w:space="0" w:color="auto"/>
        <w:left w:val="none" w:sz="0" w:space="0" w:color="auto"/>
        <w:bottom w:val="none" w:sz="0" w:space="0" w:color="auto"/>
        <w:right w:val="none" w:sz="0" w:space="0" w:color="auto"/>
      </w:divBdr>
    </w:div>
    <w:div w:id="85345984">
      <w:bodyDiv w:val="1"/>
      <w:marLeft w:val="0"/>
      <w:marRight w:val="0"/>
      <w:marTop w:val="0"/>
      <w:marBottom w:val="0"/>
      <w:divBdr>
        <w:top w:val="none" w:sz="0" w:space="0" w:color="auto"/>
        <w:left w:val="none" w:sz="0" w:space="0" w:color="auto"/>
        <w:bottom w:val="none" w:sz="0" w:space="0" w:color="auto"/>
        <w:right w:val="none" w:sz="0" w:space="0" w:color="auto"/>
      </w:divBdr>
    </w:div>
    <w:div w:id="87845875">
      <w:bodyDiv w:val="1"/>
      <w:marLeft w:val="0"/>
      <w:marRight w:val="0"/>
      <w:marTop w:val="0"/>
      <w:marBottom w:val="0"/>
      <w:divBdr>
        <w:top w:val="none" w:sz="0" w:space="0" w:color="auto"/>
        <w:left w:val="none" w:sz="0" w:space="0" w:color="auto"/>
        <w:bottom w:val="none" w:sz="0" w:space="0" w:color="auto"/>
        <w:right w:val="none" w:sz="0" w:space="0" w:color="auto"/>
      </w:divBdr>
    </w:div>
    <w:div w:id="93476583">
      <w:bodyDiv w:val="1"/>
      <w:marLeft w:val="0"/>
      <w:marRight w:val="0"/>
      <w:marTop w:val="0"/>
      <w:marBottom w:val="0"/>
      <w:divBdr>
        <w:top w:val="none" w:sz="0" w:space="0" w:color="auto"/>
        <w:left w:val="none" w:sz="0" w:space="0" w:color="auto"/>
        <w:bottom w:val="none" w:sz="0" w:space="0" w:color="auto"/>
        <w:right w:val="none" w:sz="0" w:space="0" w:color="auto"/>
      </w:divBdr>
    </w:div>
    <w:div w:id="96291097">
      <w:bodyDiv w:val="1"/>
      <w:marLeft w:val="0"/>
      <w:marRight w:val="0"/>
      <w:marTop w:val="0"/>
      <w:marBottom w:val="0"/>
      <w:divBdr>
        <w:top w:val="none" w:sz="0" w:space="0" w:color="auto"/>
        <w:left w:val="none" w:sz="0" w:space="0" w:color="auto"/>
        <w:bottom w:val="none" w:sz="0" w:space="0" w:color="auto"/>
        <w:right w:val="none" w:sz="0" w:space="0" w:color="auto"/>
      </w:divBdr>
    </w:div>
    <w:div w:id="100420002">
      <w:bodyDiv w:val="1"/>
      <w:marLeft w:val="0"/>
      <w:marRight w:val="0"/>
      <w:marTop w:val="0"/>
      <w:marBottom w:val="0"/>
      <w:divBdr>
        <w:top w:val="none" w:sz="0" w:space="0" w:color="auto"/>
        <w:left w:val="none" w:sz="0" w:space="0" w:color="auto"/>
        <w:bottom w:val="none" w:sz="0" w:space="0" w:color="auto"/>
        <w:right w:val="none" w:sz="0" w:space="0" w:color="auto"/>
      </w:divBdr>
    </w:div>
    <w:div w:id="102965736">
      <w:bodyDiv w:val="1"/>
      <w:marLeft w:val="0"/>
      <w:marRight w:val="0"/>
      <w:marTop w:val="0"/>
      <w:marBottom w:val="0"/>
      <w:divBdr>
        <w:top w:val="none" w:sz="0" w:space="0" w:color="auto"/>
        <w:left w:val="none" w:sz="0" w:space="0" w:color="auto"/>
        <w:bottom w:val="none" w:sz="0" w:space="0" w:color="auto"/>
        <w:right w:val="none" w:sz="0" w:space="0" w:color="auto"/>
      </w:divBdr>
    </w:div>
    <w:div w:id="107166574">
      <w:bodyDiv w:val="1"/>
      <w:marLeft w:val="0"/>
      <w:marRight w:val="0"/>
      <w:marTop w:val="0"/>
      <w:marBottom w:val="0"/>
      <w:divBdr>
        <w:top w:val="none" w:sz="0" w:space="0" w:color="auto"/>
        <w:left w:val="none" w:sz="0" w:space="0" w:color="auto"/>
        <w:bottom w:val="none" w:sz="0" w:space="0" w:color="auto"/>
        <w:right w:val="none" w:sz="0" w:space="0" w:color="auto"/>
      </w:divBdr>
    </w:div>
    <w:div w:id="110787617">
      <w:bodyDiv w:val="1"/>
      <w:marLeft w:val="0"/>
      <w:marRight w:val="0"/>
      <w:marTop w:val="0"/>
      <w:marBottom w:val="0"/>
      <w:divBdr>
        <w:top w:val="none" w:sz="0" w:space="0" w:color="auto"/>
        <w:left w:val="none" w:sz="0" w:space="0" w:color="auto"/>
        <w:bottom w:val="none" w:sz="0" w:space="0" w:color="auto"/>
        <w:right w:val="none" w:sz="0" w:space="0" w:color="auto"/>
      </w:divBdr>
    </w:div>
    <w:div w:id="112990270">
      <w:bodyDiv w:val="1"/>
      <w:marLeft w:val="0"/>
      <w:marRight w:val="0"/>
      <w:marTop w:val="0"/>
      <w:marBottom w:val="0"/>
      <w:divBdr>
        <w:top w:val="none" w:sz="0" w:space="0" w:color="auto"/>
        <w:left w:val="none" w:sz="0" w:space="0" w:color="auto"/>
        <w:bottom w:val="none" w:sz="0" w:space="0" w:color="auto"/>
        <w:right w:val="none" w:sz="0" w:space="0" w:color="auto"/>
      </w:divBdr>
    </w:div>
    <w:div w:id="113838771">
      <w:bodyDiv w:val="1"/>
      <w:marLeft w:val="0"/>
      <w:marRight w:val="0"/>
      <w:marTop w:val="0"/>
      <w:marBottom w:val="0"/>
      <w:divBdr>
        <w:top w:val="none" w:sz="0" w:space="0" w:color="auto"/>
        <w:left w:val="none" w:sz="0" w:space="0" w:color="auto"/>
        <w:bottom w:val="none" w:sz="0" w:space="0" w:color="auto"/>
        <w:right w:val="none" w:sz="0" w:space="0" w:color="auto"/>
      </w:divBdr>
    </w:div>
    <w:div w:id="113981588">
      <w:bodyDiv w:val="1"/>
      <w:marLeft w:val="0"/>
      <w:marRight w:val="0"/>
      <w:marTop w:val="0"/>
      <w:marBottom w:val="0"/>
      <w:divBdr>
        <w:top w:val="none" w:sz="0" w:space="0" w:color="auto"/>
        <w:left w:val="none" w:sz="0" w:space="0" w:color="auto"/>
        <w:bottom w:val="none" w:sz="0" w:space="0" w:color="auto"/>
        <w:right w:val="none" w:sz="0" w:space="0" w:color="auto"/>
      </w:divBdr>
    </w:div>
    <w:div w:id="115831825">
      <w:bodyDiv w:val="1"/>
      <w:marLeft w:val="0"/>
      <w:marRight w:val="0"/>
      <w:marTop w:val="0"/>
      <w:marBottom w:val="0"/>
      <w:divBdr>
        <w:top w:val="none" w:sz="0" w:space="0" w:color="auto"/>
        <w:left w:val="none" w:sz="0" w:space="0" w:color="auto"/>
        <w:bottom w:val="none" w:sz="0" w:space="0" w:color="auto"/>
        <w:right w:val="none" w:sz="0" w:space="0" w:color="auto"/>
      </w:divBdr>
    </w:div>
    <w:div w:id="116489638">
      <w:bodyDiv w:val="1"/>
      <w:marLeft w:val="0"/>
      <w:marRight w:val="0"/>
      <w:marTop w:val="0"/>
      <w:marBottom w:val="0"/>
      <w:divBdr>
        <w:top w:val="none" w:sz="0" w:space="0" w:color="auto"/>
        <w:left w:val="none" w:sz="0" w:space="0" w:color="auto"/>
        <w:bottom w:val="none" w:sz="0" w:space="0" w:color="auto"/>
        <w:right w:val="none" w:sz="0" w:space="0" w:color="auto"/>
      </w:divBdr>
    </w:div>
    <w:div w:id="116609118">
      <w:bodyDiv w:val="1"/>
      <w:marLeft w:val="0"/>
      <w:marRight w:val="0"/>
      <w:marTop w:val="0"/>
      <w:marBottom w:val="0"/>
      <w:divBdr>
        <w:top w:val="none" w:sz="0" w:space="0" w:color="auto"/>
        <w:left w:val="none" w:sz="0" w:space="0" w:color="auto"/>
        <w:bottom w:val="none" w:sz="0" w:space="0" w:color="auto"/>
        <w:right w:val="none" w:sz="0" w:space="0" w:color="auto"/>
      </w:divBdr>
    </w:div>
    <w:div w:id="117721982">
      <w:bodyDiv w:val="1"/>
      <w:marLeft w:val="0"/>
      <w:marRight w:val="0"/>
      <w:marTop w:val="0"/>
      <w:marBottom w:val="0"/>
      <w:divBdr>
        <w:top w:val="none" w:sz="0" w:space="0" w:color="auto"/>
        <w:left w:val="none" w:sz="0" w:space="0" w:color="auto"/>
        <w:bottom w:val="none" w:sz="0" w:space="0" w:color="auto"/>
        <w:right w:val="none" w:sz="0" w:space="0" w:color="auto"/>
      </w:divBdr>
    </w:div>
    <w:div w:id="119963123">
      <w:bodyDiv w:val="1"/>
      <w:marLeft w:val="0"/>
      <w:marRight w:val="0"/>
      <w:marTop w:val="0"/>
      <w:marBottom w:val="0"/>
      <w:divBdr>
        <w:top w:val="none" w:sz="0" w:space="0" w:color="auto"/>
        <w:left w:val="none" w:sz="0" w:space="0" w:color="auto"/>
        <w:bottom w:val="none" w:sz="0" w:space="0" w:color="auto"/>
        <w:right w:val="none" w:sz="0" w:space="0" w:color="auto"/>
      </w:divBdr>
    </w:div>
    <w:div w:id="125509730">
      <w:bodyDiv w:val="1"/>
      <w:marLeft w:val="0"/>
      <w:marRight w:val="0"/>
      <w:marTop w:val="0"/>
      <w:marBottom w:val="0"/>
      <w:divBdr>
        <w:top w:val="none" w:sz="0" w:space="0" w:color="auto"/>
        <w:left w:val="none" w:sz="0" w:space="0" w:color="auto"/>
        <w:bottom w:val="none" w:sz="0" w:space="0" w:color="auto"/>
        <w:right w:val="none" w:sz="0" w:space="0" w:color="auto"/>
      </w:divBdr>
    </w:div>
    <w:div w:id="125591530">
      <w:bodyDiv w:val="1"/>
      <w:marLeft w:val="0"/>
      <w:marRight w:val="0"/>
      <w:marTop w:val="0"/>
      <w:marBottom w:val="0"/>
      <w:divBdr>
        <w:top w:val="none" w:sz="0" w:space="0" w:color="auto"/>
        <w:left w:val="none" w:sz="0" w:space="0" w:color="auto"/>
        <w:bottom w:val="none" w:sz="0" w:space="0" w:color="auto"/>
        <w:right w:val="none" w:sz="0" w:space="0" w:color="auto"/>
      </w:divBdr>
    </w:div>
    <w:div w:id="128785130">
      <w:bodyDiv w:val="1"/>
      <w:marLeft w:val="0"/>
      <w:marRight w:val="0"/>
      <w:marTop w:val="0"/>
      <w:marBottom w:val="0"/>
      <w:divBdr>
        <w:top w:val="none" w:sz="0" w:space="0" w:color="auto"/>
        <w:left w:val="none" w:sz="0" w:space="0" w:color="auto"/>
        <w:bottom w:val="none" w:sz="0" w:space="0" w:color="auto"/>
        <w:right w:val="none" w:sz="0" w:space="0" w:color="auto"/>
      </w:divBdr>
    </w:div>
    <w:div w:id="130638024">
      <w:bodyDiv w:val="1"/>
      <w:marLeft w:val="0"/>
      <w:marRight w:val="0"/>
      <w:marTop w:val="0"/>
      <w:marBottom w:val="0"/>
      <w:divBdr>
        <w:top w:val="none" w:sz="0" w:space="0" w:color="auto"/>
        <w:left w:val="none" w:sz="0" w:space="0" w:color="auto"/>
        <w:bottom w:val="none" w:sz="0" w:space="0" w:color="auto"/>
        <w:right w:val="none" w:sz="0" w:space="0" w:color="auto"/>
      </w:divBdr>
    </w:div>
    <w:div w:id="130903621">
      <w:bodyDiv w:val="1"/>
      <w:marLeft w:val="0"/>
      <w:marRight w:val="0"/>
      <w:marTop w:val="0"/>
      <w:marBottom w:val="0"/>
      <w:divBdr>
        <w:top w:val="none" w:sz="0" w:space="0" w:color="auto"/>
        <w:left w:val="none" w:sz="0" w:space="0" w:color="auto"/>
        <w:bottom w:val="none" w:sz="0" w:space="0" w:color="auto"/>
        <w:right w:val="none" w:sz="0" w:space="0" w:color="auto"/>
      </w:divBdr>
    </w:div>
    <w:div w:id="134687752">
      <w:bodyDiv w:val="1"/>
      <w:marLeft w:val="0"/>
      <w:marRight w:val="0"/>
      <w:marTop w:val="0"/>
      <w:marBottom w:val="0"/>
      <w:divBdr>
        <w:top w:val="none" w:sz="0" w:space="0" w:color="auto"/>
        <w:left w:val="none" w:sz="0" w:space="0" w:color="auto"/>
        <w:bottom w:val="none" w:sz="0" w:space="0" w:color="auto"/>
        <w:right w:val="none" w:sz="0" w:space="0" w:color="auto"/>
      </w:divBdr>
    </w:div>
    <w:div w:id="135418988">
      <w:bodyDiv w:val="1"/>
      <w:marLeft w:val="0"/>
      <w:marRight w:val="0"/>
      <w:marTop w:val="0"/>
      <w:marBottom w:val="0"/>
      <w:divBdr>
        <w:top w:val="none" w:sz="0" w:space="0" w:color="auto"/>
        <w:left w:val="none" w:sz="0" w:space="0" w:color="auto"/>
        <w:bottom w:val="none" w:sz="0" w:space="0" w:color="auto"/>
        <w:right w:val="none" w:sz="0" w:space="0" w:color="auto"/>
      </w:divBdr>
    </w:div>
    <w:div w:id="136267184">
      <w:bodyDiv w:val="1"/>
      <w:marLeft w:val="0"/>
      <w:marRight w:val="0"/>
      <w:marTop w:val="0"/>
      <w:marBottom w:val="0"/>
      <w:divBdr>
        <w:top w:val="none" w:sz="0" w:space="0" w:color="auto"/>
        <w:left w:val="none" w:sz="0" w:space="0" w:color="auto"/>
        <w:bottom w:val="none" w:sz="0" w:space="0" w:color="auto"/>
        <w:right w:val="none" w:sz="0" w:space="0" w:color="auto"/>
      </w:divBdr>
    </w:div>
    <w:div w:id="136653706">
      <w:bodyDiv w:val="1"/>
      <w:marLeft w:val="0"/>
      <w:marRight w:val="0"/>
      <w:marTop w:val="0"/>
      <w:marBottom w:val="0"/>
      <w:divBdr>
        <w:top w:val="none" w:sz="0" w:space="0" w:color="auto"/>
        <w:left w:val="none" w:sz="0" w:space="0" w:color="auto"/>
        <w:bottom w:val="none" w:sz="0" w:space="0" w:color="auto"/>
        <w:right w:val="none" w:sz="0" w:space="0" w:color="auto"/>
      </w:divBdr>
    </w:div>
    <w:div w:id="140315727">
      <w:bodyDiv w:val="1"/>
      <w:marLeft w:val="0"/>
      <w:marRight w:val="0"/>
      <w:marTop w:val="0"/>
      <w:marBottom w:val="0"/>
      <w:divBdr>
        <w:top w:val="none" w:sz="0" w:space="0" w:color="auto"/>
        <w:left w:val="none" w:sz="0" w:space="0" w:color="auto"/>
        <w:bottom w:val="none" w:sz="0" w:space="0" w:color="auto"/>
        <w:right w:val="none" w:sz="0" w:space="0" w:color="auto"/>
      </w:divBdr>
    </w:div>
    <w:div w:id="140390726">
      <w:bodyDiv w:val="1"/>
      <w:marLeft w:val="0"/>
      <w:marRight w:val="0"/>
      <w:marTop w:val="0"/>
      <w:marBottom w:val="0"/>
      <w:divBdr>
        <w:top w:val="none" w:sz="0" w:space="0" w:color="auto"/>
        <w:left w:val="none" w:sz="0" w:space="0" w:color="auto"/>
        <w:bottom w:val="none" w:sz="0" w:space="0" w:color="auto"/>
        <w:right w:val="none" w:sz="0" w:space="0" w:color="auto"/>
      </w:divBdr>
    </w:div>
    <w:div w:id="140586773">
      <w:bodyDiv w:val="1"/>
      <w:marLeft w:val="0"/>
      <w:marRight w:val="0"/>
      <w:marTop w:val="0"/>
      <w:marBottom w:val="0"/>
      <w:divBdr>
        <w:top w:val="none" w:sz="0" w:space="0" w:color="auto"/>
        <w:left w:val="none" w:sz="0" w:space="0" w:color="auto"/>
        <w:bottom w:val="none" w:sz="0" w:space="0" w:color="auto"/>
        <w:right w:val="none" w:sz="0" w:space="0" w:color="auto"/>
      </w:divBdr>
    </w:div>
    <w:div w:id="149563474">
      <w:bodyDiv w:val="1"/>
      <w:marLeft w:val="0"/>
      <w:marRight w:val="0"/>
      <w:marTop w:val="0"/>
      <w:marBottom w:val="0"/>
      <w:divBdr>
        <w:top w:val="none" w:sz="0" w:space="0" w:color="auto"/>
        <w:left w:val="none" w:sz="0" w:space="0" w:color="auto"/>
        <w:bottom w:val="none" w:sz="0" w:space="0" w:color="auto"/>
        <w:right w:val="none" w:sz="0" w:space="0" w:color="auto"/>
      </w:divBdr>
    </w:div>
    <w:div w:id="149835578">
      <w:bodyDiv w:val="1"/>
      <w:marLeft w:val="0"/>
      <w:marRight w:val="0"/>
      <w:marTop w:val="0"/>
      <w:marBottom w:val="0"/>
      <w:divBdr>
        <w:top w:val="none" w:sz="0" w:space="0" w:color="auto"/>
        <w:left w:val="none" w:sz="0" w:space="0" w:color="auto"/>
        <w:bottom w:val="none" w:sz="0" w:space="0" w:color="auto"/>
        <w:right w:val="none" w:sz="0" w:space="0" w:color="auto"/>
      </w:divBdr>
    </w:div>
    <w:div w:id="152181312">
      <w:bodyDiv w:val="1"/>
      <w:marLeft w:val="0"/>
      <w:marRight w:val="0"/>
      <w:marTop w:val="0"/>
      <w:marBottom w:val="0"/>
      <w:divBdr>
        <w:top w:val="none" w:sz="0" w:space="0" w:color="auto"/>
        <w:left w:val="none" w:sz="0" w:space="0" w:color="auto"/>
        <w:bottom w:val="none" w:sz="0" w:space="0" w:color="auto"/>
        <w:right w:val="none" w:sz="0" w:space="0" w:color="auto"/>
      </w:divBdr>
    </w:div>
    <w:div w:id="156187765">
      <w:bodyDiv w:val="1"/>
      <w:marLeft w:val="0"/>
      <w:marRight w:val="0"/>
      <w:marTop w:val="0"/>
      <w:marBottom w:val="0"/>
      <w:divBdr>
        <w:top w:val="none" w:sz="0" w:space="0" w:color="auto"/>
        <w:left w:val="none" w:sz="0" w:space="0" w:color="auto"/>
        <w:bottom w:val="none" w:sz="0" w:space="0" w:color="auto"/>
        <w:right w:val="none" w:sz="0" w:space="0" w:color="auto"/>
      </w:divBdr>
    </w:div>
    <w:div w:id="160706956">
      <w:bodyDiv w:val="1"/>
      <w:marLeft w:val="0"/>
      <w:marRight w:val="0"/>
      <w:marTop w:val="0"/>
      <w:marBottom w:val="0"/>
      <w:divBdr>
        <w:top w:val="none" w:sz="0" w:space="0" w:color="auto"/>
        <w:left w:val="none" w:sz="0" w:space="0" w:color="auto"/>
        <w:bottom w:val="none" w:sz="0" w:space="0" w:color="auto"/>
        <w:right w:val="none" w:sz="0" w:space="0" w:color="auto"/>
      </w:divBdr>
    </w:div>
    <w:div w:id="161091567">
      <w:bodyDiv w:val="1"/>
      <w:marLeft w:val="0"/>
      <w:marRight w:val="0"/>
      <w:marTop w:val="0"/>
      <w:marBottom w:val="0"/>
      <w:divBdr>
        <w:top w:val="none" w:sz="0" w:space="0" w:color="auto"/>
        <w:left w:val="none" w:sz="0" w:space="0" w:color="auto"/>
        <w:bottom w:val="none" w:sz="0" w:space="0" w:color="auto"/>
        <w:right w:val="none" w:sz="0" w:space="0" w:color="auto"/>
      </w:divBdr>
    </w:div>
    <w:div w:id="163936379">
      <w:bodyDiv w:val="1"/>
      <w:marLeft w:val="0"/>
      <w:marRight w:val="0"/>
      <w:marTop w:val="0"/>
      <w:marBottom w:val="0"/>
      <w:divBdr>
        <w:top w:val="none" w:sz="0" w:space="0" w:color="auto"/>
        <w:left w:val="none" w:sz="0" w:space="0" w:color="auto"/>
        <w:bottom w:val="none" w:sz="0" w:space="0" w:color="auto"/>
        <w:right w:val="none" w:sz="0" w:space="0" w:color="auto"/>
      </w:divBdr>
    </w:div>
    <w:div w:id="164710076">
      <w:bodyDiv w:val="1"/>
      <w:marLeft w:val="0"/>
      <w:marRight w:val="0"/>
      <w:marTop w:val="0"/>
      <w:marBottom w:val="0"/>
      <w:divBdr>
        <w:top w:val="none" w:sz="0" w:space="0" w:color="auto"/>
        <w:left w:val="none" w:sz="0" w:space="0" w:color="auto"/>
        <w:bottom w:val="none" w:sz="0" w:space="0" w:color="auto"/>
        <w:right w:val="none" w:sz="0" w:space="0" w:color="auto"/>
      </w:divBdr>
    </w:div>
    <w:div w:id="167981953">
      <w:bodyDiv w:val="1"/>
      <w:marLeft w:val="0"/>
      <w:marRight w:val="0"/>
      <w:marTop w:val="0"/>
      <w:marBottom w:val="0"/>
      <w:divBdr>
        <w:top w:val="none" w:sz="0" w:space="0" w:color="auto"/>
        <w:left w:val="none" w:sz="0" w:space="0" w:color="auto"/>
        <w:bottom w:val="none" w:sz="0" w:space="0" w:color="auto"/>
        <w:right w:val="none" w:sz="0" w:space="0" w:color="auto"/>
      </w:divBdr>
    </w:div>
    <w:div w:id="168064327">
      <w:bodyDiv w:val="1"/>
      <w:marLeft w:val="0"/>
      <w:marRight w:val="0"/>
      <w:marTop w:val="0"/>
      <w:marBottom w:val="0"/>
      <w:divBdr>
        <w:top w:val="none" w:sz="0" w:space="0" w:color="auto"/>
        <w:left w:val="none" w:sz="0" w:space="0" w:color="auto"/>
        <w:bottom w:val="none" w:sz="0" w:space="0" w:color="auto"/>
        <w:right w:val="none" w:sz="0" w:space="0" w:color="auto"/>
      </w:divBdr>
    </w:div>
    <w:div w:id="173302881">
      <w:bodyDiv w:val="1"/>
      <w:marLeft w:val="0"/>
      <w:marRight w:val="0"/>
      <w:marTop w:val="0"/>
      <w:marBottom w:val="0"/>
      <w:divBdr>
        <w:top w:val="none" w:sz="0" w:space="0" w:color="auto"/>
        <w:left w:val="none" w:sz="0" w:space="0" w:color="auto"/>
        <w:bottom w:val="none" w:sz="0" w:space="0" w:color="auto"/>
        <w:right w:val="none" w:sz="0" w:space="0" w:color="auto"/>
      </w:divBdr>
    </w:div>
    <w:div w:id="173807448">
      <w:bodyDiv w:val="1"/>
      <w:marLeft w:val="0"/>
      <w:marRight w:val="0"/>
      <w:marTop w:val="0"/>
      <w:marBottom w:val="0"/>
      <w:divBdr>
        <w:top w:val="none" w:sz="0" w:space="0" w:color="auto"/>
        <w:left w:val="none" w:sz="0" w:space="0" w:color="auto"/>
        <w:bottom w:val="none" w:sz="0" w:space="0" w:color="auto"/>
        <w:right w:val="none" w:sz="0" w:space="0" w:color="auto"/>
      </w:divBdr>
    </w:div>
    <w:div w:id="175771725">
      <w:bodyDiv w:val="1"/>
      <w:marLeft w:val="0"/>
      <w:marRight w:val="0"/>
      <w:marTop w:val="0"/>
      <w:marBottom w:val="0"/>
      <w:divBdr>
        <w:top w:val="none" w:sz="0" w:space="0" w:color="auto"/>
        <w:left w:val="none" w:sz="0" w:space="0" w:color="auto"/>
        <w:bottom w:val="none" w:sz="0" w:space="0" w:color="auto"/>
        <w:right w:val="none" w:sz="0" w:space="0" w:color="auto"/>
      </w:divBdr>
    </w:div>
    <w:div w:id="176039053">
      <w:bodyDiv w:val="1"/>
      <w:marLeft w:val="0"/>
      <w:marRight w:val="0"/>
      <w:marTop w:val="0"/>
      <w:marBottom w:val="0"/>
      <w:divBdr>
        <w:top w:val="none" w:sz="0" w:space="0" w:color="auto"/>
        <w:left w:val="none" w:sz="0" w:space="0" w:color="auto"/>
        <w:bottom w:val="none" w:sz="0" w:space="0" w:color="auto"/>
        <w:right w:val="none" w:sz="0" w:space="0" w:color="auto"/>
      </w:divBdr>
    </w:div>
    <w:div w:id="178084786">
      <w:bodyDiv w:val="1"/>
      <w:marLeft w:val="0"/>
      <w:marRight w:val="0"/>
      <w:marTop w:val="0"/>
      <w:marBottom w:val="0"/>
      <w:divBdr>
        <w:top w:val="none" w:sz="0" w:space="0" w:color="auto"/>
        <w:left w:val="none" w:sz="0" w:space="0" w:color="auto"/>
        <w:bottom w:val="none" w:sz="0" w:space="0" w:color="auto"/>
        <w:right w:val="none" w:sz="0" w:space="0" w:color="auto"/>
      </w:divBdr>
    </w:div>
    <w:div w:id="181939909">
      <w:bodyDiv w:val="1"/>
      <w:marLeft w:val="0"/>
      <w:marRight w:val="0"/>
      <w:marTop w:val="0"/>
      <w:marBottom w:val="0"/>
      <w:divBdr>
        <w:top w:val="none" w:sz="0" w:space="0" w:color="auto"/>
        <w:left w:val="none" w:sz="0" w:space="0" w:color="auto"/>
        <w:bottom w:val="none" w:sz="0" w:space="0" w:color="auto"/>
        <w:right w:val="none" w:sz="0" w:space="0" w:color="auto"/>
      </w:divBdr>
    </w:div>
    <w:div w:id="182518874">
      <w:bodyDiv w:val="1"/>
      <w:marLeft w:val="0"/>
      <w:marRight w:val="0"/>
      <w:marTop w:val="0"/>
      <w:marBottom w:val="0"/>
      <w:divBdr>
        <w:top w:val="none" w:sz="0" w:space="0" w:color="auto"/>
        <w:left w:val="none" w:sz="0" w:space="0" w:color="auto"/>
        <w:bottom w:val="none" w:sz="0" w:space="0" w:color="auto"/>
        <w:right w:val="none" w:sz="0" w:space="0" w:color="auto"/>
      </w:divBdr>
    </w:div>
    <w:div w:id="187108254">
      <w:bodyDiv w:val="1"/>
      <w:marLeft w:val="0"/>
      <w:marRight w:val="0"/>
      <w:marTop w:val="0"/>
      <w:marBottom w:val="0"/>
      <w:divBdr>
        <w:top w:val="none" w:sz="0" w:space="0" w:color="auto"/>
        <w:left w:val="none" w:sz="0" w:space="0" w:color="auto"/>
        <w:bottom w:val="none" w:sz="0" w:space="0" w:color="auto"/>
        <w:right w:val="none" w:sz="0" w:space="0" w:color="auto"/>
      </w:divBdr>
    </w:div>
    <w:div w:id="187182367">
      <w:bodyDiv w:val="1"/>
      <w:marLeft w:val="0"/>
      <w:marRight w:val="0"/>
      <w:marTop w:val="0"/>
      <w:marBottom w:val="0"/>
      <w:divBdr>
        <w:top w:val="none" w:sz="0" w:space="0" w:color="auto"/>
        <w:left w:val="none" w:sz="0" w:space="0" w:color="auto"/>
        <w:bottom w:val="none" w:sz="0" w:space="0" w:color="auto"/>
        <w:right w:val="none" w:sz="0" w:space="0" w:color="auto"/>
      </w:divBdr>
    </w:div>
    <w:div w:id="188111557">
      <w:bodyDiv w:val="1"/>
      <w:marLeft w:val="0"/>
      <w:marRight w:val="0"/>
      <w:marTop w:val="0"/>
      <w:marBottom w:val="0"/>
      <w:divBdr>
        <w:top w:val="none" w:sz="0" w:space="0" w:color="auto"/>
        <w:left w:val="none" w:sz="0" w:space="0" w:color="auto"/>
        <w:bottom w:val="none" w:sz="0" w:space="0" w:color="auto"/>
        <w:right w:val="none" w:sz="0" w:space="0" w:color="auto"/>
      </w:divBdr>
      <w:divsChild>
        <w:div w:id="1737044138">
          <w:marLeft w:val="0"/>
          <w:marRight w:val="0"/>
          <w:marTop w:val="0"/>
          <w:marBottom w:val="0"/>
          <w:divBdr>
            <w:top w:val="none" w:sz="0" w:space="0" w:color="auto"/>
            <w:left w:val="none" w:sz="0" w:space="0" w:color="auto"/>
            <w:bottom w:val="none" w:sz="0" w:space="0" w:color="auto"/>
            <w:right w:val="none" w:sz="0" w:space="0" w:color="auto"/>
          </w:divBdr>
          <w:divsChild>
            <w:div w:id="92754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9609">
      <w:bodyDiv w:val="1"/>
      <w:marLeft w:val="0"/>
      <w:marRight w:val="0"/>
      <w:marTop w:val="0"/>
      <w:marBottom w:val="0"/>
      <w:divBdr>
        <w:top w:val="none" w:sz="0" w:space="0" w:color="auto"/>
        <w:left w:val="none" w:sz="0" w:space="0" w:color="auto"/>
        <w:bottom w:val="none" w:sz="0" w:space="0" w:color="auto"/>
        <w:right w:val="none" w:sz="0" w:space="0" w:color="auto"/>
      </w:divBdr>
    </w:div>
    <w:div w:id="194275854">
      <w:bodyDiv w:val="1"/>
      <w:marLeft w:val="0"/>
      <w:marRight w:val="0"/>
      <w:marTop w:val="0"/>
      <w:marBottom w:val="0"/>
      <w:divBdr>
        <w:top w:val="none" w:sz="0" w:space="0" w:color="auto"/>
        <w:left w:val="none" w:sz="0" w:space="0" w:color="auto"/>
        <w:bottom w:val="none" w:sz="0" w:space="0" w:color="auto"/>
        <w:right w:val="none" w:sz="0" w:space="0" w:color="auto"/>
      </w:divBdr>
    </w:div>
    <w:div w:id="200944154">
      <w:bodyDiv w:val="1"/>
      <w:marLeft w:val="0"/>
      <w:marRight w:val="0"/>
      <w:marTop w:val="0"/>
      <w:marBottom w:val="0"/>
      <w:divBdr>
        <w:top w:val="none" w:sz="0" w:space="0" w:color="auto"/>
        <w:left w:val="none" w:sz="0" w:space="0" w:color="auto"/>
        <w:bottom w:val="none" w:sz="0" w:space="0" w:color="auto"/>
        <w:right w:val="none" w:sz="0" w:space="0" w:color="auto"/>
      </w:divBdr>
    </w:div>
    <w:div w:id="205682484">
      <w:bodyDiv w:val="1"/>
      <w:marLeft w:val="0"/>
      <w:marRight w:val="0"/>
      <w:marTop w:val="0"/>
      <w:marBottom w:val="0"/>
      <w:divBdr>
        <w:top w:val="none" w:sz="0" w:space="0" w:color="auto"/>
        <w:left w:val="none" w:sz="0" w:space="0" w:color="auto"/>
        <w:bottom w:val="none" w:sz="0" w:space="0" w:color="auto"/>
        <w:right w:val="none" w:sz="0" w:space="0" w:color="auto"/>
      </w:divBdr>
    </w:div>
    <w:div w:id="207911706">
      <w:bodyDiv w:val="1"/>
      <w:marLeft w:val="0"/>
      <w:marRight w:val="0"/>
      <w:marTop w:val="0"/>
      <w:marBottom w:val="0"/>
      <w:divBdr>
        <w:top w:val="none" w:sz="0" w:space="0" w:color="auto"/>
        <w:left w:val="none" w:sz="0" w:space="0" w:color="auto"/>
        <w:bottom w:val="none" w:sz="0" w:space="0" w:color="auto"/>
        <w:right w:val="none" w:sz="0" w:space="0" w:color="auto"/>
      </w:divBdr>
    </w:div>
    <w:div w:id="208999587">
      <w:bodyDiv w:val="1"/>
      <w:marLeft w:val="0"/>
      <w:marRight w:val="0"/>
      <w:marTop w:val="0"/>
      <w:marBottom w:val="0"/>
      <w:divBdr>
        <w:top w:val="none" w:sz="0" w:space="0" w:color="auto"/>
        <w:left w:val="none" w:sz="0" w:space="0" w:color="auto"/>
        <w:bottom w:val="none" w:sz="0" w:space="0" w:color="auto"/>
        <w:right w:val="none" w:sz="0" w:space="0" w:color="auto"/>
      </w:divBdr>
    </w:div>
    <w:div w:id="213391959">
      <w:bodyDiv w:val="1"/>
      <w:marLeft w:val="0"/>
      <w:marRight w:val="0"/>
      <w:marTop w:val="0"/>
      <w:marBottom w:val="0"/>
      <w:divBdr>
        <w:top w:val="none" w:sz="0" w:space="0" w:color="auto"/>
        <w:left w:val="none" w:sz="0" w:space="0" w:color="auto"/>
        <w:bottom w:val="none" w:sz="0" w:space="0" w:color="auto"/>
        <w:right w:val="none" w:sz="0" w:space="0" w:color="auto"/>
      </w:divBdr>
    </w:div>
    <w:div w:id="213585357">
      <w:bodyDiv w:val="1"/>
      <w:marLeft w:val="0"/>
      <w:marRight w:val="0"/>
      <w:marTop w:val="0"/>
      <w:marBottom w:val="0"/>
      <w:divBdr>
        <w:top w:val="none" w:sz="0" w:space="0" w:color="auto"/>
        <w:left w:val="none" w:sz="0" w:space="0" w:color="auto"/>
        <w:bottom w:val="none" w:sz="0" w:space="0" w:color="auto"/>
        <w:right w:val="none" w:sz="0" w:space="0" w:color="auto"/>
      </w:divBdr>
    </w:div>
    <w:div w:id="214243285">
      <w:bodyDiv w:val="1"/>
      <w:marLeft w:val="0"/>
      <w:marRight w:val="0"/>
      <w:marTop w:val="0"/>
      <w:marBottom w:val="0"/>
      <w:divBdr>
        <w:top w:val="none" w:sz="0" w:space="0" w:color="auto"/>
        <w:left w:val="none" w:sz="0" w:space="0" w:color="auto"/>
        <w:bottom w:val="none" w:sz="0" w:space="0" w:color="auto"/>
        <w:right w:val="none" w:sz="0" w:space="0" w:color="auto"/>
      </w:divBdr>
    </w:div>
    <w:div w:id="214397714">
      <w:bodyDiv w:val="1"/>
      <w:marLeft w:val="0"/>
      <w:marRight w:val="0"/>
      <w:marTop w:val="0"/>
      <w:marBottom w:val="0"/>
      <w:divBdr>
        <w:top w:val="none" w:sz="0" w:space="0" w:color="auto"/>
        <w:left w:val="none" w:sz="0" w:space="0" w:color="auto"/>
        <w:bottom w:val="none" w:sz="0" w:space="0" w:color="auto"/>
        <w:right w:val="none" w:sz="0" w:space="0" w:color="auto"/>
      </w:divBdr>
    </w:div>
    <w:div w:id="218058399">
      <w:bodyDiv w:val="1"/>
      <w:marLeft w:val="0"/>
      <w:marRight w:val="0"/>
      <w:marTop w:val="0"/>
      <w:marBottom w:val="0"/>
      <w:divBdr>
        <w:top w:val="none" w:sz="0" w:space="0" w:color="auto"/>
        <w:left w:val="none" w:sz="0" w:space="0" w:color="auto"/>
        <w:bottom w:val="none" w:sz="0" w:space="0" w:color="auto"/>
        <w:right w:val="none" w:sz="0" w:space="0" w:color="auto"/>
      </w:divBdr>
    </w:div>
    <w:div w:id="223032801">
      <w:bodyDiv w:val="1"/>
      <w:marLeft w:val="0"/>
      <w:marRight w:val="0"/>
      <w:marTop w:val="0"/>
      <w:marBottom w:val="0"/>
      <w:divBdr>
        <w:top w:val="none" w:sz="0" w:space="0" w:color="auto"/>
        <w:left w:val="none" w:sz="0" w:space="0" w:color="auto"/>
        <w:bottom w:val="none" w:sz="0" w:space="0" w:color="auto"/>
        <w:right w:val="none" w:sz="0" w:space="0" w:color="auto"/>
      </w:divBdr>
    </w:div>
    <w:div w:id="226308962">
      <w:bodyDiv w:val="1"/>
      <w:marLeft w:val="0"/>
      <w:marRight w:val="0"/>
      <w:marTop w:val="0"/>
      <w:marBottom w:val="0"/>
      <w:divBdr>
        <w:top w:val="none" w:sz="0" w:space="0" w:color="auto"/>
        <w:left w:val="none" w:sz="0" w:space="0" w:color="auto"/>
        <w:bottom w:val="none" w:sz="0" w:space="0" w:color="auto"/>
        <w:right w:val="none" w:sz="0" w:space="0" w:color="auto"/>
      </w:divBdr>
    </w:div>
    <w:div w:id="229266426">
      <w:bodyDiv w:val="1"/>
      <w:marLeft w:val="0"/>
      <w:marRight w:val="0"/>
      <w:marTop w:val="0"/>
      <w:marBottom w:val="0"/>
      <w:divBdr>
        <w:top w:val="none" w:sz="0" w:space="0" w:color="auto"/>
        <w:left w:val="none" w:sz="0" w:space="0" w:color="auto"/>
        <w:bottom w:val="none" w:sz="0" w:space="0" w:color="auto"/>
        <w:right w:val="none" w:sz="0" w:space="0" w:color="auto"/>
      </w:divBdr>
    </w:div>
    <w:div w:id="229853739">
      <w:bodyDiv w:val="1"/>
      <w:marLeft w:val="0"/>
      <w:marRight w:val="0"/>
      <w:marTop w:val="0"/>
      <w:marBottom w:val="0"/>
      <w:divBdr>
        <w:top w:val="none" w:sz="0" w:space="0" w:color="auto"/>
        <w:left w:val="none" w:sz="0" w:space="0" w:color="auto"/>
        <w:bottom w:val="none" w:sz="0" w:space="0" w:color="auto"/>
        <w:right w:val="none" w:sz="0" w:space="0" w:color="auto"/>
      </w:divBdr>
    </w:div>
    <w:div w:id="235895136">
      <w:bodyDiv w:val="1"/>
      <w:marLeft w:val="0"/>
      <w:marRight w:val="0"/>
      <w:marTop w:val="0"/>
      <w:marBottom w:val="0"/>
      <w:divBdr>
        <w:top w:val="none" w:sz="0" w:space="0" w:color="auto"/>
        <w:left w:val="none" w:sz="0" w:space="0" w:color="auto"/>
        <w:bottom w:val="none" w:sz="0" w:space="0" w:color="auto"/>
        <w:right w:val="none" w:sz="0" w:space="0" w:color="auto"/>
      </w:divBdr>
    </w:div>
    <w:div w:id="236520102">
      <w:bodyDiv w:val="1"/>
      <w:marLeft w:val="0"/>
      <w:marRight w:val="0"/>
      <w:marTop w:val="0"/>
      <w:marBottom w:val="0"/>
      <w:divBdr>
        <w:top w:val="none" w:sz="0" w:space="0" w:color="auto"/>
        <w:left w:val="none" w:sz="0" w:space="0" w:color="auto"/>
        <w:bottom w:val="none" w:sz="0" w:space="0" w:color="auto"/>
        <w:right w:val="none" w:sz="0" w:space="0" w:color="auto"/>
      </w:divBdr>
    </w:div>
    <w:div w:id="237326823">
      <w:bodyDiv w:val="1"/>
      <w:marLeft w:val="0"/>
      <w:marRight w:val="0"/>
      <w:marTop w:val="0"/>
      <w:marBottom w:val="0"/>
      <w:divBdr>
        <w:top w:val="none" w:sz="0" w:space="0" w:color="auto"/>
        <w:left w:val="none" w:sz="0" w:space="0" w:color="auto"/>
        <w:bottom w:val="none" w:sz="0" w:space="0" w:color="auto"/>
        <w:right w:val="none" w:sz="0" w:space="0" w:color="auto"/>
      </w:divBdr>
    </w:div>
    <w:div w:id="239826749">
      <w:bodyDiv w:val="1"/>
      <w:marLeft w:val="0"/>
      <w:marRight w:val="0"/>
      <w:marTop w:val="0"/>
      <w:marBottom w:val="0"/>
      <w:divBdr>
        <w:top w:val="none" w:sz="0" w:space="0" w:color="auto"/>
        <w:left w:val="none" w:sz="0" w:space="0" w:color="auto"/>
        <w:bottom w:val="none" w:sz="0" w:space="0" w:color="auto"/>
        <w:right w:val="none" w:sz="0" w:space="0" w:color="auto"/>
      </w:divBdr>
    </w:div>
    <w:div w:id="241180243">
      <w:bodyDiv w:val="1"/>
      <w:marLeft w:val="0"/>
      <w:marRight w:val="0"/>
      <w:marTop w:val="0"/>
      <w:marBottom w:val="0"/>
      <w:divBdr>
        <w:top w:val="none" w:sz="0" w:space="0" w:color="auto"/>
        <w:left w:val="none" w:sz="0" w:space="0" w:color="auto"/>
        <w:bottom w:val="none" w:sz="0" w:space="0" w:color="auto"/>
        <w:right w:val="none" w:sz="0" w:space="0" w:color="auto"/>
      </w:divBdr>
    </w:div>
    <w:div w:id="241260013">
      <w:bodyDiv w:val="1"/>
      <w:marLeft w:val="0"/>
      <w:marRight w:val="0"/>
      <w:marTop w:val="0"/>
      <w:marBottom w:val="0"/>
      <w:divBdr>
        <w:top w:val="none" w:sz="0" w:space="0" w:color="auto"/>
        <w:left w:val="none" w:sz="0" w:space="0" w:color="auto"/>
        <w:bottom w:val="none" w:sz="0" w:space="0" w:color="auto"/>
        <w:right w:val="none" w:sz="0" w:space="0" w:color="auto"/>
      </w:divBdr>
    </w:div>
    <w:div w:id="241762602">
      <w:bodyDiv w:val="1"/>
      <w:marLeft w:val="0"/>
      <w:marRight w:val="0"/>
      <w:marTop w:val="0"/>
      <w:marBottom w:val="0"/>
      <w:divBdr>
        <w:top w:val="none" w:sz="0" w:space="0" w:color="auto"/>
        <w:left w:val="none" w:sz="0" w:space="0" w:color="auto"/>
        <w:bottom w:val="none" w:sz="0" w:space="0" w:color="auto"/>
        <w:right w:val="none" w:sz="0" w:space="0" w:color="auto"/>
      </w:divBdr>
    </w:div>
    <w:div w:id="244537465">
      <w:bodyDiv w:val="1"/>
      <w:marLeft w:val="0"/>
      <w:marRight w:val="0"/>
      <w:marTop w:val="0"/>
      <w:marBottom w:val="0"/>
      <w:divBdr>
        <w:top w:val="none" w:sz="0" w:space="0" w:color="auto"/>
        <w:left w:val="none" w:sz="0" w:space="0" w:color="auto"/>
        <w:bottom w:val="none" w:sz="0" w:space="0" w:color="auto"/>
        <w:right w:val="none" w:sz="0" w:space="0" w:color="auto"/>
      </w:divBdr>
    </w:div>
    <w:div w:id="247273457">
      <w:bodyDiv w:val="1"/>
      <w:marLeft w:val="0"/>
      <w:marRight w:val="0"/>
      <w:marTop w:val="0"/>
      <w:marBottom w:val="0"/>
      <w:divBdr>
        <w:top w:val="none" w:sz="0" w:space="0" w:color="auto"/>
        <w:left w:val="none" w:sz="0" w:space="0" w:color="auto"/>
        <w:bottom w:val="none" w:sz="0" w:space="0" w:color="auto"/>
        <w:right w:val="none" w:sz="0" w:space="0" w:color="auto"/>
      </w:divBdr>
    </w:div>
    <w:div w:id="249657705">
      <w:bodyDiv w:val="1"/>
      <w:marLeft w:val="0"/>
      <w:marRight w:val="0"/>
      <w:marTop w:val="0"/>
      <w:marBottom w:val="0"/>
      <w:divBdr>
        <w:top w:val="none" w:sz="0" w:space="0" w:color="auto"/>
        <w:left w:val="none" w:sz="0" w:space="0" w:color="auto"/>
        <w:bottom w:val="none" w:sz="0" w:space="0" w:color="auto"/>
        <w:right w:val="none" w:sz="0" w:space="0" w:color="auto"/>
      </w:divBdr>
    </w:div>
    <w:div w:id="249974193">
      <w:bodyDiv w:val="1"/>
      <w:marLeft w:val="0"/>
      <w:marRight w:val="0"/>
      <w:marTop w:val="0"/>
      <w:marBottom w:val="0"/>
      <w:divBdr>
        <w:top w:val="none" w:sz="0" w:space="0" w:color="auto"/>
        <w:left w:val="none" w:sz="0" w:space="0" w:color="auto"/>
        <w:bottom w:val="none" w:sz="0" w:space="0" w:color="auto"/>
        <w:right w:val="none" w:sz="0" w:space="0" w:color="auto"/>
      </w:divBdr>
    </w:div>
    <w:div w:id="250312044">
      <w:bodyDiv w:val="1"/>
      <w:marLeft w:val="0"/>
      <w:marRight w:val="0"/>
      <w:marTop w:val="0"/>
      <w:marBottom w:val="0"/>
      <w:divBdr>
        <w:top w:val="none" w:sz="0" w:space="0" w:color="auto"/>
        <w:left w:val="none" w:sz="0" w:space="0" w:color="auto"/>
        <w:bottom w:val="none" w:sz="0" w:space="0" w:color="auto"/>
        <w:right w:val="none" w:sz="0" w:space="0" w:color="auto"/>
      </w:divBdr>
    </w:div>
    <w:div w:id="250353620">
      <w:bodyDiv w:val="1"/>
      <w:marLeft w:val="0"/>
      <w:marRight w:val="0"/>
      <w:marTop w:val="0"/>
      <w:marBottom w:val="0"/>
      <w:divBdr>
        <w:top w:val="none" w:sz="0" w:space="0" w:color="auto"/>
        <w:left w:val="none" w:sz="0" w:space="0" w:color="auto"/>
        <w:bottom w:val="none" w:sz="0" w:space="0" w:color="auto"/>
        <w:right w:val="none" w:sz="0" w:space="0" w:color="auto"/>
      </w:divBdr>
    </w:div>
    <w:div w:id="251597320">
      <w:bodyDiv w:val="1"/>
      <w:marLeft w:val="0"/>
      <w:marRight w:val="0"/>
      <w:marTop w:val="0"/>
      <w:marBottom w:val="0"/>
      <w:divBdr>
        <w:top w:val="none" w:sz="0" w:space="0" w:color="auto"/>
        <w:left w:val="none" w:sz="0" w:space="0" w:color="auto"/>
        <w:bottom w:val="none" w:sz="0" w:space="0" w:color="auto"/>
        <w:right w:val="none" w:sz="0" w:space="0" w:color="auto"/>
      </w:divBdr>
    </w:div>
    <w:div w:id="262692074">
      <w:bodyDiv w:val="1"/>
      <w:marLeft w:val="0"/>
      <w:marRight w:val="0"/>
      <w:marTop w:val="0"/>
      <w:marBottom w:val="0"/>
      <w:divBdr>
        <w:top w:val="none" w:sz="0" w:space="0" w:color="auto"/>
        <w:left w:val="none" w:sz="0" w:space="0" w:color="auto"/>
        <w:bottom w:val="none" w:sz="0" w:space="0" w:color="auto"/>
        <w:right w:val="none" w:sz="0" w:space="0" w:color="auto"/>
      </w:divBdr>
    </w:div>
    <w:div w:id="265961231">
      <w:bodyDiv w:val="1"/>
      <w:marLeft w:val="0"/>
      <w:marRight w:val="0"/>
      <w:marTop w:val="0"/>
      <w:marBottom w:val="0"/>
      <w:divBdr>
        <w:top w:val="none" w:sz="0" w:space="0" w:color="auto"/>
        <w:left w:val="none" w:sz="0" w:space="0" w:color="auto"/>
        <w:bottom w:val="none" w:sz="0" w:space="0" w:color="auto"/>
        <w:right w:val="none" w:sz="0" w:space="0" w:color="auto"/>
      </w:divBdr>
    </w:div>
    <w:div w:id="267085408">
      <w:bodyDiv w:val="1"/>
      <w:marLeft w:val="0"/>
      <w:marRight w:val="0"/>
      <w:marTop w:val="0"/>
      <w:marBottom w:val="0"/>
      <w:divBdr>
        <w:top w:val="none" w:sz="0" w:space="0" w:color="auto"/>
        <w:left w:val="none" w:sz="0" w:space="0" w:color="auto"/>
        <w:bottom w:val="none" w:sz="0" w:space="0" w:color="auto"/>
        <w:right w:val="none" w:sz="0" w:space="0" w:color="auto"/>
      </w:divBdr>
    </w:div>
    <w:div w:id="269702154">
      <w:bodyDiv w:val="1"/>
      <w:marLeft w:val="0"/>
      <w:marRight w:val="0"/>
      <w:marTop w:val="0"/>
      <w:marBottom w:val="0"/>
      <w:divBdr>
        <w:top w:val="none" w:sz="0" w:space="0" w:color="auto"/>
        <w:left w:val="none" w:sz="0" w:space="0" w:color="auto"/>
        <w:bottom w:val="none" w:sz="0" w:space="0" w:color="auto"/>
        <w:right w:val="none" w:sz="0" w:space="0" w:color="auto"/>
      </w:divBdr>
    </w:div>
    <w:div w:id="271283905">
      <w:bodyDiv w:val="1"/>
      <w:marLeft w:val="0"/>
      <w:marRight w:val="0"/>
      <w:marTop w:val="0"/>
      <w:marBottom w:val="0"/>
      <w:divBdr>
        <w:top w:val="none" w:sz="0" w:space="0" w:color="auto"/>
        <w:left w:val="none" w:sz="0" w:space="0" w:color="auto"/>
        <w:bottom w:val="none" w:sz="0" w:space="0" w:color="auto"/>
        <w:right w:val="none" w:sz="0" w:space="0" w:color="auto"/>
      </w:divBdr>
    </w:div>
    <w:div w:id="271590392">
      <w:bodyDiv w:val="1"/>
      <w:marLeft w:val="0"/>
      <w:marRight w:val="0"/>
      <w:marTop w:val="0"/>
      <w:marBottom w:val="0"/>
      <w:divBdr>
        <w:top w:val="none" w:sz="0" w:space="0" w:color="auto"/>
        <w:left w:val="none" w:sz="0" w:space="0" w:color="auto"/>
        <w:bottom w:val="none" w:sz="0" w:space="0" w:color="auto"/>
        <w:right w:val="none" w:sz="0" w:space="0" w:color="auto"/>
      </w:divBdr>
    </w:div>
    <w:div w:id="276260406">
      <w:bodyDiv w:val="1"/>
      <w:marLeft w:val="0"/>
      <w:marRight w:val="0"/>
      <w:marTop w:val="0"/>
      <w:marBottom w:val="0"/>
      <w:divBdr>
        <w:top w:val="none" w:sz="0" w:space="0" w:color="auto"/>
        <w:left w:val="none" w:sz="0" w:space="0" w:color="auto"/>
        <w:bottom w:val="none" w:sz="0" w:space="0" w:color="auto"/>
        <w:right w:val="none" w:sz="0" w:space="0" w:color="auto"/>
      </w:divBdr>
    </w:div>
    <w:div w:id="278071381">
      <w:bodyDiv w:val="1"/>
      <w:marLeft w:val="0"/>
      <w:marRight w:val="0"/>
      <w:marTop w:val="0"/>
      <w:marBottom w:val="0"/>
      <w:divBdr>
        <w:top w:val="none" w:sz="0" w:space="0" w:color="auto"/>
        <w:left w:val="none" w:sz="0" w:space="0" w:color="auto"/>
        <w:bottom w:val="none" w:sz="0" w:space="0" w:color="auto"/>
        <w:right w:val="none" w:sz="0" w:space="0" w:color="auto"/>
      </w:divBdr>
    </w:div>
    <w:div w:id="281351994">
      <w:bodyDiv w:val="1"/>
      <w:marLeft w:val="0"/>
      <w:marRight w:val="0"/>
      <w:marTop w:val="0"/>
      <w:marBottom w:val="0"/>
      <w:divBdr>
        <w:top w:val="none" w:sz="0" w:space="0" w:color="auto"/>
        <w:left w:val="none" w:sz="0" w:space="0" w:color="auto"/>
        <w:bottom w:val="none" w:sz="0" w:space="0" w:color="auto"/>
        <w:right w:val="none" w:sz="0" w:space="0" w:color="auto"/>
      </w:divBdr>
    </w:div>
    <w:div w:id="283929786">
      <w:bodyDiv w:val="1"/>
      <w:marLeft w:val="0"/>
      <w:marRight w:val="0"/>
      <w:marTop w:val="0"/>
      <w:marBottom w:val="0"/>
      <w:divBdr>
        <w:top w:val="none" w:sz="0" w:space="0" w:color="auto"/>
        <w:left w:val="none" w:sz="0" w:space="0" w:color="auto"/>
        <w:bottom w:val="none" w:sz="0" w:space="0" w:color="auto"/>
        <w:right w:val="none" w:sz="0" w:space="0" w:color="auto"/>
      </w:divBdr>
    </w:div>
    <w:div w:id="294264194">
      <w:bodyDiv w:val="1"/>
      <w:marLeft w:val="0"/>
      <w:marRight w:val="0"/>
      <w:marTop w:val="0"/>
      <w:marBottom w:val="0"/>
      <w:divBdr>
        <w:top w:val="none" w:sz="0" w:space="0" w:color="auto"/>
        <w:left w:val="none" w:sz="0" w:space="0" w:color="auto"/>
        <w:bottom w:val="none" w:sz="0" w:space="0" w:color="auto"/>
        <w:right w:val="none" w:sz="0" w:space="0" w:color="auto"/>
      </w:divBdr>
    </w:div>
    <w:div w:id="299967180">
      <w:bodyDiv w:val="1"/>
      <w:marLeft w:val="0"/>
      <w:marRight w:val="0"/>
      <w:marTop w:val="0"/>
      <w:marBottom w:val="0"/>
      <w:divBdr>
        <w:top w:val="none" w:sz="0" w:space="0" w:color="auto"/>
        <w:left w:val="none" w:sz="0" w:space="0" w:color="auto"/>
        <w:bottom w:val="none" w:sz="0" w:space="0" w:color="auto"/>
        <w:right w:val="none" w:sz="0" w:space="0" w:color="auto"/>
      </w:divBdr>
    </w:div>
    <w:div w:id="300232289">
      <w:bodyDiv w:val="1"/>
      <w:marLeft w:val="0"/>
      <w:marRight w:val="0"/>
      <w:marTop w:val="0"/>
      <w:marBottom w:val="0"/>
      <w:divBdr>
        <w:top w:val="none" w:sz="0" w:space="0" w:color="auto"/>
        <w:left w:val="none" w:sz="0" w:space="0" w:color="auto"/>
        <w:bottom w:val="none" w:sz="0" w:space="0" w:color="auto"/>
        <w:right w:val="none" w:sz="0" w:space="0" w:color="auto"/>
      </w:divBdr>
    </w:div>
    <w:div w:id="302008477">
      <w:bodyDiv w:val="1"/>
      <w:marLeft w:val="0"/>
      <w:marRight w:val="0"/>
      <w:marTop w:val="0"/>
      <w:marBottom w:val="0"/>
      <w:divBdr>
        <w:top w:val="none" w:sz="0" w:space="0" w:color="auto"/>
        <w:left w:val="none" w:sz="0" w:space="0" w:color="auto"/>
        <w:bottom w:val="none" w:sz="0" w:space="0" w:color="auto"/>
        <w:right w:val="none" w:sz="0" w:space="0" w:color="auto"/>
      </w:divBdr>
    </w:div>
    <w:div w:id="302514204">
      <w:bodyDiv w:val="1"/>
      <w:marLeft w:val="0"/>
      <w:marRight w:val="0"/>
      <w:marTop w:val="0"/>
      <w:marBottom w:val="0"/>
      <w:divBdr>
        <w:top w:val="none" w:sz="0" w:space="0" w:color="auto"/>
        <w:left w:val="none" w:sz="0" w:space="0" w:color="auto"/>
        <w:bottom w:val="none" w:sz="0" w:space="0" w:color="auto"/>
        <w:right w:val="none" w:sz="0" w:space="0" w:color="auto"/>
      </w:divBdr>
    </w:div>
    <w:div w:id="309796767">
      <w:bodyDiv w:val="1"/>
      <w:marLeft w:val="0"/>
      <w:marRight w:val="0"/>
      <w:marTop w:val="0"/>
      <w:marBottom w:val="0"/>
      <w:divBdr>
        <w:top w:val="none" w:sz="0" w:space="0" w:color="auto"/>
        <w:left w:val="none" w:sz="0" w:space="0" w:color="auto"/>
        <w:bottom w:val="none" w:sz="0" w:space="0" w:color="auto"/>
        <w:right w:val="none" w:sz="0" w:space="0" w:color="auto"/>
      </w:divBdr>
    </w:div>
    <w:div w:id="314577268">
      <w:bodyDiv w:val="1"/>
      <w:marLeft w:val="0"/>
      <w:marRight w:val="0"/>
      <w:marTop w:val="0"/>
      <w:marBottom w:val="0"/>
      <w:divBdr>
        <w:top w:val="none" w:sz="0" w:space="0" w:color="auto"/>
        <w:left w:val="none" w:sz="0" w:space="0" w:color="auto"/>
        <w:bottom w:val="none" w:sz="0" w:space="0" w:color="auto"/>
        <w:right w:val="none" w:sz="0" w:space="0" w:color="auto"/>
      </w:divBdr>
    </w:div>
    <w:div w:id="314724827">
      <w:bodyDiv w:val="1"/>
      <w:marLeft w:val="0"/>
      <w:marRight w:val="0"/>
      <w:marTop w:val="0"/>
      <w:marBottom w:val="0"/>
      <w:divBdr>
        <w:top w:val="none" w:sz="0" w:space="0" w:color="auto"/>
        <w:left w:val="none" w:sz="0" w:space="0" w:color="auto"/>
        <w:bottom w:val="none" w:sz="0" w:space="0" w:color="auto"/>
        <w:right w:val="none" w:sz="0" w:space="0" w:color="auto"/>
      </w:divBdr>
    </w:div>
    <w:div w:id="315886779">
      <w:bodyDiv w:val="1"/>
      <w:marLeft w:val="0"/>
      <w:marRight w:val="0"/>
      <w:marTop w:val="0"/>
      <w:marBottom w:val="0"/>
      <w:divBdr>
        <w:top w:val="none" w:sz="0" w:space="0" w:color="auto"/>
        <w:left w:val="none" w:sz="0" w:space="0" w:color="auto"/>
        <w:bottom w:val="none" w:sz="0" w:space="0" w:color="auto"/>
        <w:right w:val="none" w:sz="0" w:space="0" w:color="auto"/>
      </w:divBdr>
    </w:div>
    <w:div w:id="320433167">
      <w:bodyDiv w:val="1"/>
      <w:marLeft w:val="0"/>
      <w:marRight w:val="0"/>
      <w:marTop w:val="0"/>
      <w:marBottom w:val="0"/>
      <w:divBdr>
        <w:top w:val="none" w:sz="0" w:space="0" w:color="auto"/>
        <w:left w:val="none" w:sz="0" w:space="0" w:color="auto"/>
        <w:bottom w:val="none" w:sz="0" w:space="0" w:color="auto"/>
        <w:right w:val="none" w:sz="0" w:space="0" w:color="auto"/>
      </w:divBdr>
    </w:div>
    <w:div w:id="320501757">
      <w:bodyDiv w:val="1"/>
      <w:marLeft w:val="0"/>
      <w:marRight w:val="0"/>
      <w:marTop w:val="0"/>
      <w:marBottom w:val="0"/>
      <w:divBdr>
        <w:top w:val="none" w:sz="0" w:space="0" w:color="auto"/>
        <w:left w:val="none" w:sz="0" w:space="0" w:color="auto"/>
        <w:bottom w:val="none" w:sz="0" w:space="0" w:color="auto"/>
        <w:right w:val="none" w:sz="0" w:space="0" w:color="auto"/>
      </w:divBdr>
    </w:div>
    <w:div w:id="323050130">
      <w:bodyDiv w:val="1"/>
      <w:marLeft w:val="0"/>
      <w:marRight w:val="0"/>
      <w:marTop w:val="0"/>
      <w:marBottom w:val="0"/>
      <w:divBdr>
        <w:top w:val="none" w:sz="0" w:space="0" w:color="auto"/>
        <w:left w:val="none" w:sz="0" w:space="0" w:color="auto"/>
        <w:bottom w:val="none" w:sz="0" w:space="0" w:color="auto"/>
        <w:right w:val="none" w:sz="0" w:space="0" w:color="auto"/>
      </w:divBdr>
    </w:div>
    <w:div w:id="324357696">
      <w:bodyDiv w:val="1"/>
      <w:marLeft w:val="0"/>
      <w:marRight w:val="0"/>
      <w:marTop w:val="0"/>
      <w:marBottom w:val="0"/>
      <w:divBdr>
        <w:top w:val="none" w:sz="0" w:space="0" w:color="auto"/>
        <w:left w:val="none" w:sz="0" w:space="0" w:color="auto"/>
        <w:bottom w:val="none" w:sz="0" w:space="0" w:color="auto"/>
        <w:right w:val="none" w:sz="0" w:space="0" w:color="auto"/>
      </w:divBdr>
    </w:div>
    <w:div w:id="329723552">
      <w:bodyDiv w:val="1"/>
      <w:marLeft w:val="0"/>
      <w:marRight w:val="0"/>
      <w:marTop w:val="0"/>
      <w:marBottom w:val="0"/>
      <w:divBdr>
        <w:top w:val="none" w:sz="0" w:space="0" w:color="auto"/>
        <w:left w:val="none" w:sz="0" w:space="0" w:color="auto"/>
        <w:bottom w:val="none" w:sz="0" w:space="0" w:color="auto"/>
        <w:right w:val="none" w:sz="0" w:space="0" w:color="auto"/>
      </w:divBdr>
    </w:div>
    <w:div w:id="330107677">
      <w:bodyDiv w:val="1"/>
      <w:marLeft w:val="0"/>
      <w:marRight w:val="0"/>
      <w:marTop w:val="0"/>
      <w:marBottom w:val="0"/>
      <w:divBdr>
        <w:top w:val="none" w:sz="0" w:space="0" w:color="auto"/>
        <w:left w:val="none" w:sz="0" w:space="0" w:color="auto"/>
        <w:bottom w:val="none" w:sz="0" w:space="0" w:color="auto"/>
        <w:right w:val="none" w:sz="0" w:space="0" w:color="auto"/>
      </w:divBdr>
    </w:div>
    <w:div w:id="332874509">
      <w:bodyDiv w:val="1"/>
      <w:marLeft w:val="0"/>
      <w:marRight w:val="0"/>
      <w:marTop w:val="0"/>
      <w:marBottom w:val="0"/>
      <w:divBdr>
        <w:top w:val="none" w:sz="0" w:space="0" w:color="auto"/>
        <w:left w:val="none" w:sz="0" w:space="0" w:color="auto"/>
        <w:bottom w:val="none" w:sz="0" w:space="0" w:color="auto"/>
        <w:right w:val="none" w:sz="0" w:space="0" w:color="auto"/>
      </w:divBdr>
    </w:div>
    <w:div w:id="334576045">
      <w:bodyDiv w:val="1"/>
      <w:marLeft w:val="0"/>
      <w:marRight w:val="0"/>
      <w:marTop w:val="0"/>
      <w:marBottom w:val="0"/>
      <w:divBdr>
        <w:top w:val="none" w:sz="0" w:space="0" w:color="auto"/>
        <w:left w:val="none" w:sz="0" w:space="0" w:color="auto"/>
        <w:bottom w:val="none" w:sz="0" w:space="0" w:color="auto"/>
        <w:right w:val="none" w:sz="0" w:space="0" w:color="auto"/>
      </w:divBdr>
    </w:div>
    <w:div w:id="340206262">
      <w:bodyDiv w:val="1"/>
      <w:marLeft w:val="0"/>
      <w:marRight w:val="0"/>
      <w:marTop w:val="0"/>
      <w:marBottom w:val="0"/>
      <w:divBdr>
        <w:top w:val="none" w:sz="0" w:space="0" w:color="auto"/>
        <w:left w:val="none" w:sz="0" w:space="0" w:color="auto"/>
        <w:bottom w:val="none" w:sz="0" w:space="0" w:color="auto"/>
        <w:right w:val="none" w:sz="0" w:space="0" w:color="auto"/>
      </w:divBdr>
    </w:div>
    <w:div w:id="343217091">
      <w:bodyDiv w:val="1"/>
      <w:marLeft w:val="0"/>
      <w:marRight w:val="0"/>
      <w:marTop w:val="0"/>
      <w:marBottom w:val="0"/>
      <w:divBdr>
        <w:top w:val="none" w:sz="0" w:space="0" w:color="auto"/>
        <w:left w:val="none" w:sz="0" w:space="0" w:color="auto"/>
        <w:bottom w:val="none" w:sz="0" w:space="0" w:color="auto"/>
        <w:right w:val="none" w:sz="0" w:space="0" w:color="auto"/>
      </w:divBdr>
    </w:div>
    <w:div w:id="343828247">
      <w:bodyDiv w:val="1"/>
      <w:marLeft w:val="0"/>
      <w:marRight w:val="0"/>
      <w:marTop w:val="0"/>
      <w:marBottom w:val="0"/>
      <w:divBdr>
        <w:top w:val="none" w:sz="0" w:space="0" w:color="auto"/>
        <w:left w:val="none" w:sz="0" w:space="0" w:color="auto"/>
        <w:bottom w:val="none" w:sz="0" w:space="0" w:color="auto"/>
        <w:right w:val="none" w:sz="0" w:space="0" w:color="auto"/>
      </w:divBdr>
    </w:div>
    <w:div w:id="346755521">
      <w:bodyDiv w:val="1"/>
      <w:marLeft w:val="0"/>
      <w:marRight w:val="0"/>
      <w:marTop w:val="0"/>
      <w:marBottom w:val="0"/>
      <w:divBdr>
        <w:top w:val="none" w:sz="0" w:space="0" w:color="auto"/>
        <w:left w:val="none" w:sz="0" w:space="0" w:color="auto"/>
        <w:bottom w:val="none" w:sz="0" w:space="0" w:color="auto"/>
        <w:right w:val="none" w:sz="0" w:space="0" w:color="auto"/>
      </w:divBdr>
    </w:div>
    <w:div w:id="347148701">
      <w:bodyDiv w:val="1"/>
      <w:marLeft w:val="0"/>
      <w:marRight w:val="0"/>
      <w:marTop w:val="0"/>
      <w:marBottom w:val="0"/>
      <w:divBdr>
        <w:top w:val="none" w:sz="0" w:space="0" w:color="auto"/>
        <w:left w:val="none" w:sz="0" w:space="0" w:color="auto"/>
        <w:bottom w:val="none" w:sz="0" w:space="0" w:color="auto"/>
        <w:right w:val="none" w:sz="0" w:space="0" w:color="auto"/>
      </w:divBdr>
    </w:div>
    <w:div w:id="348339288">
      <w:bodyDiv w:val="1"/>
      <w:marLeft w:val="0"/>
      <w:marRight w:val="0"/>
      <w:marTop w:val="0"/>
      <w:marBottom w:val="0"/>
      <w:divBdr>
        <w:top w:val="none" w:sz="0" w:space="0" w:color="auto"/>
        <w:left w:val="none" w:sz="0" w:space="0" w:color="auto"/>
        <w:bottom w:val="none" w:sz="0" w:space="0" w:color="auto"/>
        <w:right w:val="none" w:sz="0" w:space="0" w:color="auto"/>
      </w:divBdr>
    </w:div>
    <w:div w:id="353461192">
      <w:bodyDiv w:val="1"/>
      <w:marLeft w:val="0"/>
      <w:marRight w:val="0"/>
      <w:marTop w:val="0"/>
      <w:marBottom w:val="0"/>
      <w:divBdr>
        <w:top w:val="none" w:sz="0" w:space="0" w:color="auto"/>
        <w:left w:val="none" w:sz="0" w:space="0" w:color="auto"/>
        <w:bottom w:val="none" w:sz="0" w:space="0" w:color="auto"/>
        <w:right w:val="none" w:sz="0" w:space="0" w:color="auto"/>
      </w:divBdr>
    </w:div>
    <w:div w:id="353507607">
      <w:bodyDiv w:val="1"/>
      <w:marLeft w:val="0"/>
      <w:marRight w:val="0"/>
      <w:marTop w:val="0"/>
      <w:marBottom w:val="0"/>
      <w:divBdr>
        <w:top w:val="none" w:sz="0" w:space="0" w:color="auto"/>
        <w:left w:val="none" w:sz="0" w:space="0" w:color="auto"/>
        <w:bottom w:val="none" w:sz="0" w:space="0" w:color="auto"/>
        <w:right w:val="none" w:sz="0" w:space="0" w:color="auto"/>
      </w:divBdr>
    </w:div>
    <w:div w:id="356127863">
      <w:bodyDiv w:val="1"/>
      <w:marLeft w:val="0"/>
      <w:marRight w:val="0"/>
      <w:marTop w:val="0"/>
      <w:marBottom w:val="0"/>
      <w:divBdr>
        <w:top w:val="none" w:sz="0" w:space="0" w:color="auto"/>
        <w:left w:val="none" w:sz="0" w:space="0" w:color="auto"/>
        <w:bottom w:val="none" w:sz="0" w:space="0" w:color="auto"/>
        <w:right w:val="none" w:sz="0" w:space="0" w:color="auto"/>
      </w:divBdr>
    </w:div>
    <w:div w:id="359165430">
      <w:bodyDiv w:val="1"/>
      <w:marLeft w:val="0"/>
      <w:marRight w:val="0"/>
      <w:marTop w:val="0"/>
      <w:marBottom w:val="0"/>
      <w:divBdr>
        <w:top w:val="none" w:sz="0" w:space="0" w:color="auto"/>
        <w:left w:val="none" w:sz="0" w:space="0" w:color="auto"/>
        <w:bottom w:val="none" w:sz="0" w:space="0" w:color="auto"/>
        <w:right w:val="none" w:sz="0" w:space="0" w:color="auto"/>
      </w:divBdr>
    </w:div>
    <w:div w:id="363559761">
      <w:bodyDiv w:val="1"/>
      <w:marLeft w:val="0"/>
      <w:marRight w:val="0"/>
      <w:marTop w:val="0"/>
      <w:marBottom w:val="0"/>
      <w:divBdr>
        <w:top w:val="none" w:sz="0" w:space="0" w:color="auto"/>
        <w:left w:val="none" w:sz="0" w:space="0" w:color="auto"/>
        <w:bottom w:val="none" w:sz="0" w:space="0" w:color="auto"/>
        <w:right w:val="none" w:sz="0" w:space="0" w:color="auto"/>
      </w:divBdr>
    </w:div>
    <w:div w:id="363988989">
      <w:bodyDiv w:val="1"/>
      <w:marLeft w:val="0"/>
      <w:marRight w:val="0"/>
      <w:marTop w:val="0"/>
      <w:marBottom w:val="0"/>
      <w:divBdr>
        <w:top w:val="none" w:sz="0" w:space="0" w:color="auto"/>
        <w:left w:val="none" w:sz="0" w:space="0" w:color="auto"/>
        <w:bottom w:val="none" w:sz="0" w:space="0" w:color="auto"/>
        <w:right w:val="none" w:sz="0" w:space="0" w:color="auto"/>
      </w:divBdr>
    </w:div>
    <w:div w:id="365719224">
      <w:bodyDiv w:val="1"/>
      <w:marLeft w:val="0"/>
      <w:marRight w:val="0"/>
      <w:marTop w:val="0"/>
      <w:marBottom w:val="0"/>
      <w:divBdr>
        <w:top w:val="none" w:sz="0" w:space="0" w:color="auto"/>
        <w:left w:val="none" w:sz="0" w:space="0" w:color="auto"/>
        <w:bottom w:val="none" w:sz="0" w:space="0" w:color="auto"/>
        <w:right w:val="none" w:sz="0" w:space="0" w:color="auto"/>
      </w:divBdr>
    </w:div>
    <w:div w:id="367679082">
      <w:bodyDiv w:val="1"/>
      <w:marLeft w:val="0"/>
      <w:marRight w:val="0"/>
      <w:marTop w:val="0"/>
      <w:marBottom w:val="0"/>
      <w:divBdr>
        <w:top w:val="none" w:sz="0" w:space="0" w:color="auto"/>
        <w:left w:val="none" w:sz="0" w:space="0" w:color="auto"/>
        <w:bottom w:val="none" w:sz="0" w:space="0" w:color="auto"/>
        <w:right w:val="none" w:sz="0" w:space="0" w:color="auto"/>
      </w:divBdr>
    </w:div>
    <w:div w:id="369232961">
      <w:bodyDiv w:val="1"/>
      <w:marLeft w:val="0"/>
      <w:marRight w:val="0"/>
      <w:marTop w:val="0"/>
      <w:marBottom w:val="0"/>
      <w:divBdr>
        <w:top w:val="none" w:sz="0" w:space="0" w:color="auto"/>
        <w:left w:val="none" w:sz="0" w:space="0" w:color="auto"/>
        <w:bottom w:val="none" w:sz="0" w:space="0" w:color="auto"/>
        <w:right w:val="none" w:sz="0" w:space="0" w:color="auto"/>
      </w:divBdr>
    </w:div>
    <w:div w:id="369502273">
      <w:bodyDiv w:val="1"/>
      <w:marLeft w:val="0"/>
      <w:marRight w:val="0"/>
      <w:marTop w:val="0"/>
      <w:marBottom w:val="0"/>
      <w:divBdr>
        <w:top w:val="none" w:sz="0" w:space="0" w:color="auto"/>
        <w:left w:val="none" w:sz="0" w:space="0" w:color="auto"/>
        <w:bottom w:val="none" w:sz="0" w:space="0" w:color="auto"/>
        <w:right w:val="none" w:sz="0" w:space="0" w:color="auto"/>
      </w:divBdr>
    </w:div>
    <w:div w:id="370346886">
      <w:bodyDiv w:val="1"/>
      <w:marLeft w:val="0"/>
      <w:marRight w:val="0"/>
      <w:marTop w:val="0"/>
      <w:marBottom w:val="0"/>
      <w:divBdr>
        <w:top w:val="none" w:sz="0" w:space="0" w:color="auto"/>
        <w:left w:val="none" w:sz="0" w:space="0" w:color="auto"/>
        <w:bottom w:val="none" w:sz="0" w:space="0" w:color="auto"/>
        <w:right w:val="none" w:sz="0" w:space="0" w:color="auto"/>
      </w:divBdr>
    </w:div>
    <w:div w:id="371659643">
      <w:bodyDiv w:val="1"/>
      <w:marLeft w:val="0"/>
      <w:marRight w:val="0"/>
      <w:marTop w:val="0"/>
      <w:marBottom w:val="0"/>
      <w:divBdr>
        <w:top w:val="none" w:sz="0" w:space="0" w:color="auto"/>
        <w:left w:val="none" w:sz="0" w:space="0" w:color="auto"/>
        <w:bottom w:val="none" w:sz="0" w:space="0" w:color="auto"/>
        <w:right w:val="none" w:sz="0" w:space="0" w:color="auto"/>
      </w:divBdr>
    </w:div>
    <w:div w:id="373311213">
      <w:bodyDiv w:val="1"/>
      <w:marLeft w:val="0"/>
      <w:marRight w:val="0"/>
      <w:marTop w:val="0"/>
      <w:marBottom w:val="0"/>
      <w:divBdr>
        <w:top w:val="none" w:sz="0" w:space="0" w:color="auto"/>
        <w:left w:val="none" w:sz="0" w:space="0" w:color="auto"/>
        <w:bottom w:val="none" w:sz="0" w:space="0" w:color="auto"/>
        <w:right w:val="none" w:sz="0" w:space="0" w:color="auto"/>
      </w:divBdr>
    </w:div>
    <w:div w:id="375004602">
      <w:bodyDiv w:val="1"/>
      <w:marLeft w:val="0"/>
      <w:marRight w:val="0"/>
      <w:marTop w:val="0"/>
      <w:marBottom w:val="0"/>
      <w:divBdr>
        <w:top w:val="none" w:sz="0" w:space="0" w:color="auto"/>
        <w:left w:val="none" w:sz="0" w:space="0" w:color="auto"/>
        <w:bottom w:val="none" w:sz="0" w:space="0" w:color="auto"/>
        <w:right w:val="none" w:sz="0" w:space="0" w:color="auto"/>
      </w:divBdr>
    </w:div>
    <w:div w:id="380248210">
      <w:bodyDiv w:val="1"/>
      <w:marLeft w:val="0"/>
      <w:marRight w:val="0"/>
      <w:marTop w:val="0"/>
      <w:marBottom w:val="0"/>
      <w:divBdr>
        <w:top w:val="none" w:sz="0" w:space="0" w:color="auto"/>
        <w:left w:val="none" w:sz="0" w:space="0" w:color="auto"/>
        <w:bottom w:val="none" w:sz="0" w:space="0" w:color="auto"/>
        <w:right w:val="none" w:sz="0" w:space="0" w:color="auto"/>
      </w:divBdr>
    </w:div>
    <w:div w:id="384064631">
      <w:bodyDiv w:val="1"/>
      <w:marLeft w:val="0"/>
      <w:marRight w:val="0"/>
      <w:marTop w:val="0"/>
      <w:marBottom w:val="0"/>
      <w:divBdr>
        <w:top w:val="none" w:sz="0" w:space="0" w:color="auto"/>
        <w:left w:val="none" w:sz="0" w:space="0" w:color="auto"/>
        <w:bottom w:val="none" w:sz="0" w:space="0" w:color="auto"/>
        <w:right w:val="none" w:sz="0" w:space="0" w:color="auto"/>
      </w:divBdr>
    </w:div>
    <w:div w:id="384185390">
      <w:bodyDiv w:val="1"/>
      <w:marLeft w:val="0"/>
      <w:marRight w:val="0"/>
      <w:marTop w:val="0"/>
      <w:marBottom w:val="0"/>
      <w:divBdr>
        <w:top w:val="none" w:sz="0" w:space="0" w:color="auto"/>
        <w:left w:val="none" w:sz="0" w:space="0" w:color="auto"/>
        <w:bottom w:val="none" w:sz="0" w:space="0" w:color="auto"/>
        <w:right w:val="none" w:sz="0" w:space="0" w:color="auto"/>
      </w:divBdr>
    </w:div>
    <w:div w:id="387605945">
      <w:bodyDiv w:val="1"/>
      <w:marLeft w:val="0"/>
      <w:marRight w:val="0"/>
      <w:marTop w:val="0"/>
      <w:marBottom w:val="0"/>
      <w:divBdr>
        <w:top w:val="none" w:sz="0" w:space="0" w:color="auto"/>
        <w:left w:val="none" w:sz="0" w:space="0" w:color="auto"/>
        <w:bottom w:val="none" w:sz="0" w:space="0" w:color="auto"/>
        <w:right w:val="none" w:sz="0" w:space="0" w:color="auto"/>
      </w:divBdr>
    </w:div>
    <w:div w:id="388498630">
      <w:bodyDiv w:val="1"/>
      <w:marLeft w:val="0"/>
      <w:marRight w:val="0"/>
      <w:marTop w:val="0"/>
      <w:marBottom w:val="0"/>
      <w:divBdr>
        <w:top w:val="none" w:sz="0" w:space="0" w:color="auto"/>
        <w:left w:val="none" w:sz="0" w:space="0" w:color="auto"/>
        <w:bottom w:val="none" w:sz="0" w:space="0" w:color="auto"/>
        <w:right w:val="none" w:sz="0" w:space="0" w:color="auto"/>
      </w:divBdr>
      <w:divsChild>
        <w:div w:id="634288611">
          <w:marLeft w:val="0"/>
          <w:marRight w:val="0"/>
          <w:marTop w:val="0"/>
          <w:marBottom w:val="0"/>
          <w:divBdr>
            <w:top w:val="none" w:sz="0" w:space="0" w:color="auto"/>
            <w:left w:val="none" w:sz="0" w:space="0" w:color="auto"/>
            <w:bottom w:val="none" w:sz="0" w:space="0" w:color="auto"/>
            <w:right w:val="none" w:sz="0" w:space="0" w:color="auto"/>
          </w:divBdr>
        </w:div>
      </w:divsChild>
    </w:div>
    <w:div w:id="389428072">
      <w:bodyDiv w:val="1"/>
      <w:marLeft w:val="0"/>
      <w:marRight w:val="0"/>
      <w:marTop w:val="0"/>
      <w:marBottom w:val="0"/>
      <w:divBdr>
        <w:top w:val="none" w:sz="0" w:space="0" w:color="auto"/>
        <w:left w:val="none" w:sz="0" w:space="0" w:color="auto"/>
        <w:bottom w:val="none" w:sz="0" w:space="0" w:color="auto"/>
        <w:right w:val="none" w:sz="0" w:space="0" w:color="auto"/>
      </w:divBdr>
    </w:div>
    <w:div w:id="391008790">
      <w:bodyDiv w:val="1"/>
      <w:marLeft w:val="0"/>
      <w:marRight w:val="0"/>
      <w:marTop w:val="0"/>
      <w:marBottom w:val="0"/>
      <w:divBdr>
        <w:top w:val="none" w:sz="0" w:space="0" w:color="auto"/>
        <w:left w:val="none" w:sz="0" w:space="0" w:color="auto"/>
        <w:bottom w:val="none" w:sz="0" w:space="0" w:color="auto"/>
        <w:right w:val="none" w:sz="0" w:space="0" w:color="auto"/>
      </w:divBdr>
    </w:div>
    <w:div w:id="391848693">
      <w:bodyDiv w:val="1"/>
      <w:marLeft w:val="0"/>
      <w:marRight w:val="0"/>
      <w:marTop w:val="0"/>
      <w:marBottom w:val="0"/>
      <w:divBdr>
        <w:top w:val="none" w:sz="0" w:space="0" w:color="auto"/>
        <w:left w:val="none" w:sz="0" w:space="0" w:color="auto"/>
        <w:bottom w:val="none" w:sz="0" w:space="0" w:color="auto"/>
        <w:right w:val="none" w:sz="0" w:space="0" w:color="auto"/>
      </w:divBdr>
    </w:div>
    <w:div w:id="392973082">
      <w:bodyDiv w:val="1"/>
      <w:marLeft w:val="0"/>
      <w:marRight w:val="0"/>
      <w:marTop w:val="0"/>
      <w:marBottom w:val="0"/>
      <w:divBdr>
        <w:top w:val="none" w:sz="0" w:space="0" w:color="auto"/>
        <w:left w:val="none" w:sz="0" w:space="0" w:color="auto"/>
        <w:bottom w:val="none" w:sz="0" w:space="0" w:color="auto"/>
        <w:right w:val="none" w:sz="0" w:space="0" w:color="auto"/>
      </w:divBdr>
    </w:div>
    <w:div w:id="399640722">
      <w:bodyDiv w:val="1"/>
      <w:marLeft w:val="0"/>
      <w:marRight w:val="0"/>
      <w:marTop w:val="0"/>
      <w:marBottom w:val="0"/>
      <w:divBdr>
        <w:top w:val="none" w:sz="0" w:space="0" w:color="auto"/>
        <w:left w:val="none" w:sz="0" w:space="0" w:color="auto"/>
        <w:bottom w:val="none" w:sz="0" w:space="0" w:color="auto"/>
        <w:right w:val="none" w:sz="0" w:space="0" w:color="auto"/>
      </w:divBdr>
    </w:div>
    <w:div w:id="402292374">
      <w:bodyDiv w:val="1"/>
      <w:marLeft w:val="0"/>
      <w:marRight w:val="0"/>
      <w:marTop w:val="0"/>
      <w:marBottom w:val="0"/>
      <w:divBdr>
        <w:top w:val="none" w:sz="0" w:space="0" w:color="auto"/>
        <w:left w:val="none" w:sz="0" w:space="0" w:color="auto"/>
        <w:bottom w:val="none" w:sz="0" w:space="0" w:color="auto"/>
        <w:right w:val="none" w:sz="0" w:space="0" w:color="auto"/>
      </w:divBdr>
    </w:div>
    <w:div w:id="403334783">
      <w:bodyDiv w:val="1"/>
      <w:marLeft w:val="0"/>
      <w:marRight w:val="0"/>
      <w:marTop w:val="0"/>
      <w:marBottom w:val="0"/>
      <w:divBdr>
        <w:top w:val="none" w:sz="0" w:space="0" w:color="auto"/>
        <w:left w:val="none" w:sz="0" w:space="0" w:color="auto"/>
        <w:bottom w:val="none" w:sz="0" w:space="0" w:color="auto"/>
        <w:right w:val="none" w:sz="0" w:space="0" w:color="auto"/>
      </w:divBdr>
    </w:div>
    <w:div w:id="404452002">
      <w:bodyDiv w:val="1"/>
      <w:marLeft w:val="0"/>
      <w:marRight w:val="0"/>
      <w:marTop w:val="0"/>
      <w:marBottom w:val="0"/>
      <w:divBdr>
        <w:top w:val="none" w:sz="0" w:space="0" w:color="auto"/>
        <w:left w:val="none" w:sz="0" w:space="0" w:color="auto"/>
        <w:bottom w:val="none" w:sz="0" w:space="0" w:color="auto"/>
        <w:right w:val="none" w:sz="0" w:space="0" w:color="auto"/>
      </w:divBdr>
    </w:div>
    <w:div w:id="405764921">
      <w:bodyDiv w:val="1"/>
      <w:marLeft w:val="0"/>
      <w:marRight w:val="0"/>
      <w:marTop w:val="0"/>
      <w:marBottom w:val="0"/>
      <w:divBdr>
        <w:top w:val="none" w:sz="0" w:space="0" w:color="auto"/>
        <w:left w:val="none" w:sz="0" w:space="0" w:color="auto"/>
        <w:bottom w:val="none" w:sz="0" w:space="0" w:color="auto"/>
        <w:right w:val="none" w:sz="0" w:space="0" w:color="auto"/>
      </w:divBdr>
    </w:div>
    <w:div w:id="411316035">
      <w:bodyDiv w:val="1"/>
      <w:marLeft w:val="0"/>
      <w:marRight w:val="0"/>
      <w:marTop w:val="0"/>
      <w:marBottom w:val="0"/>
      <w:divBdr>
        <w:top w:val="none" w:sz="0" w:space="0" w:color="auto"/>
        <w:left w:val="none" w:sz="0" w:space="0" w:color="auto"/>
        <w:bottom w:val="none" w:sz="0" w:space="0" w:color="auto"/>
        <w:right w:val="none" w:sz="0" w:space="0" w:color="auto"/>
      </w:divBdr>
    </w:div>
    <w:div w:id="416824157">
      <w:bodyDiv w:val="1"/>
      <w:marLeft w:val="0"/>
      <w:marRight w:val="0"/>
      <w:marTop w:val="0"/>
      <w:marBottom w:val="0"/>
      <w:divBdr>
        <w:top w:val="none" w:sz="0" w:space="0" w:color="auto"/>
        <w:left w:val="none" w:sz="0" w:space="0" w:color="auto"/>
        <w:bottom w:val="none" w:sz="0" w:space="0" w:color="auto"/>
        <w:right w:val="none" w:sz="0" w:space="0" w:color="auto"/>
      </w:divBdr>
    </w:div>
    <w:div w:id="417025841">
      <w:bodyDiv w:val="1"/>
      <w:marLeft w:val="0"/>
      <w:marRight w:val="0"/>
      <w:marTop w:val="0"/>
      <w:marBottom w:val="0"/>
      <w:divBdr>
        <w:top w:val="none" w:sz="0" w:space="0" w:color="auto"/>
        <w:left w:val="none" w:sz="0" w:space="0" w:color="auto"/>
        <w:bottom w:val="none" w:sz="0" w:space="0" w:color="auto"/>
        <w:right w:val="none" w:sz="0" w:space="0" w:color="auto"/>
      </w:divBdr>
    </w:div>
    <w:div w:id="428552679">
      <w:bodyDiv w:val="1"/>
      <w:marLeft w:val="0"/>
      <w:marRight w:val="0"/>
      <w:marTop w:val="0"/>
      <w:marBottom w:val="0"/>
      <w:divBdr>
        <w:top w:val="none" w:sz="0" w:space="0" w:color="auto"/>
        <w:left w:val="none" w:sz="0" w:space="0" w:color="auto"/>
        <w:bottom w:val="none" w:sz="0" w:space="0" w:color="auto"/>
        <w:right w:val="none" w:sz="0" w:space="0" w:color="auto"/>
      </w:divBdr>
    </w:div>
    <w:div w:id="440682116">
      <w:bodyDiv w:val="1"/>
      <w:marLeft w:val="0"/>
      <w:marRight w:val="0"/>
      <w:marTop w:val="0"/>
      <w:marBottom w:val="0"/>
      <w:divBdr>
        <w:top w:val="none" w:sz="0" w:space="0" w:color="auto"/>
        <w:left w:val="none" w:sz="0" w:space="0" w:color="auto"/>
        <w:bottom w:val="none" w:sz="0" w:space="0" w:color="auto"/>
        <w:right w:val="none" w:sz="0" w:space="0" w:color="auto"/>
      </w:divBdr>
    </w:div>
    <w:div w:id="442190947">
      <w:bodyDiv w:val="1"/>
      <w:marLeft w:val="0"/>
      <w:marRight w:val="0"/>
      <w:marTop w:val="0"/>
      <w:marBottom w:val="0"/>
      <w:divBdr>
        <w:top w:val="none" w:sz="0" w:space="0" w:color="auto"/>
        <w:left w:val="none" w:sz="0" w:space="0" w:color="auto"/>
        <w:bottom w:val="none" w:sz="0" w:space="0" w:color="auto"/>
        <w:right w:val="none" w:sz="0" w:space="0" w:color="auto"/>
      </w:divBdr>
    </w:div>
    <w:div w:id="442458008">
      <w:bodyDiv w:val="1"/>
      <w:marLeft w:val="0"/>
      <w:marRight w:val="0"/>
      <w:marTop w:val="0"/>
      <w:marBottom w:val="0"/>
      <w:divBdr>
        <w:top w:val="none" w:sz="0" w:space="0" w:color="auto"/>
        <w:left w:val="none" w:sz="0" w:space="0" w:color="auto"/>
        <w:bottom w:val="none" w:sz="0" w:space="0" w:color="auto"/>
        <w:right w:val="none" w:sz="0" w:space="0" w:color="auto"/>
      </w:divBdr>
    </w:div>
    <w:div w:id="443500859">
      <w:bodyDiv w:val="1"/>
      <w:marLeft w:val="0"/>
      <w:marRight w:val="0"/>
      <w:marTop w:val="0"/>
      <w:marBottom w:val="0"/>
      <w:divBdr>
        <w:top w:val="none" w:sz="0" w:space="0" w:color="auto"/>
        <w:left w:val="none" w:sz="0" w:space="0" w:color="auto"/>
        <w:bottom w:val="none" w:sz="0" w:space="0" w:color="auto"/>
        <w:right w:val="none" w:sz="0" w:space="0" w:color="auto"/>
      </w:divBdr>
    </w:div>
    <w:div w:id="445664712">
      <w:bodyDiv w:val="1"/>
      <w:marLeft w:val="0"/>
      <w:marRight w:val="0"/>
      <w:marTop w:val="0"/>
      <w:marBottom w:val="0"/>
      <w:divBdr>
        <w:top w:val="none" w:sz="0" w:space="0" w:color="auto"/>
        <w:left w:val="none" w:sz="0" w:space="0" w:color="auto"/>
        <w:bottom w:val="none" w:sz="0" w:space="0" w:color="auto"/>
        <w:right w:val="none" w:sz="0" w:space="0" w:color="auto"/>
      </w:divBdr>
    </w:div>
    <w:div w:id="450828119">
      <w:bodyDiv w:val="1"/>
      <w:marLeft w:val="0"/>
      <w:marRight w:val="0"/>
      <w:marTop w:val="0"/>
      <w:marBottom w:val="0"/>
      <w:divBdr>
        <w:top w:val="none" w:sz="0" w:space="0" w:color="auto"/>
        <w:left w:val="none" w:sz="0" w:space="0" w:color="auto"/>
        <w:bottom w:val="none" w:sz="0" w:space="0" w:color="auto"/>
        <w:right w:val="none" w:sz="0" w:space="0" w:color="auto"/>
      </w:divBdr>
    </w:div>
    <w:div w:id="453641471">
      <w:bodyDiv w:val="1"/>
      <w:marLeft w:val="0"/>
      <w:marRight w:val="0"/>
      <w:marTop w:val="0"/>
      <w:marBottom w:val="0"/>
      <w:divBdr>
        <w:top w:val="none" w:sz="0" w:space="0" w:color="auto"/>
        <w:left w:val="none" w:sz="0" w:space="0" w:color="auto"/>
        <w:bottom w:val="none" w:sz="0" w:space="0" w:color="auto"/>
        <w:right w:val="none" w:sz="0" w:space="0" w:color="auto"/>
      </w:divBdr>
    </w:div>
    <w:div w:id="454131655">
      <w:bodyDiv w:val="1"/>
      <w:marLeft w:val="0"/>
      <w:marRight w:val="0"/>
      <w:marTop w:val="0"/>
      <w:marBottom w:val="0"/>
      <w:divBdr>
        <w:top w:val="none" w:sz="0" w:space="0" w:color="auto"/>
        <w:left w:val="none" w:sz="0" w:space="0" w:color="auto"/>
        <w:bottom w:val="none" w:sz="0" w:space="0" w:color="auto"/>
        <w:right w:val="none" w:sz="0" w:space="0" w:color="auto"/>
      </w:divBdr>
    </w:div>
    <w:div w:id="465321264">
      <w:bodyDiv w:val="1"/>
      <w:marLeft w:val="0"/>
      <w:marRight w:val="0"/>
      <w:marTop w:val="0"/>
      <w:marBottom w:val="0"/>
      <w:divBdr>
        <w:top w:val="none" w:sz="0" w:space="0" w:color="auto"/>
        <w:left w:val="none" w:sz="0" w:space="0" w:color="auto"/>
        <w:bottom w:val="none" w:sz="0" w:space="0" w:color="auto"/>
        <w:right w:val="none" w:sz="0" w:space="0" w:color="auto"/>
      </w:divBdr>
    </w:div>
    <w:div w:id="466902259">
      <w:bodyDiv w:val="1"/>
      <w:marLeft w:val="0"/>
      <w:marRight w:val="0"/>
      <w:marTop w:val="0"/>
      <w:marBottom w:val="0"/>
      <w:divBdr>
        <w:top w:val="none" w:sz="0" w:space="0" w:color="auto"/>
        <w:left w:val="none" w:sz="0" w:space="0" w:color="auto"/>
        <w:bottom w:val="none" w:sz="0" w:space="0" w:color="auto"/>
        <w:right w:val="none" w:sz="0" w:space="0" w:color="auto"/>
      </w:divBdr>
    </w:div>
    <w:div w:id="472796049">
      <w:bodyDiv w:val="1"/>
      <w:marLeft w:val="0"/>
      <w:marRight w:val="0"/>
      <w:marTop w:val="0"/>
      <w:marBottom w:val="0"/>
      <w:divBdr>
        <w:top w:val="none" w:sz="0" w:space="0" w:color="auto"/>
        <w:left w:val="none" w:sz="0" w:space="0" w:color="auto"/>
        <w:bottom w:val="none" w:sz="0" w:space="0" w:color="auto"/>
        <w:right w:val="none" w:sz="0" w:space="0" w:color="auto"/>
      </w:divBdr>
    </w:div>
    <w:div w:id="473912872">
      <w:bodyDiv w:val="1"/>
      <w:marLeft w:val="0"/>
      <w:marRight w:val="0"/>
      <w:marTop w:val="0"/>
      <w:marBottom w:val="0"/>
      <w:divBdr>
        <w:top w:val="none" w:sz="0" w:space="0" w:color="auto"/>
        <w:left w:val="none" w:sz="0" w:space="0" w:color="auto"/>
        <w:bottom w:val="none" w:sz="0" w:space="0" w:color="auto"/>
        <w:right w:val="none" w:sz="0" w:space="0" w:color="auto"/>
      </w:divBdr>
    </w:div>
    <w:div w:id="482508730">
      <w:bodyDiv w:val="1"/>
      <w:marLeft w:val="0"/>
      <w:marRight w:val="0"/>
      <w:marTop w:val="0"/>
      <w:marBottom w:val="0"/>
      <w:divBdr>
        <w:top w:val="none" w:sz="0" w:space="0" w:color="auto"/>
        <w:left w:val="none" w:sz="0" w:space="0" w:color="auto"/>
        <w:bottom w:val="none" w:sz="0" w:space="0" w:color="auto"/>
        <w:right w:val="none" w:sz="0" w:space="0" w:color="auto"/>
      </w:divBdr>
    </w:div>
    <w:div w:id="488791594">
      <w:bodyDiv w:val="1"/>
      <w:marLeft w:val="0"/>
      <w:marRight w:val="0"/>
      <w:marTop w:val="0"/>
      <w:marBottom w:val="0"/>
      <w:divBdr>
        <w:top w:val="none" w:sz="0" w:space="0" w:color="auto"/>
        <w:left w:val="none" w:sz="0" w:space="0" w:color="auto"/>
        <w:bottom w:val="none" w:sz="0" w:space="0" w:color="auto"/>
        <w:right w:val="none" w:sz="0" w:space="0" w:color="auto"/>
      </w:divBdr>
    </w:div>
    <w:div w:id="491413702">
      <w:bodyDiv w:val="1"/>
      <w:marLeft w:val="0"/>
      <w:marRight w:val="0"/>
      <w:marTop w:val="0"/>
      <w:marBottom w:val="0"/>
      <w:divBdr>
        <w:top w:val="none" w:sz="0" w:space="0" w:color="auto"/>
        <w:left w:val="none" w:sz="0" w:space="0" w:color="auto"/>
        <w:bottom w:val="none" w:sz="0" w:space="0" w:color="auto"/>
        <w:right w:val="none" w:sz="0" w:space="0" w:color="auto"/>
      </w:divBdr>
    </w:div>
    <w:div w:id="491718225">
      <w:bodyDiv w:val="1"/>
      <w:marLeft w:val="0"/>
      <w:marRight w:val="0"/>
      <w:marTop w:val="0"/>
      <w:marBottom w:val="0"/>
      <w:divBdr>
        <w:top w:val="none" w:sz="0" w:space="0" w:color="auto"/>
        <w:left w:val="none" w:sz="0" w:space="0" w:color="auto"/>
        <w:bottom w:val="none" w:sz="0" w:space="0" w:color="auto"/>
        <w:right w:val="none" w:sz="0" w:space="0" w:color="auto"/>
      </w:divBdr>
    </w:div>
    <w:div w:id="494876809">
      <w:bodyDiv w:val="1"/>
      <w:marLeft w:val="0"/>
      <w:marRight w:val="0"/>
      <w:marTop w:val="0"/>
      <w:marBottom w:val="0"/>
      <w:divBdr>
        <w:top w:val="none" w:sz="0" w:space="0" w:color="auto"/>
        <w:left w:val="none" w:sz="0" w:space="0" w:color="auto"/>
        <w:bottom w:val="none" w:sz="0" w:space="0" w:color="auto"/>
        <w:right w:val="none" w:sz="0" w:space="0" w:color="auto"/>
      </w:divBdr>
    </w:div>
    <w:div w:id="495347153">
      <w:bodyDiv w:val="1"/>
      <w:marLeft w:val="0"/>
      <w:marRight w:val="0"/>
      <w:marTop w:val="0"/>
      <w:marBottom w:val="0"/>
      <w:divBdr>
        <w:top w:val="none" w:sz="0" w:space="0" w:color="auto"/>
        <w:left w:val="none" w:sz="0" w:space="0" w:color="auto"/>
        <w:bottom w:val="none" w:sz="0" w:space="0" w:color="auto"/>
        <w:right w:val="none" w:sz="0" w:space="0" w:color="auto"/>
      </w:divBdr>
    </w:div>
    <w:div w:id="504982874">
      <w:bodyDiv w:val="1"/>
      <w:marLeft w:val="0"/>
      <w:marRight w:val="0"/>
      <w:marTop w:val="0"/>
      <w:marBottom w:val="0"/>
      <w:divBdr>
        <w:top w:val="none" w:sz="0" w:space="0" w:color="auto"/>
        <w:left w:val="none" w:sz="0" w:space="0" w:color="auto"/>
        <w:bottom w:val="none" w:sz="0" w:space="0" w:color="auto"/>
        <w:right w:val="none" w:sz="0" w:space="0" w:color="auto"/>
      </w:divBdr>
    </w:div>
    <w:div w:id="506213943">
      <w:bodyDiv w:val="1"/>
      <w:marLeft w:val="0"/>
      <w:marRight w:val="0"/>
      <w:marTop w:val="0"/>
      <w:marBottom w:val="0"/>
      <w:divBdr>
        <w:top w:val="none" w:sz="0" w:space="0" w:color="auto"/>
        <w:left w:val="none" w:sz="0" w:space="0" w:color="auto"/>
        <w:bottom w:val="none" w:sz="0" w:space="0" w:color="auto"/>
        <w:right w:val="none" w:sz="0" w:space="0" w:color="auto"/>
      </w:divBdr>
    </w:div>
    <w:div w:id="510682348">
      <w:bodyDiv w:val="1"/>
      <w:marLeft w:val="0"/>
      <w:marRight w:val="0"/>
      <w:marTop w:val="0"/>
      <w:marBottom w:val="0"/>
      <w:divBdr>
        <w:top w:val="none" w:sz="0" w:space="0" w:color="auto"/>
        <w:left w:val="none" w:sz="0" w:space="0" w:color="auto"/>
        <w:bottom w:val="none" w:sz="0" w:space="0" w:color="auto"/>
        <w:right w:val="none" w:sz="0" w:space="0" w:color="auto"/>
      </w:divBdr>
    </w:div>
    <w:div w:id="511728000">
      <w:bodyDiv w:val="1"/>
      <w:marLeft w:val="0"/>
      <w:marRight w:val="0"/>
      <w:marTop w:val="0"/>
      <w:marBottom w:val="0"/>
      <w:divBdr>
        <w:top w:val="none" w:sz="0" w:space="0" w:color="auto"/>
        <w:left w:val="none" w:sz="0" w:space="0" w:color="auto"/>
        <w:bottom w:val="none" w:sz="0" w:space="0" w:color="auto"/>
        <w:right w:val="none" w:sz="0" w:space="0" w:color="auto"/>
      </w:divBdr>
    </w:div>
    <w:div w:id="512033498">
      <w:bodyDiv w:val="1"/>
      <w:marLeft w:val="0"/>
      <w:marRight w:val="0"/>
      <w:marTop w:val="0"/>
      <w:marBottom w:val="0"/>
      <w:divBdr>
        <w:top w:val="none" w:sz="0" w:space="0" w:color="auto"/>
        <w:left w:val="none" w:sz="0" w:space="0" w:color="auto"/>
        <w:bottom w:val="none" w:sz="0" w:space="0" w:color="auto"/>
        <w:right w:val="none" w:sz="0" w:space="0" w:color="auto"/>
      </w:divBdr>
    </w:div>
    <w:div w:id="512456087">
      <w:bodyDiv w:val="1"/>
      <w:marLeft w:val="0"/>
      <w:marRight w:val="0"/>
      <w:marTop w:val="0"/>
      <w:marBottom w:val="0"/>
      <w:divBdr>
        <w:top w:val="none" w:sz="0" w:space="0" w:color="auto"/>
        <w:left w:val="none" w:sz="0" w:space="0" w:color="auto"/>
        <w:bottom w:val="none" w:sz="0" w:space="0" w:color="auto"/>
        <w:right w:val="none" w:sz="0" w:space="0" w:color="auto"/>
      </w:divBdr>
    </w:div>
    <w:div w:id="516236080">
      <w:bodyDiv w:val="1"/>
      <w:marLeft w:val="0"/>
      <w:marRight w:val="0"/>
      <w:marTop w:val="0"/>
      <w:marBottom w:val="0"/>
      <w:divBdr>
        <w:top w:val="none" w:sz="0" w:space="0" w:color="auto"/>
        <w:left w:val="none" w:sz="0" w:space="0" w:color="auto"/>
        <w:bottom w:val="none" w:sz="0" w:space="0" w:color="auto"/>
        <w:right w:val="none" w:sz="0" w:space="0" w:color="auto"/>
      </w:divBdr>
    </w:div>
    <w:div w:id="518085549">
      <w:bodyDiv w:val="1"/>
      <w:marLeft w:val="0"/>
      <w:marRight w:val="0"/>
      <w:marTop w:val="0"/>
      <w:marBottom w:val="0"/>
      <w:divBdr>
        <w:top w:val="none" w:sz="0" w:space="0" w:color="auto"/>
        <w:left w:val="none" w:sz="0" w:space="0" w:color="auto"/>
        <w:bottom w:val="none" w:sz="0" w:space="0" w:color="auto"/>
        <w:right w:val="none" w:sz="0" w:space="0" w:color="auto"/>
      </w:divBdr>
    </w:div>
    <w:div w:id="520703239">
      <w:bodyDiv w:val="1"/>
      <w:marLeft w:val="0"/>
      <w:marRight w:val="0"/>
      <w:marTop w:val="0"/>
      <w:marBottom w:val="0"/>
      <w:divBdr>
        <w:top w:val="none" w:sz="0" w:space="0" w:color="auto"/>
        <w:left w:val="none" w:sz="0" w:space="0" w:color="auto"/>
        <w:bottom w:val="none" w:sz="0" w:space="0" w:color="auto"/>
        <w:right w:val="none" w:sz="0" w:space="0" w:color="auto"/>
      </w:divBdr>
    </w:div>
    <w:div w:id="521355818">
      <w:bodyDiv w:val="1"/>
      <w:marLeft w:val="0"/>
      <w:marRight w:val="0"/>
      <w:marTop w:val="0"/>
      <w:marBottom w:val="0"/>
      <w:divBdr>
        <w:top w:val="none" w:sz="0" w:space="0" w:color="auto"/>
        <w:left w:val="none" w:sz="0" w:space="0" w:color="auto"/>
        <w:bottom w:val="none" w:sz="0" w:space="0" w:color="auto"/>
        <w:right w:val="none" w:sz="0" w:space="0" w:color="auto"/>
      </w:divBdr>
    </w:div>
    <w:div w:id="521478905">
      <w:bodyDiv w:val="1"/>
      <w:marLeft w:val="0"/>
      <w:marRight w:val="0"/>
      <w:marTop w:val="0"/>
      <w:marBottom w:val="0"/>
      <w:divBdr>
        <w:top w:val="none" w:sz="0" w:space="0" w:color="auto"/>
        <w:left w:val="none" w:sz="0" w:space="0" w:color="auto"/>
        <w:bottom w:val="none" w:sz="0" w:space="0" w:color="auto"/>
        <w:right w:val="none" w:sz="0" w:space="0" w:color="auto"/>
      </w:divBdr>
    </w:div>
    <w:div w:id="527566767">
      <w:bodyDiv w:val="1"/>
      <w:marLeft w:val="0"/>
      <w:marRight w:val="0"/>
      <w:marTop w:val="0"/>
      <w:marBottom w:val="0"/>
      <w:divBdr>
        <w:top w:val="none" w:sz="0" w:space="0" w:color="auto"/>
        <w:left w:val="none" w:sz="0" w:space="0" w:color="auto"/>
        <w:bottom w:val="none" w:sz="0" w:space="0" w:color="auto"/>
        <w:right w:val="none" w:sz="0" w:space="0" w:color="auto"/>
      </w:divBdr>
    </w:div>
    <w:div w:id="528029607">
      <w:bodyDiv w:val="1"/>
      <w:marLeft w:val="0"/>
      <w:marRight w:val="0"/>
      <w:marTop w:val="0"/>
      <w:marBottom w:val="0"/>
      <w:divBdr>
        <w:top w:val="none" w:sz="0" w:space="0" w:color="auto"/>
        <w:left w:val="none" w:sz="0" w:space="0" w:color="auto"/>
        <w:bottom w:val="none" w:sz="0" w:space="0" w:color="auto"/>
        <w:right w:val="none" w:sz="0" w:space="0" w:color="auto"/>
      </w:divBdr>
    </w:div>
    <w:div w:id="528104172">
      <w:bodyDiv w:val="1"/>
      <w:marLeft w:val="0"/>
      <w:marRight w:val="0"/>
      <w:marTop w:val="0"/>
      <w:marBottom w:val="0"/>
      <w:divBdr>
        <w:top w:val="none" w:sz="0" w:space="0" w:color="auto"/>
        <w:left w:val="none" w:sz="0" w:space="0" w:color="auto"/>
        <w:bottom w:val="none" w:sz="0" w:space="0" w:color="auto"/>
        <w:right w:val="none" w:sz="0" w:space="0" w:color="auto"/>
      </w:divBdr>
    </w:div>
    <w:div w:id="530192378">
      <w:bodyDiv w:val="1"/>
      <w:marLeft w:val="0"/>
      <w:marRight w:val="0"/>
      <w:marTop w:val="0"/>
      <w:marBottom w:val="0"/>
      <w:divBdr>
        <w:top w:val="none" w:sz="0" w:space="0" w:color="auto"/>
        <w:left w:val="none" w:sz="0" w:space="0" w:color="auto"/>
        <w:bottom w:val="none" w:sz="0" w:space="0" w:color="auto"/>
        <w:right w:val="none" w:sz="0" w:space="0" w:color="auto"/>
      </w:divBdr>
    </w:div>
    <w:div w:id="532420094">
      <w:bodyDiv w:val="1"/>
      <w:marLeft w:val="0"/>
      <w:marRight w:val="0"/>
      <w:marTop w:val="0"/>
      <w:marBottom w:val="0"/>
      <w:divBdr>
        <w:top w:val="none" w:sz="0" w:space="0" w:color="auto"/>
        <w:left w:val="none" w:sz="0" w:space="0" w:color="auto"/>
        <w:bottom w:val="none" w:sz="0" w:space="0" w:color="auto"/>
        <w:right w:val="none" w:sz="0" w:space="0" w:color="auto"/>
      </w:divBdr>
    </w:div>
    <w:div w:id="532619434">
      <w:bodyDiv w:val="1"/>
      <w:marLeft w:val="0"/>
      <w:marRight w:val="0"/>
      <w:marTop w:val="0"/>
      <w:marBottom w:val="0"/>
      <w:divBdr>
        <w:top w:val="none" w:sz="0" w:space="0" w:color="auto"/>
        <w:left w:val="none" w:sz="0" w:space="0" w:color="auto"/>
        <w:bottom w:val="none" w:sz="0" w:space="0" w:color="auto"/>
        <w:right w:val="none" w:sz="0" w:space="0" w:color="auto"/>
      </w:divBdr>
    </w:div>
    <w:div w:id="540092768">
      <w:bodyDiv w:val="1"/>
      <w:marLeft w:val="0"/>
      <w:marRight w:val="0"/>
      <w:marTop w:val="0"/>
      <w:marBottom w:val="0"/>
      <w:divBdr>
        <w:top w:val="none" w:sz="0" w:space="0" w:color="auto"/>
        <w:left w:val="none" w:sz="0" w:space="0" w:color="auto"/>
        <w:bottom w:val="none" w:sz="0" w:space="0" w:color="auto"/>
        <w:right w:val="none" w:sz="0" w:space="0" w:color="auto"/>
      </w:divBdr>
    </w:div>
    <w:div w:id="541131946">
      <w:bodyDiv w:val="1"/>
      <w:marLeft w:val="0"/>
      <w:marRight w:val="0"/>
      <w:marTop w:val="0"/>
      <w:marBottom w:val="0"/>
      <w:divBdr>
        <w:top w:val="none" w:sz="0" w:space="0" w:color="auto"/>
        <w:left w:val="none" w:sz="0" w:space="0" w:color="auto"/>
        <w:bottom w:val="none" w:sz="0" w:space="0" w:color="auto"/>
        <w:right w:val="none" w:sz="0" w:space="0" w:color="auto"/>
      </w:divBdr>
    </w:div>
    <w:div w:id="545946969">
      <w:bodyDiv w:val="1"/>
      <w:marLeft w:val="0"/>
      <w:marRight w:val="0"/>
      <w:marTop w:val="0"/>
      <w:marBottom w:val="0"/>
      <w:divBdr>
        <w:top w:val="none" w:sz="0" w:space="0" w:color="auto"/>
        <w:left w:val="none" w:sz="0" w:space="0" w:color="auto"/>
        <w:bottom w:val="none" w:sz="0" w:space="0" w:color="auto"/>
        <w:right w:val="none" w:sz="0" w:space="0" w:color="auto"/>
      </w:divBdr>
    </w:div>
    <w:div w:id="546261829">
      <w:bodyDiv w:val="1"/>
      <w:marLeft w:val="0"/>
      <w:marRight w:val="0"/>
      <w:marTop w:val="0"/>
      <w:marBottom w:val="0"/>
      <w:divBdr>
        <w:top w:val="none" w:sz="0" w:space="0" w:color="auto"/>
        <w:left w:val="none" w:sz="0" w:space="0" w:color="auto"/>
        <w:bottom w:val="none" w:sz="0" w:space="0" w:color="auto"/>
        <w:right w:val="none" w:sz="0" w:space="0" w:color="auto"/>
      </w:divBdr>
    </w:div>
    <w:div w:id="547299362">
      <w:bodyDiv w:val="1"/>
      <w:marLeft w:val="0"/>
      <w:marRight w:val="0"/>
      <w:marTop w:val="0"/>
      <w:marBottom w:val="0"/>
      <w:divBdr>
        <w:top w:val="none" w:sz="0" w:space="0" w:color="auto"/>
        <w:left w:val="none" w:sz="0" w:space="0" w:color="auto"/>
        <w:bottom w:val="none" w:sz="0" w:space="0" w:color="auto"/>
        <w:right w:val="none" w:sz="0" w:space="0" w:color="auto"/>
      </w:divBdr>
    </w:div>
    <w:div w:id="551113694">
      <w:bodyDiv w:val="1"/>
      <w:marLeft w:val="0"/>
      <w:marRight w:val="0"/>
      <w:marTop w:val="0"/>
      <w:marBottom w:val="0"/>
      <w:divBdr>
        <w:top w:val="none" w:sz="0" w:space="0" w:color="auto"/>
        <w:left w:val="none" w:sz="0" w:space="0" w:color="auto"/>
        <w:bottom w:val="none" w:sz="0" w:space="0" w:color="auto"/>
        <w:right w:val="none" w:sz="0" w:space="0" w:color="auto"/>
      </w:divBdr>
    </w:div>
    <w:div w:id="551579968">
      <w:bodyDiv w:val="1"/>
      <w:marLeft w:val="0"/>
      <w:marRight w:val="0"/>
      <w:marTop w:val="0"/>
      <w:marBottom w:val="0"/>
      <w:divBdr>
        <w:top w:val="none" w:sz="0" w:space="0" w:color="auto"/>
        <w:left w:val="none" w:sz="0" w:space="0" w:color="auto"/>
        <w:bottom w:val="none" w:sz="0" w:space="0" w:color="auto"/>
        <w:right w:val="none" w:sz="0" w:space="0" w:color="auto"/>
      </w:divBdr>
    </w:div>
    <w:div w:id="554438062">
      <w:bodyDiv w:val="1"/>
      <w:marLeft w:val="0"/>
      <w:marRight w:val="0"/>
      <w:marTop w:val="0"/>
      <w:marBottom w:val="0"/>
      <w:divBdr>
        <w:top w:val="none" w:sz="0" w:space="0" w:color="auto"/>
        <w:left w:val="none" w:sz="0" w:space="0" w:color="auto"/>
        <w:bottom w:val="none" w:sz="0" w:space="0" w:color="auto"/>
        <w:right w:val="none" w:sz="0" w:space="0" w:color="auto"/>
      </w:divBdr>
    </w:div>
    <w:div w:id="554586699">
      <w:bodyDiv w:val="1"/>
      <w:marLeft w:val="0"/>
      <w:marRight w:val="0"/>
      <w:marTop w:val="0"/>
      <w:marBottom w:val="0"/>
      <w:divBdr>
        <w:top w:val="none" w:sz="0" w:space="0" w:color="auto"/>
        <w:left w:val="none" w:sz="0" w:space="0" w:color="auto"/>
        <w:bottom w:val="none" w:sz="0" w:space="0" w:color="auto"/>
        <w:right w:val="none" w:sz="0" w:space="0" w:color="auto"/>
      </w:divBdr>
    </w:div>
    <w:div w:id="556207911">
      <w:bodyDiv w:val="1"/>
      <w:marLeft w:val="0"/>
      <w:marRight w:val="0"/>
      <w:marTop w:val="0"/>
      <w:marBottom w:val="0"/>
      <w:divBdr>
        <w:top w:val="none" w:sz="0" w:space="0" w:color="auto"/>
        <w:left w:val="none" w:sz="0" w:space="0" w:color="auto"/>
        <w:bottom w:val="none" w:sz="0" w:space="0" w:color="auto"/>
        <w:right w:val="none" w:sz="0" w:space="0" w:color="auto"/>
      </w:divBdr>
    </w:div>
    <w:div w:id="564798825">
      <w:bodyDiv w:val="1"/>
      <w:marLeft w:val="0"/>
      <w:marRight w:val="0"/>
      <w:marTop w:val="0"/>
      <w:marBottom w:val="0"/>
      <w:divBdr>
        <w:top w:val="none" w:sz="0" w:space="0" w:color="auto"/>
        <w:left w:val="none" w:sz="0" w:space="0" w:color="auto"/>
        <w:bottom w:val="none" w:sz="0" w:space="0" w:color="auto"/>
        <w:right w:val="none" w:sz="0" w:space="0" w:color="auto"/>
      </w:divBdr>
    </w:div>
    <w:div w:id="568923201">
      <w:bodyDiv w:val="1"/>
      <w:marLeft w:val="0"/>
      <w:marRight w:val="0"/>
      <w:marTop w:val="0"/>
      <w:marBottom w:val="0"/>
      <w:divBdr>
        <w:top w:val="none" w:sz="0" w:space="0" w:color="auto"/>
        <w:left w:val="none" w:sz="0" w:space="0" w:color="auto"/>
        <w:bottom w:val="none" w:sz="0" w:space="0" w:color="auto"/>
        <w:right w:val="none" w:sz="0" w:space="0" w:color="auto"/>
      </w:divBdr>
    </w:div>
    <w:div w:id="571505610">
      <w:bodyDiv w:val="1"/>
      <w:marLeft w:val="0"/>
      <w:marRight w:val="0"/>
      <w:marTop w:val="0"/>
      <w:marBottom w:val="0"/>
      <w:divBdr>
        <w:top w:val="none" w:sz="0" w:space="0" w:color="auto"/>
        <w:left w:val="none" w:sz="0" w:space="0" w:color="auto"/>
        <w:bottom w:val="none" w:sz="0" w:space="0" w:color="auto"/>
        <w:right w:val="none" w:sz="0" w:space="0" w:color="auto"/>
      </w:divBdr>
    </w:div>
    <w:div w:id="574585680">
      <w:bodyDiv w:val="1"/>
      <w:marLeft w:val="0"/>
      <w:marRight w:val="0"/>
      <w:marTop w:val="0"/>
      <w:marBottom w:val="0"/>
      <w:divBdr>
        <w:top w:val="none" w:sz="0" w:space="0" w:color="auto"/>
        <w:left w:val="none" w:sz="0" w:space="0" w:color="auto"/>
        <w:bottom w:val="none" w:sz="0" w:space="0" w:color="auto"/>
        <w:right w:val="none" w:sz="0" w:space="0" w:color="auto"/>
      </w:divBdr>
    </w:div>
    <w:div w:id="577597479">
      <w:bodyDiv w:val="1"/>
      <w:marLeft w:val="0"/>
      <w:marRight w:val="0"/>
      <w:marTop w:val="0"/>
      <w:marBottom w:val="0"/>
      <w:divBdr>
        <w:top w:val="none" w:sz="0" w:space="0" w:color="auto"/>
        <w:left w:val="none" w:sz="0" w:space="0" w:color="auto"/>
        <w:bottom w:val="none" w:sz="0" w:space="0" w:color="auto"/>
        <w:right w:val="none" w:sz="0" w:space="0" w:color="auto"/>
      </w:divBdr>
    </w:div>
    <w:div w:id="579142642">
      <w:bodyDiv w:val="1"/>
      <w:marLeft w:val="0"/>
      <w:marRight w:val="0"/>
      <w:marTop w:val="0"/>
      <w:marBottom w:val="0"/>
      <w:divBdr>
        <w:top w:val="none" w:sz="0" w:space="0" w:color="auto"/>
        <w:left w:val="none" w:sz="0" w:space="0" w:color="auto"/>
        <w:bottom w:val="none" w:sz="0" w:space="0" w:color="auto"/>
        <w:right w:val="none" w:sz="0" w:space="0" w:color="auto"/>
      </w:divBdr>
    </w:div>
    <w:div w:id="580288288">
      <w:bodyDiv w:val="1"/>
      <w:marLeft w:val="0"/>
      <w:marRight w:val="0"/>
      <w:marTop w:val="0"/>
      <w:marBottom w:val="0"/>
      <w:divBdr>
        <w:top w:val="none" w:sz="0" w:space="0" w:color="auto"/>
        <w:left w:val="none" w:sz="0" w:space="0" w:color="auto"/>
        <w:bottom w:val="none" w:sz="0" w:space="0" w:color="auto"/>
        <w:right w:val="none" w:sz="0" w:space="0" w:color="auto"/>
      </w:divBdr>
    </w:div>
    <w:div w:id="582882324">
      <w:bodyDiv w:val="1"/>
      <w:marLeft w:val="0"/>
      <w:marRight w:val="0"/>
      <w:marTop w:val="0"/>
      <w:marBottom w:val="0"/>
      <w:divBdr>
        <w:top w:val="none" w:sz="0" w:space="0" w:color="auto"/>
        <w:left w:val="none" w:sz="0" w:space="0" w:color="auto"/>
        <w:bottom w:val="none" w:sz="0" w:space="0" w:color="auto"/>
        <w:right w:val="none" w:sz="0" w:space="0" w:color="auto"/>
      </w:divBdr>
    </w:div>
    <w:div w:id="583337368">
      <w:bodyDiv w:val="1"/>
      <w:marLeft w:val="0"/>
      <w:marRight w:val="0"/>
      <w:marTop w:val="0"/>
      <w:marBottom w:val="0"/>
      <w:divBdr>
        <w:top w:val="none" w:sz="0" w:space="0" w:color="auto"/>
        <w:left w:val="none" w:sz="0" w:space="0" w:color="auto"/>
        <w:bottom w:val="none" w:sz="0" w:space="0" w:color="auto"/>
        <w:right w:val="none" w:sz="0" w:space="0" w:color="auto"/>
      </w:divBdr>
    </w:div>
    <w:div w:id="584848961">
      <w:bodyDiv w:val="1"/>
      <w:marLeft w:val="0"/>
      <w:marRight w:val="0"/>
      <w:marTop w:val="0"/>
      <w:marBottom w:val="0"/>
      <w:divBdr>
        <w:top w:val="none" w:sz="0" w:space="0" w:color="auto"/>
        <w:left w:val="none" w:sz="0" w:space="0" w:color="auto"/>
        <w:bottom w:val="none" w:sz="0" w:space="0" w:color="auto"/>
        <w:right w:val="none" w:sz="0" w:space="0" w:color="auto"/>
      </w:divBdr>
    </w:div>
    <w:div w:id="586573559">
      <w:bodyDiv w:val="1"/>
      <w:marLeft w:val="0"/>
      <w:marRight w:val="0"/>
      <w:marTop w:val="0"/>
      <w:marBottom w:val="0"/>
      <w:divBdr>
        <w:top w:val="none" w:sz="0" w:space="0" w:color="auto"/>
        <w:left w:val="none" w:sz="0" w:space="0" w:color="auto"/>
        <w:bottom w:val="none" w:sz="0" w:space="0" w:color="auto"/>
        <w:right w:val="none" w:sz="0" w:space="0" w:color="auto"/>
      </w:divBdr>
    </w:div>
    <w:div w:id="588199142">
      <w:bodyDiv w:val="1"/>
      <w:marLeft w:val="0"/>
      <w:marRight w:val="0"/>
      <w:marTop w:val="0"/>
      <w:marBottom w:val="0"/>
      <w:divBdr>
        <w:top w:val="none" w:sz="0" w:space="0" w:color="auto"/>
        <w:left w:val="none" w:sz="0" w:space="0" w:color="auto"/>
        <w:bottom w:val="none" w:sz="0" w:space="0" w:color="auto"/>
        <w:right w:val="none" w:sz="0" w:space="0" w:color="auto"/>
      </w:divBdr>
    </w:div>
    <w:div w:id="591621839">
      <w:bodyDiv w:val="1"/>
      <w:marLeft w:val="0"/>
      <w:marRight w:val="0"/>
      <w:marTop w:val="0"/>
      <w:marBottom w:val="0"/>
      <w:divBdr>
        <w:top w:val="none" w:sz="0" w:space="0" w:color="auto"/>
        <w:left w:val="none" w:sz="0" w:space="0" w:color="auto"/>
        <w:bottom w:val="none" w:sz="0" w:space="0" w:color="auto"/>
        <w:right w:val="none" w:sz="0" w:space="0" w:color="auto"/>
      </w:divBdr>
    </w:div>
    <w:div w:id="592475384">
      <w:bodyDiv w:val="1"/>
      <w:marLeft w:val="0"/>
      <w:marRight w:val="0"/>
      <w:marTop w:val="0"/>
      <w:marBottom w:val="0"/>
      <w:divBdr>
        <w:top w:val="none" w:sz="0" w:space="0" w:color="auto"/>
        <w:left w:val="none" w:sz="0" w:space="0" w:color="auto"/>
        <w:bottom w:val="none" w:sz="0" w:space="0" w:color="auto"/>
        <w:right w:val="none" w:sz="0" w:space="0" w:color="auto"/>
      </w:divBdr>
    </w:div>
    <w:div w:id="592931249">
      <w:bodyDiv w:val="1"/>
      <w:marLeft w:val="0"/>
      <w:marRight w:val="0"/>
      <w:marTop w:val="0"/>
      <w:marBottom w:val="0"/>
      <w:divBdr>
        <w:top w:val="none" w:sz="0" w:space="0" w:color="auto"/>
        <w:left w:val="none" w:sz="0" w:space="0" w:color="auto"/>
        <w:bottom w:val="none" w:sz="0" w:space="0" w:color="auto"/>
        <w:right w:val="none" w:sz="0" w:space="0" w:color="auto"/>
      </w:divBdr>
    </w:div>
    <w:div w:id="594242957">
      <w:bodyDiv w:val="1"/>
      <w:marLeft w:val="0"/>
      <w:marRight w:val="0"/>
      <w:marTop w:val="0"/>
      <w:marBottom w:val="0"/>
      <w:divBdr>
        <w:top w:val="none" w:sz="0" w:space="0" w:color="auto"/>
        <w:left w:val="none" w:sz="0" w:space="0" w:color="auto"/>
        <w:bottom w:val="none" w:sz="0" w:space="0" w:color="auto"/>
        <w:right w:val="none" w:sz="0" w:space="0" w:color="auto"/>
      </w:divBdr>
    </w:div>
    <w:div w:id="595214457">
      <w:bodyDiv w:val="1"/>
      <w:marLeft w:val="0"/>
      <w:marRight w:val="0"/>
      <w:marTop w:val="0"/>
      <w:marBottom w:val="0"/>
      <w:divBdr>
        <w:top w:val="none" w:sz="0" w:space="0" w:color="auto"/>
        <w:left w:val="none" w:sz="0" w:space="0" w:color="auto"/>
        <w:bottom w:val="none" w:sz="0" w:space="0" w:color="auto"/>
        <w:right w:val="none" w:sz="0" w:space="0" w:color="auto"/>
      </w:divBdr>
    </w:div>
    <w:div w:id="596865676">
      <w:bodyDiv w:val="1"/>
      <w:marLeft w:val="0"/>
      <w:marRight w:val="0"/>
      <w:marTop w:val="0"/>
      <w:marBottom w:val="0"/>
      <w:divBdr>
        <w:top w:val="none" w:sz="0" w:space="0" w:color="auto"/>
        <w:left w:val="none" w:sz="0" w:space="0" w:color="auto"/>
        <w:bottom w:val="none" w:sz="0" w:space="0" w:color="auto"/>
        <w:right w:val="none" w:sz="0" w:space="0" w:color="auto"/>
      </w:divBdr>
    </w:div>
    <w:div w:id="603924081">
      <w:bodyDiv w:val="1"/>
      <w:marLeft w:val="0"/>
      <w:marRight w:val="0"/>
      <w:marTop w:val="0"/>
      <w:marBottom w:val="0"/>
      <w:divBdr>
        <w:top w:val="none" w:sz="0" w:space="0" w:color="auto"/>
        <w:left w:val="none" w:sz="0" w:space="0" w:color="auto"/>
        <w:bottom w:val="none" w:sz="0" w:space="0" w:color="auto"/>
        <w:right w:val="none" w:sz="0" w:space="0" w:color="auto"/>
      </w:divBdr>
    </w:div>
    <w:div w:id="604506665">
      <w:bodyDiv w:val="1"/>
      <w:marLeft w:val="0"/>
      <w:marRight w:val="0"/>
      <w:marTop w:val="0"/>
      <w:marBottom w:val="0"/>
      <w:divBdr>
        <w:top w:val="none" w:sz="0" w:space="0" w:color="auto"/>
        <w:left w:val="none" w:sz="0" w:space="0" w:color="auto"/>
        <w:bottom w:val="none" w:sz="0" w:space="0" w:color="auto"/>
        <w:right w:val="none" w:sz="0" w:space="0" w:color="auto"/>
      </w:divBdr>
    </w:div>
    <w:div w:id="604925378">
      <w:bodyDiv w:val="1"/>
      <w:marLeft w:val="0"/>
      <w:marRight w:val="0"/>
      <w:marTop w:val="0"/>
      <w:marBottom w:val="0"/>
      <w:divBdr>
        <w:top w:val="none" w:sz="0" w:space="0" w:color="auto"/>
        <w:left w:val="none" w:sz="0" w:space="0" w:color="auto"/>
        <w:bottom w:val="none" w:sz="0" w:space="0" w:color="auto"/>
        <w:right w:val="none" w:sz="0" w:space="0" w:color="auto"/>
      </w:divBdr>
    </w:div>
    <w:div w:id="605776634">
      <w:bodyDiv w:val="1"/>
      <w:marLeft w:val="0"/>
      <w:marRight w:val="0"/>
      <w:marTop w:val="0"/>
      <w:marBottom w:val="0"/>
      <w:divBdr>
        <w:top w:val="none" w:sz="0" w:space="0" w:color="auto"/>
        <w:left w:val="none" w:sz="0" w:space="0" w:color="auto"/>
        <w:bottom w:val="none" w:sz="0" w:space="0" w:color="auto"/>
        <w:right w:val="none" w:sz="0" w:space="0" w:color="auto"/>
      </w:divBdr>
    </w:div>
    <w:div w:id="606502534">
      <w:bodyDiv w:val="1"/>
      <w:marLeft w:val="0"/>
      <w:marRight w:val="0"/>
      <w:marTop w:val="0"/>
      <w:marBottom w:val="0"/>
      <w:divBdr>
        <w:top w:val="none" w:sz="0" w:space="0" w:color="auto"/>
        <w:left w:val="none" w:sz="0" w:space="0" w:color="auto"/>
        <w:bottom w:val="none" w:sz="0" w:space="0" w:color="auto"/>
        <w:right w:val="none" w:sz="0" w:space="0" w:color="auto"/>
      </w:divBdr>
    </w:div>
    <w:div w:id="609706688">
      <w:bodyDiv w:val="1"/>
      <w:marLeft w:val="0"/>
      <w:marRight w:val="0"/>
      <w:marTop w:val="0"/>
      <w:marBottom w:val="0"/>
      <w:divBdr>
        <w:top w:val="none" w:sz="0" w:space="0" w:color="auto"/>
        <w:left w:val="none" w:sz="0" w:space="0" w:color="auto"/>
        <w:bottom w:val="none" w:sz="0" w:space="0" w:color="auto"/>
        <w:right w:val="none" w:sz="0" w:space="0" w:color="auto"/>
      </w:divBdr>
    </w:div>
    <w:div w:id="618337406">
      <w:bodyDiv w:val="1"/>
      <w:marLeft w:val="0"/>
      <w:marRight w:val="0"/>
      <w:marTop w:val="0"/>
      <w:marBottom w:val="0"/>
      <w:divBdr>
        <w:top w:val="none" w:sz="0" w:space="0" w:color="auto"/>
        <w:left w:val="none" w:sz="0" w:space="0" w:color="auto"/>
        <w:bottom w:val="none" w:sz="0" w:space="0" w:color="auto"/>
        <w:right w:val="none" w:sz="0" w:space="0" w:color="auto"/>
      </w:divBdr>
    </w:div>
    <w:div w:id="618419256">
      <w:bodyDiv w:val="1"/>
      <w:marLeft w:val="0"/>
      <w:marRight w:val="0"/>
      <w:marTop w:val="0"/>
      <w:marBottom w:val="0"/>
      <w:divBdr>
        <w:top w:val="none" w:sz="0" w:space="0" w:color="auto"/>
        <w:left w:val="none" w:sz="0" w:space="0" w:color="auto"/>
        <w:bottom w:val="none" w:sz="0" w:space="0" w:color="auto"/>
        <w:right w:val="none" w:sz="0" w:space="0" w:color="auto"/>
      </w:divBdr>
    </w:div>
    <w:div w:id="619999108">
      <w:bodyDiv w:val="1"/>
      <w:marLeft w:val="0"/>
      <w:marRight w:val="0"/>
      <w:marTop w:val="0"/>
      <w:marBottom w:val="0"/>
      <w:divBdr>
        <w:top w:val="none" w:sz="0" w:space="0" w:color="auto"/>
        <w:left w:val="none" w:sz="0" w:space="0" w:color="auto"/>
        <w:bottom w:val="none" w:sz="0" w:space="0" w:color="auto"/>
        <w:right w:val="none" w:sz="0" w:space="0" w:color="auto"/>
      </w:divBdr>
      <w:divsChild>
        <w:div w:id="364016739">
          <w:marLeft w:val="0"/>
          <w:marRight w:val="0"/>
          <w:marTop w:val="0"/>
          <w:marBottom w:val="0"/>
          <w:divBdr>
            <w:top w:val="none" w:sz="0" w:space="0" w:color="auto"/>
            <w:left w:val="none" w:sz="0" w:space="0" w:color="auto"/>
            <w:bottom w:val="none" w:sz="0" w:space="0" w:color="auto"/>
            <w:right w:val="none" w:sz="0" w:space="0" w:color="auto"/>
          </w:divBdr>
        </w:div>
      </w:divsChild>
    </w:div>
    <w:div w:id="623118855">
      <w:bodyDiv w:val="1"/>
      <w:marLeft w:val="0"/>
      <w:marRight w:val="0"/>
      <w:marTop w:val="0"/>
      <w:marBottom w:val="0"/>
      <w:divBdr>
        <w:top w:val="none" w:sz="0" w:space="0" w:color="auto"/>
        <w:left w:val="none" w:sz="0" w:space="0" w:color="auto"/>
        <w:bottom w:val="none" w:sz="0" w:space="0" w:color="auto"/>
        <w:right w:val="none" w:sz="0" w:space="0" w:color="auto"/>
      </w:divBdr>
    </w:div>
    <w:div w:id="627862254">
      <w:bodyDiv w:val="1"/>
      <w:marLeft w:val="0"/>
      <w:marRight w:val="0"/>
      <w:marTop w:val="0"/>
      <w:marBottom w:val="0"/>
      <w:divBdr>
        <w:top w:val="none" w:sz="0" w:space="0" w:color="auto"/>
        <w:left w:val="none" w:sz="0" w:space="0" w:color="auto"/>
        <w:bottom w:val="none" w:sz="0" w:space="0" w:color="auto"/>
        <w:right w:val="none" w:sz="0" w:space="0" w:color="auto"/>
      </w:divBdr>
    </w:div>
    <w:div w:id="630331212">
      <w:bodyDiv w:val="1"/>
      <w:marLeft w:val="0"/>
      <w:marRight w:val="0"/>
      <w:marTop w:val="0"/>
      <w:marBottom w:val="0"/>
      <w:divBdr>
        <w:top w:val="none" w:sz="0" w:space="0" w:color="auto"/>
        <w:left w:val="none" w:sz="0" w:space="0" w:color="auto"/>
        <w:bottom w:val="none" w:sz="0" w:space="0" w:color="auto"/>
        <w:right w:val="none" w:sz="0" w:space="0" w:color="auto"/>
      </w:divBdr>
    </w:div>
    <w:div w:id="634334511">
      <w:bodyDiv w:val="1"/>
      <w:marLeft w:val="0"/>
      <w:marRight w:val="0"/>
      <w:marTop w:val="0"/>
      <w:marBottom w:val="0"/>
      <w:divBdr>
        <w:top w:val="none" w:sz="0" w:space="0" w:color="auto"/>
        <w:left w:val="none" w:sz="0" w:space="0" w:color="auto"/>
        <w:bottom w:val="none" w:sz="0" w:space="0" w:color="auto"/>
        <w:right w:val="none" w:sz="0" w:space="0" w:color="auto"/>
      </w:divBdr>
    </w:div>
    <w:div w:id="640619340">
      <w:bodyDiv w:val="1"/>
      <w:marLeft w:val="0"/>
      <w:marRight w:val="0"/>
      <w:marTop w:val="0"/>
      <w:marBottom w:val="0"/>
      <w:divBdr>
        <w:top w:val="none" w:sz="0" w:space="0" w:color="auto"/>
        <w:left w:val="none" w:sz="0" w:space="0" w:color="auto"/>
        <w:bottom w:val="none" w:sz="0" w:space="0" w:color="auto"/>
        <w:right w:val="none" w:sz="0" w:space="0" w:color="auto"/>
      </w:divBdr>
    </w:div>
    <w:div w:id="642470469">
      <w:bodyDiv w:val="1"/>
      <w:marLeft w:val="0"/>
      <w:marRight w:val="0"/>
      <w:marTop w:val="0"/>
      <w:marBottom w:val="0"/>
      <w:divBdr>
        <w:top w:val="none" w:sz="0" w:space="0" w:color="auto"/>
        <w:left w:val="none" w:sz="0" w:space="0" w:color="auto"/>
        <w:bottom w:val="none" w:sz="0" w:space="0" w:color="auto"/>
        <w:right w:val="none" w:sz="0" w:space="0" w:color="auto"/>
      </w:divBdr>
    </w:div>
    <w:div w:id="649752921">
      <w:bodyDiv w:val="1"/>
      <w:marLeft w:val="0"/>
      <w:marRight w:val="0"/>
      <w:marTop w:val="0"/>
      <w:marBottom w:val="0"/>
      <w:divBdr>
        <w:top w:val="none" w:sz="0" w:space="0" w:color="auto"/>
        <w:left w:val="none" w:sz="0" w:space="0" w:color="auto"/>
        <w:bottom w:val="none" w:sz="0" w:space="0" w:color="auto"/>
        <w:right w:val="none" w:sz="0" w:space="0" w:color="auto"/>
      </w:divBdr>
    </w:div>
    <w:div w:id="651328649">
      <w:bodyDiv w:val="1"/>
      <w:marLeft w:val="0"/>
      <w:marRight w:val="0"/>
      <w:marTop w:val="0"/>
      <w:marBottom w:val="0"/>
      <w:divBdr>
        <w:top w:val="none" w:sz="0" w:space="0" w:color="auto"/>
        <w:left w:val="none" w:sz="0" w:space="0" w:color="auto"/>
        <w:bottom w:val="none" w:sz="0" w:space="0" w:color="auto"/>
        <w:right w:val="none" w:sz="0" w:space="0" w:color="auto"/>
      </w:divBdr>
    </w:div>
    <w:div w:id="651375588">
      <w:bodyDiv w:val="1"/>
      <w:marLeft w:val="0"/>
      <w:marRight w:val="0"/>
      <w:marTop w:val="0"/>
      <w:marBottom w:val="0"/>
      <w:divBdr>
        <w:top w:val="none" w:sz="0" w:space="0" w:color="auto"/>
        <w:left w:val="none" w:sz="0" w:space="0" w:color="auto"/>
        <w:bottom w:val="none" w:sz="0" w:space="0" w:color="auto"/>
        <w:right w:val="none" w:sz="0" w:space="0" w:color="auto"/>
      </w:divBdr>
    </w:div>
    <w:div w:id="655647811">
      <w:bodyDiv w:val="1"/>
      <w:marLeft w:val="0"/>
      <w:marRight w:val="0"/>
      <w:marTop w:val="0"/>
      <w:marBottom w:val="0"/>
      <w:divBdr>
        <w:top w:val="none" w:sz="0" w:space="0" w:color="auto"/>
        <w:left w:val="none" w:sz="0" w:space="0" w:color="auto"/>
        <w:bottom w:val="none" w:sz="0" w:space="0" w:color="auto"/>
        <w:right w:val="none" w:sz="0" w:space="0" w:color="auto"/>
      </w:divBdr>
    </w:div>
    <w:div w:id="655843460">
      <w:bodyDiv w:val="1"/>
      <w:marLeft w:val="0"/>
      <w:marRight w:val="0"/>
      <w:marTop w:val="0"/>
      <w:marBottom w:val="0"/>
      <w:divBdr>
        <w:top w:val="none" w:sz="0" w:space="0" w:color="auto"/>
        <w:left w:val="none" w:sz="0" w:space="0" w:color="auto"/>
        <w:bottom w:val="none" w:sz="0" w:space="0" w:color="auto"/>
        <w:right w:val="none" w:sz="0" w:space="0" w:color="auto"/>
      </w:divBdr>
    </w:div>
    <w:div w:id="655960030">
      <w:bodyDiv w:val="1"/>
      <w:marLeft w:val="0"/>
      <w:marRight w:val="0"/>
      <w:marTop w:val="0"/>
      <w:marBottom w:val="0"/>
      <w:divBdr>
        <w:top w:val="none" w:sz="0" w:space="0" w:color="auto"/>
        <w:left w:val="none" w:sz="0" w:space="0" w:color="auto"/>
        <w:bottom w:val="none" w:sz="0" w:space="0" w:color="auto"/>
        <w:right w:val="none" w:sz="0" w:space="0" w:color="auto"/>
      </w:divBdr>
    </w:div>
    <w:div w:id="657226712">
      <w:bodyDiv w:val="1"/>
      <w:marLeft w:val="0"/>
      <w:marRight w:val="0"/>
      <w:marTop w:val="0"/>
      <w:marBottom w:val="0"/>
      <w:divBdr>
        <w:top w:val="none" w:sz="0" w:space="0" w:color="auto"/>
        <w:left w:val="none" w:sz="0" w:space="0" w:color="auto"/>
        <w:bottom w:val="none" w:sz="0" w:space="0" w:color="auto"/>
        <w:right w:val="none" w:sz="0" w:space="0" w:color="auto"/>
      </w:divBdr>
    </w:div>
    <w:div w:id="664818196">
      <w:bodyDiv w:val="1"/>
      <w:marLeft w:val="0"/>
      <w:marRight w:val="0"/>
      <w:marTop w:val="0"/>
      <w:marBottom w:val="0"/>
      <w:divBdr>
        <w:top w:val="none" w:sz="0" w:space="0" w:color="auto"/>
        <w:left w:val="none" w:sz="0" w:space="0" w:color="auto"/>
        <w:bottom w:val="none" w:sz="0" w:space="0" w:color="auto"/>
        <w:right w:val="none" w:sz="0" w:space="0" w:color="auto"/>
      </w:divBdr>
    </w:div>
    <w:div w:id="670302377">
      <w:bodyDiv w:val="1"/>
      <w:marLeft w:val="0"/>
      <w:marRight w:val="0"/>
      <w:marTop w:val="0"/>
      <w:marBottom w:val="0"/>
      <w:divBdr>
        <w:top w:val="none" w:sz="0" w:space="0" w:color="auto"/>
        <w:left w:val="none" w:sz="0" w:space="0" w:color="auto"/>
        <w:bottom w:val="none" w:sz="0" w:space="0" w:color="auto"/>
        <w:right w:val="none" w:sz="0" w:space="0" w:color="auto"/>
      </w:divBdr>
    </w:div>
    <w:div w:id="671224015">
      <w:bodyDiv w:val="1"/>
      <w:marLeft w:val="0"/>
      <w:marRight w:val="0"/>
      <w:marTop w:val="0"/>
      <w:marBottom w:val="0"/>
      <w:divBdr>
        <w:top w:val="none" w:sz="0" w:space="0" w:color="auto"/>
        <w:left w:val="none" w:sz="0" w:space="0" w:color="auto"/>
        <w:bottom w:val="none" w:sz="0" w:space="0" w:color="auto"/>
        <w:right w:val="none" w:sz="0" w:space="0" w:color="auto"/>
      </w:divBdr>
    </w:div>
    <w:div w:id="671567396">
      <w:bodyDiv w:val="1"/>
      <w:marLeft w:val="0"/>
      <w:marRight w:val="0"/>
      <w:marTop w:val="0"/>
      <w:marBottom w:val="0"/>
      <w:divBdr>
        <w:top w:val="none" w:sz="0" w:space="0" w:color="auto"/>
        <w:left w:val="none" w:sz="0" w:space="0" w:color="auto"/>
        <w:bottom w:val="none" w:sz="0" w:space="0" w:color="auto"/>
        <w:right w:val="none" w:sz="0" w:space="0" w:color="auto"/>
      </w:divBdr>
    </w:div>
    <w:div w:id="671757850">
      <w:bodyDiv w:val="1"/>
      <w:marLeft w:val="0"/>
      <w:marRight w:val="0"/>
      <w:marTop w:val="0"/>
      <w:marBottom w:val="0"/>
      <w:divBdr>
        <w:top w:val="none" w:sz="0" w:space="0" w:color="auto"/>
        <w:left w:val="none" w:sz="0" w:space="0" w:color="auto"/>
        <w:bottom w:val="none" w:sz="0" w:space="0" w:color="auto"/>
        <w:right w:val="none" w:sz="0" w:space="0" w:color="auto"/>
      </w:divBdr>
    </w:div>
    <w:div w:id="673149232">
      <w:bodyDiv w:val="1"/>
      <w:marLeft w:val="0"/>
      <w:marRight w:val="0"/>
      <w:marTop w:val="0"/>
      <w:marBottom w:val="0"/>
      <w:divBdr>
        <w:top w:val="none" w:sz="0" w:space="0" w:color="auto"/>
        <w:left w:val="none" w:sz="0" w:space="0" w:color="auto"/>
        <w:bottom w:val="none" w:sz="0" w:space="0" w:color="auto"/>
        <w:right w:val="none" w:sz="0" w:space="0" w:color="auto"/>
      </w:divBdr>
    </w:div>
    <w:div w:id="674382072">
      <w:bodyDiv w:val="1"/>
      <w:marLeft w:val="0"/>
      <w:marRight w:val="0"/>
      <w:marTop w:val="0"/>
      <w:marBottom w:val="0"/>
      <w:divBdr>
        <w:top w:val="none" w:sz="0" w:space="0" w:color="auto"/>
        <w:left w:val="none" w:sz="0" w:space="0" w:color="auto"/>
        <w:bottom w:val="none" w:sz="0" w:space="0" w:color="auto"/>
        <w:right w:val="none" w:sz="0" w:space="0" w:color="auto"/>
      </w:divBdr>
    </w:div>
    <w:div w:id="674652783">
      <w:bodyDiv w:val="1"/>
      <w:marLeft w:val="0"/>
      <w:marRight w:val="0"/>
      <w:marTop w:val="0"/>
      <w:marBottom w:val="0"/>
      <w:divBdr>
        <w:top w:val="none" w:sz="0" w:space="0" w:color="auto"/>
        <w:left w:val="none" w:sz="0" w:space="0" w:color="auto"/>
        <w:bottom w:val="none" w:sz="0" w:space="0" w:color="auto"/>
        <w:right w:val="none" w:sz="0" w:space="0" w:color="auto"/>
      </w:divBdr>
    </w:div>
    <w:div w:id="675153991">
      <w:bodyDiv w:val="1"/>
      <w:marLeft w:val="0"/>
      <w:marRight w:val="0"/>
      <w:marTop w:val="0"/>
      <w:marBottom w:val="0"/>
      <w:divBdr>
        <w:top w:val="none" w:sz="0" w:space="0" w:color="auto"/>
        <w:left w:val="none" w:sz="0" w:space="0" w:color="auto"/>
        <w:bottom w:val="none" w:sz="0" w:space="0" w:color="auto"/>
        <w:right w:val="none" w:sz="0" w:space="0" w:color="auto"/>
      </w:divBdr>
    </w:div>
    <w:div w:id="676886033">
      <w:bodyDiv w:val="1"/>
      <w:marLeft w:val="0"/>
      <w:marRight w:val="0"/>
      <w:marTop w:val="0"/>
      <w:marBottom w:val="0"/>
      <w:divBdr>
        <w:top w:val="none" w:sz="0" w:space="0" w:color="auto"/>
        <w:left w:val="none" w:sz="0" w:space="0" w:color="auto"/>
        <w:bottom w:val="none" w:sz="0" w:space="0" w:color="auto"/>
        <w:right w:val="none" w:sz="0" w:space="0" w:color="auto"/>
      </w:divBdr>
    </w:div>
    <w:div w:id="677316363">
      <w:bodyDiv w:val="1"/>
      <w:marLeft w:val="0"/>
      <w:marRight w:val="0"/>
      <w:marTop w:val="0"/>
      <w:marBottom w:val="0"/>
      <w:divBdr>
        <w:top w:val="none" w:sz="0" w:space="0" w:color="auto"/>
        <w:left w:val="none" w:sz="0" w:space="0" w:color="auto"/>
        <w:bottom w:val="none" w:sz="0" w:space="0" w:color="auto"/>
        <w:right w:val="none" w:sz="0" w:space="0" w:color="auto"/>
      </w:divBdr>
    </w:div>
    <w:div w:id="680854394">
      <w:bodyDiv w:val="1"/>
      <w:marLeft w:val="0"/>
      <w:marRight w:val="0"/>
      <w:marTop w:val="0"/>
      <w:marBottom w:val="0"/>
      <w:divBdr>
        <w:top w:val="none" w:sz="0" w:space="0" w:color="auto"/>
        <w:left w:val="none" w:sz="0" w:space="0" w:color="auto"/>
        <w:bottom w:val="none" w:sz="0" w:space="0" w:color="auto"/>
        <w:right w:val="none" w:sz="0" w:space="0" w:color="auto"/>
      </w:divBdr>
    </w:div>
    <w:div w:id="682166825">
      <w:bodyDiv w:val="1"/>
      <w:marLeft w:val="0"/>
      <w:marRight w:val="0"/>
      <w:marTop w:val="0"/>
      <w:marBottom w:val="0"/>
      <w:divBdr>
        <w:top w:val="none" w:sz="0" w:space="0" w:color="auto"/>
        <w:left w:val="none" w:sz="0" w:space="0" w:color="auto"/>
        <w:bottom w:val="none" w:sz="0" w:space="0" w:color="auto"/>
        <w:right w:val="none" w:sz="0" w:space="0" w:color="auto"/>
      </w:divBdr>
    </w:div>
    <w:div w:id="683172645">
      <w:bodyDiv w:val="1"/>
      <w:marLeft w:val="0"/>
      <w:marRight w:val="0"/>
      <w:marTop w:val="0"/>
      <w:marBottom w:val="0"/>
      <w:divBdr>
        <w:top w:val="none" w:sz="0" w:space="0" w:color="auto"/>
        <w:left w:val="none" w:sz="0" w:space="0" w:color="auto"/>
        <w:bottom w:val="none" w:sz="0" w:space="0" w:color="auto"/>
        <w:right w:val="none" w:sz="0" w:space="0" w:color="auto"/>
      </w:divBdr>
    </w:div>
    <w:div w:id="683440637">
      <w:bodyDiv w:val="1"/>
      <w:marLeft w:val="0"/>
      <w:marRight w:val="0"/>
      <w:marTop w:val="0"/>
      <w:marBottom w:val="0"/>
      <w:divBdr>
        <w:top w:val="none" w:sz="0" w:space="0" w:color="auto"/>
        <w:left w:val="none" w:sz="0" w:space="0" w:color="auto"/>
        <w:bottom w:val="none" w:sz="0" w:space="0" w:color="auto"/>
        <w:right w:val="none" w:sz="0" w:space="0" w:color="auto"/>
      </w:divBdr>
    </w:div>
    <w:div w:id="689455209">
      <w:bodyDiv w:val="1"/>
      <w:marLeft w:val="0"/>
      <w:marRight w:val="0"/>
      <w:marTop w:val="0"/>
      <w:marBottom w:val="0"/>
      <w:divBdr>
        <w:top w:val="none" w:sz="0" w:space="0" w:color="auto"/>
        <w:left w:val="none" w:sz="0" w:space="0" w:color="auto"/>
        <w:bottom w:val="none" w:sz="0" w:space="0" w:color="auto"/>
        <w:right w:val="none" w:sz="0" w:space="0" w:color="auto"/>
      </w:divBdr>
    </w:div>
    <w:div w:id="689532106">
      <w:bodyDiv w:val="1"/>
      <w:marLeft w:val="0"/>
      <w:marRight w:val="0"/>
      <w:marTop w:val="0"/>
      <w:marBottom w:val="0"/>
      <w:divBdr>
        <w:top w:val="none" w:sz="0" w:space="0" w:color="auto"/>
        <w:left w:val="none" w:sz="0" w:space="0" w:color="auto"/>
        <w:bottom w:val="none" w:sz="0" w:space="0" w:color="auto"/>
        <w:right w:val="none" w:sz="0" w:space="0" w:color="auto"/>
      </w:divBdr>
    </w:div>
    <w:div w:id="697391053">
      <w:bodyDiv w:val="1"/>
      <w:marLeft w:val="0"/>
      <w:marRight w:val="0"/>
      <w:marTop w:val="0"/>
      <w:marBottom w:val="0"/>
      <w:divBdr>
        <w:top w:val="none" w:sz="0" w:space="0" w:color="auto"/>
        <w:left w:val="none" w:sz="0" w:space="0" w:color="auto"/>
        <w:bottom w:val="none" w:sz="0" w:space="0" w:color="auto"/>
        <w:right w:val="none" w:sz="0" w:space="0" w:color="auto"/>
      </w:divBdr>
    </w:div>
    <w:div w:id="697585294">
      <w:bodyDiv w:val="1"/>
      <w:marLeft w:val="0"/>
      <w:marRight w:val="0"/>
      <w:marTop w:val="0"/>
      <w:marBottom w:val="0"/>
      <w:divBdr>
        <w:top w:val="none" w:sz="0" w:space="0" w:color="auto"/>
        <w:left w:val="none" w:sz="0" w:space="0" w:color="auto"/>
        <w:bottom w:val="none" w:sz="0" w:space="0" w:color="auto"/>
        <w:right w:val="none" w:sz="0" w:space="0" w:color="auto"/>
      </w:divBdr>
    </w:div>
    <w:div w:id="697968205">
      <w:bodyDiv w:val="1"/>
      <w:marLeft w:val="0"/>
      <w:marRight w:val="0"/>
      <w:marTop w:val="0"/>
      <w:marBottom w:val="0"/>
      <w:divBdr>
        <w:top w:val="none" w:sz="0" w:space="0" w:color="auto"/>
        <w:left w:val="none" w:sz="0" w:space="0" w:color="auto"/>
        <w:bottom w:val="none" w:sz="0" w:space="0" w:color="auto"/>
        <w:right w:val="none" w:sz="0" w:space="0" w:color="auto"/>
      </w:divBdr>
    </w:div>
    <w:div w:id="698506303">
      <w:bodyDiv w:val="1"/>
      <w:marLeft w:val="0"/>
      <w:marRight w:val="0"/>
      <w:marTop w:val="0"/>
      <w:marBottom w:val="0"/>
      <w:divBdr>
        <w:top w:val="none" w:sz="0" w:space="0" w:color="auto"/>
        <w:left w:val="none" w:sz="0" w:space="0" w:color="auto"/>
        <w:bottom w:val="none" w:sz="0" w:space="0" w:color="auto"/>
        <w:right w:val="none" w:sz="0" w:space="0" w:color="auto"/>
      </w:divBdr>
    </w:div>
    <w:div w:id="700320808">
      <w:bodyDiv w:val="1"/>
      <w:marLeft w:val="0"/>
      <w:marRight w:val="0"/>
      <w:marTop w:val="0"/>
      <w:marBottom w:val="0"/>
      <w:divBdr>
        <w:top w:val="none" w:sz="0" w:space="0" w:color="auto"/>
        <w:left w:val="none" w:sz="0" w:space="0" w:color="auto"/>
        <w:bottom w:val="none" w:sz="0" w:space="0" w:color="auto"/>
        <w:right w:val="none" w:sz="0" w:space="0" w:color="auto"/>
      </w:divBdr>
    </w:div>
    <w:div w:id="700863937">
      <w:bodyDiv w:val="1"/>
      <w:marLeft w:val="0"/>
      <w:marRight w:val="0"/>
      <w:marTop w:val="0"/>
      <w:marBottom w:val="0"/>
      <w:divBdr>
        <w:top w:val="none" w:sz="0" w:space="0" w:color="auto"/>
        <w:left w:val="none" w:sz="0" w:space="0" w:color="auto"/>
        <w:bottom w:val="none" w:sz="0" w:space="0" w:color="auto"/>
        <w:right w:val="none" w:sz="0" w:space="0" w:color="auto"/>
      </w:divBdr>
    </w:div>
    <w:div w:id="703289450">
      <w:bodyDiv w:val="1"/>
      <w:marLeft w:val="0"/>
      <w:marRight w:val="0"/>
      <w:marTop w:val="0"/>
      <w:marBottom w:val="0"/>
      <w:divBdr>
        <w:top w:val="none" w:sz="0" w:space="0" w:color="auto"/>
        <w:left w:val="none" w:sz="0" w:space="0" w:color="auto"/>
        <w:bottom w:val="none" w:sz="0" w:space="0" w:color="auto"/>
        <w:right w:val="none" w:sz="0" w:space="0" w:color="auto"/>
      </w:divBdr>
    </w:div>
    <w:div w:id="703755181">
      <w:bodyDiv w:val="1"/>
      <w:marLeft w:val="0"/>
      <w:marRight w:val="0"/>
      <w:marTop w:val="0"/>
      <w:marBottom w:val="0"/>
      <w:divBdr>
        <w:top w:val="none" w:sz="0" w:space="0" w:color="auto"/>
        <w:left w:val="none" w:sz="0" w:space="0" w:color="auto"/>
        <w:bottom w:val="none" w:sz="0" w:space="0" w:color="auto"/>
        <w:right w:val="none" w:sz="0" w:space="0" w:color="auto"/>
      </w:divBdr>
    </w:div>
    <w:div w:id="704447027">
      <w:bodyDiv w:val="1"/>
      <w:marLeft w:val="0"/>
      <w:marRight w:val="0"/>
      <w:marTop w:val="0"/>
      <w:marBottom w:val="0"/>
      <w:divBdr>
        <w:top w:val="none" w:sz="0" w:space="0" w:color="auto"/>
        <w:left w:val="none" w:sz="0" w:space="0" w:color="auto"/>
        <w:bottom w:val="none" w:sz="0" w:space="0" w:color="auto"/>
        <w:right w:val="none" w:sz="0" w:space="0" w:color="auto"/>
      </w:divBdr>
    </w:div>
    <w:div w:id="706030569">
      <w:bodyDiv w:val="1"/>
      <w:marLeft w:val="0"/>
      <w:marRight w:val="0"/>
      <w:marTop w:val="0"/>
      <w:marBottom w:val="0"/>
      <w:divBdr>
        <w:top w:val="none" w:sz="0" w:space="0" w:color="auto"/>
        <w:left w:val="none" w:sz="0" w:space="0" w:color="auto"/>
        <w:bottom w:val="none" w:sz="0" w:space="0" w:color="auto"/>
        <w:right w:val="none" w:sz="0" w:space="0" w:color="auto"/>
      </w:divBdr>
    </w:div>
    <w:div w:id="706295366">
      <w:bodyDiv w:val="1"/>
      <w:marLeft w:val="0"/>
      <w:marRight w:val="0"/>
      <w:marTop w:val="0"/>
      <w:marBottom w:val="0"/>
      <w:divBdr>
        <w:top w:val="none" w:sz="0" w:space="0" w:color="auto"/>
        <w:left w:val="none" w:sz="0" w:space="0" w:color="auto"/>
        <w:bottom w:val="none" w:sz="0" w:space="0" w:color="auto"/>
        <w:right w:val="none" w:sz="0" w:space="0" w:color="auto"/>
      </w:divBdr>
    </w:div>
    <w:div w:id="711807742">
      <w:bodyDiv w:val="1"/>
      <w:marLeft w:val="0"/>
      <w:marRight w:val="0"/>
      <w:marTop w:val="0"/>
      <w:marBottom w:val="0"/>
      <w:divBdr>
        <w:top w:val="none" w:sz="0" w:space="0" w:color="auto"/>
        <w:left w:val="none" w:sz="0" w:space="0" w:color="auto"/>
        <w:bottom w:val="none" w:sz="0" w:space="0" w:color="auto"/>
        <w:right w:val="none" w:sz="0" w:space="0" w:color="auto"/>
      </w:divBdr>
    </w:div>
    <w:div w:id="712777502">
      <w:bodyDiv w:val="1"/>
      <w:marLeft w:val="0"/>
      <w:marRight w:val="0"/>
      <w:marTop w:val="0"/>
      <w:marBottom w:val="0"/>
      <w:divBdr>
        <w:top w:val="none" w:sz="0" w:space="0" w:color="auto"/>
        <w:left w:val="none" w:sz="0" w:space="0" w:color="auto"/>
        <w:bottom w:val="none" w:sz="0" w:space="0" w:color="auto"/>
        <w:right w:val="none" w:sz="0" w:space="0" w:color="auto"/>
      </w:divBdr>
    </w:div>
    <w:div w:id="714500704">
      <w:bodyDiv w:val="1"/>
      <w:marLeft w:val="0"/>
      <w:marRight w:val="0"/>
      <w:marTop w:val="0"/>
      <w:marBottom w:val="0"/>
      <w:divBdr>
        <w:top w:val="none" w:sz="0" w:space="0" w:color="auto"/>
        <w:left w:val="none" w:sz="0" w:space="0" w:color="auto"/>
        <w:bottom w:val="none" w:sz="0" w:space="0" w:color="auto"/>
        <w:right w:val="none" w:sz="0" w:space="0" w:color="auto"/>
      </w:divBdr>
    </w:div>
    <w:div w:id="715010568">
      <w:bodyDiv w:val="1"/>
      <w:marLeft w:val="0"/>
      <w:marRight w:val="0"/>
      <w:marTop w:val="0"/>
      <w:marBottom w:val="0"/>
      <w:divBdr>
        <w:top w:val="none" w:sz="0" w:space="0" w:color="auto"/>
        <w:left w:val="none" w:sz="0" w:space="0" w:color="auto"/>
        <w:bottom w:val="none" w:sz="0" w:space="0" w:color="auto"/>
        <w:right w:val="none" w:sz="0" w:space="0" w:color="auto"/>
      </w:divBdr>
    </w:div>
    <w:div w:id="716054807">
      <w:bodyDiv w:val="1"/>
      <w:marLeft w:val="0"/>
      <w:marRight w:val="0"/>
      <w:marTop w:val="0"/>
      <w:marBottom w:val="0"/>
      <w:divBdr>
        <w:top w:val="none" w:sz="0" w:space="0" w:color="auto"/>
        <w:left w:val="none" w:sz="0" w:space="0" w:color="auto"/>
        <w:bottom w:val="none" w:sz="0" w:space="0" w:color="auto"/>
        <w:right w:val="none" w:sz="0" w:space="0" w:color="auto"/>
      </w:divBdr>
    </w:div>
    <w:div w:id="720712783">
      <w:bodyDiv w:val="1"/>
      <w:marLeft w:val="0"/>
      <w:marRight w:val="0"/>
      <w:marTop w:val="0"/>
      <w:marBottom w:val="0"/>
      <w:divBdr>
        <w:top w:val="none" w:sz="0" w:space="0" w:color="auto"/>
        <w:left w:val="none" w:sz="0" w:space="0" w:color="auto"/>
        <w:bottom w:val="none" w:sz="0" w:space="0" w:color="auto"/>
        <w:right w:val="none" w:sz="0" w:space="0" w:color="auto"/>
      </w:divBdr>
    </w:div>
    <w:div w:id="721518062">
      <w:bodyDiv w:val="1"/>
      <w:marLeft w:val="0"/>
      <w:marRight w:val="0"/>
      <w:marTop w:val="0"/>
      <w:marBottom w:val="0"/>
      <w:divBdr>
        <w:top w:val="none" w:sz="0" w:space="0" w:color="auto"/>
        <w:left w:val="none" w:sz="0" w:space="0" w:color="auto"/>
        <w:bottom w:val="none" w:sz="0" w:space="0" w:color="auto"/>
        <w:right w:val="none" w:sz="0" w:space="0" w:color="auto"/>
      </w:divBdr>
    </w:div>
    <w:div w:id="723145110">
      <w:bodyDiv w:val="1"/>
      <w:marLeft w:val="0"/>
      <w:marRight w:val="0"/>
      <w:marTop w:val="0"/>
      <w:marBottom w:val="0"/>
      <w:divBdr>
        <w:top w:val="none" w:sz="0" w:space="0" w:color="auto"/>
        <w:left w:val="none" w:sz="0" w:space="0" w:color="auto"/>
        <w:bottom w:val="none" w:sz="0" w:space="0" w:color="auto"/>
        <w:right w:val="none" w:sz="0" w:space="0" w:color="auto"/>
      </w:divBdr>
    </w:div>
    <w:div w:id="724916623">
      <w:bodyDiv w:val="1"/>
      <w:marLeft w:val="0"/>
      <w:marRight w:val="0"/>
      <w:marTop w:val="0"/>
      <w:marBottom w:val="0"/>
      <w:divBdr>
        <w:top w:val="none" w:sz="0" w:space="0" w:color="auto"/>
        <w:left w:val="none" w:sz="0" w:space="0" w:color="auto"/>
        <w:bottom w:val="none" w:sz="0" w:space="0" w:color="auto"/>
        <w:right w:val="none" w:sz="0" w:space="0" w:color="auto"/>
      </w:divBdr>
    </w:div>
    <w:div w:id="732696931">
      <w:bodyDiv w:val="1"/>
      <w:marLeft w:val="0"/>
      <w:marRight w:val="0"/>
      <w:marTop w:val="0"/>
      <w:marBottom w:val="0"/>
      <w:divBdr>
        <w:top w:val="none" w:sz="0" w:space="0" w:color="auto"/>
        <w:left w:val="none" w:sz="0" w:space="0" w:color="auto"/>
        <w:bottom w:val="none" w:sz="0" w:space="0" w:color="auto"/>
        <w:right w:val="none" w:sz="0" w:space="0" w:color="auto"/>
      </w:divBdr>
    </w:div>
    <w:div w:id="732700394">
      <w:bodyDiv w:val="1"/>
      <w:marLeft w:val="0"/>
      <w:marRight w:val="0"/>
      <w:marTop w:val="0"/>
      <w:marBottom w:val="0"/>
      <w:divBdr>
        <w:top w:val="none" w:sz="0" w:space="0" w:color="auto"/>
        <w:left w:val="none" w:sz="0" w:space="0" w:color="auto"/>
        <w:bottom w:val="none" w:sz="0" w:space="0" w:color="auto"/>
        <w:right w:val="none" w:sz="0" w:space="0" w:color="auto"/>
      </w:divBdr>
    </w:div>
    <w:div w:id="737555794">
      <w:bodyDiv w:val="1"/>
      <w:marLeft w:val="0"/>
      <w:marRight w:val="0"/>
      <w:marTop w:val="0"/>
      <w:marBottom w:val="0"/>
      <w:divBdr>
        <w:top w:val="none" w:sz="0" w:space="0" w:color="auto"/>
        <w:left w:val="none" w:sz="0" w:space="0" w:color="auto"/>
        <w:bottom w:val="none" w:sz="0" w:space="0" w:color="auto"/>
        <w:right w:val="none" w:sz="0" w:space="0" w:color="auto"/>
      </w:divBdr>
    </w:div>
    <w:div w:id="738207853">
      <w:bodyDiv w:val="1"/>
      <w:marLeft w:val="0"/>
      <w:marRight w:val="0"/>
      <w:marTop w:val="0"/>
      <w:marBottom w:val="0"/>
      <w:divBdr>
        <w:top w:val="none" w:sz="0" w:space="0" w:color="auto"/>
        <w:left w:val="none" w:sz="0" w:space="0" w:color="auto"/>
        <w:bottom w:val="none" w:sz="0" w:space="0" w:color="auto"/>
        <w:right w:val="none" w:sz="0" w:space="0" w:color="auto"/>
      </w:divBdr>
    </w:div>
    <w:div w:id="738360608">
      <w:bodyDiv w:val="1"/>
      <w:marLeft w:val="0"/>
      <w:marRight w:val="0"/>
      <w:marTop w:val="0"/>
      <w:marBottom w:val="0"/>
      <w:divBdr>
        <w:top w:val="none" w:sz="0" w:space="0" w:color="auto"/>
        <w:left w:val="none" w:sz="0" w:space="0" w:color="auto"/>
        <w:bottom w:val="none" w:sz="0" w:space="0" w:color="auto"/>
        <w:right w:val="none" w:sz="0" w:space="0" w:color="auto"/>
      </w:divBdr>
    </w:div>
    <w:div w:id="739788386">
      <w:bodyDiv w:val="1"/>
      <w:marLeft w:val="0"/>
      <w:marRight w:val="0"/>
      <w:marTop w:val="0"/>
      <w:marBottom w:val="0"/>
      <w:divBdr>
        <w:top w:val="none" w:sz="0" w:space="0" w:color="auto"/>
        <w:left w:val="none" w:sz="0" w:space="0" w:color="auto"/>
        <w:bottom w:val="none" w:sz="0" w:space="0" w:color="auto"/>
        <w:right w:val="none" w:sz="0" w:space="0" w:color="auto"/>
      </w:divBdr>
    </w:div>
    <w:div w:id="743603271">
      <w:bodyDiv w:val="1"/>
      <w:marLeft w:val="0"/>
      <w:marRight w:val="0"/>
      <w:marTop w:val="0"/>
      <w:marBottom w:val="0"/>
      <w:divBdr>
        <w:top w:val="none" w:sz="0" w:space="0" w:color="auto"/>
        <w:left w:val="none" w:sz="0" w:space="0" w:color="auto"/>
        <w:bottom w:val="none" w:sz="0" w:space="0" w:color="auto"/>
        <w:right w:val="none" w:sz="0" w:space="0" w:color="auto"/>
      </w:divBdr>
    </w:div>
    <w:div w:id="743916925">
      <w:bodyDiv w:val="1"/>
      <w:marLeft w:val="0"/>
      <w:marRight w:val="0"/>
      <w:marTop w:val="0"/>
      <w:marBottom w:val="0"/>
      <w:divBdr>
        <w:top w:val="none" w:sz="0" w:space="0" w:color="auto"/>
        <w:left w:val="none" w:sz="0" w:space="0" w:color="auto"/>
        <w:bottom w:val="none" w:sz="0" w:space="0" w:color="auto"/>
        <w:right w:val="none" w:sz="0" w:space="0" w:color="auto"/>
      </w:divBdr>
    </w:div>
    <w:div w:id="744299192">
      <w:bodyDiv w:val="1"/>
      <w:marLeft w:val="0"/>
      <w:marRight w:val="0"/>
      <w:marTop w:val="0"/>
      <w:marBottom w:val="0"/>
      <w:divBdr>
        <w:top w:val="none" w:sz="0" w:space="0" w:color="auto"/>
        <w:left w:val="none" w:sz="0" w:space="0" w:color="auto"/>
        <w:bottom w:val="none" w:sz="0" w:space="0" w:color="auto"/>
        <w:right w:val="none" w:sz="0" w:space="0" w:color="auto"/>
      </w:divBdr>
    </w:div>
    <w:div w:id="745614267">
      <w:bodyDiv w:val="1"/>
      <w:marLeft w:val="0"/>
      <w:marRight w:val="0"/>
      <w:marTop w:val="0"/>
      <w:marBottom w:val="0"/>
      <w:divBdr>
        <w:top w:val="none" w:sz="0" w:space="0" w:color="auto"/>
        <w:left w:val="none" w:sz="0" w:space="0" w:color="auto"/>
        <w:bottom w:val="none" w:sz="0" w:space="0" w:color="auto"/>
        <w:right w:val="none" w:sz="0" w:space="0" w:color="auto"/>
      </w:divBdr>
    </w:div>
    <w:div w:id="746151415">
      <w:bodyDiv w:val="1"/>
      <w:marLeft w:val="0"/>
      <w:marRight w:val="0"/>
      <w:marTop w:val="0"/>
      <w:marBottom w:val="0"/>
      <w:divBdr>
        <w:top w:val="none" w:sz="0" w:space="0" w:color="auto"/>
        <w:left w:val="none" w:sz="0" w:space="0" w:color="auto"/>
        <w:bottom w:val="none" w:sz="0" w:space="0" w:color="auto"/>
        <w:right w:val="none" w:sz="0" w:space="0" w:color="auto"/>
      </w:divBdr>
    </w:div>
    <w:div w:id="753550803">
      <w:bodyDiv w:val="1"/>
      <w:marLeft w:val="0"/>
      <w:marRight w:val="0"/>
      <w:marTop w:val="0"/>
      <w:marBottom w:val="0"/>
      <w:divBdr>
        <w:top w:val="none" w:sz="0" w:space="0" w:color="auto"/>
        <w:left w:val="none" w:sz="0" w:space="0" w:color="auto"/>
        <w:bottom w:val="none" w:sz="0" w:space="0" w:color="auto"/>
        <w:right w:val="none" w:sz="0" w:space="0" w:color="auto"/>
      </w:divBdr>
    </w:div>
    <w:div w:id="753941795">
      <w:bodyDiv w:val="1"/>
      <w:marLeft w:val="0"/>
      <w:marRight w:val="0"/>
      <w:marTop w:val="0"/>
      <w:marBottom w:val="0"/>
      <w:divBdr>
        <w:top w:val="none" w:sz="0" w:space="0" w:color="auto"/>
        <w:left w:val="none" w:sz="0" w:space="0" w:color="auto"/>
        <w:bottom w:val="none" w:sz="0" w:space="0" w:color="auto"/>
        <w:right w:val="none" w:sz="0" w:space="0" w:color="auto"/>
      </w:divBdr>
    </w:div>
    <w:div w:id="756289922">
      <w:bodyDiv w:val="1"/>
      <w:marLeft w:val="0"/>
      <w:marRight w:val="0"/>
      <w:marTop w:val="0"/>
      <w:marBottom w:val="0"/>
      <w:divBdr>
        <w:top w:val="none" w:sz="0" w:space="0" w:color="auto"/>
        <w:left w:val="none" w:sz="0" w:space="0" w:color="auto"/>
        <w:bottom w:val="none" w:sz="0" w:space="0" w:color="auto"/>
        <w:right w:val="none" w:sz="0" w:space="0" w:color="auto"/>
      </w:divBdr>
    </w:div>
    <w:div w:id="756369038">
      <w:bodyDiv w:val="1"/>
      <w:marLeft w:val="0"/>
      <w:marRight w:val="0"/>
      <w:marTop w:val="0"/>
      <w:marBottom w:val="0"/>
      <w:divBdr>
        <w:top w:val="none" w:sz="0" w:space="0" w:color="auto"/>
        <w:left w:val="none" w:sz="0" w:space="0" w:color="auto"/>
        <w:bottom w:val="none" w:sz="0" w:space="0" w:color="auto"/>
        <w:right w:val="none" w:sz="0" w:space="0" w:color="auto"/>
      </w:divBdr>
    </w:div>
    <w:div w:id="758211370">
      <w:bodyDiv w:val="1"/>
      <w:marLeft w:val="0"/>
      <w:marRight w:val="0"/>
      <w:marTop w:val="0"/>
      <w:marBottom w:val="0"/>
      <w:divBdr>
        <w:top w:val="none" w:sz="0" w:space="0" w:color="auto"/>
        <w:left w:val="none" w:sz="0" w:space="0" w:color="auto"/>
        <w:bottom w:val="none" w:sz="0" w:space="0" w:color="auto"/>
        <w:right w:val="none" w:sz="0" w:space="0" w:color="auto"/>
      </w:divBdr>
    </w:div>
    <w:div w:id="758213900">
      <w:bodyDiv w:val="1"/>
      <w:marLeft w:val="0"/>
      <w:marRight w:val="0"/>
      <w:marTop w:val="0"/>
      <w:marBottom w:val="0"/>
      <w:divBdr>
        <w:top w:val="none" w:sz="0" w:space="0" w:color="auto"/>
        <w:left w:val="none" w:sz="0" w:space="0" w:color="auto"/>
        <w:bottom w:val="none" w:sz="0" w:space="0" w:color="auto"/>
        <w:right w:val="none" w:sz="0" w:space="0" w:color="auto"/>
      </w:divBdr>
    </w:div>
    <w:div w:id="768238056">
      <w:bodyDiv w:val="1"/>
      <w:marLeft w:val="0"/>
      <w:marRight w:val="0"/>
      <w:marTop w:val="0"/>
      <w:marBottom w:val="0"/>
      <w:divBdr>
        <w:top w:val="none" w:sz="0" w:space="0" w:color="auto"/>
        <w:left w:val="none" w:sz="0" w:space="0" w:color="auto"/>
        <w:bottom w:val="none" w:sz="0" w:space="0" w:color="auto"/>
        <w:right w:val="none" w:sz="0" w:space="0" w:color="auto"/>
      </w:divBdr>
    </w:div>
    <w:div w:id="768278758">
      <w:bodyDiv w:val="1"/>
      <w:marLeft w:val="0"/>
      <w:marRight w:val="0"/>
      <w:marTop w:val="0"/>
      <w:marBottom w:val="0"/>
      <w:divBdr>
        <w:top w:val="none" w:sz="0" w:space="0" w:color="auto"/>
        <w:left w:val="none" w:sz="0" w:space="0" w:color="auto"/>
        <w:bottom w:val="none" w:sz="0" w:space="0" w:color="auto"/>
        <w:right w:val="none" w:sz="0" w:space="0" w:color="auto"/>
      </w:divBdr>
    </w:div>
    <w:div w:id="771172448">
      <w:bodyDiv w:val="1"/>
      <w:marLeft w:val="0"/>
      <w:marRight w:val="0"/>
      <w:marTop w:val="0"/>
      <w:marBottom w:val="0"/>
      <w:divBdr>
        <w:top w:val="none" w:sz="0" w:space="0" w:color="auto"/>
        <w:left w:val="none" w:sz="0" w:space="0" w:color="auto"/>
        <w:bottom w:val="none" w:sz="0" w:space="0" w:color="auto"/>
        <w:right w:val="none" w:sz="0" w:space="0" w:color="auto"/>
      </w:divBdr>
    </w:div>
    <w:div w:id="775054008">
      <w:bodyDiv w:val="1"/>
      <w:marLeft w:val="0"/>
      <w:marRight w:val="0"/>
      <w:marTop w:val="0"/>
      <w:marBottom w:val="0"/>
      <w:divBdr>
        <w:top w:val="none" w:sz="0" w:space="0" w:color="auto"/>
        <w:left w:val="none" w:sz="0" w:space="0" w:color="auto"/>
        <w:bottom w:val="none" w:sz="0" w:space="0" w:color="auto"/>
        <w:right w:val="none" w:sz="0" w:space="0" w:color="auto"/>
      </w:divBdr>
    </w:div>
    <w:div w:id="777868457">
      <w:bodyDiv w:val="1"/>
      <w:marLeft w:val="0"/>
      <w:marRight w:val="0"/>
      <w:marTop w:val="0"/>
      <w:marBottom w:val="0"/>
      <w:divBdr>
        <w:top w:val="none" w:sz="0" w:space="0" w:color="auto"/>
        <w:left w:val="none" w:sz="0" w:space="0" w:color="auto"/>
        <w:bottom w:val="none" w:sz="0" w:space="0" w:color="auto"/>
        <w:right w:val="none" w:sz="0" w:space="0" w:color="auto"/>
      </w:divBdr>
    </w:div>
    <w:div w:id="783571635">
      <w:bodyDiv w:val="1"/>
      <w:marLeft w:val="0"/>
      <w:marRight w:val="0"/>
      <w:marTop w:val="0"/>
      <w:marBottom w:val="0"/>
      <w:divBdr>
        <w:top w:val="none" w:sz="0" w:space="0" w:color="auto"/>
        <w:left w:val="none" w:sz="0" w:space="0" w:color="auto"/>
        <w:bottom w:val="none" w:sz="0" w:space="0" w:color="auto"/>
        <w:right w:val="none" w:sz="0" w:space="0" w:color="auto"/>
      </w:divBdr>
    </w:div>
    <w:div w:id="783697865">
      <w:bodyDiv w:val="1"/>
      <w:marLeft w:val="0"/>
      <w:marRight w:val="0"/>
      <w:marTop w:val="0"/>
      <w:marBottom w:val="0"/>
      <w:divBdr>
        <w:top w:val="none" w:sz="0" w:space="0" w:color="auto"/>
        <w:left w:val="none" w:sz="0" w:space="0" w:color="auto"/>
        <w:bottom w:val="none" w:sz="0" w:space="0" w:color="auto"/>
        <w:right w:val="none" w:sz="0" w:space="0" w:color="auto"/>
      </w:divBdr>
    </w:div>
    <w:div w:id="784157336">
      <w:bodyDiv w:val="1"/>
      <w:marLeft w:val="0"/>
      <w:marRight w:val="0"/>
      <w:marTop w:val="0"/>
      <w:marBottom w:val="0"/>
      <w:divBdr>
        <w:top w:val="none" w:sz="0" w:space="0" w:color="auto"/>
        <w:left w:val="none" w:sz="0" w:space="0" w:color="auto"/>
        <w:bottom w:val="none" w:sz="0" w:space="0" w:color="auto"/>
        <w:right w:val="none" w:sz="0" w:space="0" w:color="auto"/>
      </w:divBdr>
    </w:div>
    <w:div w:id="784999820">
      <w:bodyDiv w:val="1"/>
      <w:marLeft w:val="0"/>
      <w:marRight w:val="0"/>
      <w:marTop w:val="0"/>
      <w:marBottom w:val="0"/>
      <w:divBdr>
        <w:top w:val="none" w:sz="0" w:space="0" w:color="auto"/>
        <w:left w:val="none" w:sz="0" w:space="0" w:color="auto"/>
        <w:bottom w:val="none" w:sz="0" w:space="0" w:color="auto"/>
        <w:right w:val="none" w:sz="0" w:space="0" w:color="auto"/>
      </w:divBdr>
    </w:div>
    <w:div w:id="789981698">
      <w:bodyDiv w:val="1"/>
      <w:marLeft w:val="0"/>
      <w:marRight w:val="0"/>
      <w:marTop w:val="0"/>
      <w:marBottom w:val="0"/>
      <w:divBdr>
        <w:top w:val="none" w:sz="0" w:space="0" w:color="auto"/>
        <w:left w:val="none" w:sz="0" w:space="0" w:color="auto"/>
        <w:bottom w:val="none" w:sz="0" w:space="0" w:color="auto"/>
        <w:right w:val="none" w:sz="0" w:space="0" w:color="auto"/>
      </w:divBdr>
    </w:div>
    <w:div w:id="793183107">
      <w:bodyDiv w:val="1"/>
      <w:marLeft w:val="0"/>
      <w:marRight w:val="0"/>
      <w:marTop w:val="0"/>
      <w:marBottom w:val="0"/>
      <w:divBdr>
        <w:top w:val="none" w:sz="0" w:space="0" w:color="auto"/>
        <w:left w:val="none" w:sz="0" w:space="0" w:color="auto"/>
        <w:bottom w:val="none" w:sz="0" w:space="0" w:color="auto"/>
        <w:right w:val="none" w:sz="0" w:space="0" w:color="auto"/>
      </w:divBdr>
    </w:div>
    <w:div w:id="793593435">
      <w:bodyDiv w:val="1"/>
      <w:marLeft w:val="0"/>
      <w:marRight w:val="0"/>
      <w:marTop w:val="0"/>
      <w:marBottom w:val="0"/>
      <w:divBdr>
        <w:top w:val="none" w:sz="0" w:space="0" w:color="auto"/>
        <w:left w:val="none" w:sz="0" w:space="0" w:color="auto"/>
        <w:bottom w:val="none" w:sz="0" w:space="0" w:color="auto"/>
        <w:right w:val="none" w:sz="0" w:space="0" w:color="auto"/>
      </w:divBdr>
    </w:div>
    <w:div w:id="794325620">
      <w:bodyDiv w:val="1"/>
      <w:marLeft w:val="0"/>
      <w:marRight w:val="0"/>
      <w:marTop w:val="0"/>
      <w:marBottom w:val="0"/>
      <w:divBdr>
        <w:top w:val="none" w:sz="0" w:space="0" w:color="auto"/>
        <w:left w:val="none" w:sz="0" w:space="0" w:color="auto"/>
        <w:bottom w:val="none" w:sz="0" w:space="0" w:color="auto"/>
        <w:right w:val="none" w:sz="0" w:space="0" w:color="auto"/>
      </w:divBdr>
    </w:div>
    <w:div w:id="797383270">
      <w:bodyDiv w:val="1"/>
      <w:marLeft w:val="0"/>
      <w:marRight w:val="0"/>
      <w:marTop w:val="0"/>
      <w:marBottom w:val="0"/>
      <w:divBdr>
        <w:top w:val="none" w:sz="0" w:space="0" w:color="auto"/>
        <w:left w:val="none" w:sz="0" w:space="0" w:color="auto"/>
        <w:bottom w:val="none" w:sz="0" w:space="0" w:color="auto"/>
        <w:right w:val="none" w:sz="0" w:space="0" w:color="auto"/>
      </w:divBdr>
    </w:div>
    <w:div w:id="801579163">
      <w:bodyDiv w:val="1"/>
      <w:marLeft w:val="0"/>
      <w:marRight w:val="0"/>
      <w:marTop w:val="0"/>
      <w:marBottom w:val="0"/>
      <w:divBdr>
        <w:top w:val="none" w:sz="0" w:space="0" w:color="auto"/>
        <w:left w:val="none" w:sz="0" w:space="0" w:color="auto"/>
        <w:bottom w:val="none" w:sz="0" w:space="0" w:color="auto"/>
        <w:right w:val="none" w:sz="0" w:space="0" w:color="auto"/>
      </w:divBdr>
    </w:div>
    <w:div w:id="802187445">
      <w:bodyDiv w:val="1"/>
      <w:marLeft w:val="0"/>
      <w:marRight w:val="0"/>
      <w:marTop w:val="0"/>
      <w:marBottom w:val="0"/>
      <w:divBdr>
        <w:top w:val="none" w:sz="0" w:space="0" w:color="auto"/>
        <w:left w:val="none" w:sz="0" w:space="0" w:color="auto"/>
        <w:bottom w:val="none" w:sz="0" w:space="0" w:color="auto"/>
        <w:right w:val="none" w:sz="0" w:space="0" w:color="auto"/>
      </w:divBdr>
    </w:div>
    <w:div w:id="802775272">
      <w:bodyDiv w:val="1"/>
      <w:marLeft w:val="0"/>
      <w:marRight w:val="0"/>
      <w:marTop w:val="0"/>
      <w:marBottom w:val="0"/>
      <w:divBdr>
        <w:top w:val="none" w:sz="0" w:space="0" w:color="auto"/>
        <w:left w:val="none" w:sz="0" w:space="0" w:color="auto"/>
        <w:bottom w:val="none" w:sz="0" w:space="0" w:color="auto"/>
        <w:right w:val="none" w:sz="0" w:space="0" w:color="auto"/>
      </w:divBdr>
    </w:div>
    <w:div w:id="805514076">
      <w:bodyDiv w:val="1"/>
      <w:marLeft w:val="0"/>
      <w:marRight w:val="0"/>
      <w:marTop w:val="0"/>
      <w:marBottom w:val="0"/>
      <w:divBdr>
        <w:top w:val="none" w:sz="0" w:space="0" w:color="auto"/>
        <w:left w:val="none" w:sz="0" w:space="0" w:color="auto"/>
        <w:bottom w:val="none" w:sz="0" w:space="0" w:color="auto"/>
        <w:right w:val="none" w:sz="0" w:space="0" w:color="auto"/>
      </w:divBdr>
    </w:div>
    <w:div w:id="807673919">
      <w:bodyDiv w:val="1"/>
      <w:marLeft w:val="0"/>
      <w:marRight w:val="0"/>
      <w:marTop w:val="0"/>
      <w:marBottom w:val="0"/>
      <w:divBdr>
        <w:top w:val="none" w:sz="0" w:space="0" w:color="auto"/>
        <w:left w:val="none" w:sz="0" w:space="0" w:color="auto"/>
        <w:bottom w:val="none" w:sz="0" w:space="0" w:color="auto"/>
        <w:right w:val="none" w:sz="0" w:space="0" w:color="auto"/>
      </w:divBdr>
    </w:div>
    <w:div w:id="807822374">
      <w:bodyDiv w:val="1"/>
      <w:marLeft w:val="0"/>
      <w:marRight w:val="0"/>
      <w:marTop w:val="0"/>
      <w:marBottom w:val="0"/>
      <w:divBdr>
        <w:top w:val="none" w:sz="0" w:space="0" w:color="auto"/>
        <w:left w:val="none" w:sz="0" w:space="0" w:color="auto"/>
        <w:bottom w:val="none" w:sz="0" w:space="0" w:color="auto"/>
        <w:right w:val="none" w:sz="0" w:space="0" w:color="auto"/>
      </w:divBdr>
    </w:div>
    <w:div w:id="810485842">
      <w:bodyDiv w:val="1"/>
      <w:marLeft w:val="0"/>
      <w:marRight w:val="0"/>
      <w:marTop w:val="0"/>
      <w:marBottom w:val="0"/>
      <w:divBdr>
        <w:top w:val="none" w:sz="0" w:space="0" w:color="auto"/>
        <w:left w:val="none" w:sz="0" w:space="0" w:color="auto"/>
        <w:bottom w:val="none" w:sz="0" w:space="0" w:color="auto"/>
        <w:right w:val="none" w:sz="0" w:space="0" w:color="auto"/>
      </w:divBdr>
    </w:div>
    <w:div w:id="811749530">
      <w:bodyDiv w:val="1"/>
      <w:marLeft w:val="0"/>
      <w:marRight w:val="0"/>
      <w:marTop w:val="0"/>
      <w:marBottom w:val="0"/>
      <w:divBdr>
        <w:top w:val="none" w:sz="0" w:space="0" w:color="auto"/>
        <w:left w:val="none" w:sz="0" w:space="0" w:color="auto"/>
        <w:bottom w:val="none" w:sz="0" w:space="0" w:color="auto"/>
        <w:right w:val="none" w:sz="0" w:space="0" w:color="auto"/>
      </w:divBdr>
    </w:div>
    <w:div w:id="812796085">
      <w:bodyDiv w:val="1"/>
      <w:marLeft w:val="0"/>
      <w:marRight w:val="0"/>
      <w:marTop w:val="0"/>
      <w:marBottom w:val="0"/>
      <w:divBdr>
        <w:top w:val="none" w:sz="0" w:space="0" w:color="auto"/>
        <w:left w:val="none" w:sz="0" w:space="0" w:color="auto"/>
        <w:bottom w:val="none" w:sz="0" w:space="0" w:color="auto"/>
        <w:right w:val="none" w:sz="0" w:space="0" w:color="auto"/>
      </w:divBdr>
    </w:div>
    <w:div w:id="812984273">
      <w:bodyDiv w:val="1"/>
      <w:marLeft w:val="0"/>
      <w:marRight w:val="0"/>
      <w:marTop w:val="0"/>
      <w:marBottom w:val="0"/>
      <w:divBdr>
        <w:top w:val="none" w:sz="0" w:space="0" w:color="auto"/>
        <w:left w:val="none" w:sz="0" w:space="0" w:color="auto"/>
        <w:bottom w:val="none" w:sz="0" w:space="0" w:color="auto"/>
        <w:right w:val="none" w:sz="0" w:space="0" w:color="auto"/>
      </w:divBdr>
    </w:div>
    <w:div w:id="818423558">
      <w:bodyDiv w:val="1"/>
      <w:marLeft w:val="0"/>
      <w:marRight w:val="0"/>
      <w:marTop w:val="0"/>
      <w:marBottom w:val="0"/>
      <w:divBdr>
        <w:top w:val="none" w:sz="0" w:space="0" w:color="auto"/>
        <w:left w:val="none" w:sz="0" w:space="0" w:color="auto"/>
        <w:bottom w:val="none" w:sz="0" w:space="0" w:color="auto"/>
        <w:right w:val="none" w:sz="0" w:space="0" w:color="auto"/>
      </w:divBdr>
    </w:div>
    <w:div w:id="821241894">
      <w:bodyDiv w:val="1"/>
      <w:marLeft w:val="0"/>
      <w:marRight w:val="0"/>
      <w:marTop w:val="0"/>
      <w:marBottom w:val="0"/>
      <w:divBdr>
        <w:top w:val="none" w:sz="0" w:space="0" w:color="auto"/>
        <w:left w:val="none" w:sz="0" w:space="0" w:color="auto"/>
        <w:bottom w:val="none" w:sz="0" w:space="0" w:color="auto"/>
        <w:right w:val="none" w:sz="0" w:space="0" w:color="auto"/>
      </w:divBdr>
    </w:div>
    <w:div w:id="824277486">
      <w:bodyDiv w:val="1"/>
      <w:marLeft w:val="0"/>
      <w:marRight w:val="0"/>
      <w:marTop w:val="0"/>
      <w:marBottom w:val="0"/>
      <w:divBdr>
        <w:top w:val="none" w:sz="0" w:space="0" w:color="auto"/>
        <w:left w:val="none" w:sz="0" w:space="0" w:color="auto"/>
        <w:bottom w:val="none" w:sz="0" w:space="0" w:color="auto"/>
        <w:right w:val="none" w:sz="0" w:space="0" w:color="auto"/>
      </w:divBdr>
    </w:div>
    <w:div w:id="825632549">
      <w:bodyDiv w:val="1"/>
      <w:marLeft w:val="0"/>
      <w:marRight w:val="0"/>
      <w:marTop w:val="0"/>
      <w:marBottom w:val="0"/>
      <w:divBdr>
        <w:top w:val="none" w:sz="0" w:space="0" w:color="auto"/>
        <w:left w:val="none" w:sz="0" w:space="0" w:color="auto"/>
        <w:bottom w:val="none" w:sz="0" w:space="0" w:color="auto"/>
        <w:right w:val="none" w:sz="0" w:space="0" w:color="auto"/>
      </w:divBdr>
    </w:div>
    <w:div w:id="829171764">
      <w:bodyDiv w:val="1"/>
      <w:marLeft w:val="0"/>
      <w:marRight w:val="0"/>
      <w:marTop w:val="0"/>
      <w:marBottom w:val="0"/>
      <w:divBdr>
        <w:top w:val="none" w:sz="0" w:space="0" w:color="auto"/>
        <w:left w:val="none" w:sz="0" w:space="0" w:color="auto"/>
        <w:bottom w:val="none" w:sz="0" w:space="0" w:color="auto"/>
        <w:right w:val="none" w:sz="0" w:space="0" w:color="auto"/>
      </w:divBdr>
    </w:div>
    <w:div w:id="834104770">
      <w:bodyDiv w:val="1"/>
      <w:marLeft w:val="0"/>
      <w:marRight w:val="0"/>
      <w:marTop w:val="0"/>
      <w:marBottom w:val="0"/>
      <w:divBdr>
        <w:top w:val="none" w:sz="0" w:space="0" w:color="auto"/>
        <w:left w:val="none" w:sz="0" w:space="0" w:color="auto"/>
        <w:bottom w:val="none" w:sz="0" w:space="0" w:color="auto"/>
        <w:right w:val="none" w:sz="0" w:space="0" w:color="auto"/>
      </w:divBdr>
    </w:div>
    <w:div w:id="834994526">
      <w:bodyDiv w:val="1"/>
      <w:marLeft w:val="0"/>
      <w:marRight w:val="0"/>
      <w:marTop w:val="0"/>
      <w:marBottom w:val="0"/>
      <w:divBdr>
        <w:top w:val="none" w:sz="0" w:space="0" w:color="auto"/>
        <w:left w:val="none" w:sz="0" w:space="0" w:color="auto"/>
        <w:bottom w:val="none" w:sz="0" w:space="0" w:color="auto"/>
        <w:right w:val="none" w:sz="0" w:space="0" w:color="auto"/>
      </w:divBdr>
    </w:div>
    <w:div w:id="835001402">
      <w:bodyDiv w:val="1"/>
      <w:marLeft w:val="0"/>
      <w:marRight w:val="0"/>
      <w:marTop w:val="0"/>
      <w:marBottom w:val="0"/>
      <w:divBdr>
        <w:top w:val="none" w:sz="0" w:space="0" w:color="auto"/>
        <w:left w:val="none" w:sz="0" w:space="0" w:color="auto"/>
        <w:bottom w:val="none" w:sz="0" w:space="0" w:color="auto"/>
        <w:right w:val="none" w:sz="0" w:space="0" w:color="auto"/>
      </w:divBdr>
    </w:div>
    <w:div w:id="840312151">
      <w:bodyDiv w:val="1"/>
      <w:marLeft w:val="0"/>
      <w:marRight w:val="0"/>
      <w:marTop w:val="0"/>
      <w:marBottom w:val="0"/>
      <w:divBdr>
        <w:top w:val="none" w:sz="0" w:space="0" w:color="auto"/>
        <w:left w:val="none" w:sz="0" w:space="0" w:color="auto"/>
        <w:bottom w:val="none" w:sz="0" w:space="0" w:color="auto"/>
        <w:right w:val="none" w:sz="0" w:space="0" w:color="auto"/>
      </w:divBdr>
    </w:div>
    <w:div w:id="841748686">
      <w:bodyDiv w:val="1"/>
      <w:marLeft w:val="0"/>
      <w:marRight w:val="0"/>
      <w:marTop w:val="0"/>
      <w:marBottom w:val="0"/>
      <w:divBdr>
        <w:top w:val="none" w:sz="0" w:space="0" w:color="auto"/>
        <w:left w:val="none" w:sz="0" w:space="0" w:color="auto"/>
        <w:bottom w:val="none" w:sz="0" w:space="0" w:color="auto"/>
        <w:right w:val="none" w:sz="0" w:space="0" w:color="auto"/>
      </w:divBdr>
    </w:div>
    <w:div w:id="844320289">
      <w:bodyDiv w:val="1"/>
      <w:marLeft w:val="0"/>
      <w:marRight w:val="0"/>
      <w:marTop w:val="0"/>
      <w:marBottom w:val="0"/>
      <w:divBdr>
        <w:top w:val="none" w:sz="0" w:space="0" w:color="auto"/>
        <w:left w:val="none" w:sz="0" w:space="0" w:color="auto"/>
        <w:bottom w:val="none" w:sz="0" w:space="0" w:color="auto"/>
        <w:right w:val="none" w:sz="0" w:space="0" w:color="auto"/>
      </w:divBdr>
    </w:div>
    <w:div w:id="845050509">
      <w:bodyDiv w:val="1"/>
      <w:marLeft w:val="0"/>
      <w:marRight w:val="0"/>
      <w:marTop w:val="0"/>
      <w:marBottom w:val="0"/>
      <w:divBdr>
        <w:top w:val="none" w:sz="0" w:space="0" w:color="auto"/>
        <w:left w:val="none" w:sz="0" w:space="0" w:color="auto"/>
        <w:bottom w:val="none" w:sz="0" w:space="0" w:color="auto"/>
        <w:right w:val="none" w:sz="0" w:space="0" w:color="auto"/>
      </w:divBdr>
    </w:div>
    <w:div w:id="845629005">
      <w:bodyDiv w:val="1"/>
      <w:marLeft w:val="0"/>
      <w:marRight w:val="0"/>
      <w:marTop w:val="0"/>
      <w:marBottom w:val="0"/>
      <w:divBdr>
        <w:top w:val="none" w:sz="0" w:space="0" w:color="auto"/>
        <w:left w:val="none" w:sz="0" w:space="0" w:color="auto"/>
        <w:bottom w:val="none" w:sz="0" w:space="0" w:color="auto"/>
        <w:right w:val="none" w:sz="0" w:space="0" w:color="auto"/>
      </w:divBdr>
    </w:div>
    <w:div w:id="847524032">
      <w:bodyDiv w:val="1"/>
      <w:marLeft w:val="0"/>
      <w:marRight w:val="0"/>
      <w:marTop w:val="0"/>
      <w:marBottom w:val="0"/>
      <w:divBdr>
        <w:top w:val="none" w:sz="0" w:space="0" w:color="auto"/>
        <w:left w:val="none" w:sz="0" w:space="0" w:color="auto"/>
        <w:bottom w:val="none" w:sz="0" w:space="0" w:color="auto"/>
        <w:right w:val="none" w:sz="0" w:space="0" w:color="auto"/>
      </w:divBdr>
    </w:div>
    <w:div w:id="850097685">
      <w:bodyDiv w:val="1"/>
      <w:marLeft w:val="0"/>
      <w:marRight w:val="0"/>
      <w:marTop w:val="0"/>
      <w:marBottom w:val="0"/>
      <w:divBdr>
        <w:top w:val="none" w:sz="0" w:space="0" w:color="auto"/>
        <w:left w:val="none" w:sz="0" w:space="0" w:color="auto"/>
        <w:bottom w:val="none" w:sz="0" w:space="0" w:color="auto"/>
        <w:right w:val="none" w:sz="0" w:space="0" w:color="auto"/>
      </w:divBdr>
    </w:div>
    <w:div w:id="850217214">
      <w:bodyDiv w:val="1"/>
      <w:marLeft w:val="0"/>
      <w:marRight w:val="0"/>
      <w:marTop w:val="0"/>
      <w:marBottom w:val="0"/>
      <w:divBdr>
        <w:top w:val="none" w:sz="0" w:space="0" w:color="auto"/>
        <w:left w:val="none" w:sz="0" w:space="0" w:color="auto"/>
        <w:bottom w:val="none" w:sz="0" w:space="0" w:color="auto"/>
        <w:right w:val="none" w:sz="0" w:space="0" w:color="auto"/>
      </w:divBdr>
    </w:div>
    <w:div w:id="853572379">
      <w:bodyDiv w:val="1"/>
      <w:marLeft w:val="0"/>
      <w:marRight w:val="0"/>
      <w:marTop w:val="0"/>
      <w:marBottom w:val="0"/>
      <w:divBdr>
        <w:top w:val="none" w:sz="0" w:space="0" w:color="auto"/>
        <w:left w:val="none" w:sz="0" w:space="0" w:color="auto"/>
        <w:bottom w:val="none" w:sz="0" w:space="0" w:color="auto"/>
        <w:right w:val="none" w:sz="0" w:space="0" w:color="auto"/>
      </w:divBdr>
    </w:div>
    <w:div w:id="857962512">
      <w:bodyDiv w:val="1"/>
      <w:marLeft w:val="0"/>
      <w:marRight w:val="0"/>
      <w:marTop w:val="0"/>
      <w:marBottom w:val="0"/>
      <w:divBdr>
        <w:top w:val="none" w:sz="0" w:space="0" w:color="auto"/>
        <w:left w:val="none" w:sz="0" w:space="0" w:color="auto"/>
        <w:bottom w:val="none" w:sz="0" w:space="0" w:color="auto"/>
        <w:right w:val="none" w:sz="0" w:space="0" w:color="auto"/>
      </w:divBdr>
    </w:div>
    <w:div w:id="858083443">
      <w:bodyDiv w:val="1"/>
      <w:marLeft w:val="0"/>
      <w:marRight w:val="0"/>
      <w:marTop w:val="0"/>
      <w:marBottom w:val="0"/>
      <w:divBdr>
        <w:top w:val="none" w:sz="0" w:space="0" w:color="auto"/>
        <w:left w:val="none" w:sz="0" w:space="0" w:color="auto"/>
        <w:bottom w:val="none" w:sz="0" w:space="0" w:color="auto"/>
        <w:right w:val="none" w:sz="0" w:space="0" w:color="auto"/>
      </w:divBdr>
    </w:div>
    <w:div w:id="859048656">
      <w:bodyDiv w:val="1"/>
      <w:marLeft w:val="0"/>
      <w:marRight w:val="0"/>
      <w:marTop w:val="0"/>
      <w:marBottom w:val="0"/>
      <w:divBdr>
        <w:top w:val="none" w:sz="0" w:space="0" w:color="auto"/>
        <w:left w:val="none" w:sz="0" w:space="0" w:color="auto"/>
        <w:bottom w:val="none" w:sz="0" w:space="0" w:color="auto"/>
        <w:right w:val="none" w:sz="0" w:space="0" w:color="auto"/>
      </w:divBdr>
    </w:div>
    <w:div w:id="859204298">
      <w:bodyDiv w:val="1"/>
      <w:marLeft w:val="0"/>
      <w:marRight w:val="0"/>
      <w:marTop w:val="0"/>
      <w:marBottom w:val="0"/>
      <w:divBdr>
        <w:top w:val="none" w:sz="0" w:space="0" w:color="auto"/>
        <w:left w:val="none" w:sz="0" w:space="0" w:color="auto"/>
        <w:bottom w:val="none" w:sz="0" w:space="0" w:color="auto"/>
        <w:right w:val="none" w:sz="0" w:space="0" w:color="auto"/>
      </w:divBdr>
    </w:div>
    <w:div w:id="860439465">
      <w:bodyDiv w:val="1"/>
      <w:marLeft w:val="0"/>
      <w:marRight w:val="0"/>
      <w:marTop w:val="0"/>
      <w:marBottom w:val="0"/>
      <w:divBdr>
        <w:top w:val="none" w:sz="0" w:space="0" w:color="auto"/>
        <w:left w:val="none" w:sz="0" w:space="0" w:color="auto"/>
        <w:bottom w:val="none" w:sz="0" w:space="0" w:color="auto"/>
        <w:right w:val="none" w:sz="0" w:space="0" w:color="auto"/>
      </w:divBdr>
    </w:div>
    <w:div w:id="861358877">
      <w:bodyDiv w:val="1"/>
      <w:marLeft w:val="0"/>
      <w:marRight w:val="0"/>
      <w:marTop w:val="0"/>
      <w:marBottom w:val="0"/>
      <w:divBdr>
        <w:top w:val="none" w:sz="0" w:space="0" w:color="auto"/>
        <w:left w:val="none" w:sz="0" w:space="0" w:color="auto"/>
        <w:bottom w:val="none" w:sz="0" w:space="0" w:color="auto"/>
        <w:right w:val="none" w:sz="0" w:space="0" w:color="auto"/>
      </w:divBdr>
    </w:div>
    <w:div w:id="861361114">
      <w:bodyDiv w:val="1"/>
      <w:marLeft w:val="0"/>
      <w:marRight w:val="0"/>
      <w:marTop w:val="0"/>
      <w:marBottom w:val="0"/>
      <w:divBdr>
        <w:top w:val="none" w:sz="0" w:space="0" w:color="auto"/>
        <w:left w:val="none" w:sz="0" w:space="0" w:color="auto"/>
        <w:bottom w:val="none" w:sz="0" w:space="0" w:color="auto"/>
        <w:right w:val="none" w:sz="0" w:space="0" w:color="auto"/>
      </w:divBdr>
    </w:div>
    <w:div w:id="861747598">
      <w:bodyDiv w:val="1"/>
      <w:marLeft w:val="0"/>
      <w:marRight w:val="0"/>
      <w:marTop w:val="0"/>
      <w:marBottom w:val="0"/>
      <w:divBdr>
        <w:top w:val="none" w:sz="0" w:space="0" w:color="auto"/>
        <w:left w:val="none" w:sz="0" w:space="0" w:color="auto"/>
        <w:bottom w:val="none" w:sz="0" w:space="0" w:color="auto"/>
        <w:right w:val="none" w:sz="0" w:space="0" w:color="auto"/>
      </w:divBdr>
    </w:div>
    <w:div w:id="867570465">
      <w:bodyDiv w:val="1"/>
      <w:marLeft w:val="0"/>
      <w:marRight w:val="0"/>
      <w:marTop w:val="0"/>
      <w:marBottom w:val="0"/>
      <w:divBdr>
        <w:top w:val="none" w:sz="0" w:space="0" w:color="auto"/>
        <w:left w:val="none" w:sz="0" w:space="0" w:color="auto"/>
        <w:bottom w:val="none" w:sz="0" w:space="0" w:color="auto"/>
        <w:right w:val="none" w:sz="0" w:space="0" w:color="auto"/>
      </w:divBdr>
    </w:div>
    <w:div w:id="868445827">
      <w:bodyDiv w:val="1"/>
      <w:marLeft w:val="0"/>
      <w:marRight w:val="0"/>
      <w:marTop w:val="0"/>
      <w:marBottom w:val="0"/>
      <w:divBdr>
        <w:top w:val="none" w:sz="0" w:space="0" w:color="auto"/>
        <w:left w:val="none" w:sz="0" w:space="0" w:color="auto"/>
        <w:bottom w:val="none" w:sz="0" w:space="0" w:color="auto"/>
        <w:right w:val="none" w:sz="0" w:space="0" w:color="auto"/>
      </w:divBdr>
    </w:div>
    <w:div w:id="868496917">
      <w:bodyDiv w:val="1"/>
      <w:marLeft w:val="0"/>
      <w:marRight w:val="0"/>
      <w:marTop w:val="0"/>
      <w:marBottom w:val="0"/>
      <w:divBdr>
        <w:top w:val="none" w:sz="0" w:space="0" w:color="auto"/>
        <w:left w:val="none" w:sz="0" w:space="0" w:color="auto"/>
        <w:bottom w:val="none" w:sz="0" w:space="0" w:color="auto"/>
        <w:right w:val="none" w:sz="0" w:space="0" w:color="auto"/>
      </w:divBdr>
    </w:div>
    <w:div w:id="868881162">
      <w:bodyDiv w:val="1"/>
      <w:marLeft w:val="0"/>
      <w:marRight w:val="0"/>
      <w:marTop w:val="0"/>
      <w:marBottom w:val="0"/>
      <w:divBdr>
        <w:top w:val="none" w:sz="0" w:space="0" w:color="auto"/>
        <w:left w:val="none" w:sz="0" w:space="0" w:color="auto"/>
        <w:bottom w:val="none" w:sz="0" w:space="0" w:color="auto"/>
        <w:right w:val="none" w:sz="0" w:space="0" w:color="auto"/>
      </w:divBdr>
    </w:div>
    <w:div w:id="869336404">
      <w:bodyDiv w:val="1"/>
      <w:marLeft w:val="0"/>
      <w:marRight w:val="0"/>
      <w:marTop w:val="0"/>
      <w:marBottom w:val="0"/>
      <w:divBdr>
        <w:top w:val="none" w:sz="0" w:space="0" w:color="auto"/>
        <w:left w:val="none" w:sz="0" w:space="0" w:color="auto"/>
        <w:bottom w:val="none" w:sz="0" w:space="0" w:color="auto"/>
        <w:right w:val="none" w:sz="0" w:space="0" w:color="auto"/>
      </w:divBdr>
    </w:div>
    <w:div w:id="869493979">
      <w:bodyDiv w:val="1"/>
      <w:marLeft w:val="0"/>
      <w:marRight w:val="0"/>
      <w:marTop w:val="0"/>
      <w:marBottom w:val="0"/>
      <w:divBdr>
        <w:top w:val="none" w:sz="0" w:space="0" w:color="auto"/>
        <w:left w:val="none" w:sz="0" w:space="0" w:color="auto"/>
        <w:bottom w:val="none" w:sz="0" w:space="0" w:color="auto"/>
        <w:right w:val="none" w:sz="0" w:space="0" w:color="auto"/>
      </w:divBdr>
    </w:div>
    <w:div w:id="869956854">
      <w:bodyDiv w:val="1"/>
      <w:marLeft w:val="0"/>
      <w:marRight w:val="0"/>
      <w:marTop w:val="0"/>
      <w:marBottom w:val="0"/>
      <w:divBdr>
        <w:top w:val="none" w:sz="0" w:space="0" w:color="auto"/>
        <w:left w:val="none" w:sz="0" w:space="0" w:color="auto"/>
        <w:bottom w:val="none" w:sz="0" w:space="0" w:color="auto"/>
        <w:right w:val="none" w:sz="0" w:space="0" w:color="auto"/>
      </w:divBdr>
    </w:div>
    <w:div w:id="871573819">
      <w:bodyDiv w:val="1"/>
      <w:marLeft w:val="0"/>
      <w:marRight w:val="0"/>
      <w:marTop w:val="0"/>
      <w:marBottom w:val="0"/>
      <w:divBdr>
        <w:top w:val="none" w:sz="0" w:space="0" w:color="auto"/>
        <w:left w:val="none" w:sz="0" w:space="0" w:color="auto"/>
        <w:bottom w:val="none" w:sz="0" w:space="0" w:color="auto"/>
        <w:right w:val="none" w:sz="0" w:space="0" w:color="auto"/>
      </w:divBdr>
    </w:div>
    <w:div w:id="873496162">
      <w:bodyDiv w:val="1"/>
      <w:marLeft w:val="0"/>
      <w:marRight w:val="0"/>
      <w:marTop w:val="0"/>
      <w:marBottom w:val="0"/>
      <w:divBdr>
        <w:top w:val="none" w:sz="0" w:space="0" w:color="auto"/>
        <w:left w:val="none" w:sz="0" w:space="0" w:color="auto"/>
        <w:bottom w:val="none" w:sz="0" w:space="0" w:color="auto"/>
        <w:right w:val="none" w:sz="0" w:space="0" w:color="auto"/>
      </w:divBdr>
    </w:div>
    <w:div w:id="875696976">
      <w:bodyDiv w:val="1"/>
      <w:marLeft w:val="0"/>
      <w:marRight w:val="0"/>
      <w:marTop w:val="0"/>
      <w:marBottom w:val="0"/>
      <w:divBdr>
        <w:top w:val="none" w:sz="0" w:space="0" w:color="auto"/>
        <w:left w:val="none" w:sz="0" w:space="0" w:color="auto"/>
        <w:bottom w:val="none" w:sz="0" w:space="0" w:color="auto"/>
        <w:right w:val="none" w:sz="0" w:space="0" w:color="auto"/>
      </w:divBdr>
    </w:div>
    <w:div w:id="877934446">
      <w:bodyDiv w:val="1"/>
      <w:marLeft w:val="0"/>
      <w:marRight w:val="0"/>
      <w:marTop w:val="0"/>
      <w:marBottom w:val="0"/>
      <w:divBdr>
        <w:top w:val="none" w:sz="0" w:space="0" w:color="auto"/>
        <w:left w:val="none" w:sz="0" w:space="0" w:color="auto"/>
        <w:bottom w:val="none" w:sz="0" w:space="0" w:color="auto"/>
        <w:right w:val="none" w:sz="0" w:space="0" w:color="auto"/>
      </w:divBdr>
    </w:div>
    <w:div w:id="878665633">
      <w:bodyDiv w:val="1"/>
      <w:marLeft w:val="0"/>
      <w:marRight w:val="0"/>
      <w:marTop w:val="0"/>
      <w:marBottom w:val="0"/>
      <w:divBdr>
        <w:top w:val="none" w:sz="0" w:space="0" w:color="auto"/>
        <w:left w:val="none" w:sz="0" w:space="0" w:color="auto"/>
        <w:bottom w:val="none" w:sz="0" w:space="0" w:color="auto"/>
        <w:right w:val="none" w:sz="0" w:space="0" w:color="auto"/>
      </w:divBdr>
    </w:div>
    <w:div w:id="883560694">
      <w:bodyDiv w:val="1"/>
      <w:marLeft w:val="0"/>
      <w:marRight w:val="0"/>
      <w:marTop w:val="0"/>
      <w:marBottom w:val="0"/>
      <w:divBdr>
        <w:top w:val="none" w:sz="0" w:space="0" w:color="auto"/>
        <w:left w:val="none" w:sz="0" w:space="0" w:color="auto"/>
        <w:bottom w:val="none" w:sz="0" w:space="0" w:color="auto"/>
        <w:right w:val="none" w:sz="0" w:space="0" w:color="auto"/>
      </w:divBdr>
    </w:div>
    <w:div w:id="888028420">
      <w:bodyDiv w:val="1"/>
      <w:marLeft w:val="0"/>
      <w:marRight w:val="0"/>
      <w:marTop w:val="0"/>
      <w:marBottom w:val="0"/>
      <w:divBdr>
        <w:top w:val="none" w:sz="0" w:space="0" w:color="auto"/>
        <w:left w:val="none" w:sz="0" w:space="0" w:color="auto"/>
        <w:bottom w:val="none" w:sz="0" w:space="0" w:color="auto"/>
        <w:right w:val="none" w:sz="0" w:space="0" w:color="auto"/>
      </w:divBdr>
    </w:div>
    <w:div w:id="888303855">
      <w:bodyDiv w:val="1"/>
      <w:marLeft w:val="0"/>
      <w:marRight w:val="0"/>
      <w:marTop w:val="0"/>
      <w:marBottom w:val="0"/>
      <w:divBdr>
        <w:top w:val="none" w:sz="0" w:space="0" w:color="auto"/>
        <w:left w:val="none" w:sz="0" w:space="0" w:color="auto"/>
        <w:bottom w:val="none" w:sz="0" w:space="0" w:color="auto"/>
        <w:right w:val="none" w:sz="0" w:space="0" w:color="auto"/>
      </w:divBdr>
    </w:div>
    <w:div w:id="889075952">
      <w:bodyDiv w:val="1"/>
      <w:marLeft w:val="0"/>
      <w:marRight w:val="0"/>
      <w:marTop w:val="0"/>
      <w:marBottom w:val="0"/>
      <w:divBdr>
        <w:top w:val="none" w:sz="0" w:space="0" w:color="auto"/>
        <w:left w:val="none" w:sz="0" w:space="0" w:color="auto"/>
        <w:bottom w:val="none" w:sz="0" w:space="0" w:color="auto"/>
        <w:right w:val="none" w:sz="0" w:space="0" w:color="auto"/>
      </w:divBdr>
    </w:div>
    <w:div w:id="889801336">
      <w:bodyDiv w:val="1"/>
      <w:marLeft w:val="0"/>
      <w:marRight w:val="0"/>
      <w:marTop w:val="0"/>
      <w:marBottom w:val="0"/>
      <w:divBdr>
        <w:top w:val="none" w:sz="0" w:space="0" w:color="auto"/>
        <w:left w:val="none" w:sz="0" w:space="0" w:color="auto"/>
        <w:bottom w:val="none" w:sz="0" w:space="0" w:color="auto"/>
        <w:right w:val="none" w:sz="0" w:space="0" w:color="auto"/>
      </w:divBdr>
    </w:div>
    <w:div w:id="893197280">
      <w:bodyDiv w:val="1"/>
      <w:marLeft w:val="0"/>
      <w:marRight w:val="0"/>
      <w:marTop w:val="0"/>
      <w:marBottom w:val="0"/>
      <w:divBdr>
        <w:top w:val="none" w:sz="0" w:space="0" w:color="auto"/>
        <w:left w:val="none" w:sz="0" w:space="0" w:color="auto"/>
        <w:bottom w:val="none" w:sz="0" w:space="0" w:color="auto"/>
        <w:right w:val="none" w:sz="0" w:space="0" w:color="auto"/>
      </w:divBdr>
    </w:div>
    <w:div w:id="895242754">
      <w:bodyDiv w:val="1"/>
      <w:marLeft w:val="0"/>
      <w:marRight w:val="0"/>
      <w:marTop w:val="0"/>
      <w:marBottom w:val="0"/>
      <w:divBdr>
        <w:top w:val="none" w:sz="0" w:space="0" w:color="auto"/>
        <w:left w:val="none" w:sz="0" w:space="0" w:color="auto"/>
        <w:bottom w:val="none" w:sz="0" w:space="0" w:color="auto"/>
        <w:right w:val="none" w:sz="0" w:space="0" w:color="auto"/>
      </w:divBdr>
    </w:div>
    <w:div w:id="897781485">
      <w:bodyDiv w:val="1"/>
      <w:marLeft w:val="0"/>
      <w:marRight w:val="0"/>
      <w:marTop w:val="0"/>
      <w:marBottom w:val="0"/>
      <w:divBdr>
        <w:top w:val="none" w:sz="0" w:space="0" w:color="auto"/>
        <w:left w:val="none" w:sz="0" w:space="0" w:color="auto"/>
        <w:bottom w:val="none" w:sz="0" w:space="0" w:color="auto"/>
        <w:right w:val="none" w:sz="0" w:space="0" w:color="auto"/>
      </w:divBdr>
    </w:div>
    <w:div w:id="897938921">
      <w:bodyDiv w:val="1"/>
      <w:marLeft w:val="0"/>
      <w:marRight w:val="0"/>
      <w:marTop w:val="0"/>
      <w:marBottom w:val="0"/>
      <w:divBdr>
        <w:top w:val="none" w:sz="0" w:space="0" w:color="auto"/>
        <w:left w:val="none" w:sz="0" w:space="0" w:color="auto"/>
        <w:bottom w:val="none" w:sz="0" w:space="0" w:color="auto"/>
        <w:right w:val="none" w:sz="0" w:space="0" w:color="auto"/>
      </w:divBdr>
    </w:div>
    <w:div w:id="898786413">
      <w:bodyDiv w:val="1"/>
      <w:marLeft w:val="0"/>
      <w:marRight w:val="0"/>
      <w:marTop w:val="0"/>
      <w:marBottom w:val="0"/>
      <w:divBdr>
        <w:top w:val="none" w:sz="0" w:space="0" w:color="auto"/>
        <w:left w:val="none" w:sz="0" w:space="0" w:color="auto"/>
        <w:bottom w:val="none" w:sz="0" w:space="0" w:color="auto"/>
        <w:right w:val="none" w:sz="0" w:space="0" w:color="auto"/>
      </w:divBdr>
    </w:div>
    <w:div w:id="908266810">
      <w:bodyDiv w:val="1"/>
      <w:marLeft w:val="0"/>
      <w:marRight w:val="0"/>
      <w:marTop w:val="0"/>
      <w:marBottom w:val="0"/>
      <w:divBdr>
        <w:top w:val="none" w:sz="0" w:space="0" w:color="auto"/>
        <w:left w:val="none" w:sz="0" w:space="0" w:color="auto"/>
        <w:bottom w:val="none" w:sz="0" w:space="0" w:color="auto"/>
        <w:right w:val="none" w:sz="0" w:space="0" w:color="auto"/>
      </w:divBdr>
    </w:div>
    <w:div w:id="911503460">
      <w:bodyDiv w:val="1"/>
      <w:marLeft w:val="0"/>
      <w:marRight w:val="0"/>
      <w:marTop w:val="0"/>
      <w:marBottom w:val="0"/>
      <w:divBdr>
        <w:top w:val="none" w:sz="0" w:space="0" w:color="auto"/>
        <w:left w:val="none" w:sz="0" w:space="0" w:color="auto"/>
        <w:bottom w:val="none" w:sz="0" w:space="0" w:color="auto"/>
        <w:right w:val="none" w:sz="0" w:space="0" w:color="auto"/>
      </w:divBdr>
    </w:div>
    <w:div w:id="913054598">
      <w:bodyDiv w:val="1"/>
      <w:marLeft w:val="0"/>
      <w:marRight w:val="0"/>
      <w:marTop w:val="0"/>
      <w:marBottom w:val="0"/>
      <w:divBdr>
        <w:top w:val="none" w:sz="0" w:space="0" w:color="auto"/>
        <w:left w:val="none" w:sz="0" w:space="0" w:color="auto"/>
        <w:bottom w:val="none" w:sz="0" w:space="0" w:color="auto"/>
        <w:right w:val="none" w:sz="0" w:space="0" w:color="auto"/>
      </w:divBdr>
    </w:div>
    <w:div w:id="913511820">
      <w:bodyDiv w:val="1"/>
      <w:marLeft w:val="0"/>
      <w:marRight w:val="0"/>
      <w:marTop w:val="0"/>
      <w:marBottom w:val="0"/>
      <w:divBdr>
        <w:top w:val="none" w:sz="0" w:space="0" w:color="auto"/>
        <w:left w:val="none" w:sz="0" w:space="0" w:color="auto"/>
        <w:bottom w:val="none" w:sz="0" w:space="0" w:color="auto"/>
        <w:right w:val="none" w:sz="0" w:space="0" w:color="auto"/>
      </w:divBdr>
    </w:div>
    <w:div w:id="919948372">
      <w:bodyDiv w:val="1"/>
      <w:marLeft w:val="0"/>
      <w:marRight w:val="0"/>
      <w:marTop w:val="0"/>
      <w:marBottom w:val="0"/>
      <w:divBdr>
        <w:top w:val="none" w:sz="0" w:space="0" w:color="auto"/>
        <w:left w:val="none" w:sz="0" w:space="0" w:color="auto"/>
        <w:bottom w:val="none" w:sz="0" w:space="0" w:color="auto"/>
        <w:right w:val="none" w:sz="0" w:space="0" w:color="auto"/>
      </w:divBdr>
    </w:div>
    <w:div w:id="921991816">
      <w:bodyDiv w:val="1"/>
      <w:marLeft w:val="0"/>
      <w:marRight w:val="0"/>
      <w:marTop w:val="0"/>
      <w:marBottom w:val="0"/>
      <w:divBdr>
        <w:top w:val="none" w:sz="0" w:space="0" w:color="auto"/>
        <w:left w:val="none" w:sz="0" w:space="0" w:color="auto"/>
        <w:bottom w:val="none" w:sz="0" w:space="0" w:color="auto"/>
        <w:right w:val="none" w:sz="0" w:space="0" w:color="auto"/>
      </w:divBdr>
    </w:div>
    <w:div w:id="922571613">
      <w:bodyDiv w:val="1"/>
      <w:marLeft w:val="0"/>
      <w:marRight w:val="0"/>
      <w:marTop w:val="0"/>
      <w:marBottom w:val="0"/>
      <w:divBdr>
        <w:top w:val="none" w:sz="0" w:space="0" w:color="auto"/>
        <w:left w:val="none" w:sz="0" w:space="0" w:color="auto"/>
        <w:bottom w:val="none" w:sz="0" w:space="0" w:color="auto"/>
        <w:right w:val="none" w:sz="0" w:space="0" w:color="auto"/>
      </w:divBdr>
    </w:div>
    <w:div w:id="924194910">
      <w:bodyDiv w:val="1"/>
      <w:marLeft w:val="0"/>
      <w:marRight w:val="0"/>
      <w:marTop w:val="0"/>
      <w:marBottom w:val="0"/>
      <w:divBdr>
        <w:top w:val="none" w:sz="0" w:space="0" w:color="auto"/>
        <w:left w:val="none" w:sz="0" w:space="0" w:color="auto"/>
        <w:bottom w:val="none" w:sz="0" w:space="0" w:color="auto"/>
        <w:right w:val="none" w:sz="0" w:space="0" w:color="auto"/>
      </w:divBdr>
    </w:div>
    <w:div w:id="924535931">
      <w:bodyDiv w:val="1"/>
      <w:marLeft w:val="0"/>
      <w:marRight w:val="0"/>
      <w:marTop w:val="0"/>
      <w:marBottom w:val="0"/>
      <w:divBdr>
        <w:top w:val="none" w:sz="0" w:space="0" w:color="auto"/>
        <w:left w:val="none" w:sz="0" w:space="0" w:color="auto"/>
        <w:bottom w:val="none" w:sz="0" w:space="0" w:color="auto"/>
        <w:right w:val="none" w:sz="0" w:space="0" w:color="auto"/>
      </w:divBdr>
    </w:div>
    <w:div w:id="925067100">
      <w:bodyDiv w:val="1"/>
      <w:marLeft w:val="0"/>
      <w:marRight w:val="0"/>
      <w:marTop w:val="0"/>
      <w:marBottom w:val="0"/>
      <w:divBdr>
        <w:top w:val="none" w:sz="0" w:space="0" w:color="auto"/>
        <w:left w:val="none" w:sz="0" w:space="0" w:color="auto"/>
        <w:bottom w:val="none" w:sz="0" w:space="0" w:color="auto"/>
        <w:right w:val="none" w:sz="0" w:space="0" w:color="auto"/>
      </w:divBdr>
    </w:div>
    <w:div w:id="926772264">
      <w:bodyDiv w:val="1"/>
      <w:marLeft w:val="0"/>
      <w:marRight w:val="0"/>
      <w:marTop w:val="0"/>
      <w:marBottom w:val="0"/>
      <w:divBdr>
        <w:top w:val="none" w:sz="0" w:space="0" w:color="auto"/>
        <w:left w:val="none" w:sz="0" w:space="0" w:color="auto"/>
        <w:bottom w:val="none" w:sz="0" w:space="0" w:color="auto"/>
        <w:right w:val="none" w:sz="0" w:space="0" w:color="auto"/>
      </w:divBdr>
    </w:div>
    <w:div w:id="926815736">
      <w:bodyDiv w:val="1"/>
      <w:marLeft w:val="0"/>
      <w:marRight w:val="0"/>
      <w:marTop w:val="0"/>
      <w:marBottom w:val="0"/>
      <w:divBdr>
        <w:top w:val="none" w:sz="0" w:space="0" w:color="auto"/>
        <w:left w:val="none" w:sz="0" w:space="0" w:color="auto"/>
        <w:bottom w:val="none" w:sz="0" w:space="0" w:color="auto"/>
        <w:right w:val="none" w:sz="0" w:space="0" w:color="auto"/>
      </w:divBdr>
    </w:div>
    <w:div w:id="927346210">
      <w:bodyDiv w:val="1"/>
      <w:marLeft w:val="0"/>
      <w:marRight w:val="0"/>
      <w:marTop w:val="0"/>
      <w:marBottom w:val="0"/>
      <w:divBdr>
        <w:top w:val="none" w:sz="0" w:space="0" w:color="auto"/>
        <w:left w:val="none" w:sz="0" w:space="0" w:color="auto"/>
        <w:bottom w:val="none" w:sz="0" w:space="0" w:color="auto"/>
        <w:right w:val="none" w:sz="0" w:space="0" w:color="auto"/>
      </w:divBdr>
    </w:div>
    <w:div w:id="927664164">
      <w:bodyDiv w:val="1"/>
      <w:marLeft w:val="0"/>
      <w:marRight w:val="0"/>
      <w:marTop w:val="0"/>
      <w:marBottom w:val="0"/>
      <w:divBdr>
        <w:top w:val="none" w:sz="0" w:space="0" w:color="auto"/>
        <w:left w:val="none" w:sz="0" w:space="0" w:color="auto"/>
        <w:bottom w:val="none" w:sz="0" w:space="0" w:color="auto"/>
        <w:right w:val="none" w:sz="0" w:space="0" w:color="auto"/>
      </w:divBdr>
    </w:div>
    <w:div w:id="929966434">
      <w:bodyDiv w:val="1"/>
      <w:marLeft w:val="0"/>
      <w:marRight w:val="0"/>
      <w:marTop w:val="0"/>
      <w:marBottom w:val="0"/>
      <w:divBdr>
        <w:top w:val="none" w:sz="0" w:space="0" w:color="auto"/>
        <w:left w:val="none" w:sz="0" w:space="0" w:color="auto"/>
        <w:bottom w:val="none" w:sz="0" w:space="0" w:color="auto"/>
        <w:right w:val="none" w:sz="0" w:space="0" w:color="auto"/>
      </w:divBdr>
    </w:div>
    <w:div w:id="930117547">
      <w:bodyDiv w:val="1"/>
      <w:marLeft w:val="0"/>
      <w:marRight w:val="0"/>
      <w:marTop w:val="0"/>
      <w:marBottom w:val="0"/>
      <w:divBdr>
        <w:top w:val="none" w:sz="0" w:space="0" w:color="auto"/>
        <w:left w:val="none" w:sz="0" w:space="0" w:color="auto"/>
        <w:bottom w:val="none" w:sz="0" w:space="0" w:color="auto"/>
        <w:right w:val="none" w:sz="0" w:space="0" w:color="auto"/>
      </w:divBdr>
    </w:div>
    <w:div w:id="931620445">
      <w:bodyDiv w:val="1"/>
      <w:marLeft w:val="0"/>
      <w:marRight w:val="0"/>
      <w:marTop w:val="0"/>
      <w:marBottom w:val="0"/>
      <w:divBdr>
        <w:top w:val="none" w:sz="0" w:space="0" w:color="auto"/>
        <w:left w:val="none" w:sz="0" w:space="0" w:color="auto"/>
        <w:bottom w:val="none" w:sz="0" w:space="0" w:color="auto"/>
        <w:right w:val="none" w:sz="0" w:space="0" w:color="auto"/>
      </w:divBdr>
    </w:div>
    <w:div w:id="932589779">
      <w:bodyDiv w:val="1"/>
      <w:marLeft w:val="0"/>
      <w:marRight w:val="0"/>
      <w:marTop w:val="0"/>
      <w:marBottom w:val="0"/>
      <w:divBdr>
        <w:top w:val="none" w:sz="0" w:space="0" w:color="auto"/>
        <w:left w:val="none" w:sz="0" w:space="0" w:color="auto"/>
        <w:bottom w:val="none" w:sz="0" w:space="0" w:color="auto"/>
        <w:right w:val="none" w:sz="0" w:space="0" w:color="auto"/>
      </w:divBdr>
    </w:div>
    <w:div w:id="933125095">
      <w:bodyDiv w:val="1"/>
      <w:marLeft w:val="0"/>
      <w:marRight w:val="0"/>
      <w:marTop w:val="0"/>
      <w:marBottom w:val="0"/>
      <w:divBdr>
        <w:top w:val="none" w:sz="0" w:space="0" w:color="auto"/>
        <w:left w:val="none" w:sz="0" w:space="0" w:color="auto"/>
        <w:bottom w:val="none" w:sz="0" w:space="0" w:color="auto"/>
        <w:right w:val="none" w:sz="0" w:space="0" w:color="auto"/>
      </w:divBdr>
    </w:div>
    <w:div w:id="934872475">
      <w:bodyDiv w:val="1"/>
      <w:marLeft w:val="0"/>
      <w:marRight w:val="0"/>
      <w:marTop w:val="0"/>
      <w:marBottom w:val="0"/>
      <w:divBdr>
        <w:top w:val="none" w:sz="0" w:space="0" w:color="auto"/>
        <w:left w:val="none" w:sz="0" w:space="0" w:color="auto"/>
        <w:bottom w:val="none" w:sz="0" w:space="0" w:color="auto"/>
        <w:right w:val="none" w:sz="0" w:space="0" w:color="auto"/>
      </w:divBdr>
    </w:div>
    <w:div w:id="935939137">
      <w:bodyDiv w:val="1"/>
      <w:marLeft w:val="0"/>
      <w:marRight w:val="0"/>
      <w:marTop w:val="0"/>
      <w:marBottom w:val="0"/>
      <w:divBdr>
        <w:top w:val="none" w:sz="0" w:space="0" w:color="auto"/>
        <w:left w:val="none" w:sz="0" w:space="0" w:color="auto"/>
        <w:bottom w:val="none" w:sz="0" w:space="0" w:color="auto"/>
        <w:right w:val="none" w:sz="0" w:space="0" w:color="auto"/>
      </w:divBdr>
    </w:div>
    <w:div w:id="944729886">
      <w:bodyDiv w:val="1"/>
      <w:marLeft w:val="0"/>
      <w:marRight w:val="0"/>
      <w:marTop w:val="0"/>
      <w:marBottom w:val="0"/>
      <w:divBdr>
        <w:top w:val="none" w:sz="0" w:space="0" w:color="auto"/>
        <w:left w:val="none" w:sz="0" w:space="0" w:color="auto"/>
        <w:bottom w:val="none" w:sz="0" w:space="0" w:color="auto"/>
        <w:right w:val="none" w:sz="0" w:space="0" w:color="auto"/>
      </w:divBdr>
      <w:divsChild>
        <w:div w:id="1841388782">
          <w:marLeft w:val="0"/>
          <w:marRight w:val="0"/>
          <w:marTop w:val="0"/>
          <w:marBottom w:val="0"/>
          <w:divBdr>
            <w:top w:val="none" w:sz="0" w:space="0" w:color="auto"/>
            <w:left w:val="none" w:sz="0" w:space="0" w:color="auto"/>
            <w:bottom w:val="none" w:sz="0" w:space="0" w:color="auto"/>
            <w:right w:val="none" w:sz="0" w:space="0" w:color="auto"/>
          </w:divBdr>
        </w:div>
      </w:divsChild>
    </w:div>
    <w:div w:id="945307208">
      <w:bodyDiv w:val="1"/>
      <w:marLeft w:val="0"/>
      <w:marRight w:val="0"/>
      <w:marTop w:val="0"/>
      <w:marBottom w:val="0"/>
      <w:divBdr>
        <w:top w:val="none" w:sz="0" w:space="0" w:color="auto"/>
        <w:left w:val="none" w:sz="0" w:space="0" w:color="auto"/>
        <w:bottom w:val="none" w:sz="0" w:space="0" w:color="auto"/>
        <w:right w:val="none" w:sz="0" w:space="0" w:color="auto"/>
      </w:divBdr>
    </w:div>
    <w:div w:id="947128550">
      <w:bodyDiv w:val="1"/>
      <w:marLeft w:val="0"/>
      <w:marRight w:val="0"/>
      <w:marTop w:val="0"/>
      <w:marBottom w:val="0"/>
      <w:divBdr>
        <w:top w:val="none" w:sz="0" w:space="0" w:color="auto"/>
        <w:left w:val="none" w:sz="0" w:space="0" w:color="auto"/>
        <w:bottom w:val="none" w:sz="0" w:space="0" w:color="auto"/>
        <w:right w:val="none" w:sz="0" w:space="0" w:color="auto"/>
      </w:divBdr>
    </w:div>
    <w:div w:id="951741309">
      <w:bodyDiv w:val="1"/>
      <w:marLeft w:val="0"/>
      <w:marRight w:val="0"/>
      <w:marTop w:val="0"/>
      <w:marBottom w:val="0"/>
      <w:divBdr>
        <w:top w:val="none" w:sz="0" w:space="0" w:color="auto"/>
        <w:left w:val="none" w:sz="0" w:space="0" w:color="auto"/>
        <w:bottom w:val="none" w:sz="0" w:space="0" w:color="auto"/>
        <w:right w:val="none" w:sz="0" w:space="0" w:color="auto"/>
      </w:divBdr>
    </w:div>
    <w:div w:id="952323714">
      <w:bodyDiv w:val="1"/>
      <w:marLeft w:val="0"/>
      <w:marRight w:val="0"/>
      <w:marTop w:val="0"/>
      <w:marBottom w:val="0"/>
      <w:divBdr>
        <w:top w:val="none" w:sz="0" w:space="0" w:color="auto"/>
        <w:left w:val="none" w:sz="0" w:space="0" w:color="auto"/>
        <w:bottom w:val="none" w:sz="0" w:space="0" w:color="auto"/>
        <w:right w:val="none" w:sz="0" w:space="0" w:color="auto"/>
      </w:divBdr>
    </w:div>
    <w:div w:id="952714745">
      <w:bodyDiv w:val="1"/>
      <w:marLeft w:val="0"/>
      <w:marRight w:val="0"/>
      <w:marTop w:val="0"/>
      <w:marBottom w:val="0"/>
      <w:divBdr>
        <w:top w:val="none" w:sz="0" w:space="0" w:color="auto"/>
        <w:left w:val="none" w:sz="0" w:space="0" w:color="auto"/>
        <w:bottom w:val="none" w:sz="0" w:space="0" w:color="auto"/>
        <w:right w:val="none" w:sz="0" w:space="0" w:color="auto"/>
      </w:divBdr>
    </w:div>
    <w:div w:id="953052205">
      <w:bodyDiv w:val="1"/>
      <w:marLeft w:val="0"/>
      <w:marRight w:val="0"/>
      <w:marTop w:val="0"/>
      <w:marBottom w:val="0"/>
      <w:divBdr>
        <w:top w:val="none" w:sz="0" w:space="0" w:color="auto"/>
        <w:left w:val="none" w:sz="0" w:space="0" w:color="auto"/>
        <w:bottom w:val="none" w:sz="0" w:space="0" w:color="auto"/>
        <w:right w:val="none" w:sz="0" w:space="0" w:color="auto"/>
      </w:divBdr>
    </w:div>
    <w:div w:id="957101495">
      <w:bodyDiv w:val="1"/>
      <w:marLeft w:val="0"/>
      <w:marRight w:val="0"/>
      <w:marTop w:val="0"/>
      <w:marBottom w:val="0"/>
      <w:divBdr>
        <w:top w:val="none" w:sz="0" w:space="0" w:color="auto"/>
        <w:left w:val="none" w:sz="0" w:space="0" w:color="auto"/>
        <w:bottom w:val="none" w:sz="0" w:space="0" w:color="auto"/>
        <w:right w:val="none" w:sz="0" w:space="0" w:color="auto"/>
      </w:divBdr>
    </w:div>
    <w:div w:id="958414626">
      <w:bodyDiv w:val="1"/>
      <w:marLeft w:val="0"/>
      <w:marRight w:val="0"/>
      <w:marTop w:val="0"/>
      <w:marBottom w:val="0"/>
      <w:divBdr>
        <w:top w:val="none" w:sz="0" w:space="0" w:color="auto"/>
        <w:left w:val="none" w:sz="0" w:space="0" w:color="auto"/>
        <w:bottom w:val="none" w:sz="0" w:space="0" w:color="auto"/>
        <w:right w:val="none" w:sz="0" w:space="0" w:color="auto"/>
      </w:divBdr>
    </w:div>
    <w:div w:id="961769247">
      <w:bodyDiv w:val="1"/>
      <w:marLeft w:val="0"/>
      <w:marRight w:val="0"/>
      <w:marTop w:val="0"/>
      <w:marBottom w:val="0"/>
      <w:divBdr>
        <w:top w:val="none" w:sz="0" w:space="0" w:color="auto"/>
        <w:left w:val="none" w:sz="0" w:space="0" w:color="auto"/>
        <w:bottom w:val="none" w:sz="0" w:space="0" w:color="auto"/>
        <w:right w:val="none" w:sz="0" w:space="0" w:color="auto"/>
      </w:divBdr>
    </w:div>
    <w:div w:id="963196800">
      <w:bodyDiv w:val="1"/>
      <w:marLeft w:val="0"/>
      <w:marRight w:val="0"/>
      <w:marTop w:val="0"/>
      <w:marBottom w:val="0"/>
      <w:divBdr>
        <w:top w:val="none" w:sz="0" w:space="0" w:color="auto"/>
        <w:left w:val="none" w:sz="0" w:space="0" w:color="auto"/>
        <w:bottom w:val="none" w:sz="0" w:space="0" w:color="auto"/>
        <w:right w:val="none" w:sz="0" w:space="0" w:color="auto"/>
      </w:divBdr>
    </w:div>
    <w:div w:id="965507708">
      <w:bodyDiv w:val="1"/>
      <w:marLeft w:val="0"/>
      <w:marRight w:val="0"/>
      <w:marTop w:val="0"/>
      <w:marBottom w:val="0"/>
      <w:divBdr>
        <w:top w:val="none" w:sz="0" w:space="0" w:color="auto"/>
        <w:left w:val="none" w:sz="0" w:space="0" w:color="auto"/>
        <w:bottom w:val="none" w:sz="0" w:space="0" w:color="auto"/>
        <w:right w:val="none" w:sz="0" w:space="0" w:color="auto"/>
      </w:divBdr>
    </w:div>
    <w:div w:id="974337883">
      <w:bodyDiv w:val="1"/>
      <w:marLeft w:val="0"/>
      <w:marRight w:val="0"/>
      <w:marTop w:val="0"/>
      <w:marBottom w:val="0"/>
      <w:divBdr>
        <w:top w:val="none" w:sz="0" w:space="0" w:color="auto"/>
        <w:left w:val="none" w:sz="0" w:space="0" w:color="auto"/>
        <w:bottom w:val="none" w:sz="0" w:space="0" w:color="auto"/>
        <w:right w:val="none" w:sz="0" w:space="0" w:color="auto"/>
      </w:divBdr>
    </w:div>
    <w:div w:id="981081976">
      <w:bodyDiv w:val="1"/>
      <w:marLeft w:val="0"/>
      <w:marRight w:val="0"/>
      <w:marTop w:val="0"/>
      <w:marBottom w:val="0"/>
      <w:divBdr>
        <w:top w:val="none" w:sz="0" w:space="0" w:color="auto"/>
        <w:left w:val="none" w:sz="0" w:space="0" w:color="auto"/>
        <w:bottom w:val="none" w:sz="0" w:space="0" w:color="auto"/>
        <w:right w:val="none" w:sz="0" w:space="0" w:color="auto"/>
      </w:divBdr>
    </w:div>
    <w:div w:id="981234391">
      <w:bodyDiv w:val="1"/>
      <w:marLeft w:val="0"/>
      <w:marRight w:val="0"/>
      <w:marTop w:val="0"/>
      <w:marBottom w:val="0"/>
      <w:divBdr>
        <w:top w:val="none" w:sz="0" w:space="0" w:color="auto"/>
        <w:left w:val="none" w:sz="0" w:space="0" w:color="auto"/>
        <w:bottom w:val="none" w:sz="0" w:space="0" w:color="auto"/>
        <w:right w:val="none" w:sz="0" w:space="0" w:color="auto"/>
      </w:divBdr>
    </w:div>
    <w:div w:id="981690888">
      <w:bodyDiv w:val="1"/>
      <w:marLeft w:val="0"/>
      <w:marRight w:val="0"/>
      <w:marTop w:val="0"/>
      <w:marBottom w:val="0"/>
      <w:divBdr>
        <w:top w:val="none" w:sz="0" w:space="0" w:color="auto"/>
        <w:left w:val="none" w:sz="0" w:space="0" w:color="auto"/>
        <w:bottom w:val="none" w:sz="0" w:space="0" w:color="auto"/>
        <w:right w:val="none" w:sz="0" w:space="0" w:color="auto"/>
      </w:divBdr>
    </w:div>
    <w:div w:id="983777385">
      <w:bodyDiv w:val="1"/>
      <w:marLeft w:val="0"/>
      <w:marRight w:val="0"/>
      <w:marTop w:val="0"/>
      <w:marBottom w:val="0"/>
      <w:divBdr>
        <w:top w:val="none" w:sz="0" w:space="0" w:color="auto"/>
        <w:left w:val="none" w:sz="0" w:space="0" w:color="auto"/>
        <w:bottom w:val="none" w:sz="0" w:space="0" w:color="auto"/>
        <w:right w:val="none" w:sz="0" w:space="0" w:color="auto"/>
      </w:divBdr>
    </w:div>
    <w:div w:id="984160788">
      <w:bodyDiv w:val="1"/>
      <w:marLeft w:val="0"/>
      <w:marRight w:val="0"/>
      <w:marTop w:val="0"/>
      <w:marBottom w:val="0"/>
      <w:divBdr>
        <w:top w:val="none" w:sz="0" w:space="0" w:color="auto"/>
        <w:left w:val="none" w:sz="0" w:space="0" w:color="auto"/>
        <w:bottom w:val="none" w:sz="0" w:space="0" w:color="auto"/>
        <w:right w:val="none" w:sz="0" w:space="0" w:color="auto"/>
      </w:divBdr>
    </w:div>
    <w:div w:id="984168386">
      <w:bodyDiv w:val="1"/>
      <w:marLeft w:val="0"/>
      <w:marRight w:val="0"/>
      <w:marTop w:val="0"/>
      <w:marBottom w:val="0"/>
      <w:divBdr>
        <w:top w:val="none" w:sz="0" w:space="0" w:color="auto"/>
        <w:left w:val="none" w:sz="0" w:space="0" w:color="auto"/>
        <w:bottom w:val="none" w:sz="0" w:space="0" w:color="auto"/>
        <w:right w:val="none" w:sz="0" w:space="0" w:color="auto"/>
      </w:divBdr>
    </w:div>
    <w:div w:id="990869598">
      <w:bodyDiv w:val="1"/>
      <w:marLeft w:val="0"/>
      <w:marRight w:val="0"/>
      <w:marTop w:val="0"/>
      <w:marBottom w:val="0"/>
      <w:divBdr>
        <w:top w:val="none" w:sz="0" w:space="0" w:color="auto"/>
        <w:left w:val="none" w:sz="0" w:space="0" w:color="auto"/>
        <w:bottom w:val="none" w:sz="0" w:space="0" w:color="auto"/>
        <w:right w:val="none" w:sz="0" w:space="0" w:color="auto"/>
      </w:divBdr>
    </w:div>
    <w:div w:id="993338884">
      <w:bodyDiv w:val="1"/>
      <w:marLeft w:val="0"/>
      <w:marRight w:val="0"/>
      <w:marTop w:val="0"/>
      <w:marBottom w:val="0"/>
      <w:divBdr>
        <w:top w:val="none" w:sz="0" w:space="0" w:color="auto"/>
        <w:left w:val="none" w:sz="0" w:space="0" w:color="auto"/>
        <w:bottom w:val="none" w:sz="0" w:space="0" w:color="auto"/>
        <w:right w:val="none" w:sz="0" w:space="0" w:color="auto"/>
      </w:divBdr>
    </w:div>
    <w:div w:id="995495735">
      <w:bodyDiv w:val="1"/>
      <w:marLeft w:val="0"/>
      <w:marRight w:val="0"/>
      <w:marTop w:val="0"/>
      <w:marBottom w:val="0"/>
      <w:divBdr>
        <w:top w:val="none" w:sz="0" w:space="0" w:color="auto"/>
        <w:left w:val="none" w:sz="0" w:space="0" w:color="auto"/>
        <w:bottom w:val="none" w:sz="0" w:space="0" w:color="auto"/>
        <w:right w:val="none" w:sz="0" w:space="0" w:color="auto"/>
      </w:divBdr>
    </w:div>
    <w:div w:id="996347093">
      <w:bodyDiv w:val="1"/>
      <w:marLeft w:val="0"/>
      <w:marRight w:val="0"/>
      <w:marTop w:val="0"/>
      <w:marBottom w:val="0"/>
      <w:divBdr>
        <w:top w:val="none" w:sz="0" w:space="0" w:color="auto"/>
        <w:left w:val="none" w:sz="0" w:space="0" w:color="auto"/>
        <w:bottom w:val="none" w:sz="0" w:space="0" w:color="auto"/>
        <w:right w:val="none" w:sz="0" w:space="0" w:color="auto"/>
      </w:divBdr>
    </w:div>
    <w:div w:id="999505683">
      <w:bodyDiv w:val="1"/>
      <w:marLeft w:val="0"/>
      <w:marRight w:val="0"/>
      <w:marTop w:val="0"/>
      <w:marBottom w:val="0"/>
      <w:divBdr>
        <w:top w:val="none" w:sz="0" w:space="0" w:color="auto"/>
        <w:left w:val="none" w:sz="0" w:space="0" w:color="auto"/>
        <w:bottom w:val="none" w:sz="0" w:space="0" w:color="auto"/>
        <w:right w:val="none" w:sz="0" w:space="0" w:color="auto"/>
      </w:divBdr>
    </w:div>
    <w:div w:id="1003973175">
      <w:bodyDiv w:val="1"/>
      <w:marLeft w:val="0"/>
      <w:marRight w:val="0"/>
      <w:marTop w:val="0"/>
      <w:marBottom w:val="0"/>
      <w:divBdr>
        <w:top w:val="none" w:sz="0" w:space="0" w:color="auto"/>
        <w:left w:val="none" w:sz="0" w:space="0" w:color="auto"/>
        <w:bottom w:val="none" w:sz="0" w:space="0" w:color="auto"/>
        <w:right w:val="none" w:sz="0" w:space="0" w:color="auto"/>
      </w:divBdr>
    </w:div>
    <w:div w:id="1005012015">
      <w:bodyDiv w:val="1"/>
      <w:marLeft w:val="0"/>
      <w:marRight w:val="0"/>
      <w:marTop w:val="0"/>
      <w:marBottom w:val="0"/>
      <w:divBdr>
        <w:top w:val="none" w:sz="0" w:space="0" w:color="auto"/>
        <w:left w:val="none" w:sz="0" w:space="0" w:color="auto"/>
        <w:bottom w:val="none" w:sz="0" w:space="0" w:color="auto"/>
        <w:right w:val="none" w:sz="0" w:space="0" w:color="auto"/>
      </w:divBdr>
    </w:div>
    <w:div w:id="1005860174">
      <w:bodyDiv w:val="1"/>
      <w:marLeft w:val="0"/>
      <w:marRight w:val="0"/>
      <w:marTop w:val="0"/>
      <w:marBottom w:val="0"/>
      <w:divBdr>
        <w:top w:val="none" w:sz="0" w:space="0" w:color="auto"/>
        <w:left w:val="none" w:sz="0" w:space="0" w:color="auto"/>
        <w:bottom w:val="none" w:sz="0" w:space="0" w:color="auto"/>
        <w:right w:val="none" w:sz="0" w:space="0" w:color="auto"/>
      </w:divBdr>
    </w:div>
    <w:div w:id="1006517267">
      <w:bodyDiv w:val="1"/>
      <w:marLeft w:val="0"/>
      <w:marRight w:val="0"/>
      <w:marTop w:val="0"/>
      <w:marBottom w:val="0"/>
      <w:divBdr>
        <w:top w:val="none" w:sz="0" w:space="0" w:color="auto"/>
        <w:left w:val="none" w:sz="0" w:space="0" w:color="auto"/>
        <w:bottom w:val="none" w:sz="0" w:space="0" w:color="auto"/>
        <w:right w:val="none" w:sz="0" w:space="0" w:color="auto"/>
      </w:divBdr>
    </w:div>
    <w:div w:id="1010378204">
      <w:bodyDiv w:val="1"/>
      <w:marLeft w:val="0"/>
      <w:marRight w:val="0"/>
      <w:marTop w:val="0"/>
      <w:marBottom w:val="0"/>
      <w:divBdr>
        <w:top w:val="none" w:sz="0" w:space="0" w:color="auto"/>
        <w:left w:val="none" w:sz="0" w:space="0" w:color="auto"/>
        <w:bottom w:val="none" w:sz="0" w:space="0" w:color="auto"/>
        <w:right w:val="none" w:sz="0" w:space="0" w:color="auto"/>
      </w:divBdr>
    </w:div>
    <w:div w:id="1011372027">
      <w:bodyDiv w:val="1"/>
      <w:marLeft w:val="0"/>
      <w:marRight w:val="0"/>
      <w:marTop w:val="0"/>
      <w:marBottom w:val="0"/>
      <w:divBdr>
        <w:top w:val="none" w:sz="0" w:space="0" w:color="auto"/>
        <w:left w:val="none" w:sz="0" w:space="0" w:color="auto"/>
        <w:bottom w:val="none" w:sz="0" w:space="0" w:color="auto"/>
        <w:right w:val="none" w:sz="0" w:space="0" w:color="auto"/>
      </w:divBdr>
    </w:div>
    <w:div w:id="1020470852">
      <w:bodyDiv w:val="1"/>
      <w:marLeft w:val="0"/>
      <w:marRight w:val="0"/>
      <w:marTop w:val="0"/>
      <w:marBottom w:val="0"/>
      <w:divBdr>
        <w:top w:val="none" w:sz="0" w:space="0" w:color="auto"/>
        <w:left w:val="none" w:sz="0" w:space="0" w:color="auto"/>
        <w:bottom w:val="none" w:sz="0" w:space="0" w:color="auto"/>
        <w:right w:val="none" w:sz="0" w:space="0" w:color="auto"/>
      </w:divBdr>
    </w:div>
    <w:div w:id="1025179906">
      <w:bodyDiv w:val="1"/>
      <w:marLeft w:val="0"/>
      <w:marRight w:val="0"/>
      <w:marTop w:val="0"/>
      <w:marBottom w:val="0"/>
      <w:divBdr>
        <w:top w:val="none" w:sz="0" w:space="0" w:color="auto"/>
        <w:left w:val="none" w:sz="0" w:space="0" w:color="auto"/>
        <w:bottom w:val="none" w:sz="0" w:space="0" w:color="auto"/>
        <w:right w:val="none" w:sz="0" w:space="0" w:color="auto"/>
      </w:divBdr>
    </w:div>
    <w:div w:id="1027490519">
      <w:bodyDiv w:val="1"/>
      <w:marLeft w:val="0"/>
      <w:marRight w:val="0"/>
      <w:marTop w:val="0"/>
      <w:marBottom w:val="0"/>
      <w:divBdr>
        <w:top w:val="none" w:sz="0" w:space="0" w:color="auto"/>
        <w:left w:val="none" w:sz="0" w:space="0" w:color="auto"/>
        <w:bottom w:val="none" w:sz="0" w:space="0" w:color="auto"/>
        <w:right w:val="none" w:sz="0" w:space="0" w:color="auto"/>
      </w:divBdr>
    </w:div>
    <w:div w:id="1028487960">
      <w:bodyDiv w:val="1"/>
      <w:marLeft w:val="0"/>
      <w:marRight w:val="0"/>
      <w:marTop w:val="0"/>
      <w:marBottom w:val="0"/>
      <w:divBdr>
        <w:top w:val="none" w:sz="0" w:space="0" w:color="auto"/>
        <w:left w:val="none" w:sz="0" w:space="0" w:color="auto"/>
        <w:bottom w:val="none" w:sz="0" w:space="0" w:color="auto"/>
        <w:right w:val="none" w:sz="0" w:space="0" w:color="auto"/>
      </w:divBdr>
    </w:div>
    <w:div w:id="1029256753">
      <w:bodyDiv w:val="1"/>
      <w:marLeft w:val="0"/>
      <w:marRight w:val="0"/>
      <w:marTop w:val="0"/>
      <w:marBottom w:val="0"/>
      <w:divBdr>
        <w:top w:val="none" w:sz="0" w:space="0" w:color="auto"/>
        <w:left w:val="none" w:sz="0" w:space="0" w:color="auto"/>
        <w:bottom w:val="none" w:sz="0" w:space="0" w:color="auto"/>
        <w:right w:val="none" w:sz="0" w:space="0" w:color="auto"/>
      </w:divBdr>
    </w:div>
    <w:div w:id="1029642421">
      <w:bodyDiv w:val="1"/>
      <w:marLeft w:val="0"/>
      <w:marRight w:val="0"/>
      <w:marTop w:val="0"/>
      <w:marBottom w:val="0"/>
      <w:divBdr>
        <w:top w:val="none" w:sz="0" w:space="0" w:color="auto"/>
        <w:left w:val="none" w:sz="0" w:space="0" w:color="auto"/>
        <w:bottom w:val="none" w:sz="0" w:space="0" w:color="auto"/>
        <w:right w:val="none" w:sz="0" w:space="0" w:color="auto"/>
      </w:divBdr>
    </w:div>
    <w:div w:id="1031763496">
      <w:bodyDiv w:val="1"/>
      <w:marLeft w:val="0"/>
      <w:marRight w:val="0"/>
      <w:marTop w:val="0"/>
      <w:marBottom w:val="0"/>
      <w:divBdr>
        <w:top w:val="none" w:sz="0" w:space="0" w:color="auto"/>
        <w:left w:val="none" w:sz="0" w:space="0" w:color="auto"/>
        <w:bottom w:val="none" w:sz="0" w:space="0" w:color="auto"/>
        <w:right w:val="none" w:sz="0" w:space="0" w:color="auto"/>
      </w:divBdr>
    </w:div>
    <w:div w:id="1031999914">
      <w:bodyDiv w:val="1"/>
      <w:marLeft w:val="0"/>
      <w:marRight w:val="0"/>
      <w:marTop w:val="0"/>
      <w:marBottom w:val="0"/>
      <w:divBdr>
        <w:top w:val="none" w:sz="0" w:space="0" w:color="auto"/>
        <w:left w:val="none" w:sz="0" w:space="0" w:color="auto"/>
        <w:bottom w:val="none" w:sz="0" w:space="0" w:color="auto"/>
        <w:right w:val="none" w:sz="0" w:space="0" w:color="auto"/>
      </w:divBdr>
    </w:div>
    <w:div w:id="1032078082">
      <w:bodyDiv w:val="1"/>
      <w:marLeft w:val="0"/>
      <w:marRight w:val="0"/>
      <w:marTop w:val="0"/>
      <w:marBottom w:val="0"/>
      <w:divBdr>
        <w:top w:val="none" w:sz="0" w:space="0" w:color="auto"/>
        <w:left w:val="none" w:sz="0" w:space="0" w:color="auto"/>
        <w:bottom w:val="none" w:sz="0" w:space="0" w:color="auto"/>
        <w:right w:val="none" w:sz="0" w:space="0" w:color="auto"/>
      </w:divBdr>
    </w:div>
    <w:div w:id="1035422207">
      <w:bodyDiv w:val="1"/>
      <w:marLeft w:val="0"/>
      <w:marRight w:val="0"/>
      <w:marTop w:val="0"/>
      <w:marBottom w:val="0"/>
      <w:divBdr>
        <w:top w:val="none" w:sz="0" w:space="0" w:color="auto"/>
        <w:left w:val="none" w:sz="0" w:space="0" w:color="auto"/>
        <w:bottom w:val="none" w:sz="0" w:space="0" w:color="auto"/>
        <w:right w:val="none" w:sz="0" w:space="0" w:color="auto"/>
      </w:divBdr>
    </w:div>
    <w:div w:id="1044254409">
      <w:bodyDiv w:val="1"/>
      <w:marLeft w:val="0"/>
      <w:marRight w:val="0"/>
      <w:marTop w:val="0"/>
      <w:marBottom w:val="0"/>
      <w:divBdr>
        <w:top w:val="none" w:sz="0" w:space="0" w:color="auto"/>
        <w:left w:val="none" w:sz="0" w:space="0" w:color="auto"/>
        <w:bottom w:val="none" w:sz="0" w:space="0" w:color="auto"/>
        <w:right w:val="none" w:sz="0" w:space="0" w:color="auto"/>
      </w:divBdr>
    </w:div>
    <w:div w:id="1048147716">
      <w:bodyDiv w:val="1"/>
      <w:marLeft w:val="0"/>
      <w:marRight w:val="0"/>
      <w:marTop w:val="0"/>
      <w:marBottom w:val="0"/>
      <w:divBdr>
        <w:top w:val="none" w:sz="0" w:space="0" w:color="auto"/>
        <w:left w:val="none" w:sz="0" w:space="0" w:color="auto"/>
        <w:bottom w:val="none" w:sz="0" w:space="0" w:color="auto"/>
        <w:right w:val="none" w:sz="0" w:space="0" w:color="auto"/>
      </w:divBdr>
    </w:div>
    <w:div w:id="1050769292">
      <w:bodyDiv w:val="1"/>
      <w:marLeft w:val="0"/>
      <w:marRight w:val="0"/>
      <w:marTop w:val="0"/>
      <w:marBottom w:val="0"/>
      <w:divBdr>
        <w:top w:val="none" w:sz="0" w:space="0" w:color="auto"/>
        <w:left w:val="none" w:sz="0" w:space="0" w:color="auto"/>
        <w:bottom w:val="none" w:sz="0" w:space="0" w:color="auto"/>
        <w:right w:val="none" w:sz="0" w:space="0" w:color="auto"/>
      </w:divBdr>
    </w:div>
    <w:div w:id="1056049838">
      <w:bodyDiv w:val="1"/>
      <w:marLeft w:val="0"/>
      <w:marRight w:val="0"/>
      <w:marTop w:val="0"/>
      <w:marBottom w:val="0"/>
      <w:divBdr>
        <w:top w:val="none" w:sz="0" w:space="0" w:color="auto"/>
        <w:left w:val="none" w:sz="0" w:space="0" w:color="auto"/>
        <w:bottom w:val="none" w:sz="0" w:space="0" w:color="auto"/>
        <w:right w:val="none" w:sz="0" w:space="0" w:color="auto"/>
      </w:divBdr>
    </w:div>
    <w:div w:id="1056973945">
      <w:bodyDiv w:val="1"/>
      <w:marLeft w:val="0"/>
      <w:marRight w:val="0"/>
      <w:marTop w:val="0"/>
      <w:marBottom w:val="0"/>
      <w:divBdr>
        <w:top w:val="none" w:sz="0" w:space="0" w:color="auto"/>
        <w:left w:val="none" w:sz="0" w:space="0" w:color="auto"/>
        <w:bottom w:val="none" w:sz="0" w:space="0" w:color="auto"/>
        <w:right w:val="none" w:sz="0" w:space="0" w:color="auto"/>
      </w:divBdr>
    </w:div>
    <w:div w:id="1058669356">
      <w:bodyDiv w:val="1"/>
      <w:marLeft w:val="0"/>
      <w:marRight w:val="0"/>
      <w:marTop w:val="0"/>
      <w:marBottom w:val="0"/>
      <w:divBdr>
        <w:top w:val="none" w:sz="0" w:space="0" w:color="auto"/>
        <w:left w:val="none" w:sz="0" w:space="0" w:color="auto"/>
        <w:bottom w:val="none" w:sz="0" w:space="0" w:color="auto"/>
        <w:right w:val="none" w:sz="0" w:space="0" w:color="auto"/>
      </w:divBdr>
    </w:div>
    <w:div w:id="1060445046">
      <w:bodyDiv w:val="1"/>
      <w:marLeft w:val="0"/>
      <w:marRight w:val="0"/>
      <w:marTop w:val="0"/>
      <w:marBottom w:val="0"/>
      <w:divBdr>
        <w:top w:val="none" w:sz="0" w:space="0" w:color="auto"/>
        <w:left w:val="none" w:sz="0" w:space="0" w:color="auto"/>
        <w:bottom w:val="none" w:sz="0" w:space="0" w:color="auto"/>
        <w:right w:val="none" w:sz="0" w:space="0" w:color="auto"/>
      </w:divBdr>
    </w:div>
    <w:div w:id="1063065142">
      <w:bodyDiv w:val="1"/>
      <w:marLeft w:val="0"/>
      <w:marRight w:val="0"/>
      <w:marTop w:val="0"/>
      <w:marBottom w:val="0"/>
      <w:divBdr>
        <w:top w:val="none" w:sz="0" w:space="0" w:color="auto"/>
        <w:left w:val="none" w:sz="0" w:space="0" w:color="auto"/>
        <w:bottom w:val="none" w:sz="0" w:space="0" w:color="auto"/>
        <w:right w:val="none" w:sz="0" w:space="0" w:color="auto"/>
      </w:divBdr>
    </w:div>
    <w:div w:id="1063405209">
      <w:bodyDiv w:val="1"/>
      <w:marLeft w:val="0"/>
      <w:marRight w:val="0"/>
      <w:marTop w:val="0"/>
      <w:marBottom w:val="0"/>
      <w:divBdr>
        <w:top w:val="none" w:sz="0" w:space="0" w:color="auto"/>
        <w:left w:val="none" w:sz="0" w:space="0" w:color="auto"/>
        <w:bottom w:val="none" w:sz="0" w:space="0" w:color="auto"/>
        <w:right w:val="none" w:sz="0" w:space="0" w:color="auto"/>
      </w:divBdr>
    </w:div>
    <w:div w:id="1064570885">
      <w:bodyDiv w:val="1"/>
      <w:marLeft w:val="0"/>
      <w:marRight w:val="0"/>
      <w:marTop w:val="0"/>
      <w:marBottom w:val="0"/>
      <w:divBdr>
        <w:top w:val="none" w:sz="0" w:space="0" w:color="auto"/>
        <w:left w:val="none" w:sz="0" w:space="0" w:color="auto"/>
        <w:bottom w:val="none" w:sz="0" w:space="0" w:color="auto"/>
        <w:right w:val="none" w:sz="0" w:space="0" w:color="auto"/>
      </w:divBdr>
    </w:div>
    <w:div w:id="1066342859">
      <w:bodyDiv w:val="1"/>
      <w:marLeft w:val="0"/>
      <w:marRight w:val="0"/>
      <w:marTop w:val="0"/>
      <w:marBottom w:val="0"/>
      <w:divBdr>
        <w:top w:val="none" w:sz="0" w:space="0" w:color="auto"/>
        <w:left w:val="none" w:sz="0" w:space="0" w:color="auto"/>
        <w:bottom w:val="none" w:sz="0" w:space="0" w:color="auto"/>
        <w:right w:val="none" w:sz="0" w:space="0" w:color="auto"/>
      </w:divBdr>
    </w:div>
    <w:div w:id="1066613745">
      <w:bodyDiv w:val="1"/>
      <w:marLeft w:val="0"/>
      <w:marRight w:val="0"/>
      <w:marTop w:val="0"/>
      <w:marBottom w:val="0"/>
      <w:divBdr>
        <w:top w:val="none" w:sz="0" w:space="0" w:color="auto"/>
        <w:left w:val="none" w:sz="0" w:space="0" w:color="auto"/>
        <w:bottom w:val="none" w:sz="0" w:space="0" w:color="auto"/>
        <w:right w:val="none" w:sz="0" w:space="0" w:color="auto"/>
      </w:divBdr>
    </w:div>
    <w:div w:id="1068765161">
      <w:bodyDiv w:val="1"/>
      <w:marLeft w:val="0"/>
      <w:marRight w:val="0"/>
      <w:marTop w:val="0"/>
      <w:marBottom w:val="0"/>
      <w:divBdr>
        <w:top w:val="none" w:sz="0" w:space="0" w:color="auto"/>
        <w:left w:val="none" w:sz="0" w:space="0" w:color="auto"/>
        <w:bottom w:val="none" w:sz="0" w:space="0" w:color="auto"/>
        <w:right w:val="none" w:sz="0" w:space="0" w:color="auto"/>
      </w:divBdr>
    </w:div>
    <w:div w:id="1069771088">
      <w:bodyDiv w:val="1"/>
      <w:marLeft w:val="0"/>
      <w:marRight w:val="0"/>
      <w:marTop w:val="0"/>
      <w:marBottom w:val="0"/>
      <w:divBdr>
        <w:top w:val="none" w:sz="0" w:space="0" w:color="auto"/>
        <w:left w:val="none" w:sz="0" w:space="0" w:color="auto"/>
        <w:bottom w:val="none" w:sz="0" w:space="0" w:color="auto"/>
        <w:right w:val="none" w:sz="0" w:space="0" w:color="auto"/>
      </w:divBdr>
    </w:div>
    <w:div w:id="1069962792">
      <w:bodyDiv w:val="1"/>
      <w:marLeft w:val="0"/>
      <w:marRight w:val="0"/>
      <w:marTop w:val="0"/>
      <w:marBottom w:val="0"/>
      <w:divBdr>
        <w:top w:val="none" w:sz="0" w:space="0" w:color="auto"/>
        <w:left w:val="none" w:sz="0" w:space="0" w:color="auto"/>
        <w:bottom w:val="none" w:sz="0" w:space="0" w:color="auto"/>
        <w:right w:val="none" w:sz="0" w:space="0" w:color="auto"/>
      </w:divBdr>
    </w:div>
    <w:div w:id="1080253313">
      <w:bodyDiv w:val="1"/>
      <w:marLeft w:val="0"/>
      <w:marRight w:val="0"/>
      <w:marTop w:val="0"/>
      <w:marBottom w:val="0"/>
      <w:divBdr>
        <w:top w:val="none" w:sz="0" w:space="0" w:color="auto"/>
        <w:left w:val="none" w:sz="0" w:space="0" w:color="auto"/>
        <w:bottom w:val="none" w:sz="0" w:space="0" w:color="auto"/>
        <w:right w:val="none" w:sz="0" w:space="0" w:color="auto"/>
      </w:divBdr>
    </w:div>
    <w:div w:id="1080370879">
      <w:bodyDiv w:val="1"/>
      <w:marLeft w:val="0"/>
      <w:marRight w:val="0"/>
      <w:marTop w:val="0"/>
      <w:marBottom w:val="0"/>
      <w:divBdr>
        <w:top w:val="none" w:sz="0" w:space="0" w:color="auto"/>
        <w:left w:val="none" w:sz="0" w:space="0" w:color="auto"/>
        <w:bottom w:val="none" w:sz="0" w:space="0" w:color="auto"/>
        <w:right w:val="none" w:sz="0" w:space="0" w:color="auto"/>
      </w:divBdr>
    </w:div>
    <w:div w:id="1082607440">
      <w:bodyDiv w:val="1"/>
      <w:marLeft w:val="0"/>
      <w:marRight w:val="0"/>
      <w:marTop w:val="0"/>
      <w:marBottom w:val="0"/>
      <w:divBdr>
        <w:top w:val="none" w:sz="0" w:space="0" w:color="auto"/>
        <w:left w:val="none" w:sz="0" w:space="0" w:color="auto"/>
        <w:bottom w:val="none" w:sz="0" w:space="0" w:color="auto"/>
        <w:right w:val="none" w:sz="0" w:space="0" w:color="auto"/>
      </w:divBdr>
    </w:div>
    <w:div w:id="1083990254">
      <w:bodyDiv w:val="1"/>
      <w:marLeft w:val="0"/>
      <w:marRight w:val="0"/>
      <w:marTop w:val="0"/>
      <w:marBottom w:val="0"/>
      <w:divBdr>
        <w:top w:val="none" w:sz="0" w:space="0" w:color="auto"/>
        <w:left w:val="none" w:sz="0" w:space="0" w:color="auto"/>
        <w:bottom w:val="none" w:sz="0" w:space="0" w:color="auto"/>
        <w:right w:val="none" w:sz="0" w:space="0" w:color="auto"/>
      </w:divBdr>
    </w:div>
    <w:div w:id="1084037716">
      <w:bodyDiv w:val="1"/>
      <w:marLeft w:val="0"/>
      <w:marRight w:val="0"/>
      <w:marTop w:val="0"/>
      <w:marBottom w:val="0"/>
      <w:divBdr>
        <w:top w:val="none" w:sz="0" w:space="0" w:color="auto"/>
        <w:left w:val="none" w:sz="0" w:space="0" w:color="auto"/>
        <w:bottom w:val="none" w:sz="0" w:space="0" w:color="auto"/>
        <w:right w:val="none" w:sz="0" w:space="0" w:color="auto"/>
      </w:divBdr>
    </w:div>
    <w:div w:id="1088619578">
      <w:bodyDiv w:val="1"/>
      <w:marLeft w:val="0"/>
      <w:marRight w:val="0"/>
      <w:marTop w:val="0"/>
      <w:marBottom w:val="0"/>
      <w:divBdr>
        <w:top w:val="none" w:sz="0" w:space="0" w:color="auto"/>
        <w:left w:val="none" w:sz="0" w:space="0" w:color="auto"/>
        <w:bottom w:val="none" w:sz="0" w:space="0" w:color="auto"/>
        <w:right w:val="none" w:sz="0" w:space="0" w:color="auto"/>
      </w:divBdr>
    </w:div>
    <w:div w:id="1091583967">
      <w:bodyDiv w:val="1"/>
      <w:marLeft w:val="0"/>
      <w:marRight w:val="0"/>
      <w:marTop w:val="0"/>
      <w:marBottom w:val="0"/>
      <w:divBdr>
        <w:top w:val="none" w:sz="0" w:space="0" w:color="auto"/>
        <w:left w:val="none" w:sz="0" w:space="0" w:color="auto"/>
        <w:bottom w:val="none" w:sz="0" w:space="0" w:color="auto"/>
        <w:right w:val="none" w:sz="0" w:space="0" w:color="auto"/>
      </w:divBdr>
    </w:div>
    <w:div w:id="1095589753">
      <w:bodyDiv w:val="1"/>
      <w:marLeft w:val="0"/>
      <w:marRight w:val="0"/>
      <w:marTop w:val="0"/>
      <w:marBottom w:val="0"/>
      <w:divBdr>
        <w:top w:val="none" w:sz="0" w:space="0" w:color="auto"/>
        <w:left w:val="none" w:sz="0" w:space="0" w:color="auto"/>
        <w:bottom w:val="none" w:sz="0" w:space="0" w:color="auto"/>
        <w:right w:val="none" w:sz="0" w:space="0" w:color="auto"/>
      </w:divBdr>
    </w:div>
    <w:div w:id="1100418909">
      <w:bodyDiv w:val="1"/>
      <w:marLeft w:val="0"/>
      <w:marRight w:val="0"/>
      <w:marTop w:val="0"/>
      <w:marBottom w:val="0"/>
      <w:divBdr>
        <w:top w:val="none" w:sz="0" w:space="0" w:color="auto"/>
        <w:left w:val="none" w:sz="0" w:space="0" w:color="auto"/>
        <w:bottom w:val="none" w:sz="0" w:space="0" w:color="auto"/>
        <w:right w:val="none" w:sz="0" w:space="0" w:color="auto"/>
      </w:divBdr>
    </w:div>
    <w:div w:id="1101880768">
      <w:bodyDiv w:val="1"/>
      <w:marLeft w:val="0"/>
      <w:marRight w:val="0"/>
      <w:marTop w:val="0"/>
      <w:marBottom w:val="0"/>
      <w:divBdr>
        <w:top w:val="none" w:sz="0" w:space="0" w:color="auto"/>
        <w:left w:val="none" w:sz="0" w:space="0" w:color="auto"/>
        <w:bottom w:val="none" w:sz="0" w:space="0" w:color="auto"/>
        <w:right w:val="none" w:sz="0" w:space="0" w:color="auto"/>
      </w:divBdr>
    </w:div>
    <w:div w:id="1102845947">
      <w:bodyDiv w:val="1"/>
      <w:marLeft w:val="0"/>
      <w:marRight w:val="0"/>
      <w:marTop w:val="0"/>
      <w:marBottom w:val="0"/>
      <w:divBdr>
        <w:top w:val="none" w:sz="0" w:space="0" w:color="auto"/>
        <w:left w:val="none" w:sz="0" w:space="0" w:color="auto"/>
        <w:bottom w:val="none" w:sz="0" w:space="0" w:color="auto"/>
        <w:right w:val="none" w:sz="0" w:space="0" w:color="auto"/>
      </w:divBdr>
    </w:div>
    <w:div w:id="1102992799">
      <w:bodyDiv w:val="1"/>
      <w:marLeft w:val="0"/>
      <w:marRight w:val="0"/>
      <w:marTop w:val="0"/>
      <w:marBottom w:val="0"/>
      <w:divBdr>
        <w:top w:val="none" w:sz="0" w:space="0" w:color="auto"/>
        <w:left w:val="none" w:sz="0" w:space="0" w:color="auto"/>
        <w:bottom w:val="none" w:sz="0" w:space="0" w:color="auto"/>
        <w:right w:val="none" w:sz="0" w:space="0" w:color="auto"/>
      </w:divBdr>
    </w:div>
    <w:div w:id="1104572063">
      <w:bodyDiv w:val="1"/>
      <w:marLeft w:val="0"/>
      <w:marRight w:val="0"/>
      <w:marTop w:val="0"/>
      <w:marBottom w:val="0"/>
      <w:divBdr>
        <w:top w:val="none" w:sz="0" w:space="0" w:color="auto"/>
        <w:left w:val="none" w:sz="0" w:space="0" w:color="auto"/>
        <w:bottom w:val="none" w:sz="0" w:space="0" w:color="auto"/>
        <w:right w:val="none" w:sz="0" w:space="0" w:color="auto"/>
      </w:divBdr>
    </w:div>
    <w:div w:id="1105927382">
      <w:bodyDiv w:val="1"/>
      <w:marLeft w:val="0"/>
      <w:marRight w:val="0"/>
      <w:marTop w:val="0"/>
      <w:marBottom w:val="0"/>
      <w:divBdr>
        <w:top w:val="none" w:sz="0" w:space="0" w:color="auto"/>
        <w:left w:val="none" w:sz="0" w:space="0" w:color="auto"/>
        <w:bottom w:val="none" w:sz="0" w:space="0" w:color="auto"/>
        <w:right w:val="none" w:sz="0" w:space="0" w:color="auto"/>
      </w:divBdr>
    </w:div>
    <w:div w:id="1108308124">
      <w:bodyDiv w:val="1"/>
      <w:marLeft w:val="0"/>
      <w:marRight w:val="0"/>
      <w:marTop w:val="0"/>
      <w:marBottom w:val="0"/>
      <w:divBdr>
        <w:top w:val="none" w:sz="0" w:space="0" w:color="auto"/>
        <w:left w:val="none" w:sz="0" w:space="0" w:color="auto"/>
        <w:bottom w:val="none" w:sz="0" w:space="0" w:color="auto"/>
        <w:right w:val="none" w:sz="0" w:space="0" w:color="auto"/>
      </w:divBdr>
    </w:div>
    <w:div w:id="1108356917">
      <w:bodyDiv w:val="1"/>
      <w:marLeft w:val="0"/>
      <w:marRight w:val="0"/>
      <w:marTop w:val="0"/>
      <w:marBottom w:val="0"/>
      <w:divBdr>
        <w:top w:val="none" w:sz="0" w:space="0" w:color="auto"/>
        <w:left w:val="none" w:sz="0" w:space="0" w:color="auto"/>
        <w:bottom w:val="none" w:sz="0" w:space="0" w:color="auto"/>
        <w:right w:val="none" w:sz="0" w:space="0" w:color="auto"/>
      </w:divBdr>
    </w:div>
    <w:div w:id="1109466342">
      <w:bodyDiv w:val="1"/>
      <w:marLeft w:val="0"/>
      <w:marRight w:val="0"/>
      <w:marTop w:val="0"/>
      <w:marBottom w:val="0"/>
      <w:divBdr>
        <w:top w:val="none" w:sz="0" w:space="0" w:color="auto"/>
        <w:left w:val="none" w:sz="0" w:space="0" w:color="auto"/>
        <w:bottom w:val="none" w:sz="0" w:space="0" w:color="auto"/>
        <w:right w:val="none" w:sz="0" w:space="0" w:color="auto"/>
      </w:divBdr>
    </w:div>
    <w:div w:id="1111777257">
      <w:bodyDiv w:val="1"/>
      <w:marLeft w:val="0"/>
      <w:marRight w:val="0"/>
      <w:marTop w:val="0"/>
      <w:marBottom w:val="0"/>
      <w:divBdr>
        <w:top w:val="none" w:sz="0" w:space="0" w:color="auto"/>
        <w:left w:val="none" w:sz="0" w:space="0" w:color="auto"/>
        <w:bottom w:val="none" w:sz="0" w:space="0" w:color="auto"/>
        <w:right w:val="none" w:sz="0" w:space="0" w:color="auto"/>
      </w:divBdr>
    </w:div>
    <w:div w:id="1115057670">
      <w:bodyDiv w:val="1"/>
      <w:marLeft w:val="0"/>
      <w:marRight w:val="0"/>
      <w:marTop w:val="0"/>
      <w:marBottom w:val="0"/>
      <w:divBdr>
        <w:top w:val="none" w:sz="0" w:space="0" w:color="auto"/>
        <w:left w:val="none" w:sz="0" w:space="0" w:color="auto"/>
        <w:bottom w:val="none" w:sz="0" w:space="0" w:color="auto"/>
        <w:right w:val="none" w:sz="0" w:space="0" w:color="auto"/>
      </w:divBdr>
    </w:div>
    <w:div w:id="1116604742">
      <w:bodyDiv w:val="1"/>
      <w:marLeft w:val="0"/>
      <w:marRight w:val="0"/>
      <w:marTop w:val="0"/>
      <w:marBottom w:val="0"/>
      <w:divBdr>
        <w:top w:val="none" w:sz="0" w:space="0" w:color="auto"/>
        <w:left w:val="none" w:sz="0" w:space="0" w:color="auto"/>
        <w:bottom w:val="none" w:sz="0" w:space="0" w:color="auto"/>
        <w:right w:val="none" w:sz="0" w:space="0" w:color="auto"/>
      </w:divBdr>
    </w:div>
    <w:div w:id="1128620860">
      <w:bodyDiv w:val="1"/>
      <w:marLeft w:val="0"/>
      <w:marRight w:val="0"/>
      <w:marTop w:val="0"/>
      <w:marBottom w:val="0"/>
      <w:divBdr>
        <w:top w:val="none" w:sz="0" w:space="0" w:color="auto"/>
        <w:left w:val="none" w:sz="0" w:space="0" w:color="auto"/>
        <w:bottom w:val="none" w:sz="0" w:space="0" w:color="auto"/>
        <w:right w:val="none" w:sz="0" w:space="0" w:color="auto"/>
      </w:divBdr>
    </w:div>
    <w:div w:id="1130365681">
      <w:bodyDiv w:val="1"/>
      <w:marLeft w:val="0"/>
      <w:marRight w:val="0"/>
      <w:marTop w:val="0"/>
      <w:marBottom w:val="0"/>
      <w:divBdr>
        <w:top w:val="none" w:sz="0" w:space="0" w:color="auto"/>
        <w:left w:val="none" w:sz="0" w:space="0" w:color="auto"/>
        <w:bottom w:val="none" w:sz="0" w:space="0" w:color="auto"/>
        <w:right w:val="none" w:sz="0" w:space="0" w:color="auto"/>
      </w:divBdr>
    </w:div>
    <w:div w:id="1131216918">
      <w:bodyDiv w:val="1"/>
      <w:marLeft w:val="0"/>
      <w:marRight w:val="0"/>
      <w:marTop w:val="0"/>
      <w:marBottom w:val="0"/>
      <w:divBdr>
        <w:top w:val="none" w:sz="0" w:space="0" w:color="auto"/>
        <w:left w:val="none" w:sz="0" w:space="0" w:color="auto"/>
        <w:bottom w:val="none" w:sz="0" w:space="0" w:color="auto"/>
        <w:right w:val="none" w:sz="0" w:space="0" w:color="auto"/>
      </w:divBdr>
    </w:div>
    <w:div w:id="1140611162">
      <w:bodyDiv w:val="1"/>
      <w:marLeft w:val="0"/>
      <w:marRight w:val="0"/>
      <w:marTop w:val="0"/>
      <w:marBottom w:val="0"/>
      <w:divBdr>
        <w:top w:val="none" w:sz="0" w:space="0" w:color="auto"/>
        <w:left w:val="none" w:sz="0" w:space="0" w:color="auto"/>
        <w:bottom w:val="none" w:sz="0" w:space="0" w:color="auto"/>
        <w:right w:val="none" w:sz="0" w:space="0" w:color="auto"/>
      </w:divBdr>
    </w:div>
    <w:div w:id="1146823436">
      <w:bodyDiv w:val="1"/>
      <w:marLeft w:val="0"/>
      <w:marRight w:val="0"/>
      <w:marTop w:val="0"/>
      <w:marBottom w:val="0"/>
      <w:divBdr>
        <w:top w:val="none" w:sz="0" w:space="0" w:color="auto"/>
        <w:left w:val="none" w:sz="0" w:space="0" w:color="auto"/>
        <w:bottom w:val="none" w:sz="0" w:space="0" w:color="auto"/>
        <w:right w:val="none" w:sz="0" w:space="0" w:color="auto"/>
      </w:divBdr>
    </w:div>
    <w:div w:id="1152675829">
      <w:bodyDiv w:val="1"/>
      <w:marLeft w:val="0"/>
      <w:marRight w:val="0"/>
      <w:marTop w:val="0"/>
      <w:marBottom w:val="0"/>
      <w:divBdr>
        <w:top w:val="none" w:sz="0" w:space="0" w:color="auto"/>
        <w:left w:val="none" w:sz="0" w:space="0" w:color="auto"/>
        <w:bottom w:val="none" w:sz="0" w:space="0" w:color="auto"/>
        <w:right w:val="none" w:sz="0" w:space="0" w:color="auto"/>
      </w:divBdr>
    </w:div>
    <w:div w:id="1152864376">
      <w:bodyDiv w:val="1"/>
      <w:marLeft w:val="0"/>
      <w:marRight w:val="0"/>
      <w:marTop w:val="0"/>
      <w:marBottom w:val="0"/>
      <w:divBdr>
        <w:top w:val="none" w:sz="0" w:space="0" w:color="auto"/>
        <w:left w:val="none" w:sz="0" w:space="0" w:color="auto"/>
        <w:bottom w:val="none" w:sz="0" w:space="0" w:color="auto"/>
        <w:right w:val="none" w:sz="0" w:space="0" w:color="auto"/>
      </w:divBdr>
    </w:div>
    <w:div w:id="1154177929">
      <w:bodyDiv w:val="1"/>
      <w:marLeft w:val="0"/>
      <w:marRight w:val="0"/>
      <w:marTop w:val="0"/>
      <w:marBottom w:val="0"/>
      <w:divBdr>
        <w:top w:val="none" w:sz="0" w:space="0" w:color="auto"/>
        <w:left w:val="none" w:sz="0" w:space="0" w:color="auto"/>
        <w:bottom w:val="none" w:sz="0" w:space="0" w:color="auto"/>
        <w:right w:val="none" w:sz="0" w:space="0" w:color="auto"/>
      </w:divBdr>
    </w:div>
    <w:div w:id="1156604530">
      <w:bodyDiv w:val="1"/>
      <w:marLeft w:val="0"/>
      <w:marRight w:val="0"/>
      <w:marTop w:val="0"/>
      <w:marBottom w:val="0"/>
      <w:divBdr>
        <w:top w:val="none" w:sz="0" w:space="0" w:color="auto"/>
        <w:left w:val="none" w:sz="0" w:space="0" w:color="auto"/>
        <w:bottom w:val="none" w:sz="0" w:space="0" w:color="auto"/>
        <w:right w:val="none" w:sz="0" w:space="0" w:color="auto"/>
      </w:divBdr>
    </w:div>
    <w:div w:id="1159271239">
      <w:bodyDiv w:val="1"/>
      <w:marLeft w:val="0"/>
      <w:marRight w:val="0"/>
      <w:marTop w:val="0"/>
      <w:marBottom w:val="0"/>
      <w:divBdr>
        <w:top w:val="none" w:sz="0" w:space="0" w:color="auto"/>
        <w:left w:val="none" w:sz="0" w:space="0" w:color="auto"/>
        <w:bottom w:val="none" w:sz="0" w:space="0" w:color="auto"/>
        <w:right w:val="none" w:sz="0" w:space="0" w:color="auto"/>
      </w:divBdr>
    </w:div>
    <w:div w:id="1160776587">
      <w:bodyDiv w:val="1"/>
      <w:marLeft w:val="0"/>
      <w:marRight w:val="0"/>
      <w:marTop w:val="0"/>
      <w:marBottom w:val="0"/>
      <w:divBdr>
        <w:top w:val="none" w:sz="0" w:space="0" w:color="auto"/>
        <w:left w:val="none" w:sz="0" w:space="0" w:color="auto"/>
        <w:bottom w:val="none" w:sz="0" w:space="0" w:color="auto"/>
        <w:right w:val="none" w:sz="0" w:space="0" w:color="auto"/>
      </w:divBdr>
    </w:div>
    <w:div w:id="1160850586">
      <w:bodyDiv w:val="1"/>
      <w:marLeft w:val="0"/>
      <w:marRight w:val="0"/>
      <w:marTop w:val="0"/>
      <w:marBottom w:val="0"/>
      <w:divBdr>
        <w:top w:val="none" w:sz="0" w:space="0" w:color="auto"/>
        <w:left w:val="none" w:sz="0" w:space="0" w:color="auto"/>
        <w:bottom w:val="none" w:sz="0" w:space="0" w:color="auto"/>
        <w:right w:val="none" w:sz="0" w:space="0" w:color="auto"/>
      </w:divBdr>
    </w:div>
    <w:div w:id="1162501773">
      <w:bodyDiv w:val="1"/>
      <w:marLeft w:val="0"/>
      <w:marRight w:val="0"/>
      <w:marTop w:val="0"/>
      <w:marBottom w:val="0"/>
      <w:divBdr>
        <w:top w:val="none" w:sz="0" w:space="0" w:color="auto"/>
        <w:left w:val="none" w:sz="0" w:space="0" w:color="auto"/>
        <w:bottom w:val="none" w:sz="0" w:space="0" w:color="auto"/>
        <w:right w:val="none" w:sz="0" w:space="0" w:color="auto"/>
      </w:divBdr>
    </w:div>
    <w:div w:id="1162547247">
      <w:bodyDiv w:val="1"/>
      <w:marLeft w:val="0"/>
      <w:marRight w:val="0"/>
      <w:marTop w:val="0"/>
      <w:marBottom w:val="0"/>
      <w:divBdr>
        <w:top w:val="none" w:sz="0" w:space="0" w:color="auto"/>
        <w:left w:val="none" w:sz="0" w:space="0" w:color="auto"/>
        <w:bottom w:val="none" w:sz="0" w:space="0" w:color="auto"/>
        <w:right w:val="none" w:sz="0" w:space="0" w:color="auto"/>
      </w:divBdr>
    </w:div>
    <w:div w:id="1165440763">
      <w:bodyDiv w:val="1"/>
      <w:marLeft w:val="0"/>
      <w:marRight w:val="0"/>
      <w:marTop w:val="0"/>
      <w:marBottom w:val="0"/>
      <w:divBdr>
        <w:top w:val="none" w:sz="0" w:space="0" w:color="auto"/>
        <w:left w:val="none" w:sz="0" w:space="0" w:color="auto"/>
        <w:bottom w:val="none" w:sz="0" w:space="0" w:color="auto"/>
        <w:right w:val="none" w:sz="0" w:space="0" w:color="auto"/>
      </w:divBdr>
    </w:div>
    <w:div w:id="1168834707">
      <w:bodyDiv w:val="1"/>
      <w:marLeft w:val="0"/>
      <w:marRight w:val="0"/>
      <w:marTop w:val="0"/>
      <w:marBottom w:val="0"/>
      <w:divBdr>
        <w:top w:val="none" w:sz="0" w:space="0" w:color="auto"/>
        <w:left w:val="none" w:sz="0" w:space="0" w:color="auto"/>
        <w:bottom w:val="none" w:sz="0" w:space="0" w:color="auto"/>
        <w:right w:val="none" w:sz="0" w:space="0" w:color="auto"/>
      </w:divBdr>
    </w:div>
    <w:div w:id="1171792061">
      <w:bodyDiv w:val="1"/>
      <w:marLeft w:val="0"/>
      <w:marRight w:val="0"/>
      <w:marTop w:val="0"/>
      <w:marBottom w:val="0"/>
      <w:divBdr>
        <w:top w:val="none" w:sz="0" w:space="0" w:color="auto"/>
        <w:left w:val="none" w:sz="0" w:space="0" w:color="auto"/>
        <w:bottom w:val="none" w:sz="0" w:space="0" w:color="auto"/>
        <w:right w:val="none" w:sz="0" w:space="0" w:color="auto"/>
      </w:divBdr>
    </w:div>
    <w:div w:id="1173036608">
      <w:bodyDiv w:val="1"/>
      <w:marLeft w:val="0"/>
      <w:marRight w:val="0"/>
      <w:marTop w:val="0"/>
      <w:marBottom w:val="0"/>
      <w:divBdr>
        <w:top w:val="none" w:sz="0" w:space="0" w:color="auto"/>
        <w:left w:val="none" w:sz="0" w:space="0" w:color="auto"/>
        <w:bottom w:val="none" w:sz="0" w:space="0" w:color="auto"/>
        <w:right w:val="none" w:sz="0" w:space="0" w:color="auto"/>
      </w:divBdr>
    </w:div>
    <w:div w:id="1173303408">
      <w:bodyDiv w:val="1"/>
      <w:marLeft w:val="0"/>
      <w:marRight w:val="0"/>
      <w:marTop w:val="0"/>
      <w:marBottom w:val="0"/>
      <w:divBdr>
        <w:top w:val="none" w:sz="0" w:space="0" w:color="auto"/>
        <w:left w:val="none" w:sz="0" w:space="0" w:color="auto"/>
        <w:bottom w:val="none" w:sz="0" w:space="0" w:color="auto"/>
        <w:right w:val="none" w:sz="0" w:space="0" w:color="auto"/>
      </w:divBdr>
      <w:divsChild>
        <w:div w:id="1434322909">
          <w:marLeft w:val="0"/>
          <w:marRight w:val="0"/>
          <w:marTop w:val="0"/>
          <w:marBottom w:val="0"/>
          <w:divBdr>
            <w:top w:val="none" w:sz="0" w:space="0" w:color="auto"/>
            <w:left w:val="none" w:sz="0" w:space="0" w:color="auto"/>
            <w:bottom w:val="none" w:sz="0" w:space="0" w:color="auto"/>
            <w:right w:val="none" w:sz="0" w:space="0" w:color="auto"/>
          </w:divBdr>
          <w:divsChild>
            <w:div w:id="18355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6365">
      <w:bodyDiv w:val="1"/>
      <w:marLeft w:val="0"/>
      <w:marRight w:val="0"/>
      <w:marTop w:val="0"/>
      <w:marBottom w:val="0"/>
      <w:divBdr>
        <w:top w:val="none" w:sz="0" w:space="0" w:color="auto"/>
        <w:left w:val="none" w:sz="0" w:space="0" w:color="auto"/>
        <w:bottom w:val="none" w:sz="0" w:space="0" w:color="auto"/>
        <w:right w:val="none" w:sz="0" w:space="0" w:color="auto"/>
      </w:divBdr>
    </w:div>
    <w:div w:id="1185945610">
      <w:bodyDiv w:val="1"/>
      <w:marLeft w:val="0"/>
      <w:marRight w:val="0"/>
      <w:marTop w:val="0"/>
      <w:marBottom w:val="0"/>
      <w:divBdr>
        <w:top w:val="none" w:sz="0" w:space="0" w:color="auto"/>
        <w:left w:val="none" w:sz="0" w:space="0" w:color="auto"/>
        <w:bottom w:val="none" w:sz="0" w:space="0" w:color="auto"/>
        <w:right w:val="none" w:sz="0" w:space="0" w:color="auto"/>
      </w:divBdr>
    </w:div>
    <w:div w:id="1188717382">
      <w:bodyDiv w:val="1"/>
      <w:marLeft w:val="0"/>
      <w:marRight w:val="0"/>
      <w:marTop w:val="0"/>
      <w:marBottom w:val="0"/>
      <w:divBdr>
        <w:top w:val="none" w:sz="0" w:space="0" w:color="auto"/>
        <w:left w:val="none" w:sz="0" w:space="0" w:color="auto"/>
        <w:bottom w:val="none" w:sz="0" w:space="0" w:color="auto"/>
        <w:right w:val="none" w:sz="0" w:space="0" w:color="auto"/>
      </w:divBdr>
    </w:div>
    <w:div w:id="1190221790">
      <w:bodyDiv w:val="1"/>
      <w:marLeft w:val="0"/>
      <w:marRight w:val="0"/>
      <w:marTop w:val="0"/>
      <w:marBottom w:val="0"/>
      <w:divBdr>
        <w:top w:val="none" w:sz="0" w:space="0" w:color="auto"/>
        <w:left w:val="none" w:sz="0" w:space="0" w:color="auto"/>
        <w:bottom w:val="none" w:sz="0" w:space="0" w:color="auto"/>
        <w:right w:val="none" w:sz="0" w:space="0" w:color="auto"/>
      </w:divBdr>
    </w:div>
    <w:div w:id="1193306643">
      <w:bodyDiv w:val="1"/>
      <w:marLeft w:val="0"/>
      <w:marRight w:val="0"/>
      <w:marTop w:val="0"/>
      <w:marBottom w:val="0"/>
      <w:divBdr>
        <w:top w:val="none" w:sz="0" w:space="0" w:color="auto"/>
        <w:left w:val="none" w:sz="0" w:space="0" w:color="auto"/>
        <w:bottom w:val="none" w:sz="0" w:space="0" w:color="auto"/>
        <w:right w:val="none" w:sz="0" w:space="0" w:color="auto"/>
      </w:divBdr>
    </w:div>
    <w:div w:id="1193962118">
      <w:bodyDiv w:val="1"/>
      <w:marLeft w:val="0"/>
      <w:marRight w:val="0"/>
      <w:marTop w:val="0"/>
      <w:marBottom w:val="0"/>
      <w:divBdr>
        <w:top w:val="none" w:sz="0" w:space="0" w:color="auto"/>
        <w:left w:val="none" w:sz="0" w:space="0" w:color="auto"/>
        <w:bottom w:val="none" w:sz="0" w:space="0" w:color="auto"/>
        <w:right w:val="none" w:sz="0" w:space="0" w:color="auto"/>
      </w:divBdr>
    </w:div>
    <w:div w:id="1197349999">
      <w:bodyDiv w:val="1"/>
      <w:marLeft w:val="0"/>
      <w:marRight w:val="0"/>
      <w:marTop w:val="0"/>
      <w:marBottom w:val="0"/>
      <w:divBdr>
        <w:top w:val="none" w:sz="0" w:space="0" w:color="auto"/>
        <w:left w:val="none" w:sz="0" w:space="0" w:color="auto"/>
        <w:bottom w:val="none" w:sz="0" w:space="0" w:color="auto"/>
        <w:right w:val="none" w:sz="0" w:space="0" w:color="auto"/>
      </w:divBdr>
    </w:div>
    <w:div w:id="1198660196">
      <w:bodyDiv w:val="1"/>
      <w:marLeft w:val="0"/>
      <w:marRight w:val="0"/>
      <w:marTop w:val="0"/>
      <w:marBottom w:val="0"/>
      <w:divBdr>
        <w:top w:val="none" w:sz="0" w:space="0" w:color="auto"/>
        <w:left w:val="none" w:sz="0" w:space="0" w:color="auto"/>
        <w:bottom w:val="none" w:sz="0" w:space="0" w:color="auto"/>
        <w:right w:val="none" w:sz="0" w:space="0" w:color="auto"/>
      </w:divBdr>
    </w:div>
    <w:div w:id="1205368520">
      <w:bodyDiv w:val="1"/>
      <w:marLeft w:val="0"/>
      <w:marRight w:val="0"/>
      <w:marTop w:val="0"/>
      <w:marBottom w:val="0"/>
      <w:divBdr>
        <w:top w:val="none" w:sz="0" w:space="0" w:color="auto"/>
        <w:left w:val="none" w:sz="0" w:space="0" w:color="auto"/>
        <w:bottom w:val="none" w:sz="0" w:space="0" w:color="auto"/>
        <w:right w:val="none" w:sz="0" w:space="0" w:color="auto"/>
      </w:divBdr>
    </w:div>
    <w:div w:id="1206799046">
      <w:bodyDiv w:val="1"/>
      <w:marLeft w:val="0"/>
      <w:marRight w:val="0"/>
      <w:marTop w:val="0"/>
      <w:marBottom w:val="0"/>
      <w:divBdr>
        <w:top w:val="none" w:sz="0" w:space="0" w:color="auto"/>
        <w:left w:val="none" w:sz="0" w:space="0" w:color="auto"/>
        <w:bottom w:val="none" w:sz="0" w:space="0" w:color="auto"/>
        <w:right w:val="none" w:sz="0" w:space="0" w:color="auto"/>
      </w:divBdr>
    </w:div>
    <w:div w:id="1208369497">
      <w:bodyDiv w:val="1"/>
      <w:marLeft w:val="0"/>
      <w:marRight w:val="0"/>
      <w:marTop w:val="0"/>
      <w:marBottom w:val="0"/>
      <w:divBdr>
        <w:top w:val="none" w:sz="0" w:space="0" w:color="auto"/>
        <w:left w:val="none" w:sz="0" w:space="0" w:color="auto"/>
        <w:bottom w:val="none" w:sz="0" w:space="0" w:color="auto"/>
        <w:right w:val="none" w:sz="0" w:space="0" w:color="auto"/>
      </w:divBdr>
    </w:div>
    <w:div w:id="1210145935">
      <w:bodyDiv w:val="1"/>
      <w:marLeft w:val="0"/>
      <w:marRight w:val="0"/>
      <w:marTop w:val="0"/>
      <w:marBottom w:val="0"/>
      <w:divBdr>
        <w:top w:val="none" w:sz="0" w:space="0" w:color="auto"/>
        <w:left w:val="none" w:sz="0" w:space="0" w:color="auto"/>
        <w:bottom w:val="none" w:sz="0" w:space="0" w:color="auto"/>
        <w:right w:val="none" w:sz="0" w:space="0" w:color="auto"/>
      </w:divBdr>
    </w:div>
    <w:div w:id="1210724649">
      <w:bodyDiv w:val="1"/>
      <w:marLeft w:val="0"/>
      <w:marRight w:val="0"/>
      <w:marTop w:val="0"/>
      <w:marBottom w:val="0"/>
      <w:divBdr>
        <w:top w:val="none" w:sz="0" w:space="0" w:color="auto"/>
        <w:left w:val="none" w:sz="0" w:space="0" w:color="auto"/>
        <w:bottom w:val="none" w:sz="0" w:space="0" w:color="auto"/>
        <w:right w:val="none" w:sz="0" w:space="0" w:color="auto"/>
      </w:divBdr>
    </w:div>
    <w:div w:id="1210996211">
      <w:bodyDiv w:val="1"/>
      <w:marLeft w:val="0"/>
      <w:marRight w:val="0"/>
      <w:marTop w:val="0"/>
      <w:marBottom w:val="0"/>
      <w:divBdr>
        <w:top w:val="none" w:sz="0" w:space="0" w:color="auto"/>
        <w:left w:val="none" w:sz="0" w:space="0" w:color="auto"/>
        <w:bottom w:val="none" w:sz="0" w:space="0" w:color="auto"/>
        <w:right w:val="none" w:sz="0" w:space="0" w:color="auto"/>
      </w:divBdr>
    </w:div>
    <w:div w:id="1216089311">
      <w:bodyDiv w:val="1"/>
      <w:marLeft w:val="0"/>
      <w:marRight w:val="0"/>
      <w:marTop w:val="0"/>
      <w:marBottom w:val="0"/>
      <w:divBdr>
        <w:top w:val="none" w:sz="0" w:space="0" w:color="auto"/>
        <w:left w:val="none" w:sz="0" w:space="0" w:color="auto"/>
        <w:bottom w:val="none" w:sz="0" w:space="0" w:color="auto"/>
        <w:right w:val="none" w:sz="0" w:space="0" w:color="auto"/>
      </w:divBdr>
    </w:div>
    <w:div w:id="1217473802">
      <w:bodyDiv w:val="1"/>
      <w:marLeft w:val="0"/>
      <w:marRight w:val="0"/>
      <w:marTop w:val="0"/>
      <w:marBottom w:val="0"/>
      <w:divBdr>
        <w:top w:val="none" w:sz="0" w:space="0" w:color="auto"/>
        <w:left w:val="none" w:sz="0" w:space="0" w:color="auto"/>
        <w:bottom w:val="none" w:sz="0" w:space="0" w:color="auto"/>
        <w:right w:val="none" w:sz="0" w:space="0" w:color="auto"/>
      </w:divBdr>
    </w:div>
    <w:div w:id="1219316533">
      <w:bodyDiv w:val="1"/>
      <w:marLeft w:val="0"/>
      <w:marRight w:val="0"/>
      <w:marTop w:val="0"/>
      <w:marBottom w:val="0"/>
      <w:divBdr>
        <w:top w:val="none" w:sz="0" w:space="0" w:color="auto"/>
        <w:left w:val="none" w:sz="0" w:space="0" w:color="auto"/>
        <w:bottom w:val="none" w:sz="0" w:space="0" w:color="auto"/>
        <w:right w:val="none" w:sz="0" w:space="0" w:color="auto"/>
      </w:divBdr>
    </w:div>
    <w:div w:id="1221986598">
      <w:bodyDiv w:val="1"/>
      <w:marLeft w:val="0"/>
      <w:marRight w:val="0"/>
      <w:marTop w:val="0"/>
      <w:marBottom w:val="0"/>
      <w:divBdr>
        <w:top w:val="none" w:sz="0" w:space="0" w:color="auto"/>
        <w:left w:val="none" w:sz="0" w:space="0" w:color="auto"/>
        <w:bottom w:val="none" w:sz="0" w:space="0" w:color="auto"/>
        <w:right w:val="none" w:sz="0" w:space="0" w:color="auto"/>
      </w:divBdr>
    </w:div>
    <w:div w:id="1222715978">
      <w:bodyDiv w:val="1"/>
      <w:marLeft w:val="0"/>
      <w:marRight w:val="0"/>
      <w:marTop w:val="0"/>
      <w:marBottom w:val="0"/>
      <w:divBdr>
        <w:top w:val="none" w:sz="0" w:space="0" w:color="auto"/>
        <w:left w:val="none" w:sz="0" w:space="0" w:color="auto"/>
        <w:bottom w:val="none" w:sz="0" w:space="0" w:color="auto"/>
        <w:right w:val="none" w:sz="0" w:space="0" w:color="auto"/>
      </w:divBdr>
    </w:div>
    <w:div w:id="1222978840">
      <w:bodyDiv w:val="1"/>
      <w:marLeft w:val="0"/>
      <w:marRight w:val="0"/>
      <w:marTop w:val="0"/>
      <w:marBottom w:val="0"/>
      <w:divBdr>
        <w:top w:val="none" w:sz="0" w:space="0" w:color="auto"/>
        <w:left w:val="none" w:sz="0" w:space="0" w:color="auto"/>
        <w:bottom w:val="none" w:sz="0" w:space="0" w:color="auto"/>
        <w:right w:val="none" w:sz="0" w:space="0" w:color="auto"/>
      </w:divBdr>
    </w:div>
    <w:div w:id="1228033437">
      <w:bodyDiv w:val="1"/>
      <w:marLeft w:val="0"/>
      <w:marRight w:val="0"/>
      <w:marTop w:val="0"/>
      <w:marBottom w:val="0"/>
      <w:divBdr>
        <w:top w:val="none" w:sz="0" w:space="0" w:color="auto"/>
        <w:left w:val="none" w:sz="0" w:space="0" w:color="auto"/>
        <w:bottom w:val="none" w:sz="0" w:space="0" w:color="auto"/>
        <w:right w:val="none" w:sz="0" w:space="0" w:color="auto"/>
      </w:divBdr>
    </w:div>
    <w:div w:id="1231889781">
      <w:bodyDiv w:val="1"/>
      <w:marLeft w:val="0"/>
      <w:marRight w:val="0"/>
      <w:marTop w:val="0"/>
      <w:marBottom w:val="0"/>
      <w:divBdr>
        <w:top w:val="none" w:sz="0" w:space="0" w:color="auto"/>
        <w:left w:val="none" w:sz="0" w:space="0" w:color="auto"/>
        <w:bottom w:val="none" w:sz="0" w:space="0" w:color="auto"/>
        <w:right w:val="none" w:sz="0" w:space="0" w:color="auto"/>
      </w:divBdr>
    </w:div>
    <w:div w:id="1233615738">
      <w:bodyDiv w:val="1"/>
      <w:marLeft w:val="0"/>
      <w:marRight w:val="0"/>
      <w:marTop w:val="0"/>
      <w:marBottom w:val="0"/>
      <w:divBdr>
        <w:top w:val="none" w:sz="0" w:space="0" w:color="auto"/>
        <w:left w:val="none" w:sz="0" w:space="0" w:color="auto"/>
        <w:bottom w:val="none" w:sz="0" w:space="0" w:color="auto"/>
        <w:right w:val="none" w:sz="0" w:space="0" w:color="auto"/>
      </w:divBdr>
    </w:div>
    <w:div w:id="1234311965">
      <w:bodyDiv w:val="1"/>
      <w:marLeft w:val="0"/>
      <w:marRight w:val="0"/>
      <w:marTop w:val="0"/>
      <w:marBottom w:val="0"/>
      <w:divBdr>
        <w:top w:val="none" w:sz="0" w:space="0" w:color="auto"/>
        <w:left w:val="none" w:sz="0" w:space="0" w:color="auto"/>
        <w:bottom w:val="none" w:sz="0" w:space="0" w:color="auto"/>
        <w:right w:val="none" w:sz="0" w:space="0" w:color="auto"/>
      </w:divBdr>
    </w:div>
    <w:div w:id="1236862412">
      <w:bodyDiv w:val="1"/>
      <w:marLeft w:val="0"/>
      <w:marRight w:val="0"/>
      <w:marTop w:val="0"/>
      <w:marBottom w:val="0"/>
      <w:divBdr>
        <w:top w:val="none" w:sz="0" w:space="0" w:color="auto"/>
        <w:left w:val="none" w:sz="0" w:space="0" w:color="auto"/>
        <w:bottom w:val="none" w:sz="0" w:space="0" w:color="auto"/>
        <w:right w:val="none" w:sz="0" w:space="0" w:color="auto"/>
      </w:divBdr>
    </w:div>
    <w:div w:id="1241257605">
      <w:bodyDiv w:val="1"/>
      <w:marLeft w:val="0"/>
      <w:marRight w:val="0"/>
      <w:marTop w:val="0"/>
      <w:marBottom w:val="0"/>
      <w:divBdr>
        <w:top w:val="none" w:sz="0" w:space="0" w:color="auto"/>
        <w:left w:val="none" w:sz="0" w:space="0" w:color="auto"/>
        <w:bottom w:val="none" w:sz="0" w:space="0" w:color="auto"/>
        <w:right w:val="none" w:sz="0" w:space="0" w:color="auto"/>
      </w:divBdr>
    </w:div>
    <w:div w:id="1245333042">
      <w:bodyDiv w:val="1"/>
      <w:marLeft w:val="0"/>
      <w:marRight w:val="0"/>
      <w:marTop w:val="0"/>
      <w:marBottom w:val="0"/>
      <w:divBdr>
        <w:top w:val="none" w:sz="0" w:space="0" w:color="auto"/>
        <w:left w:val="none" w:sz="0" w:space="0" w:color="auto"/>
        <w:bottom w:val="none" w:sz="0" w:space="0" w:color="auto"/>
        <w:right w:val="none" w:sz="0" w:space="0" w:color="auto"/>
      </w:divBdr>
    </w:div>
    <w:div w:id="1245723842">
      <w:bodyDiv w:val="1"/>
      <w:marLeft w:val="0"/>
      <w:marRight w:val="0"/>
      <w:marTop w:val="0"/>
      <w:marBottom w:val="0"/>
      <w:divBdr>
        <w:top w:val="none" w:sz="0" w:space="0" w:color="auto"/>
        <w:left w:val="none" w:sz="0" w:space="0" w:color="auto"/>
        <w:bottom w:val="none" w:sz="0" w:space="0" w:color="auto"/>
        <w:right w:val="none" w:sz="0" w:space="0" w:color="auto"/>
      </w:divBdr>
    </w:div>
    <w:div w:id="1248272228">
      <w:bodyDiv w:val="1"/>
      <w:marLeft w:val="0"/>
      <w:marRight w:val="0"/>
      <w:marTop w:val="0"/>
      <w:marBottom w:val="0"/>
      <w:divBdr>
        <w:top w:val="none" w:sz="0" w:space="0" w:color="auto"/>
        <w:left w:val="none" w:sz="0" w:space="0" w:color="auto"/>
        <w:bottom w:val="none" w:sz="0" w:space="0" w:color="auto"/>
        <w:right w:val="none" w:sz="0" w:space="0" w:color="auto"/>
      </w:divBdr>
    </w:div>
    <w:div w:id="1251086633">
      <w:bodyDiv w:val="1"/>
      <w:marLeft w:val="0"/>
      <w:marRight w:val="0"/>
      <w:marTop w:val="0"/>
      <w:marBottom w:val="0"/>
      <w:divBdr>
        <w:top w:val="none" w:sz="0" w:space="0" w:color="auto"/>
        <w:left w:val="none" w:sz="0" w:space="0" w:color="auto"/>
        <w:bottom w:val="none" w:sz="0" w:space="0" w:color="auto"/>
        <w:right w:val="none" w:sz="0" w:space="0" w:color="auto"/>
      </w:divBdr>
    </w:div>
    <w:div w:id="1251693364">
      <w:bodyDiv w:val="1"/>
      <w:marLeft w:val="0"/>
      <w:marRight w:val="0"/>
      <w:marTop w:val="0"/>
      <w:marBottom w:val="0"/>
      <w:divBdr>
        <w:top w:val="none" w:sz="0" w:space="0" w:color="auto"/>
        <w:left w:val="none" w:sz="0" w:space="0" w:color="auto"/>
        <w:bottom w:val="none" w:sz="0" w:space="0" w:color="auto"/>
        <w:right w:val="none" w:sz="0" w:space="0" w:color="auto"/>
      </w:divBdr>
    </w:div>
    <w:div w:id="1252664984">
      <w:bodyDiv w:val="1"/>
      <w:marLeft w:val="0"/>
      <w:marRight w:val="0"/>
      <w:marTop w:val="0"/>
      <w:marBottom w:val="0"/>
      <w:divBdr>
        <w:top w:val="none" w:sz="0" w:space="0" w:color="auto"/>
        <w:left w:val="none" w:sz="0" w:space="0" w:color="auto"/>
        <w:bottom w:val="none" w:sz="0" w:space="0" w:color="auto"/>
        <w:right w:val="none" w:sz="0" w:space="0" w:color="auto"/>
      </w:divBdr>
    </w:div>
    <w:div w:id="1258978273">
      <w:bodyDiv w:val="1"/>
      <w:marLeft w:val="0"/>
      <w:marRight w:val="0"/>
      <w:marTop w:val="0"/>
      <w:marBottom w:val="0"/>
      <w:divBdr>
        <w:top w:val="none" w:sz="0" w:space="0" w:color="auto"/>
        <w:left w:val="none" w:sz="0" w:space="0" w:color="auto"/>
        <w:bottom w:val="none" w:sz="0" w:space="0" w:color="auto"/>
        <w:right w:val="none" w:sz="0" w:space="0" w:color="auto"/>
      </w:divBdr>
    </w:div>
    <w:div w:id="1260063020">
      <w:bodyDiv w:val="1"/>
      <w:marLeft w:val="0"/>
      <w:marRight w:val="0"/>
      <w:marTop w:val="0"/>
      <w:marBottom w:val="0"/>
      <w:divBdr>
        <w:top w:val="none" w:sz="0" w:space="0" w:color="auto"/>
        <w:left w:val="none" w:sz="0" w:space="0" w:color="auto"/>
        <w:bottom w:val="none" w:sz="0" w:space="0" w:color="auto"/>
        <w:right w:val="none" w:sz="0" w:space="0" w:color="auto"/>
      </w:divBdr>
    </w:div>
    <w:div w:id="1261569319">
      <w:bodyDiv w:val="1"/>
      <w:marLeft w:val="0"/>
      <w:marRight w:val="0"/>
      <w:marTop w:val="0"/>
      <w:marBottom w:val="0"/>
      <w:divBdr>
        <w:top w:val="none" w:sz="0" w:space="0" w:color="auto"/>
        <w:left w:val="none" w:sz="0" w:space="0" w:color="auto"/>
        <w:bottom w:val="none" w:sz="0" w:space="0" w:color="auto"/>
        <w:right w:val="none" w:sz="0" w:space="0" w:color="auto"/>
      </w:divBdr>
    </w:div>
    <w:div w:id="1261834749">
      <w:bodyDiv w:val="1"/>
      <w:marLeft w:val="0"/>
      <w:marRight w:val="0"/>
      <w:marTop w:val="0"/>
      <w:marBottom w:val="0"/>
      <w:divBdr>
        <w:top w:val="none" w:sz="0" w:space="0" w:color="auto"/>
        <w:left w:val="none" w:sz="0" w:space="0" w:color="auto"/>
        <w:bottom w:val="none" w:sz="0" w:space="0" w:color="auto"/>
        <w:right w:val="none" w:sz="0" w:space="0" w:color="auto"/>
      </w:divBdr>
    </w:div>
    <w:div w:id="1262837759">
      <w:bodyDiv w:val="1"/>
      <w:marLeft w:val="0"/>
      <w:marRight w:val="0"/>
      <w:marTop w:val="0"/>
      <w:marBottom w:val="0"/>
      <w:divBdr>
        <w:top w:val="none" w:sz="0" w:space="0" w:color="auto"/>
        <w:left w:val="none" w:sz="0" w:space="0" w:color="auto"/>
        <w:bottom w:val="none" w:sz="0" w:space="0" w:color="auto"/>
        <w:right w:val="none" w:sz="0" w:space="0" w:color="auto"/>
      </w:divBdr>
    </w:div>
    <w:div w:id="1263687237">
      <w:bodyDiv w:val="1"/>
      <w:marLeft w:val="0"/>
      <w:marRight w:val="0"/>
      <w:marTop w:val="0"/>
      <w:marBottom w:val="0"/>
      <w:divBdr>
        <w:top w:val="none" w:sz="0" w:space="0" w:color="auto"/>
        <w:left w:val="none" w:sz="0" w:space="0" w:color="auto"/>
        <w:bottom w:val="none" w:sz="0" w:space="0" w:color="auto"/>
        <w:right w:val="none" w:sz="0" w:space="0" w:color="auto"/>
      </w:divBdr>
    </w:div>
    <w:div w:id="1269701018">
      <w:bodyDiv w:val="1"/>
      <w:marLeft w:val="0"/>
      <w:marRight w:val="0"/>
      <w:marTop w:val="0"/>
      <w:marBottom w:val="0"/>
      <w:divBdr>
        <w:top w:val="none" w:sz="0" w:space="0" w:color="auto"/>
        <w:left w:val="none" w:sz="0" w:space="0" w:color="auto"/>
        <w:bottom w:val="none" w:sz="0" w:space="0" w:color="auto"/>
        <w:right w:val="none" w:sz="0" w:space="0" w:color="auto"/>
      </w:divBdr>
    </w:div>
    <w:div w:id="1271158958">
      <w:bodyDiv w:val="1"/>
      <w:marLeft w:val="0"/>
      <w:marRight w:val="0"/>
      <w:marTop w:val="0"/>
      <w:marBottom w:val="0"/>
      <w:divBdr>
        <w:top w:val="none" w:sz="0" w:space="0" w:color="auto"/>
        <w:left w:val="none" w:sz="0" w:space="0" w:color="auto"/>
        <w:bottom w:val="none" w:sz="0" w:space="0" w:color="auto"/>
        <w:right w:val="none" w:sz="0" w:space="0" w:color="auto"/>
      </w:divBdr>
    </w:div>
    <w:div w:id="1271399797">
      <w:bodyDiv w:val="1"/>
      <w:marLeft w:val="0"/>
      <w:marRight w:val="0"/>
      <w:marTop w:val="0"/>
      <w:marBottom w:val="0"/>
      <w:divBdr>
        <w:top w:val="none" w:sz="0" w:space="0" w:color="auto"/>
        <w:left w:val="none" w:sz="0" w:space="0" w:color="auto"/>
        <w:bottom w:val="none" w:sz="0" w:space="0" w:color="auto"/>
        <w:right w:val="none" w:sz="0" w:space="0" w:color="auto"/>
      </w:divBdr>
    </w:div>
    <w:div w:id="1273321326">
      <w:bodyDiv w:val="1"/>
      <w:marLeft w:val="0"/>
      <w:marRight w:val="0"/>
      <w:marTop w:val="0"/>
      <w:marBottom w:val="0"/>
      <w:divBdr>
        <w:top w:val="none" w:sz="0" w:space="0" w:color="auto"/>
        <w:left w:val="none" w:sz="0" w:space="0" w:color="auto"/>
        <w:bottom w:val="none" w:sz="0" w:space="0" w:color="auto"/>
        <w:right w:val="none" w:sz="0" w:space="0" w:color="auto"/>
      </w:divBdr>
    </w:div>
    <w:div w:id="1274241401">
      <w:bodyDiv w:val="1"/>
      <w:marLeft w:val="0"/>
      <w:marRight w:val="0"/>
      <w:marTop w:val="0"/>
      <w:marBottom w:val="0"/>
      <w:divBdr>
        <w:top w:val="none" w:sz="0" w:space="0" w:color="auto"/>
        <w:left w:val="none" w:sz="0" w:space="0" w:color="auto"/>
        <w:bottom w:val="none" w:sz="0" w:space="0" w:color="auto"/>
        <w:right w:val="none" w:sz="0" w:space="0" w:color="auto"/>
      </w:divBdr>
    </w:div>
    <w:div w:id="1274283686">
      <w:bodyDiv w:val="1"/>
      <w:marLeft w:val="0"/>
      <w:marRight w:val="0"/>
      <w:marTop w:val="0"/>
      <w:marBottom w:val="0"/>
      <w:divBdr>
        <w:top w:val="none" w:sz="0" w:space="0" w:color="auto"/>
        <w:left w:val="none" w:sz="0" w:space="0" w:color="auto"/>
        <w:bottom w:val="none" w:sz="0" w:space="0" w:color="auto"/>
        <w:right w:val="none" w:sz="0" w:space="0" w:color="auto"/>
      </w:divBdr>
    </w:div>
    <w:div w:id="1274895484">
      <w:bodyDiv w:val="1"/>
      <w:marLeft w:val="0"/>
      <w:marRight w:val="0"/>
      <w:marTop w:val="0"/>
      <w:marBottom w:val="0"/>
      <w:divBdr>
        <w:top w:val="none" w:sz="0" w:space="0" w:color="auto"/>
        <w:left w:val="none" w:sz="0" w:space="0" w:color="auto"/>
        <w:bottom w:val="none" w:sz="0" w:space="0" w:color="auto"/>
        <w:right w:val="none" w:sz="0" w:space="0" w:color="auto"/>
      </w:divBdr>
    </w:div>
    <w:div w:id="1280987405">
      <w:bodyDiv w:val="1"/>
      <w:marLeft w:val="0"/>
      <w:marRight w:val="0"/>
      <w:marTop w:val="0"/>
      <w:marBottom w:val="0"/>
      <w:divBdr>
        <w:top w:val="none" w:sz="0" w:space="0" w:color="auto"/>
        <w:left w:val="none" w:sz="0" w:space="0" w:color="auto"/>
        <w:bottom w:val="none" w:sz="0" w:space="0" w:color="auto"/>
        <w:right w:val="none" w:sz="0" w:space="0" w:color="auto"/>
      </w:divBdr>
    </w:div>
    <w:div w:id="1281256544">
      <w:bodyDiv w:val="1"/>
      <w:marLeft w:val="0"/>
      <w:marRight w:val="0"/>
      <w:marTop w:val="0"/>
      <w:marBottom w:val="0"/>
      <w:divBdr>
        <w:top w:val="none" w:sz="0" w:space="0" w:color="auto"/>
        <w:left w:val="none" w:sz="0" w:space="0" w:color="auto"/>
        <w:bottom w:val="none" w:sz="0" w:space="0" w:color="auto"/>
        <w:right w:val="none" w:sz="0" w:space="0" w:color="auto"/>
      </w:divBdr>
    </w:div>
    <w:div w:id="1282302981">
      <w:bodyDiv w:val="1"/>
      <w:marLeft w:val="0"/>
      <w:marRight w:val="0"/>
      <w:marTop w:val="0"/>
      <w:marBottom w:val="0"/>
      <w:divBdr>
        <w:top w:val="none" w:sz="0" w:space="0" w:color="auto"/>
        <w:left w:val="none" w:sz="0" w:space="0" w:color="auto"/>
        <w:bottom w:val="none" w:sz="0" w:space="0" w:color="auto"/>
        <w:right w:val="none" w:sz="0" w:space="0" w:color="auto"/>
      </w:divBdr>
    </w:div>
    <w:div w:id="1287009937">
      <w:bodyDiv w:val="1"/>
      <w:marLeft w:val="0"/>
      <w:marRight w:val="0"/>
      <w:marTop w:val="0"/>
      <w:marBottom w:val="0"/>
      <w:divBdr>
        <w:top w:val="none" w:sz="0" w:space="0" w:color="auto"/>
        <w:left w:val="none" w:sz="0" w:space="0" w:color="auto"/>
        <w:bottom w:val="none" w:sz="0" w:space="0" w:color="auto"/>
        <w:right w:val="none" w:sz="0" w:space="0" w:color="auto"/>
      </w:divBdr>
    </w:div>
    <w:div w:id="1288854150">
      <w:bodyDiv w:val="1"/>
      <w:marLeft w:val="0"/>
      <w:marRight w:val="0"/>
      <w:marTop w:val="0"/>
      <w:marBottom w:val="0"/>
      <w:divBdr>
        <w:top w:val="none" w:sz="0" w:space="0" w:color="auto"/>
        <w:left w:val="none" w:sz="0" w:space="0" w:color="auto"/>
        <w:bottom w:val="none" w:sz="0" w:space="0" w:color="auto"/>
        <w:right w:val="none" w:sz="0" w:space="0" w:color="auto"/>
      </w:divBdr>
    </w:div>
    <w:div w:id="1291012163">
      <w:bodyDiv w:val="1"/>
      <w:marLeft w:val="0"/>
      <w:marRight w:val="0"/>
      <w:marTop w:val="0"/>
      <w:marBottom w:val="0"/>
      <w:divBdr>
        <w:top w:val="none" w:sz="0" w:space="0" w:color="auto"/>
        <w:left w:val="none" w:sz="0" w:space="0" w:color="auto"/>
        <w:bottom w:val="none" w:sz="0" w:space="0" w:color="auto"/>
        <w:right w:val="none" w:sz="0" w:space="0" w:color="auto"/>
      </w:divBdr>
    </w:div>
    <w:div w:id="1291129326">
      <w:bodyDiv w:val="1"/>
      <w:marLeft w:val="0"/>
      <w:marRight w:val="0"/>
      <w:marTop w:val="0"/>
      <w:marBottom w:val="0"/>
      <w:divBdr>
        <w:top w:val="none" w:sz="0" w:space="0" w:color="auto"/>
        <w:left w:val="none" w:sz="0" w:space="0" w:color="auto"/>
        <w:bottom w:val="none" w:sz="0" w:space="0" w:color="auto"/>
        <w:right w:val="none" w:sz="0" w:space="0" w:color="auto"/>
      </w:divBdr>
    </w:div>
    <w:div w:id="1293630820">
      <w:bodyDiv w:val="1"/>
      <w:marLeft w:val="0"/>
      <w:marRight w:val="0"/>
      <w:marTop w:val="0"/>
      <w:marBottom w:val="0"/>
      <w:divBdr>
        <w:top w:val="none" w:sz="0" w:space="0" w:color="auto"/>
        <w:left w:val="none" w:sz="0" w:space="0" w:color="auto"/>
        <w:bottom w:val="none" w:sz="0" w:space="0" w:color="auto"/>
        <w:right w:val="none" w:sz="0" w:space="0" w:color="auto"/>
      </w:divBdr>
    </w:div>
    <w:div w:id="1299333756">
      <w:bodyDiv w:val="1"/>
      <w:marLeft w:val="0"/>
      <w:marRight w:val="0"/>
      <w:marTop w:val="0"/>
      <w:marBottom w:val="0"/>
      <w:divBdr>
        <w:top w:val="none" w:sz="0" w:space="0" w:color="auto"/>
        <w:left w:val="none" w:sz="0" w:space="0" w:color="auto"/>
        <w:bottom w:val="none" w:sz="0" w:space="0" w:color="auto"/>
        <w:right w:val="none" w:sz="0" w:space="0" w:color="auto"/>
      </w:divBdr>
    </w:div>
    <w:div w:id="1300838867">
      <w:bodyDiv w:val="1"/>
      <w:marLeft w:val="0"/>
      <w:marRight w:val="0"/>
      <w:marTop w:val="0"/>
      <w:marBottom w:val="0"/>
      <w:divBdr>
        <w:top w:val="none" w:sz="0" w:space="0" w:color="auto"/>
        <w:left w:val="none" w:sz="0" w:space="0" w:color="auto"/>
        <w:bottom w:val="none" w:sz="0" w:space="0" w:color="auto"/>
        <w:right w:val="none" w:sz="0" w:space="0" w:color="auto"/>
      </w:divBdr>
    </w:div>
    <w:div w:id="1303542564">
      <w:bodyDiv w:val="1"/>
      <w:marLeft w:val="0"/>
      <w:marRight w:val="0"/>
      <w:marTop w:val="0"/>
      <w:marBottom w:val="0"/>
      <w:divBdr>
        <w:top w:val="none" w:sz="0" w:space="0" w:color="auto"/>
        <w:left w:val="none" w:sz="0" w:space="0" w:color="auto"/>
        <w:bottom w:val="none" w:sz="0" w:space="0" w:color="auto"/>
        <w:right w:val="none" w:sz="0" w:space="0" w:color="auto"/>
      </w:divBdr>
    </w:div>
    <w:div w:id="1304774050">
      <w:bodyDiv w:val="1"/>
      <w:marLeft w:val="0"/>
      <w:marRight w:val="0"/>
      <w:marTop w:val="0"/>
      <w:marBottom w:val="0"/>
      <w:divBdr>
        <w:top w:val="none" w:sz="0" w:space="0" w:color="auto"/>
        <w:left w:val="none" w:sz="0" w:space="0" w:color="auto"/>
        <w:bottom w:val="none" w:sz="0" w:space="0" w:color="auto"/>
        <w:right w:val="none" w:sz="0" w:space="0" w:color="auto"/>
      </w:divBdr>
    </w:div>
    <w:div w:id="1307276794">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6225215">
      <w:bodyDiv w:val="1"/>
      <w:marLeft w:val="0"/>
      <w:marRight w:val="0"/>
      <w:marTop w:val="0"/>
      <w:marBottom w:val="0"/>
      <w:divBdr>
        <w:top w:val="none" w:sz="0" w:space="0" w:color="auto"/>
        <w:left w:val="none" w:sz="0" w:space="0" w:color="auto"/>
        <w:bottom w:val="none" w:sz="0" w:space="0" w:color="auto"/>
        <w:right w:val="none" w:sz="0" w:space="0" w:color="auto"/>
      </w:divBdr>
    </w:div>
    <w:div w:id="1317223942">
      <w:bodyDiv w:val="1"/>
      <w:marLeft w:val="0"/>
      <w:marRight w:val="0"/>
      <w:marTop w:val="0"/>
      <w:marBottom w:val="0"/>
      <w:divBdr>
        <w:top w:val="none" w:sz="0" w:space="0" w:color="auto"/>
        <w:left w:val="none" w:sz="0" w:space="0" w:color="auto"/>
        <w:bottom w:val="none" w:sz="0" w:space="0" w:color="auto"/>
        <w:right w:val="none" w:sz="0" w:space="0" w:color="auto"/>
      </w:divBdr>
    </w:div>
    <w:div w:id="1319192481">
      <w:bodyDiv w:val="1"/>
      <w:marLeft w:val="0"/>
      <w:marRight w:val="0"/>
      <w:marTop w:val="0"/>
      <w:marBottom w:val="0"/>
      <w:divBdr>
        <w:top w:val="none" w:sz="0" w:space="0" w:color="auto"/>
        <w:left w:val="none" w:sz="0" w:space="0" w:color="auto"/>
        <w:bottom w:val="none" w:sz="0" w:space="0" w:color="auto"/>
        <w:right w:val="none" w:sz="0" w:space="0" w:color="auto"/>
      </w:divBdr>
    </w:div>
    <w:div w:id="1320040805">
      <w:bodyDiv w:val="1"/>
      <w:marLeft w:val="0"/>
      <w:marRight w:val="0"/>
      <w:marTop w:val="0"/>
      <w:marBottom w:val="0"/>
      <w:divBdr>
        <w:top w:val="none" w:sz="0" w:space="0" w:color="auto"/>
        <w:left w:val="none" w:sz="0" w:space="0" w:color="auto"/>
        <w:bottom w:val="none" w:sz="0" w:space="0" w:color="auto"/>
        <w:right w:val="none" w:sz="0" w:space="0" w:color="auto"/>
      </w:divBdr>
    </w:div>
    <w:div w:id="1321882863">
      <w:bodyDiv w:val="1"/>
      <w:marLeft w:val="0"/>
      <w:marRight w:val="0"/>
      <w:marTop w:val="0"/>
      <w:marBottom w:val="0"/>
      <w:divBdr>
        <w:top w:val="none" w:sz="0" w:space="0" w:color="auto"/>
        <w:left w:val="none" w:sz="0" w:space="0" w:color="auto"/>
        <w:bottom w:val="none" w:sz="0" w:space="0" w:color="auto"/>
        <w:right w:val="none" w:sz="0" w:space="0" w:color="auto"/>
      </w:divBdr>
    </w:div>
    <w:div w:id="1327245187">
      <w:bodyDiv w:val="1"/>
      <w:marLeft w:val="0"/>
      <w:marRight w:val="0"/>
      <w:marTop w:val="0"/>
      <w:marBottom w:val="0"/>
      <w:divBdr>
        <w:top w:val="none" w:sz="0" w:space="0" w:color="auto"/>
        <w:left w:val="none" w:sz="0" w:space="0" w:color="auto"/>
        <w:bottom w:val="none" w:sz="0" w:space="0" w:color="auto"/>
        <w:right w:val="none" w:sz="0" w:space="0" w:color="auto"/>
      </w:divBdr>
    </w:div>
    <w:div w:id="1328628649">
      <w:bodyDiv w:val="1"/>
      <w:marLeft w:val="0"/>
      <w:marRight w:val="0"/>
      <w:marTop w:val="0"/>
      <w:marBottom w:val="0"/>
      <w:divBdr>
        <w:top w:val="none" w:sz="0" w:space="0" w:color="auto"/>
        <w:left w:val="none" w:sz="0" w:space="0" w:color="auto"/>
        <w:bottom w:val="none" w:sz="0" w:space="0" w:color="auto"/>
        <w:right w:val="none" w:sz="0" w:space="0" w:color="auto"/>
      </w:divBdr>
    </w:div>
    <w:div w:id="1335956754">
      <w:bodyDiv w:val="1"/>
      <w:marLeft w:val="0"/>
      <w:marRight w:val="0"/>
      <w:marTop w:val="0"/>
      <w:marBottom w:val="0"/>
      <w:divBdr>
        <w:top w:val="none" w:sz="0" w:space="0" w:color="auto"/>
        <w:left w:val="none" w:sz="0" w:space="0" w:color="auto"/>
        <w:bottom w:val="none" w:sz="0" w:space="0" w:color="auto"/>
        <w:right w:val="none" w:sz="0" w:space="0" w:color="auto"/>
      </w:divBdr>
    </w:div>
    <w:div w:id="1336768408">
      <w:bodyDiv w:val="1"/>
      <w:marLeft w:val="0"/>
      <w:marRight w:val="0"/>
      <w:marTop w:val="0"/>
      <w:marBottom w:val="0"/>
      <w:divBdr>
        <w:top w:val="none" w:sz="0" w:space="0" w:color="auto"/>
        <w:left w:val="none" w:sz="0" w:space="0" w:color="auto"/>
        <w:bottom w:val="none" w:sz="0" w:space="0" w:color="auto"/>
        <w:right w:val="none" w:sz="0" w:space="0" w:color="auto"/>
      </w:divBdr>
    </w:div>
    <w:div w:id="1337491284">
      <w:bodyDiv w:val="1"/>
      <w:marLeft w:val="0"/>
      <w:marRight w:val="0"/>
      <w:marTop w:val="0"/>
      <w:marBottom w:val="0"/>
      <w:divBdr>
        <w:top w:val="none" w:sz="0" w:space="0" w:color="auto"/>
        <w:left w:val="none" w:sz="0" w:space="0" w:color="auto"/>
        <w:bottom w:val="none" w:sz="0" w:space="0" w:color="auto"/>
        <w:right w:val="none" w:sz="0" w:space="0" w:color="auto"/>
      </w:divBdr>
    </w:div>
    <w:div w:id="1339388024">
      <w:bodyDiv w:val="1"/>
      <w:marLeft w:val="0"/>
      <w:marRight w:val="0"/>
      <w:marTop w:val="0"/>
      <w:marBottom w:val="0"/>
      <w:divBdr>
        <w:top w:val="none" w:sz="0" w:space="0" w:color="auto"/>
        <w:left w:val="none" w:sz="0" w:space="0" w:color="auto"/>
        <w:bottom w:val="none" w:sz="0" w:space="0" w:color="auto"/>
        <w:right w:val="none" w:sz="0" w:space="0" w:color="auto"/>
      </w:divBdr>
    </w:div>
    <w:div w:id="1340546365">
      <w:bodyDiv w:val="1"/>
      <w:marLeft w:val="0"/>
      <w:marRight w:val="0"/>
      <w:marTop w:val="0"/>
      <w:marBottom w:val="0"/>
      <w:divBdr>
        <w:top w:val="none" w:sz="0" w:space="0" w:color="auto"/>
        <w:left w:val="none" w:sz="0" w:space="0" w:color="auto"/>
        <w:bottom w:val="none" w:sz="0" w:space="0" w:color="auto"/>
        <w:right w:val="none" w:sz="0" w:space="0" w:color="auto"/>
      </w:divBdr>
    </w:div>
    <w:div w:id="1340812885">
      <w:bodyDiv w:val="1"/>
      <w:marLeft w:val="0"/>
      <w:marRight w:val="0"/>
      <w:marTop w:val="0"/>
      <w:marBottom w:val="0"/>
      <w:divBdr>
        <w:top w:val="none" w:sz="0" w:space="0" w:color="auto"/>
        <w:left w:val="none" w:sz="0" w:space="0" w:color="auto"/>
        <w:bottom w:val="none" w:sz="0" w:space="0" w:color="auto"/>
        <w:right w:val="none" w:sz="0" w:space="0" w:color="auto"/>
      </w:divBdr>
    </w:div>
    <w:div w:id="1346056435">
      <w:bodyDiv w:val="1"/>
      <w:marLeft w:val="0"/>
      <w:marRight w:val="0"/>
      <w:marTop w:val="0"/>
      <w:marBottom w:val="0"/>
      <w:divBdr>
        <w:top w:val="none" w:sz="0" w:space="0" w:color="auto"/>
        <w:left w:val="none" w:sz="0" w:space="0" w:color="auto"/>
        <w:bottom w:val="none" w:sz="0" w:space="0" w:color="auto"/>
        <w:right w:val="none" w:sz="0" w:space="0" w:color="auto"/>
      </w:divBdr>
    </w:div>
    <w:div w:id="1349059757">
      <w:bodyDiv w:val="1"/>
      <w:marLeft w:val="0"/>
      <w:marRight w:val="0"/>
      <w:marTop w:val="0"/>
      <w:marBottom w:val="0"/>
      <w:divBdr>
        <w:top w:val="none" w:sz="0" w:space="0" w:color="auto"/>
        <w:left w:val="none" w:sz="0" w:space="0" w:color="auto"/>
        <w:bottom w:val="none" w:sz="0" w:space="0" w:color="auto"/>
        <w:right w:val="none" w:sz="0" w:space="0" w:color="auto"/>
      </w:divBdr>
    </w:div>
    <w:div w:id="1349678188">
      <w:bodyDiv w:val="1"/>
      <w:marLeft w:val="0"/>
      <w:marRight w:val="0"/>
      <w:marTop w:val="0"/>
      <w:marBottom w:val="0"/>
      <w:divBdr>
        <w:top w:val="none" w:sz="0" w:space="0" w:color="auto"/>
        <w:left w:val="none" w:sz="0" w:space="0" w:color="auto"/>
        <w:bottom w:val="none" w:sz="0" w:space="0" w:color="auto"/>
        <w:right w:val="none" w:sz="0" w:space="0" w:color="auto"/>
      </w:divBdr>
    </w:div>
    <w:div w:id="1352336408">
      <w:bodyDiv w:val="1"/>
      <w:marLeft w:val="0"/>
      <w:marRight w:val="0"/>
      <w:marTop w:val="0"/>
      <w:marBottom w:val="0"/>
      <w:divBdr>
        <w:top w:val="none" w:sz="0" w:space="0" w:color="auto"/>
        <w:left w:val="none" w:sz="0" w:space="0" w:color="auto"/>
        <w:bottom w:val="none" w:sz="0" w:space="0" w:color="auto"/>
        <w:right w:val="none" w:sz="0" w:space="0" w:color="auto"/>
      </w:divBdr>
    </w:div>
    <w:div w:id="1354307085">
      <w:bodyDiv w:val="1"/>
      <w:marLeft w:val="0"/>
      <w:marRight w:val="0"/>
      <w:marTop w:val="0"/>
      <w:marBottom w:val="0"/>
      <w:divBdr>
        <w:top w:val="none" w:sz="0" w:space="0" w:color="auto"/>
        <w:left w:val="none" w:sz="0" w:space="0" w:color="auto"/>
        <w:bottom w:val="none" w:sz="0" w:space="0" w:color="auto"/>
        <w:right w:val="none" w:sz="0" w:space="0" w:color="auto"/>
      </w:divBdr>
    </w:div>
    <w:div w:id="1354958288">
      <w:bodyDiv w:val="1"/>
      <w:marLeft w:val="0"/>
      <w:marRight w:val="0"/>
      <w:marTop w:val="0"/>
      <w:marBottom w:val="0"/>
      <w:divBdr>
        <w:top w:val="none" w:sz="0" w:space="0" w:color="auto"/>
        <w:left w:val="none" w:sz="0" w:space="0" w:color="auto"/>
        <w:bottom w:val="none" w:sz="0" w:space="0" w:color="auto"/>
        <w:right w:val="none" w:sz="0" w:space="0" w:color="auto"/>
      </w:divBdr>
    </w:div>
    <w:div w:id="1357268662">
      <w:bodyDiv w:val="1"/>
      <w:marLeft w:val="0"/>
      <w:marRight w:val="0"/>
      <w:marTop w:val="0"/>
      <w:marBottom w:val="0"/>
      <w:divBdr>
        <w:top w:val="none" w:sz="0" w:space="0" w:color="auto"/>
        <w:left w:val="none" w:sz="0" w:space="0" w:color="auto"/>
        <w:bottom w:val="none" w:sz="0" w:space="0" w:color="auto"/>
        <w:right w:val="none" w:sz="0" w:space="0" w:color="auto"/>
      </w:divBdr>
    </w:div>
    <w:div w:id="1360861718">
      <w:bodyDiv w:val="1"/>
      <w:marLeft w:val="0"/>
      <w:marRight w:val="0"/>
      <w:marTop w:val="0"/>
      <w:marBottom w:val="0"/>
      <w:divBdr>
        <w:top w:val="none" w:sz="0" w:space="0" w:color="auto"/>
        <w:left w:val="none" w:sz="0" w:space="0" w:color="auto"/>
        <w:bottom w:val="none" w:sz="0" w:space="0" w:color="auto"/>
        <w:right w:val="none" w:sz="0" w:space="0" w:color="auto"/>
      </w:divBdr>
    </w:div>
    <w:div w:id="1361080630">
      <w:bodyDiv w:val="1"/>
      <w:marLeft w:val="0"/>
      <w:marRight w:val="0"/>
      <w:marTop w:val="0"/>
      <w:marBottom w:val="0"/>
      <w:divBdr>
        <w:top w:val="none" w:sz="0" w:space="0" w:color="auto"/>
        <w:left w:val="none" w:sz="0" w:space="0" w:color="auto"/>
        <w:bottom w:val="none" w:sz="0" w:space="0" w:color="auto"/>
        <w:right w:val="none" w:sz="0" w:space="0" w:color="auto"/>
      </w:divBdr>
    </w:div>
    <w:div w:id="1361786875">
      <w:bodyDiv w:val="1"/>
      <w:marLeft w:val="0"/>
      <w:marRight w:val="0"/>
      <w:marTop w:val="0"/>
      <w:marBottom w:val="0"/>
      <w:divBdr>
        <w:top w:val="none" w:sz="0" w:space="0" w:color="auto"/>
        <w:left w:val="none" w:sz="0" w:space="0" w:color="auto"/>
        <w:bottom w:val="none" w:sz="0" w:space="0" w:color="auto"/>
        <w:right w:val="none" w:sz="0" w:space="0" w:color="auto"/>
      </w:divBdr>
    </w:div>
    <w:div w:id="1363020627">
      <w:bodyDiv w:val="1"/>
      <w:marLeft w:val="0"/>
      <w:marRight w:val="0"/>
      <w:marTop w:val="0"/>
      <w:marBottom w:val="0"/>
      <w:divBdr>
        <w:top w:val="none" w:sz="0" w:space="0" w:color="auto"/>
        <w:left w:val="none" w:sz="0" w:space="0" w:color="auto"/>
        <w:bottom w:val="none" w:sz="0" w:space="0" w:color="auto"/>
        <w:right w:val="none" w:sz="0" w:space="0" w:color="auto"/>
      </w:divBdr>
    </w:div>
    <w:div w:id="1364357173">
      <w:bodyDiv w:val="1"/>
      <w:marLeft w:val="0"/>
      <w:marRight w:val="0"/>
      <w:marTop w:val="0"/>
      <w:marBottom w:val="0"/>
      <w:divBdr>
        <w:top w:val="none" w:sz="0" w:space="0" w:color="auto"/>
        <w:left w:val="none" w:sz="0" w:space="0" w:color="auto"/>
        <w:bottom w:val="none" w:sz="0" w:space="0" w:color="auto"/>
        <w:right w:val="none" w:sz="0" w:space="0" w:color="auto"/>
      </w:divBdr>
    </w:div>
    <w:div w:id="1364670795">
      <w:bodyDiv w:val="1"/>
      <w:marLeft w:val="0"/>
      <w:marRight w:val="0"/>
      <w:marTop w:val="0"/>
      <w:marBottom w:val="0"/>
      <w:divBdr>
        <w:top w:val="none" w:sz="0" w:space="0" w:color="auto"/>
        <w:left w:val="none" w:sz="0" w:space="0" w:color="auto"/>
        <w:bottom w:val="none" w:sz="0" w:space="0" w:color="auto"/>
        <w:right w:val="none" w:sz="0" w:space="0" w:color="auto"/>
      </w:divBdr>
    </w:div>
    <w:div w:id="1366365970">
      <w:bodyDiv w:val="1"/>
      <w:marLeft w:val="0"/>
      <w:marRight w:val="0"/>
      <w:marTop w:val="0"/>
      <w:marBottom w:val="0"/>
      <w:divBdr>
        <w:top w:val="none" w:sz="0" w:space="0" w:color="auto"/>
        <w:left w:val="none" w:sz="0" w:space="0" w:color="auto"/>
        <w:bottom w:val="none" w:sz="0" w:space="0" w:color="auto"/>
        <w:right w:val="none" w:sz="0" w:space="0" w:color="auto"/>
      </w:divBdr>
    </w:div>
    <w:div w:id="1367218411">
      <w:bodyDiv w:val="1"/>
      <w:marLeft w:val="0"/>
      <w:marRight w:val="0"/>
      <w:marTop w:val="0"/>
      <w:marBottom w:val="0"/>
      <w:divBdr>
        <w:top w:val="none" w:sz="0" w:space="0" w:color="auto"/>
        <w:left w:val="none" w:sz="0" w:space="0" w:color="auto"/>
        <w:bottom w:val="none" w:sz="0" w:space="0" w:color="auto"/>
        <w:right w:val="none" w:sz="0" w:space="0" w:color="auto"/>
      </w:divBdr>
    </w:div>
    <w:div w:id="1368942743">
      <w:bodyDiv w:val="1"/>
      <w:marLeft w:val="0"/>
      <w:marRight w:val="0"/>
      <w:marTop w:val="0"/>
      <w:marBottom w:val="0"/>
      <w:divBdr>
        <w:top w:val="none" w:sz="0" w:space="0" w:color="auto"/>
        <w:left w:val="none" w:sz="0" w:space="0" w:color="auto"/>
        <w:bottom w:val="none" w:sz="0" w:space="0" w:color="auto"/>
        <w:right w:val="none" w:sz="0" w:space="0" w:color="auto"/>
      </w:divBdr>
    </w:div>
    <w:div w:id="1370227820">
      <w:bodyDiv w:val="1"/>
      <w:marLeft w:val="0"/>
      <w:marRight w:val="0"/>
      <w:marTop w:val="0"/>
      <w:marBottom w:val="0"/>
      <w:divBdr>
        <w:top w:val="none" w:sz="0" w:space="0" w:color="auto"/>
        <w:left w:val="none" w:sz="0" w:space="0" w:color="auto"/>
        <w:bottom w:val="none" w:sz="0" w:space="0" w:color="auto"/>
        <w:right w:val="none" w:sz="0" w:space="0" w:color="auto"/>
      </w:divBdr>
    </w:div>
    <w:div w:id="1372877444">
      <w:bodyDiv w:val="1"/>
      <w:marLeft w:val="0"/>
      <w:marRight w:val="0"/>
      <w:marTop w:val="0"/>
      <w:marBottom w:val="0"/>
      <w:divBdr>
        <w:top w:val="none" w:sz="0" w:space="0" w:color="auto"/>
        <w:left w:val="none" w:sz="0" w:space="0" w:color="auto"/>
        <w:bottom w:val="none" w:sz="0" w:space="0" w:color="auto"/>
        <w:right w:val="none" w:sz="0" w:space="0" w:color="auto"/>
      </w:divBdr>
    </w:div>
    <w:div w:id="1373457588">
      <w:bodyDiv w:val="1"/>
      <w:marLeft w:val="0"/>
      <w:marRight w:val="0"/>
      <w:marTop w:val="0"/>
      <w:marBottom w:val="0"/>
      <w:divBdr>
        <w:top w:val="none" w:sz="0" w:space="0" w:color="auto"/>
        <w:left w:val="none" w:sz="0" w:space="0" w:color="auto"/>
        <w:bottom w:val="none" w:sz="0" w:space="0" w:color="auto"/>
        <w:right w:val="none" w:sz="0" w:space="0" w:color="auto"/>
      </w:divBdr>
    </w:div>
    <w:div w:id="1374429206">
      <w:bodyDiv w:val="1"/>
      <w:marLeft w:val="0"/>
      <w:marRight w:val="0"/>
      <w:marTop w:val="0"/>
      <w:marBottom w:val="0"/>
      <w:divBdr>
        <w:top w:val="none" w:sz="0" w:space="0" w:color="auto"/>
        <w:left w:val="none" w:sz="0" w:space="0" w:color="auto"/>
        <w:bottom w:val="none" w:sz="0" w:space="0" w:color="auto"/>
        <w:right w:val="none" w:sz="0" w:space="0" w:color="auto"/>
      </w:divBdr>
    </w:div>
    <w:div w:id="1375083765">
      <w:bodyDiv w:val="1"/>
      <w:marLeft w:val="0"/>
      <w:marRight w:val="0"/>
      <w:marTop w:val="0"/>
      <w:marBottom w:val="0"/>
      <w:divBdr>
        <w:top w:val="none" w:sz="0" w:space="0" w:color="auto"/>
        <w:left w:val="none" w:sz="0" w:space="0" w:color="auto"/>
        <w:bottom w:val="none" w:sz="0" w:space="0" w:color="auto"/>
        <w:right w:val="none" w:sz="0" w:space="0" w:color="auto"/>
      </w:divBdr>
    </w:div>
    <w:div w:id="1375274426">
      <w:bodyDiv w:val="1"/>
      <w:marLeft w:val="0"/>
      <w:marRight w:val="0"/>
      <w:marTop w:val="0"/>
      <w:marBottom w:val="0"/>
      <w:divBdr>
        <w:top w:val="none" w:sz="0" w:space="0" w:color="auto"/>
        <w:left w:val="none" w:sz="0" w:space="0" w:color="auto"/>
        <w:bottom w:val="none" w:sz="0" w:space="0" w:color="auto"/>
        <w:right w:val="none" w:sz="0" w:space="0" w:color="auto"/>
      </w:divBdr>
    </w:div>
    <w:div w:id="1375738627">
      <w:bodyDiv w:val="1"/>
      <w:marLeft w:val="0"/>
      <w:marRight w:val="0"/>
      <w:marTop w:val="0"/>
      <w:marBottom w:val="0"/>
      <w:divBdr>
        <w:top w:val="none" w:sz="0" w:space="0" w:color="auto"/>
        <w:left w:val="none" w:sz="0" w:space="0" w:color="auto"/>
        <w:bottom w:val="none" w:sz="0" w:space="0" w:color="auto"/>
        <w:right w:val="none" w:sz="0" w:space="0" w:color="auto"/>
      </w:divBdr>
    </w:div>
    <w:div w:id="1376467614">
      <w:bodyDiv w:val="1"/>
      <w:marLeft w:val="0"/>
      <w:marRight w:val="0"/>
      <w:marTop w:val="0"/>
      <w:marBottom w:val="0"/>
      <w:divBdr>
        <w:top w:val="none" w:sz="0" w:space="0" w:color="auto"/>
        <w:left w:val="none" w:sz="0" w:space="0" w:color="auto"/>
        <w:bottom w:val="none" w:sz="0" w:space="0" w:color="auto"/>
        <w:right w:val="none" w:sz="0" w:space="0" w:color="auto"/>
      </w:divBdr>
    </w:div>
    <w:div w:id="1376543691">
      <w:bodyDiv w:val="1"/>
      <w:marLeft w:val="0"/>
      <w:marRight w:val="0"/>
      <w:marTop w:val="0"/>
      <w:marBottom w:val="0"/>
      <w:divBdr>
        <w:top w:val="none" w:sz="0" w:space="0" w:color="auto"/>
        <w:left w:val="none" w:sz="0" w:space="0" w:color="auto"/>
        <w:bottom w:val="none" w:sz="0" w:space="0" w:color="auto"/>
        <w:right w:val="none" w:sz="0" w:space="0" w:color="auto"/>
      </w:divBdr>
    </w:div>
    <w:div w:id="1381326725">
      <w:bodyDiv w:val="1"/>
      <w:marLeft w:val="0"/>
      <w:marRight w:val="0"/>
      <w:marTop w:val="0"/>
      <w:marBottom w:val="0"/>
      <w:divBdr>
        <w:top w:val="none" w:sz="0" w:space="0" w:color="auto"/>
        <w:left w:val="none" w:sz="0" w:space="0" w:color="auto"/>
        <w:bottom w:val="none" w:sz="0" w:space="0" w:color="auto"/>
        <w:right w:val="none" w:sz="0" w:space="0" w:color="auto"/>
      </w:divBdr>
    </w:div>
    <w:div w:id="1381439012">
      <w:bodyDiv w:val="1"/>
      <w:marLeft w:val="0"/>
      <w:marRight w:val="0"/>
      <w:marTop w:val="0"/>
      <w:marBottom w:val="0"/>
      <w:divBdr>
        <w:top w:val="none" w:sz="0" w:space="0" w:color="auto"/>
        <w:left w:val="none" w:sz="0" w:space="0" w:color="auto"/>
        <w:bottom w:val="none" w:sz="0" w:space="0" w:color="auto"/>
        <w:right w:val="none" w:sz="0" w:space="0" w:color="auto"/>
      </w:divBdr>
    </w:div>
    <w:div w:id="1384409291">
      <w:bodyDiv w:val="1"/>
      <w:marLeft w:val="0"/>
      <w:marRight w:val="0"/>
      <w:marTop w:val="0"/>
      <w:marBottom w:val="0"/>
      <w:divBdr>
        <w:top w:val="none" w:sz="0" w:space="0" w:color="auto"/>
        <w:left w:val="none" w:sz="0" w:space="0" w:color="auto"/>
        <w:bottom w:val="none" w:sz="0" w:space="0" w:color="auto"/>
        <w:right w:val="none" w:sz="0" w:space="0" w:color="auto"/>
      </w:divBdr>
    </w:div>
    <w:div w:id="1391616555">
      <w:bodyDiv w:val="1"/>
      <w:marLeft w:val="0"/>
      <w:marRight w:val="0"/>
      <w:marTop w:val="0"/>
      <w:marBottom w:val="0"/>
      <w:divBdr>
        <w:top w:val="none" w:sz="0" w:space="0" w:color="auto"/>
        <w:left w:val="none" w:sz="0" w:space="0" w:color="auto"/>
        <w:bottom w:val="none" w:sz="0" w:space="0" w:color="auto"/>
        <w:right w:val="none" w:sz="0" w:space="0" w:color="auto"/>
      </w:divBdr>
    </w:div>
    <w:div w:id="1392074967">
      <w:bodyDiv w:val="1"/>
      <w:marLeft w:val="0"/>
      <w:marRight w:val="0"/>
      <w:marTop w:val="0"/>
      <w:marBottom w:val="0"/>
      <w:divBdr>
        <w:top w:val="none" w:sz="0" w:space="0" w:color="auto"/>
        <w:left w:val="none" w:sz="0" w:space="0" w:color="auto"/>
        <w:bottom w:val="none" w:sz="0" w:space="0" w:color="auto"/>
        <w:right w:val="none" w:sz="0" w:space="0" w:color="auto"/>
      </w:divBdr>
    </w:div>
    <w:div w:id="1393580588">
      <w:bodyDiv w:val="1"/>
      <w:marLeft w:val="0"/>
      <w:marRight w:val="0"/>
      <w:marTop w:val="0"/>
      <w:marBottom w:val="0"/>
      <w:divBdr>
        <w:top w:val="none" w:sz="0" w:space="0" w:color="auto"/>
        <w:left w:val="none" w:sz="0" w:space="0" w:color="auto"/>
        <w:bottom w:val="none" w:sz="0" w:space="0" w:color="auto"/>
        <w:right w:val="none" w:sz="0" w:space="0" w:color="auto"/>
      </w:divBdr>
    </w:div>
    <w:div w:id="1399326904">
      <w:bodyDiv w:val="1"/>
      <w:marLeft w:val="0"/>
      <w:marRight w:val="0"/>
      <w:marTop w:val="0"/>
      <w:marBottom w:val="0"/>
      <w:divBdr>
        <w:top w:val="none" w:sz="0" w:space="0" w:color="auto"/>
        <w:left w:val="none" w:sz="0" w:space="0" w:color="auto"/>
        <w:bottom w:val="none" w:sz="0" w:space="0" w:color="auto"/>
        <w:right w:val="none" w:sz="0" w:space="0" w:color="auto"/>
      </w:divBdr>
    </w:div>
    <w:div w:id="1399940879">
      <w:bodyDiv w:val="1"/>
      <w:marLeft w:val="0"/>
      <w:marRight w:val="0"/>
      <w:marTop w:val="0"/>
      <w:marBottom w:val="0"/>
      <w:divBdr>
        <w:top w:val="none" w:sz="0" w:space="0" w:color="auto"/>
        <w:left w:val="none" w:sz="0" w:space="0" w:color="auto"/>
        <w:bottom w:val="none" w:sz="0" w:space="0" w:color="auto"/>
        <w:right w:val="none" w:sz="0" w:space="0" w:color="auto"/>
      </w:divBdr>
    </w:div>
    <w:div w:id="1401368049">
      <w:bodyDiv w:val="1"/>
      <w:marLeft w:val="0"/>
      <w:marRight w:val="0"/>
      <w:marTop w:val="0"/>
      <w:marBottom w:val="0"/>
      <w:divBdr>
        <w:top w:val="none" w:sz="0" w:space="0" w:color="auto"/>
        <w:left w:val="none" w:sz="0" w:space="0" w:color="auto"/>
        <w:bottom w:val="none" w:sz="0" w:space="0" w:color="auto"/>
        <w:right w:val="none" w:sz="0" w:space="0" w:color="auto"/>
      </w:divBdr>
    </w:div>
    <w:div w:id="1402096392">
      <w:bodyDiv w:val="1"/>
      <w:marLeft w:val="0"/>
      <w:marRight w:val="0"/>
      <w:marTop w:val="0"/>
      <w:marBottom w:val="0"/>
      <w:divBdr>
        <w:top w:val="none" w:sz="0" w:space="0" w:color="auto"/>
        <w:left w:val="none" w:sz="0" w:space="0" w:color="auto"/>
        <w:bottom w:val="none" w:sz="0" w:space="0" w:color="auto"/>
        <w:right w:val="none" w:sz="0" w:space="0" w:color="auto"/>
      </w:divBdr>
    </w:div>
    <w:div w:id="1402412211">
      <w:bodyDiv w:val="1"/>
      <w:marLeft w:val="0"/>
      <w:marRight w:val="0"/>
      <w:marTop w:val="0"/>
      <w:marBottom w:val="0"/>
      <w:divBdr>
        <w:top w:val="none" w:sz="0" w:space="0" w:color="auto"/>
        <w:left w:val="none" w:sz="0" w:space="0" w:color="auto"/>
        <w:bottom w:val="none" w:sz="0" w:space="0" w:color="auto"/>
        <w:right w:val="none" w:sz="0" w:space="0" w:color="auto"/>
      </w:divBdr>
    </w:div>
    <w:div w:id="1408841630">
      <w:bodyDiv w:val="1"/>
      <w:marLeft w:val="0"/>
      <w:marRight w:val="0"/>
      <w:marTop w:val="0"/>
      <w:marBottom w:val="0"/>
      <w:divBdr>
        <w:top w:val="none" w:sz="0" w:space="0" w:color="auto"/>
        <w:left w:val="none" w:sz="0" w:space="0" w:color="auto"/>
        <w:bottom w:val="none" w:sz="0" w:space="0" w:color="auto"/>
        <w:right w:val="none" w:sz="0" w:space="0" w:color="auto"/>
      </w:divBdr>
    </w:div>
    <w:div w:id="1409962042">
      <w:bodyDiv w:val="1"/>
      <w:marLeft w:val="0"/>
      <w:marRight w:val="0"/>
      <w:marTop w:val="0"/>
      <w:marBottom w:val="0"/>
      <w:divBdr>
        <w:top w:val="none" w:sz="0" w:space="0" w:color="auto"/>
        <w:left w:val="none" w:sz="0" w:space="0" w:color="auto"/>
        <w:bottom w:val="none" w:sz="0" w:space="0" w:color="auto"/>
        <w:right w:val="none" w:sz="0" w:space="0" w:color="auto"/>
      </w:divBdr>
    </w:div>
    <w:div w:id="1412046500">
      <w:bodyDiv w:val="1"/>
      <w:marLeft w:val="0"/>
      <w:marRight w:val="0"/>
      <w:marTop w:val="0"/>
      <w:marBottom w:val="0"/>
      <w:divBdr>
        <w:top w:val="none" w:sz="0" w:space="0" w:color="auto"/>
        <w:left w:val="none" w:sz="0" w:space="0" w:color="auto"/>
        <w:bottom w:val="none" w:sz="0" w:space="0" w:color="auto"/>
        <w:right w:val="none" w:sz="0" w:space="0" w:color="auto"/>
      </w:divBdr>
    </w:div>
    <w:div w:id="1415279666">
      <w:bodyDiv w:val="1"/>
      <w:marLeft w:val="0"/>
      <w:marRight w:val="0"/>
      <w:marTop w:val="0"/>
      <w:marBottom w:val="0"/>
      <w:divBdr>
        <w:top w:val="none" w:sz="0" w:space="0" w:color="auto"/>
        <w:left w:val="none" w:sz="0" w:space="0" w:color="auto"/>
        <w:bottom w:val="none" w:sz="0" w:space="0" w:color="auto"/>
        <w:right w:val="none" w:sz="0" w:space="0" w:color="auto"/>
      </w:divBdr>
    </w:div>
    <w:div w:id="1415316868">
      <w:bodyDiv w:val="1"/>
      <w:marLeft w:val="0"/>
      <w:marRight w:val="0"/>
      <w:marTop w:val="0"/>
      <w:marBottom w:val="0"/>
      <w:divBdr>
        <w:top w:val="none" w:sz="0" w:space="0" w:color="auto"/>
        <w:left w:val="none" w:sz="0" w:space="0" w:color="auto"/>
        <w:bottom w:val="none" w:sz="0" w:space="0" w:color="auto"/>
        <w:right w:val="none" w:sz="0" w:space="0" w:color="auto"/>
      </w:divBdr>
    </w:div>
    <w:div w:id="1419139177">
      <w:bodyDiv w:val="1"/>
      <w:marLeft w:val="0"/>
      <w:marRight w:val="0"/>
      <w:marTop w:val="0"/>
      <w:marBottom w:val="0"/>
      <w:divBdr>
        <w:top w:val="none" w:sz="0" w:space="0" w:color="auto"/>
        <w:left w:val="none" w:sz="0" w:space="0" w:color="auto"/>
        <w:bottom w:val="none" w:sz="0" w:space="0" w:color="auto"/>
        <w:right w:val="none" w:sz="0" w:space="0" w:color="auto"/>
      </w:divBdr>
    </w:div>
    <w:div w:id="1424301453">
      <w:bodyDiv w:val="1"/>
      <w:marLeft w:val="0"/>
      <w:marRight w:val="0"/>
      <w:marTop w:val="0"/>
      <w:marBottom w:val="0"/>
      <w:divBdr>
        <w:top w:val="none" w:sz="0" w:space="0" w:color="auto"/>
        <w:left w:val="none" w:sz="0" w:space="0" w:color="auto"/>
        <w:bottom w:val="none" w:sz="0" w:space="0" w:color="auto"/>
        <w:right w:val="none" w:sz="0" w:space="0" w:color="auto"/>
      </w:divBdr>
    </w:div>
    <w:div w:id="1430588951">
      <w:bodyDiv w:val="1"/>
      <w:marLeft w:val="0"/>
      <w:marRight w:val="0"/>
      <w:marTop w:val="0"/>
      <w:marBottom w:val="0"/>
      <w:divBdr>
        <w:top w:val="none" w:sz="0" w:space="0" w:color="auto"/>
        <w:left w:val="none" w:sz="0" w:space="0" w:color="auto"/>
        <w:bottom w:val="none" w:sz="0" w:space="0" w:color="auto"/>
        <w:right w:val="none" w:sz="0" w:space="0" w:color="auto"/>
      </w:divBdr>
    </w:div>
    <w:div w:id="1433940766">
      <w:bodyDiv w:val="1"/>
      <w:marLeft w:val="0"/>
      <w:marRight w:val="0"/>
      <w:marTop w:val="0"/>
      <w:marBottom w:val="0"/>
      <w:divBdr>
        <w:top w:val="none" w:sz="0" w:space="0" w:color="auto"/>
        <w:left w:val="none" w:sz="0" w:space="0" w:color="auto"/>
        <w:bottom w:val="none" w:sz="0" w:space="0" w:color="auto"/>
        <w:right w:val="none" w:sz="0" w:space="0" w:color="auto"/>
      </w:divBdr>
    </w:div>
    <w:div w:id="1435203569">
      <w:bodyDiv w:val="1"/>
      <w:marLeft w:val="0"/>
      <w:marRight w:val="0"/>
      <w:marTop w:val="0"/>
      <w:marBottom w:val="0"/>
      <w:divBdr>
        <w:top w:val="none" w:sz="0" w:space="0" w:color="auto"/>
        <w:left w:val="none" w:sz="0" w:space="0" w:color="auto"/>
        <w:bottom w:val="none" w:sz="0" w:space="0" w:color="auto"/>
        <w:right w:val="none" w:sz="0" w:space="0" w:color="auto"/>
      </w:divBdr>
    </w:div>
    <w:div w:id="1439595116">
      <w:bodyDiv w:val="1"/>
      <w:marLeft w:val="0"/>
      <w:marRight w:val="0"/>
      <w:marTop w:val="0"/>
      <w:marBottom w:val="0"/>
      <w:divBdr>
        <w:top w:val="none" w:sz="0" w:space="0" w:color="auto"/>
        <w:left w:val="none" w:sz="0" w:space="0" w:color="auto"/>
        <w:bottom w:val="none" w:sz="0" w:space="0" w:color="auto"/>
        <w:right w:val="none" w:sz="0" w:space="0" w:color="auto"/>
      </w:divBdr>
    </w:div>
    <w:div w:id="1445735314">
      <w:bodyDiv w:val="1"/>
      <w:marLeft w:val="0"/>
      <w:marRight w:val="0"/>
      <w:marTop w:val="0"/>
      <w:marBottom w:val="0"/>
      <w:divBdr>
        <w:top w:val="none" w:sz="0" w:space="0" w:color="auto"/>
        <w:left w:val="none" w:sz="0" w:space="0" w:color="auto"/>
        <w:bottom w:val="none" w:sz="0" w:space="0" w:color="auto"/>
        <w:right w:val="none" w:sz="0" w:space="0" w:color="auto"/>
      </w:divBdr>
    </w:div>
    <w:div w:id="1456211507">
      <w:bodyDiv w:val="1"/>
      <w:marLeft w:val="0"/>
      <w:marRight w:val="0"/>
      <w:marTop w:val="0"/>
      <w:marBottom w:val="0"/>
      <w:divBdr>
        <w:top w:val="none" w:sz="0" w:space="0" w:color="auto"/>
        <w:left w:val="none" w:sz="0" w:space="0" w:color="auto"/>
        <w:bottom w:val="none" w:sz="0" w:space="0" w:color="auto"/>
        <w:right w:val="none" w:sz="0" w:space="0" w:color="auto"/>
      </w:divBdr>
    </w:div>
    <w:div w:id="1456750569">
      <w:bodyDiv w:val="1"/>
      <w:marLeft w:val="0"/>
      <w:marRight w:val="0"/>
      <w:marTop w:val="0"/>
      <w:marBottom w:val="0"/>
      <w:divBdr>
        <w:top w:val="none" w:sz="0" w:space="0" w:color="auto"/>
        <w:left w:val="none" w:sz="0" w:space="0" w:color="auto"/>
        <w:bottom w:val="none" w:sz="0" w:space="0" w:color="auto"/>
        <w:right w:val="none" w:sz="0" w:space="0" w:color="auto"/>
      </w:divBdr>
    </w:div>
    <w:div w:id="1458258271">
      <w:bodyDiv w:val="1"/>
      <w:marLeft w:val="0"/>
      <w:marRight w:val="0"/>
      <w:marTop w:val="0"/>
      <w:marBottom w:val="0"/>
      <w:divBdr>
        <w:top w:val="none" w:sz="0" w:space="0" w:color="auto"/>
        <w:left w:val="none" w:sz="0" w:space="0" w:color="auto"/>
        <w:bottom w:val="none" w:sz="0" w:space="0" w:color="auto"/>
        <w:right w:val="none" w:sz="0" w:space="0" w:color="auto"/>
      </w:divBdr>
    </w:div>
    <w:div w:id="1460681722">
      <w:bodyDiv w:val="1"/>
      <w:marLeft w:val="0"/>
      <w:marRight w:val="0"/>
      <w:marTop w:val="0"/>
      <w:marBottom w:val="0"/>
      <w:divBdr>
        <w:top w:val="none" w:sz="0" w:space="0" w:color="auto"/>
        <w:left w:val="none" w:sz="0" w:space="0" w:color="auto"/>
        <w:bottom w:val="none" w:sz="0" w:space="0" w:color="auto"/>
        <w:right w:val="none" w:sz="0" w:space="0" w:color="auto"/>
      </w:divBdr>
    </w:div>
    <w:div w:id="1461076571">
      <w:bodyDiv w:val="1"/>
      <w:marLeft w:val="0"/>
      <w:marRight w:val="0"/>
      <w:marTop w:val="0"/>
      <w:marBottom w:val="0"/>
      <w:divBdr>
        <w:top w:val="none" w:sz="0" w:space="0" w:color="auto"/>
        <w:left w:val="none" w:sz="0" w:space="0" w:color="auto"/>
        <w:bottom w:val="none" w:sz="0" w:space="0" w:color="auto"/>
        <w:right w:val="none" w:sz="0" w:space="0" w:color="auto"/>
      </w:divBdr>
    </w:div>
    <w:div w:id="1461218094">
      <w:bodyDiv w:val="1"/>
      <w:marLeft w:val="0"/>
      <w:marRight w:val="0"/>
      <w:marTop w:val="0"/>
      <w:marBottom w:val="0"/>
      <w:divBdr>
        <w:top w:val="none" w:sz="0" w:space="0" w:color="auto"/>
        <w:left w:val="none" w:sz="0" w:space="0" w:color="auto"/>
        <w:bottom w:val="none" w:sz="0" w:space="0" w:color="auto"/>
        <w:right w:val="none" w:sz="0" w:space="0" w:color="auto"/>
      </w:divBdr>
    </w:div>
    <w:div w:id="1461654362">
      <w:bodyDiv w:val="1"/>
      <w:marLeft w:val="0"/>
      <w:marRight w:val="0"/>
      <w:marTop w:val="0"/>
      <w:marBottom w:val="0"/>
      <w:divBdr>
        <w:top w:val="none" w:sz="0" w:space="0" w:color="auto"/>
        <w:left w:val="none" w:sz="0" w:space="0" w:color="auto"/>
        <w:bottom w:val="none" w:sz="0" w:space="0" w:color="auto"/>
        <w:right w:val="none" w:sz="0" w:space="0" w:color="auto"/>
      </w:divBdr>
    </w:div>
    <w:div w:id="1466391805">
      <w:bodyDiv w:val="1"/>
      <w:marLeft w:val="0"/>
      <w:marRight w:val="0"/>
      <w:marTop w:val="0"/>
      <w:marBottom w:val="0"/>
      <w:divBdr>
        <w:top w:val="none" w:sz="0" w:space="0" w:color="auto"/>
        <w:left w:val="none" w:sz="0" w:space="0" w:color="auto"/>
        <w:bottom w:val="none" w:sz="0" w:space="0" w:color="auto"/>
        <w:right w:val="none" w:sz="0" w:space="0" w:color="auto"/>
      </w:divBdr>
    </w:div>
    <w:div w:id="1477064680">
      <w:bodyDiv w:val="1"/>
      <w:marLeft w:val="0"/>
      <w:marRight w:val="0"/>
      <w:marTop w:val="0"/>
      <w:marBottom w:val="0"/>
      <w:divBdr>
        <w:top w:val="none" w:sz="0" w:space="0" w:color="auto"/>
        <w:left w:val="none" w:sz="0" w:space="0" w:color="auto"/>
        <w:bottom w:val="none" w:sz="0" w:space="0" w:color="auto"/>
        <w:right w:val="none" w:sz="0" w:space="0" w:color="auto"/>
      </w:divBdr>
    </w:div>
    <w:div w:id="1479418481">
      <w:bodyDiv w:val="1"/>
      <w:marLeft w:val="0"/>
      <w:marRight w:val="0"/>
      <w:marTop w:val="0"/>
      <w:marBottom w:val="0"/>
      <w:divBdr>
        <w:top w:val="none" w:sz="0" w:space="0" w:color="auto"/>
        <w:left w:val="none" w:sz="0" w:space="0" w:color="auto"/>
        <w:bottom w:val="none" w:sz="0" w:space="0" w:color="auto"/>
        <w:right w:val="none" w:sz="0" w:space="0" w:color="auto"/>
      </w:divBdr>
    </w:div>
    <w:div w:id="1483279291">
      <w:bodyDiv w:val="1"/>
      <w:marLeft w:val="0"/>
      <w:marRight w:val="0"/>
      <w:marTop w:val="0"/>
      <w:marBottom w:val="0"/>
      <w:divBdr>
        <w:top w:val="none" w:sz="0" w:space="0" w:color="auto"/>
        <w:left w:val="none" w:sz="0" w:space="0" w:color="auto"/>
        <w:bottom w:val="none" w:sz="0" w:space="0" w:color="auto"/>
        <w:right w:val="none" w:sz="0" w:space="0" w:color="auto"/>
      </w:divBdr>
    </w:div>
    <w:div w:id="1487359731">
      <w:bodyDiv w:val="1"/>
      <w:marLeft w:val="0"/>
      <w:marRight w:val="0"/>
      <w:marTop w:val="0"/>
      <w:marBottom w:val="0"/>
      <w:divBdr>
        <w:top w:val="none" w:sz="0" w:space="0" w:color="auto"/>
        <w:left w:val="none" w:sz="0" w:space="0" w:color="auto"/>
        <w:bottom w:val="none" w:sz="0" w:space="0" w:color="auto"/>
        <w:right w:val="none" w:sz="0" w:space="0" w:color="auto"/>
      </w:divBdr>
    </w:div>
    <w:div w:id="1492674713">
      <w:bodyDiv w:val="1"/>
      <w:marLeft w:val="0"/>
      <w:marRight w:val="0"/>
      <w:marTop w:val="0"/>
      <w:marBottom w:val="0"/>
      <w:divBdr>
        <w:top w:val="none" w:sz="0" w:space="0" w:color="auto"/>
        <w:left w:val="none" w:sz="0" w:space="0" w:color="auto"/>
        <w:bottom w:val="none" w:sz="0" w:space="0" w:color="auto"/>
        <w:right w:val="none" w:sz="0" w:space="0" w:color="auto"/>
      </w:divBdr>
    </w:div>
    <w:div w:id="1497184914">
      <w:bodyDiv w:val="1"/>
      <w:marLeft w:val="0"/>
      <w:marRight w:val="0"/>
      <w:marTop w:val="0"/>
      <w:marBottom w:val="0"/>
      <w:divBdr>
        <w:top w:val="none" w:sz="0" w:space="0" w:color="auto"/>
        <w:left w:val="none" w:sz="0" w:space="0" w:color="auto"/>
        <w:bottom w:val="none" w:sz="0" w:space="0" w:color="auto"/>
        <w:right w:val="none" w:sz="0" w:space="0" w:color="auto"/>
      </w:divBdr>
    </w:div>
    <w:div w:id="1497379988">
      <w:bodyDiv w:val="1"/>
      <w:marLeft w:val="0"/>
      <w:marRight w:val="0"/>
      <w:marTop w:val="0"/>
      <w:marBottom w:val="0"/>
      <w:divBdr>
        <w:top w:val="none" w:sz="0" w:space="0" w:color="auto"/>
        <w:left w:val="none" w:sz="0" w:space="0" w:color="auto"/>
        <w:bottom w:val="none" w:sz="0" w:space="0" w:color="auto"/>
        <w:right w:val="none" w:sz="0" w:space="0" w:color="auto"/>
      </w:divBdr>
    </w:div>
    <w:div w:id="1498839400">
      <w:bodyDiv w:val="1"/>
      <w:marLeft w:val="0"/>
      <w:marRight w:val="0"/>
      <w:marTop w:val="0"/>
      <w:marBottom w:val="0"/>
      <w:divBdr>
        <w:top w:val="none" w:sz="0" w:space="0" w:color="auto"/>
        <w:left w:val="none" w:sz="0" w:space="0" w:color="auto"/>
        <w:bottom w:val="none" w:sz="0" w:space="0" w:color="auto"/>
        <w:right w:val="none" w:sz="0" w:space="0" w:color="auto"/>
      </w:divBdr>
    </w:div>
    <w:div w:id="1502696710">
      <w:bodyDiv w:val="1"/>
      <w:marLeft w:val="0"/>
      <w:marRight w:val="0"/>
      <w:marTop w:val="0"/>
      <w:marBottom w:val="0"/>
      <w:divBdr>
        <w:top w:val="none" w:sz="0" w:space="0" w:color="auto"/>
        <w:left w:val="none" w:sz="0" w:space="0" w:color="auto"/>
        <w:bottom w:val="none" w:sz="0" w:space="0" w:color="auto"/>
        <w:right w:val="none" w:sz="0" w:space="0" w:color="auto"/>
      </w:divBdr>
    </w:div>
    <w:div w:id="1509515575">
      <w:bodyDiv w:val="1"/>
      <w:marLeft w:val="0"/>
      <w:marRight w:val="0"/>
      <w:marTop w:val="0"/>
      <w:marBottom w:val="0"/>
      <w:divBdr>
        <w:top w:val="none" w:sz="0" w:space="0" w:color="auto"/>
        <w:left w:val="none" w:sz="0" w:space="0" w:color="auto"/>
        <w:bottom w:val="none" w:sz="0" w:space="0" w:color="auto"/>
        <w:right w:val="none" w:sz="0" w:space="0" w:color="auto"/>
      </w:divBdr>
    </w:div>
    <w:div w:id="1511677739">
      <w:bodyDiv w:val="1"/>
      <w:marLeft w:val="0"/>
      <w:marRight w:val="0"/>
      <w:marTop w:val="0"/>
      <w:marBottom w:val="0"/>
      <w:divBdr>
        <w:top w:val="none" w:sz="0" w:space="0" w:color="auto"/>
        <w:left w:val="none" w:sz="0" w:space="0" w:color="auto"/>
        <w:bottom w:val="none" w:sz="0" w:space="0" w:color="auto"/>
        <w:right w:val="none" w:sz="0" w:space="0" w:color="auto"/>
      </w:divBdr>
    </w:div>
    <w:div w:id="1513910114">
      <w:bodyDiv w:val="1"/>
      <w:marLeft w:val="0"/>
      <w:marRight w:val="0"/>
      <w:marTop w:val="0"/>
      <w:marBottom w:val="0"/>
      <w:divBdr>
        <w:top w:val="none" w:sz="0" w:space="0" w:color="auto"/>
        <w:left w:val="none" w:sz="0" w:space="0" w:color="auto"/>
        <w:bottom w:val="none" w:sz="0" w:space="0" w:color="auto"/>
        <w:right w:val="none" w:sz="0" w:space="0" w:color="auto"/>
      </w:divBdr>
    </w:div>
    <w:div w:id="1514345982">
      <w:bodyDiv w:val="1"/>
      <w:marLeft w:val="0"/>
      <w:marRight w:val="0"/>
      <w:marTop w:val="0"/>
      <w:marBottom w:val="0"/>
      <w:divBdr>
        <w:top w:val="none" w:sz="0" w:space="0" w:color="auto"/>
        <w:left w:val="none" w:sz="0" w:space="0" w:color="auto"/>
        <w:bottom w:val="none" w:sz="0" w:space="0" w:color="auto"/>
        <w:right w:val="none" w:sz="0" w:space="0" w:color="auto"/>
      </w:divBdr>
    </w:div>
    <w:div w:id="1515651891">
      <w:bodyDiv w:val="1"/>
      <w:marLeft w:val="0"/>
      <w:marRight w:val="0"/>
      <w:marTop w:val="0"/>
      <w:marBottom w:val="0"/>
      <w:divBdr>
        <w:top w:val="none" w:sz="0" w:space="0" w:color="auto"/>
        <w:left w:val="none" w:sz="0" w:space="0" w:color="auto"/>
        <w:bottom w:val="none" w:sz="0" w:space="0" w:color="auto"/>
        <w:right w:val="none" w:sz="0" w:space="0" w:color="auto"/>
      </w:divBdr>
    </w:div>
    <w:div w:id="1516260824">
      <w:bodyDiv w:val="1"/>
      <w:marLeft w:val="0"/>
      <w:marRight w:val="0"/>
      <w:marTop w:val="0"/>
      <w:marBottom w:val="0"/>
      <w:divBdr>
        <w:top w:val="none" w:sz="0" w:space="0" w:color="auto"/>
        <w:left w:val="none" w:sz="0" w:space="0" w:color="auto"/>
        <w:bottom w:val="none" w:sz="0" w:space="0" w:color="auto"/>
        <w:right w:val="none" w:sz="0" w:space="0" w:color="auto"/>
      </w:divBdr>
    </w:div>
    <w:div w:id="1518689977">
      <w:bodyDiv w:val="1"/>
      <w:marLeft w:val="0"/>
      <w:marRight w:val="0"/>
      <w:marTop w:val="0"/>
      <w:marBottom w:val="0"/>
      <w:divBdr>
        <w:top w:val="none" w:sz="0" w:space="0" w:color="auto"/>
        <w:left w:val="none" w:sz="0" w:space="0" w:color="auto"/>
        <w:bottom w:val="none" w:sz="0" w:space="0" w:color="auto"/>
        <w:right w:val="none" w:sz="0" w:space="0" w:color="auto"/>
      </w:divBdr>
    </w:div>
    <w:div w:id="1523400863">
      <w:bodyDiv w:val="1"/>
      <w:marLeft w:val="0"/>
      <w:marRight w:val="0"/>
      <w:marTop w:val="0"/>
      <w:marBottom w:val="0"/>
      <w:divBdr>
        <w:top w:val="none" w:sz="0" w:space="0" w:color="auto"/>
        <w:left w:val="none" w:sz="0" w:space="0" w:color="auto"/>
        <w:bottom w:val="none" w:sz="0" w:space="0" w:color="auto"/>
        <w:right w:val="none" w:sz="0" w:space="0" w:color="auto"/>
      </w:divBdr>
    </w:div>
    <w:div w:id="1529949701">
      <w:bodyDiv w:val="1"/>
      <w:marLeft w:val="0"/>
      <w:marRight w:val="0"/>
      <w:marTop w:val="0"/>
      <w:marBottom w:val="0"/>
      <w:divBdr>
        <w:top w:val="none" w:sz="0" w:space="0" w:color="auto"/>
        <w:left w:val="none" w:sz="0" w:space="0" w:color="auto"/>
        <w:bottom w:val="none" w:sz="0" w:space="0" w:color="auto"/>
        <w:right w:val="none" w:sz="0" w:space="0" w:color="auto"/>
      </w:divBdr>
    </w:div>
    <w:div w:id="1535774245">
      <w:bodyDiv w:val="1"/>
      <w:marLeft w:val="0"/>
      <w:marRight w:val="0"/>
      <w:marTop w:val="0"/>
      <w:marBottom w:val="0"/>
      <w:divBdr>
        <w:top w:val="none" w:sz="0" w:space="0" w:color="auto"/>
        <w:left w:val="none" w:sz="0" w:space="0" w:color="auto"/>
        <w:bottom w:val="none" w:sz="0" w:space="0" w:color="auto"/>
        <w:right w:val="none" w:sz="0" w:space="0" w:color="auto"/>
      </w:divBdr>
    </w:div>
    <w:div w:id="1538615512">
      <w:bodyDiv w:val="1"/>
      <w:marLeft w:val="0"/>
      <w:marRight w:val="0"/>
      <w:marTop w:val="0"/>
      <w:marBottom w:val="0"/>
      <w:divBdr>
        <w:top w:val="none" w:sz="0" w:space="0" w:color="auto"/>
        <w:left w:val="none" w:sz="0" w:space="0" w:color="auto"/>
        <w:bottom w:val="none" w:sz="0" w:space="0" w:color="auto"/>
        <w:right w:val="none" w:sz="0" w:space="0" w:color="auto"/>
      </w:divBdr>
    </w:div>
    <w:div w:id="1544947045">
      <w:bodyDiv w:val="1"/>
      <w:marLeft w:val="0"/>
      <w:marRight w:val="0"/>
      <w:marTop w:val="0"/>
      <w:marBottom w:val="0"/>
      <w:divBdr>
        <w:top w:val="none" w:sz="0" w:space="0" w:color="auto"/>
        <w:left w:val="none" w:sz="0" w:space="0" w:color="auto"/>
        <w:bottom w:val="none" w:sz="0" w:space="0" w:color="auto"/>
        <w:right w:val="none" w:sz="0" w:space="0" w:color="auto"/>
      </w:divBdr>
    </w:div>
    <w:div w:id="1545874373">
      <w:bodyDiv w:val="1"/>
      <w:marLeft w:val="0"/>
      <w:marRight w:val="0"/>
      <w:marTop w:val="0"/>
      <w:marBottom w:val="0"/>
      <w:divBdr>
        <w:top w:val="none" w:sz="0" w:space="0" w:color="auto"/>
        <w:left w:val="none" w:sz="0" w:space="0" w:color="auto"/>
        <w:bottom w:val="none" w:sz="0" w:space="0" w:color="auto"/>
        <w:right w:val="none" w:sz="0" w:space="0" w:color="auto"/>
      </w:divBdr>
    </w:div>
    <w:div w:id="1551380190">
      <w:bodyDiv w:val="1"/>
      <w:marLeft w:val="0"/>
      <w:marRight w:val="0"/>
      <w:marTop w:val="0"/>
      <w:marBottom w:val="0"/>
      <w:divBdr>
        <w:top w:val="none" w:sz="0" w:space="0" w:color="auto"/>
        <w:left w:val="none" w:sz="0" w:space="0" w:color="auto"/>
        <w:bottom w:val="none" w:sz="0" w:space="0" w:color="auto"/>
        <w:right w:val="none" w:sz="0" w:space="0" w:color="auto"/>
      </w:divBdr>
    </w:div>
    <w:div w:id="1551650038">
      <w:bodyDiv w:val="1"/>
      <w:marLeft w:val="0"/>
      <w:marRight w:val="0"/>
      <w:marTop w:val="0"/>
      <w:marBottom w:val="0"/>
      <w:divBdr>
        <w:top w:val="none" w:sz="0" w:space="0" w:color="auto"/>
        <w:left w:val="none" w:sz="0" w:space="0" w:color="auto"/>
        <w:bottom w:val="none" w:sz="0" w:space="0" w:color="auto"/>
        <w:right w:val="none" w:sz="0" w:space="0" w:color="auto"/>
      </w:divBdr>
    </w:div>
    <w:div w:id="1553693052">
      <w:bodyDiv w:val="1"/>
      <w:marLeft w:val="0"/>
      <w:marRight w:val="0"/>
      <w:marTop w:val="0"/>
      <w:marBottom w:val="0"/>
      <w:divBdr>
        <w:top w:val="none" w:sz="0" w:space="0" w:color="auto"/>
        <w:left w:val="none" w:sz="0" w:space="0" w:color="auto"/>
        <w:bottom w:val="none" w:sz="0" w:space="0" w:color="auto"/>
        <w:right w:val="none" w:sz="0" w:space="0" w:color="auto"/>
      </w:divBdr>
    </w:div>
    <w:div w:id="1560165567">
      <w:bodyDiv w:val="1"/>
      <w:marLeft w:val="0"/>
      <w:marRight w:val="0"/>
      <w:marTop w:val="0"/>
      <w:marBottom w:val="0"/>
      <w:divBdr>
        <w:top w:val="none" w:sz="0" w:space="0" w:color="auto"/>
        <w:left w:val="none" w:sz="0" w:space="0" w:color="auto"/>
        <w:bottom w:val="none" w:sz="0" w:space="0" w:color="auto"/>
        <w:right w:val="none" w:sz="0" w:space="0" w:color="auto"/>
      </w:divBdr>
    </w:div>
    <w:div w:id="1560171788">
      <w:bodyDiv w:val="1"/>
      <w:marLeft w:val="0"/>
      <w:marRight w:val="0"/>
      <w:marTop w:val="0"/>
      <w:marBottom w:val="0"/>
      <w:divBdr>
        <w:top w:val="none" w:sz="0" w:space="0" w:color="auto"/>
        <w:left w:val="none" w:sz="0" w:space="0" w:color="auto"/>
        <w:bottom w:val="none" w:sz="0" w:space="0" w:color="auto"/>
        <w:right w:val="none" w:sz="0" w:space="0" w:color="auto"/>
      </w:divBdr>
    </w:div>
    <w:div w:id="1563565423">
      <w:bodyDiv w:val="1"/>
      <w:marLeft w:val="0"/>
      <w:marRight w:val="0"/>
      <w:marTop w:val="0"/>
      <w:marBottom w:val="0"/>
      <w:divBdr>
        <w:top w:val="none" w:sz="0" w:space="0" w:color="auto"/>
        <w:left w:val="none" w:sz="0" w:space="0" w:color="auto"/>
        <w:bottom w:val="none" w:sz="0" w:space="0" w:color="auto"/>
        <w:right w:val="none" w:sz="0" w:space="0" w:color="auto"/>
      </w:divBdr>
    </w:div>
    <w:div w:id="1567955390">
      <w:bodyDiv w:val="1"/>
      <w:marLeft w:val="0"/>
      <w:marRight w:val="0"/>
      <w:marTop w:val="0"/>
      <w:marBottom w:val="0"/>
      <w:divBdr>
        <w:top w:val="none" w:sz="0" w:space="0" w:color="auto"/>
        <w:left w:val="none" w:sz="0" w:space="0" w:color="auto"/>
        <w:bottom w:val="none" w:sz="0" w:space="0" w:color="auto"/>
        <w:right w:val="none" w:sz="0" w:space="0" w:color="auto"/>
      </w:divBdr>
    </w:div>
    <w:div w:id="1568372208">
      <w:bodyDiv w:val="1"/>
      <w:marLeft w:val="0"/>
      <w:marRight w:val="0"/>
      <w:marTop w:val="0"/>
      <w:marBottom w:val="0"/>
      <w:divBdr>
        <w:top w:val="none" w:sz="0" w:space="0" w:color="auto"/>
        <w:left w:val="none" w:sz="0" w:space="0" w:color="auto"/>
        <w:bottom w:val="none" w:sz="0" w:space="0" w:color="auto"/>
        <w:right w:val="none" w:sz="0" w:space="0" w:color="auto"/>
      </w:divBdr>
    </w:div>
    <w:div w:id="1569150130">
      <w:bodyDiv w:val="1"/>
      <w:marLeft w:val="0"/>
      <w:marRight w:val="0"/>
      <w:marTop w:val="0"/>
      <w:marBottom w:val="0"/>
      <w:divBdr>
        <w:top w:val="none" w:sz="0" w:space="0" w:color="auto"/>
        <w:left w:val="none" w:sz="0" w:space="0" w:color="auto"/>
        <w:bottom w:val="none" w:sz="0" w:space="0" w:color="auto"/>
        <w:right w:val="none" w:sz="0" w:space="0" w:color="auto"/>
      </w:divBdr>
    </w:div>
    <w:div w:id="1571186570">
      <w:bodyDiv w:val="1"/>
      <w:marLeft w:val="0"/>
      <w:marRight w:val="0"/>
      <w:marTop w:val="0"/>
      <w:marBottom w:val="0"/>
      <w:divBdr>
        <w:top w:val="none" w:sz="0" w:space="0" w:color="auto"/>
        <w:left w:val="none" w:sz="0" w:space="0" w:color="auto"/>
        <w:bottom w:val="none" w:sz="0" w:space="0" w:color="auto"/>
        <w:right w:val="none" w:sz="0" w:space="0" w:color="auto"/>
      </w:divBdr>
    </w:div>
    <w:div w:id="1571572717">
      <w:bodyDiv w:val="1"/>
      <w:marLeft w:val="0"/>
      <w:marRight w:val="0"/>
      <w:marTop w:val="0"/>
      <w:marBottom w:val="0"/>
      <w:divBdr>
        <w:top w:val="none" w:sz="0" w:space="0" w:color="auto"/>
        <w:left w:val="none" w:sz="0" w:space="0" w:color="auto"/>
        <w:bottom w:val="none" w:sz="0" w:space="0" w:color="auto"/>
        <w:right w:val="none" w:sz="0" w:space="0" w:color="auto"/>
      </w:divBdr>
    </w:div>
    <w:div w:id="1573658711">
      <w:bodyDiv w:val="1"/>
      <w:marLeft w:val="0"/>
      <w:marRight w:val="0"/>
      <w:marTop w:val="0"/>
      <w:marBottom w:val="0"/>
      <w:divBdr>
        <w:top w:val="none" w:sz="0" w:space="0" w:color="auto"/>
        <w:left w:val="none" w:sz="0" w:space="0" w:color="auto"/>
        <w:bottom w:val="none" w:sz="0" w:space="0" w:color="auto"/>
        <w:right w:val="none" w:sz="0" w:space="0" w:color="auto"/>
      </w:divBdr>
    </w:div>
    <w:div w:id="1579972720">
      <w:bodyDiv w:val="1"/>
      <w:marLeft w:val="0"/>
      <w:marRight w:val="0"/>
      <w:marTop w:val="0"/>
      <w:marBottom w:val="0"/>
      <w:divBdr>
        <w:top w:val="none" w:sz="0" w:space="0" w:color="auto"/>
        <w:left w:val="none" w:sz="0" w:space="0" w:color="auto"/>
        <w:bottom w:val="none" w:sz="0" w:space="0" w:color="auto"/>
        <w:right w:val="none" w:sz="0" w:space="0" w:color="auto"/>
      </w:divBdr>
    </w:div>
    <w:div w:id="1581790802">
      <w:bodyDiv w:val="1"/>
      <w:marLeft w:val="0"/>
      <w:marRight w:val="0"/>
      <w:marTop w:val="0"/>
      <w:marBottom w:val="0"/>
      <w:divBdr>
        <w:top w:val="none" w:sz="0" w:space="0" w:color="auto"/>
        <w:left w:val="none" w:sz="0" w:space="0" w:color="auto"/>
        <w:bottom w:val="none" w:sz="0" w:space="0" w:color="auto"/>
        <w:right w:val="none" w:sz="0" w:space="0" w:color="auto"/>
      </w:divBdr>
    </w:div>
    <w:div w:id="1584876850">
      <w:bodyDiv w:val="1"/>
      <w:marLeft w:val="0"/>
      <w:marRight w:val="0"/>
      <w:marTop w:val="0"/>
      <w:marBottom w:val="0"/>
      <w:divBdr>
        <w:top w:val="none" w:sz="0" w:space="0" w:color="auto"/>
        <w:left w:val="none" w:sz="0" w:space="0" w:color="auto"/>
        <w:bottom w:val="none" w:sz="0" w:space="0" w:color="auto"/>
        <w:right w:val="none" w:sz="0" w:space="0" w:color="auto"/>
      </w:divBdr>
    </w:div>
    <w:div w:id="1585186896">
      <w:bodyDiv w:val="1"/>
      <w:marLeft w:val="0"/>
      <w:marRight w:val="0"/>
      <w:marTop w:val="0"/>
      <w:marBottom w:val="0"/>
      <w:divBdr>
        <w:top w:val="none" w:sz="0" w:space="0" w:color="auto"/>
        <w:left w:val="none" w:sz="0" w:space="0" w:color="auto"/>
        <w:bottom w:val="none" w:sz="0" w:space="0" w:color="auto"/>
        <w:right w:val="none" w:sz="0" w:space="0" w:color="auto"/>
      </w:divBdr>
    </w:div>
    <w:div w:id="1585337359">
      <w:bodyDiv w:val="1"/>
      <w:marLeft w:val="0"/>
      <w:marRight w:val="0"/>
      <w:marTop w:val="0"/>
      <w:marBottom w:val="0"/>
      <w:divBdr>
        <w:top w:val="none" w:sz="0" w:space="0" w:color="auto"/>
        <w:left w:val="none" w:sz="0" w:space="0" w:color="auto"/>
        <w:bottom w:val="none" w:sz="0" w:space="0" w:color="auto"/>
        <w:right w:val="none" w:sz="0" w:space="0" w:color="auto"/>
      </w:divBdr>
    </w:div>
    <w:div w:id="1585600951">
      <w:bodyDiv w:val="1"/>
      <w:marLeft w:val="0"/>
      <w:marRight w:val="0"/>
      <w:marTop w:val="0"/>
      <w:marBottom w:val="0"/>
      <w:divBdr>
        <w:top w:val="none" w:sz="0" w:space="0" w:color="auto"/>
        <w:left w:val="none" w:sz="0" w:space="0" w:color="auto"/>
        <w:bottom w:val="none" w:sz="0" w:space="0" w:color="auto"/>
        <w:right w:val="none" w:sz="0" w:space="0" w:color="auto"/>
      </w:divBdr>
    </w:div>
    <w:div w:id="1587033181">
      <w:bodyDiv w:val="1"/>
      <w:marLeft w:val="0"/>
      <w:marRight w:val="0"/>
      <w:marTop w:val="0"/>
      <w:marBottom w:val="0"/>
      <w:divBdr>
        <w:top w:val="none" w:sz="0" w:space="0" w:color="auto"/>
        <w:left w:val="none" w:sz="0" w:space="0" w:color="auto"/>
        <w:bottom w:val="none" w:sz="0" w:space="0" w:color="auto"/>
        <w:right w:val="none" w:sz="0" w:space="0" w:color="auto"/>
      </w:divBdr>
    </w:div>
    <w:div w:id="1589772446">
      <w:bodyDiv w:val="1"/>
      <w:marLeft w:val="0"/>
      <w:marRight w:val="0"/>
      <w:marTop w:val="0"/>
      <w:marBottom w:val="0"/>
      <w:divBdr>
        <w:top w:val="none" w:sz="0" w:space="0" w:color="auto"/>
        <w:left w:val="none" w:sz="0" w:space="0" w:color="auto"/>
        <w:bottom w:val="none" w:sz="0" w:space="0" w:color="auto"/>
        <w:right w:val="none" w:sz="0" w:space="0" w:color="auto"/>
      </w:divBdr>
    </w:div>
    <w:div w:id="1595629023">
      <w:bodyDiv w:val="1"/>
      <w:marLeft w:val="0"/>
      <w:marRight w:val="0"/>
      <w:marTop w:val="0"/>
      <w:marBottom w:val="0"/>
      <w:divBdr>
        <w:top w:val="none" w:sz="0" w:space="0" w:color="auto"/>
        <w:left w:val="none" w:sz="0" w:space="0" w:color="auto"/>
        <w:bottom w:val="none" w:sz="0" w:space="0" w:color="auto"/>
        <w:right w:val="none" w:sz="0" w:space="0" w:color="auto"/>
      </w:divBdr>
    </w:div>
    <w:div w:id="1597248894">
      <w:bodyDiv w:val="1"/>
      <w:marLeft w:val="0"/>
      <w:marRight w:val="0"/>
      <w:marTop w:val="0"/>
      <w:marBottom w:val="0"/>
      <w:divBdr>
        <w:top w:val="none" w:sz="0" w:space="0" w:color="auto"/>
        <w:left w:val="none" w:sz="0" w:space="0" w:color="auto"/>
        <w:bottom w:val="none" w:sz="0" w:space="0" w:color="auto"/>
        <w:right w:val="none" w:sz="0" w:space="0" w:color="auto"/>
      </w:divBdr>
    </w:div>
    <w:div w:id="1597785808">
      <w:bodyDiv w:val="1"/>
      <w:marLeft w:val="0"/>
      <w:marRight w:val="0"/>
      <w:marTop w:val="0"/>
      <w:marBottom w:val="0"/>
      <w:divBdr>
        <w:top w:val="none" w:sz="0" w:space="0" w:color="auto"/>
        <w:left w:val="none" w:sz="0" w:space="0" w:color="auto"/>
        <w:bottom w:val="none" w:sz="0" w:space="0" w:color="auto"/>
        <w:right w:val="none" w:sz="0" w:space="0" w:color="auto"/>
      </w:divBdr>
    </w:div>
    <w:div w:id="1598440841">
      <w:bodyDiv w:val="1"/>
      <w:marLeft w:val="0"/>
      <w:marRight w:val="0"/>
      <w:marTop w:val="0"/>
      <w:marBottom w:val="0"/>
      <w:divBdr>
        <w:top w:val="none" w:sz="0" w:space="0" w:color="auto"/>
        <w:left w:val="none" w:sz="0" w:space="0" w:color="auto"/>
        <w:bottom w:val="none" w:sz="0" w:space="0" w:color="auto"/>
        <w:right w:val="none" w:sz="0" w:space="0" w:color="auto"/>
      </w:divBdr>
    </w:div>
    <w:div w:id="1600214229">
      <w:bodyDiv w:val="1"/>
      <w:marLeft w:val="0"/>
      <w:marRight w:val="0"/>
      <w:marTop w:val="0"/>
      <w:marBottom w:val="0"/>
      <w:divBdr>
        <w:top w:val="none" w:sz="0" w:space="0" w:color="auto"/>
        <w:left w:val="none" w:sz="0" w:space="0" w:color="auto"/>
        <w:bottom w:val="none" w:sz="0" w:space="0" w:color="auto"/>
        <w:right w:val="none" w:sz="0" w:space="0" w:color="auto"/>
      </w:divBdr>
    </w:div>
    <w:div w:id="1602028646">
      <w:bodyDiv w:val="1"/>
      <w:marLeft w:val="0"/>
      <w:marRight w:val="0"/>
      <w:marTop w:val="0"/>
      <w:marBottom w:val="0"/>
      <w:divBdr>
        <w:top w:val="none" w:sz="0" w:space="0" w:color="auto"/>
        <w:left w:val="none" w:sz="0" w:space="0" w:color="auto"/>
        <w:bottom w:val="none" w:sz="0" w:space="0" w:color="auto"/>
        <w:right w:val="none" w:sz="0" w:space="0" w:color="auto"/>
      </w:divBdr>
    </w:div>
    <w:div w:id="1603956216">
      <w:bodyDiv w:val="1"/>
      <w:marLeft w:val="0"/>
      <w:marRight w:val="0"/>
      <w:marTop w:val="0"/>
      <w:marBottom w:val="0"/>
      <w:divBdr>
        <w:top w:val="none" w:sz="0" w:space="0" w:color="auto"/>
        <w:left w:val="none" w:sz="0" w:space="0" w:color="auto"/>
        <w:bottom w:val="none" w:sz="0" w:space="0" w:color="auto"/>
        <w:right w:val="none" w:sz="0" w:space="0" w:color="auto"/>
      </w:divBdr>
    </w:div>
    <w:div w:id="1606427404">
      <w:bodyDiv w:val="1"/>
      <w:marLeft w:val="0"/>
      <w:marRight w:val="0"/>
      <w:marTop w:val="0"/>
      <w:marBottom w:val="0"/>
      <w:divBdr>
        <w:top w:val="none" w:sz="0" w:space="0" w:color="auto"/>
        <w:left w:val="none" w:sz="0" w:space="0" w:color="auto"/>
        <w:bottom w:val="none" w:sz="0" w:space="0" w:color="auto"/>
        <w:right w:val="none" w:sz="0" w:space="0" w:color="auto"/>
      </w:divBdr>
    </w:div>
    <w:div w:id="1613316232">
      <w:bodyDiv w:val="1"/>
      <w:marLeft w:val="0"/>
      <w:marRight w:val="0"/>
      <w:marTop w:val="0"/>
      <w:marBottom w:val="0"/>
      <w:divBdr>
        <w:top w:val="none" w:sz="0" w:space="0" w:color="auto"/>
        <w:left w:val="none" w:sz="0" w:space="0" w:color="auto"/>
        <w:bottom w:val="none" w:sz="0" w:space="0" w:color="auto"/>
        <w:right w:val="none" w:sz="0" w:space="0" w:color="auto"/>
      </w:divBdr>
    </w:div>
    <w:div w:id="1622422089">
      <w:bodyDiv w:val="1"/>
      <w:marLeft w:val="0"/>
      <w:marRight w:val="0"/>
      <w:marTop w:val="0"/>
      <w:marBottom w:val="0"/>
      <w:divBdr>
        <w:top w:val="none" w:sz="0" w:space="0" w:color="auto"/>
        <w:left w:val="none" w:sz="0" w:space="0" w:color="auto"/>
        <w:bottom w:val="none" w:sz="0" w:space="0" w:color="auto"/>
        <w:right w:val="none" w:sz="0" w:space="0" w:color="auto"/>
      </w:divBdr>
    </w:div>
    <w:div w:id="1623076687">
      <w:bodyDiv w:val="1"/>
      <w:marLeft w:val="0"/>
      <w:marRight w:val="0"/>
      <w:marTop w:val="0"/>
      <w:marBottom w:val="0"/>
      <w:divBdr>
        <w:top w:val="none" w:sz="0" w:space="0" w:color="auto"/>
        <w:left w:val="none" w:sz="0" w:space="0" w:color="auto"/>
        <w:bottom w:val="none" w:sz="0" w:space="0" w:color="auto"/>
        <w:right w:val="none" w:sz="0" w:space="0" w:color="auto"/>
      </w:divBdr>
    </w:div>
    <w:div w:id="1623920181">
      <w:bodyDiv w:val="1"/>
      <w:marLeft w:val="0"/>
      <w:marRight w:val="0"/>
      <w:marTop w:val="0"/>
      <w:marBottom w:val="0"/>
      <w:divBdr>
        <w:top w:val="none" w:sz="0" w:space="0" w:color="auto"/>
        <w:left w:val="none" w:sz="0" w:space="0" w:color="auto"/>
        <w:bottom w:val="none" w:sz="0" w:space="0" w:color="auto"/>
        <w:right w:val="none" w:sz="0" w:space="0" w:color="auto"/>
      </w:divBdr>
    </w:div>
    <w:div w:id="1625381194">
      <w:bodyDiv w:val="1"/>
      <w:marLeft w:val="0"/>
      <w:marRight w:val="0"/>
      <w:marTop w:val="0"/>
      <w:marBottom w:val="0"/>
      <w:divBdr>
        <w:top w:val="none" w:sz="0" w:space="0" w:color="auto"/>
        <w:left w:val="none" w:sz="0" w:space="0" w:color="auto"/>
        <w:bottom w:val="none" w:sz="0" w:space="0" w:color="auto"/>
        <w:right w:val="none" w:sz="0" w:space="0" w:color="auto"/>
      </w:divBdr>
    </w:div>
    <w:div w:id="1626690080">
      <w:bodyDiv w:val="1"/>
      <w:marLeft w:val="0"/>
      <w:marRight w:val="0"/>
      <w:marTop w:val="0"/>
      <w:marBottom w:val="0"/>
      <w:divBdr>
        <w:top w:val="none" w:sz="0" w:space="0" w:color="auto"/>
        <w:left w:val="none" w:sz="0" w:space="0" w:color="auto"/>
        <w:bottom w:val="none" w:sz="0" w:space="0" w:color="auto"/>
        <w:right w:val="none" w:sz="0" w:space="0" w:color="auto"/>
      </w:divBdr>
    </w:div>
    <w:div w:id="1631863557">
      <w:bodyDiv w:val="1"/>
      <w:marLeft w:val="0"/>
      <w:marRight w:val="0"/>
      <w:marTop w:val="0"/>
      <w:marBottom w:val="0"/>
      <w:divBdr>
        <w:top w:val="none" w:sz="0" w:space="0" w:color="auto"/>
        <w:left w:val="none" w:sz="0" w:space="0" w:color="auto"/>
        <w:bottom w:val="none" w:sz="0" w:space="0" w:color="auto"/>
        <w:right w:val="none" w:sz="0" w:space="0" w:color="auto"/>
      </w:divBdr>
    </w:div>
    <w:div w:id="1635210909">
      <w:bodyDiv w:val="1"/>
      <w:marLeft w:val="0"/>
      <w:marRight w:val="0"/>
      <w:marTop w:val="0"/>
      <w:marBottom w:val="0"/>
      <w:divBdr>
        <w:top w:val="none" w:sz="0" w:space="0" w:color="auto"/>
        <w:left w:val="none" w:sz="0" w:space="0" w:color="auto"/>
        <w:bottom w:val="none" w:sz="0" w:space="0" w:color="auto"/>
        <w:right w:val="none" w:sz="0" w:space="0" w:color="auto"/>
      </w:divBdr>
    </w:div>
    <w:div w:id="1636255252">
      <w:bodyDiv w:val="1"/>
      <w:marLeft w:val="0"/>
      <w:marRight w:val="0"/>
      <w:marTop w:val="0"/>
      <w:marBottom w:val="0"/>
      <w:divBdr>
        <w:top w:val="none" w:sz="0" w:space="0" w:color="auto"/>
        <w:left w:val="none" w:sz="0" w:space="0" w:color="auto"/>
        <w:bottom w:val="none" w:sz="0" w:space="0" w:color="auto"/>
        <w:right w:val="none" w:sz="0" w:space="0" w:color="auto"/>
      </w:divBdr>
    </w:div>
    <w:div w:id="1636763581">
      <w:bodyDiv w:val="1"/>
      <w:marLeft w:val="0"/>
      <w:marRight w:val="0"/>
      <w:marTop w:val="0"/>
      <w:marBottom w:val="0"/>
      <w:divBdr>
        <w:top w:val="none" w:sz="0" w:space="0" w:color="auto"/>
        <w:left w:val="none" w:sz="0" w:space="0" w:color="auto"/>
        <w:bottom w:val="none" w:sz="0" w:space="0" w:color="auto"/>
        <w:right w:val="none" w:sz="0" w:space="0" w:color="auto"/>
      </w:divBdr>
    </w:div>
    <w:div w:id="1638993064">
      <w:bodyDiv w:val="1"/>
      <w:marLeft w:val="0"/>
      <w:marRight w:val="0"/>
      <w:marTop w:val="0"/>
      <w:marBottom w:val="0"/>
      <w:divBdr>
        <w:top w:val="none" w:sz="0" w:space="0" w:color="auto"/>
        <w:left w:val="none" w:sz="0" w:space="0" w:color="auto"/>
        <w:bottom w:val="none" w:sz="0" w:space="0" w:color="auto"/>
        <w:right w:val="none" w:sz="0" w:space="0" w:color="auto"/>
      </w:divBdr>
    </w:div>
    <w:div w:id="1639335225">
      <w:bodyDiv w:val="1"/>
      <w:marLeft w:val="0"/>
      <w:marRight w:val="0"/>
      <w:marTop w:val="0"/>
      <w:marBottom w:val="0"/>
      <w:divBdr>
        <w:top w:val="none" w:sz="0" w:space="0" w:color="auto"/>
        <w:left w:val="none" w:sz="0" w:space="0" w:color="auto"/>
        <w:bottom w:val="none" w:sz="0" w:space="0" w:color="auto"/>
        <w:right w:val="none" w:sz="0" w:space="0" w:color="auto"/>
      </w:divBdr>
    </w:div>
    <w:div w:id="1643921676">
      <w:bodyDiv w:val="1"/>
      <w:marLeft w:val="0"/>
      <w:marRight w:val="0"/>
      <w:marTop w:val="0"/>
      <w:marBottom w:val="0"/>
      <w:divBdr>
        <w:top w:val="none" w:sz="0" w:space="0" w:color="auto"/>
        <w:left w:val="none" w:sz="0" w:space="0" w:color="auto"/>
        <w:bottom w:val="none" w:sz="0" w:space="0" w:color="auto"/>
        <w:right w:val="none" w:sz="0" w:space="0" w:color="auto"/>
      </w:divBdr>
    </w:div>
    <w:div w:id="1645620268">
      <w:bodyDiv w:val="1"/>
      <w:marLeft w:val="0"/>
      <w:marRight w:val="0"/>
      <w:marTop w:val="0"/>
      <w:marBottom w:val="0"/>
      <w:divBdr>
        <w:top w:val="none" w:sz="0" w:space="0" w:color="auto"/>
        <w:left w:val="none" w:sz="0" w:space="0" w:color="auto"/>
        <w:bottom w:val="none" w:sz="0" w:space="0" w:color="auto"/>
        <w:right w:val="none" w:sz="0" w:space="0" w:color="auto"/>
      </w:divBdr>
    </w:div>
    <w:div w:id="1646622312">
      <w:bodyDiv w:val="1"/>
      <w:marLeft w:val="0"/>
      <w:marRight w:val="0"/>
      <w:marTop w:val="0"/>
      <w:marBottom w:val="0"/>
      <w:divBdr>
        <w:top w:val="none" w:sz="0" w:space="0" w:color="auto"/>
        <w:left w:val="none" w:sz="0" w:space="0" w:color="auto"/>
        <w:bottom w:val="none" w:sz="0" w:space="0" w:color="auto"/>
        <w:right w:val="none" w:sz="0" w:space="0" w:color="auto"/>
      </w:divBdr>
    </w:div>
    <w:div w:id="1662808604">
      <w:bodyDiv w:val="1"/>
      <w:marLeft w:val="0"/>
      <w:marRight w:val="0"/>
      <w:marTop w:val="0"/>
      <w:marBottom w:val="0"/>
      <w:divBdr>
        <w:top w:val="none" w:sz="0" w:space="0" w:color="auto"/>
        <w:left w:val="none" w:sz="0" w:space="0" w:color="auto"/>
        <w:bottom w:val="none" w:sz="0" w:space="0" w:color="auto"/>
        <w:right w:val="none" w:sz="0" w:space="0" w:color="auto"/>
      </w:divBdr>
    </w:div>
    <w:div w:id="1663924444">
      <w:bodyDiv w:val="1"/>
      <w:marLeft w:val="0"/>
      <w:marRight w:val="0"/>
      <w:marTop w:val="0"/>
      <w:marBottom w:val="0"/>
      <w:divBdr>
        <w:top w:val="none" w:sz="0" w:space="0" w:color="auto"/>
        <w:left w:val="none" w:sz="0" w:space="0" w:color="auto"/>
        <w:bottom w:val="none" w:sz="0" w:space="0" w:color="auto"/>
        <w:right w:val="none" w:sz="0" w:space="0" w:color="auto"/>
      </w:divBdr>
    </w:div>
    <w:div w:id="1669359820">
      <w:bodyDiv w:val="1"/>
      <w:marLeft w:val="0"/>
      <w:marRight w:val="0"/>
      <w:marTop w:val="0"/>
      <w:marBottom w:val="0"/>
      <w:divBdr>
        <w:top w:val="none" w:sz="0" w:space="0" w:color="auto"/>
        <w:left w:val="none" w:sz="0" w:space="0" w:color="auto"/>
        <w:bottom w:val="none" w:sz="0" w:space="0" w:color="auto"/>
        <w:right w:val="none" w:sz="0" w:space="0" w:color="auto"/>
      </w:divBdr>
    </w:div>
    <w:div w:id="1669553303">
      <w:bodyDiv w:val="1"/>
      <w:marLeft w:val="0"/>
      <w:marRight w:val="0"/>
      <w:marTop w:val="0"/>
      <w:marBottom w:val="0"/>
      <w:divBdr>
        <w:top w:val="none" w:sz="0" w:space="0" w:color="auto"/>
        <w:left w:val="none" w:sz="0" w:space="0" w:color="auto"/>
        <w:bottom w:val="none" w:sz="0" w:space="0" w:color="auto"/>
        <w:right w:val="none" w:sz="0" w:space="0" w:color="auto"/>
      </w:divBdr>
    </w:div>
    <w:div w:id="1675448658">
      <w:bodyDiv w:val="1"/>
      <w:marLeft w:val="0"/>
      <w:marRight w:val="0"/>
      <w:marTop w:val="0"/>
      <w:marBottom w:val="0"/>
      <w:divBdr>
        <w:top w:val="none" w:sz="0" w:space="0" w:color="auto"/>
        <w:left w:val="none" w:sz="0" w:space="0" w:color="auto"/>
        <w:bottom w:val="none" w:sz="0" w:space="0" w:color="auto"/>
        <w:right w:val="none" w:sz="0" w:space="0" w:color="auto"/>
      </w:divBdr>
    </w:div>
    <w:div w:id="1679430094">
      <w:bodyDiv w:val="1"/>
      <w:marLeft w:val="0"/>
      <w:marRight w:val="0"/>
      <w:marTop w:val="0"/>
      <w:marBottom w:val="0"/>
      <w:divBdr>
        <w:top w:val="none" w:sz="0" w:space="0" w:color="auto"/>
        <w:left w:val="none" w:sz="0" w:space="0" w:color="auto"/>
        <w:bottom w:val="none" w:sz="0" w:space="0" w:color="auto"/>
        <w:right w:val="none" w:sz="0" w:space="0" w:color="auto"/>
      </w:divBdr>
    </w:div>
    <w:div w:id="1685202618">
      <w:bodyDiv w:val="1"/>
      <w:marLeft w:val="0"/>
      <w:marRight w:val="0"/>
      <w:marTop w:val="0"/>
      <w:marBottom w:val="0"/>
      <w:divBdr>
        <w:top w:val="none" w:sz="0" w:space="0" w:color="auto"/>
        <w:left w:val="none" w:sz="0" w:space="0" w:color="auto"/>
        <w:bottom w:val="none" w:sz="0" w:space="0" w:color="auto"/>
        <w:right w:val="none" w:sz="0" w:space="0" w:color="auto"/>
      </w:divBdr>
    </w:div>
    <w:div w:id="1687559344">
      <w:bodyDiv w:val="1"/>
      <w:marLeft w:val="0"/>
      <w:marRight w:val="0"/>
      <w:marTop w:val="0"/>
      <w:marBottom w:val="0"/>
      <w:divBdr>
        <w:top w:val="none" w:sz="0" w:space="0" w:color="auto"/>
        <w:left w:val="none" w:sz="0" w:space="0" w:color="auto"/>
        <w:bottom w:val="none" w:sz="0" w:space="0" w:color="auto"/>
        <w:right w:val="none" w:sz="0" w:space="0" w:color="auto"/>
      </w:divBdr>
    </w:div>
    <w:div w:id="1687559673">
      <w:bodyDiv w:val="1"/>
      <w:marLeft w:val="0"/>
      <w:marRight w:val="0"/>
      <w:marTop w:val="0"/>
      <w:marBottom w:val="0"/>
      <w:divBdr>
        <w:top w:val="none" w:sz="0" w:space="0" w:color="auto"/>
        <w:left w:val="none" w:sz="0" w:space="0" w:color="auto"/>
        <w:bottom w:val="none" w:sz="0" w:space="0" w:color="auto"/>
        <w:right w:val="none" w:sz="0" w:space="0" w:color="auto"/>
      </w:divBdr>
    </w:div>
    <w:div w:id="1691953226">
      <w:bodyDiv w:val="1"/>
      <w:marLeft w:val="0"/>
      <w:marRight w:val="0"/>
      <w:marTop w:val="0"/>
      <w:marBottom w:val="0"/>
      <w:divBdr>
        <w:top w:val="none" w:sz="0" w:space="0" w:color="auto"/>
        <w:left w:val="none" w:sz="0" w:space="0" w:color="auto"/>
        <w:bottom w:val="none" w:sz="0" w:space="0" w:color="auto"/>
        <w:right w:val="none" w:sz="0" w:space="0" w:color="auto"/>
      </w:divBdr>
    </w:div>
    <w:div w:id="1695765432">
      <w:bodyDiv w:val="1"/>
      <w:marLeft w:val="0"/>
      <w:marRight w:val="0"/>
      <w:marTop w:val="0"/>
      <w:marBottom w:val="0"/>
      <w:divBdr>
        <w:top w:val="none" w:sz="0" w:space="0" w:color="auto"/>
        <w:left w:val="none" w:sz="0" w:space="0" w:color="auto"/>
        <w:bottom w:val="none" w:sz="0" w:space="0" w:color="auto"/>
        <w:right w:val="none" w:sz="0" w:space="0" w:color="auto"/>
      </w:divBdr>
    </w:div>
    <w:div w:id="1697854781">
      <w:bodyDiv w:val="1"/>
      <w:marLeft w:val="0"/>
      <w:marRight w:val="0"/>
      <w:marTop w:val="0"/>
      <w:marBottom w:val="0"/>
      <w:divBdr>
        <w:top w:val="none" w:sz="0" w:space="0" w:color="auto"/>
        <w:left w:val="none" w:sz="0" w:space="0" w:color="auto"/>
        <w:bottom w:val="none" w:sz="0" w:space="0" w:color="auto"/>
        <w:right w:val="none" w:sz="0" w:space="0" w:color="auto"/>
      </w:divBdr>
    </w:div>
    <w:div w:id="1698388736">
      <w:bodyDiv w:val="1"/>
      <w:marLeft w:val="0"/>
      <w:marRight w:val="0"/>
      <w:marTop w:val="0"/>
      <w:marBottom w:val="0"/>
      <w:divBdr>
        <w:top w:val="none" w:sz="0" w:space="0" w:color="auto"/>
        <w:left w:val="none" w:sz="0" w:space="0" w:color="auto"/>
        <w:bottom w:val="none" w:sz="0" w:space="0" w:color="auto"/>
        <w:right w:val="none" w:sz="0" w:space="0" w:color="auto"/>
      </w:divBdr>
    </w:div>
    <w:div w:id="1701280345">
      <w:bodyDiv w:val="1"/>
      <w:marLeft w:val="0"/>
      <w:marRight w:val="0"/>
      <w:marTop w:val="0"/>
      <w:marBottom w:val="0"/>
      <w:divBdr>
        <w:top w:val="none" w:sz="0" w:space="0" w:color="auto"/>
        <w:left w:val="none" w:sz="0" w:space="0" w:color="auto"/>
        <w:bottom w:val="none" w:sz="0" w:space="0" w:color="auto"/>
        <w:right w:val="none" w:sz="0" w:space="0" w:color="auto"/>
      </w:divBdr>
    </w:div>
    <w:div w:id="1701589034">
      <w:bodyDiv w:val="1"/>
      <w:marLeft w:val="0"/>
      <w:marRight w:val="0"/>
      <w:marTop w:val="0"/>
      <w:marBottom w:val="0"/>
      <w:divBdr>
        <w:top w:val="none" w:sz="0" w:space="0" w:color="auto"/>
        <w:left w:val="none" w:sz="0" w:space="0" w:color="auto"/>
        <w:bottom w:val="none" w:sz="0" w:space="0" w:color="auto"/>
        <w:right w:val="none" w:sz="0" w:space="0" w:color="auto"/>
      </w:divBdr>
    </w:div>
    <w:div w:id="1704557513">
      <w:bodyDiv w:val="1"/>
      <w:marLeft w:val="0"/>
      <w:marRight w:val="0"/>
      <w:marTop w:val="0"/>
      <w:marBottom w:val="0"/>
      <w:divBdr>
        <w:top w:val="none" w:sz="0" w:space="0" w:color="auto"/>
        <w:left w:val="none" w:sz="0" w:space="0" w:color="auto"/>
        <w:bottom w:val="none" w:sz="0" w:space="0" w:color="auto"/>
        <w:right w:val="none" w:sz="0" w:space="0" w:color="auto"/>
      </w:divBdr>
    </w:div>
    <w:div w:id="1705793125">
      <w:bodyDiv w:val="1"/>
      <w:marLeft w:val="0"/>
      <w:marRight w:val="0"/>
      <w:marTop w:val="0"/>
      <w:marBottom w:val="0"/>
      <w:divBdr>
        <w:top w:val="none" w:sz="0" w:space="0" w:color="auto"/>
        <w:left w:val="none" w:sz="0" w:space="0" w:color="auto"/>
        <w:bottom w:val="none" w:sz="0" w:space="0" w:color="auto"/>
        <w:right w:val="none" w:sz="0" w:space="0" w:color="auto"/>
      </w:divBdr>
    </w:div>
    <w:div w:id="1706829325">
      <w:bodyDiv w:val="1"/>
      <w:marLeft w:val="0"/>
      <w:marRight w:val="0"/>
      <w:marTop w:val="0"/>
      <w:marBottom w:val="0"/>
      <w:divBdr>
        <w:top w:val="none" w:sz="0" w:space="0" w:color="auto"/>
        <w:left w:val="none" w:sz="0" w:space="0" w:color="auto"/>
        <w:bottom w:val="none" w:sz="0" w:space="0" w:color="auto"/>
        <w:right w:val="none" w:sz="0" w:space="0" w:color="auto"/>
      </w:divBdr>
    </w:div>
    <w:div w:id="1708287288">
      <w:bodyDiv w:val="1"/>
      <w:marLeft w:val="0"/>
      <w:marRight w:val="0"/>
      <w:marTop w:val="0"/>
      <w:marBottom w:val="0"/>
      <w:divBdr>
        <w:top w:val="none" w:sz="0" w:space="0" w:color="auto"/>
        <w:left w:val="none" w:sz="0" w:space="0" w:color="auto"/>
        <w:bottom w:val="none" w:sz="0" w:space="0" w:color="auto"/>
        <w:right w:val="none" w:sz="0" w:space="0" w:color="auto"/>
      </w:divBdr>
    </w:div>
    <w:div w:id="1712337719">
      <w:bodyDiv w:val="1"/>
      <w:marLeft w:val="0"/>
      <w:marRight w:val="0"/>
      <w:marTop w:val="0"/>
      <w:marBottom w:val="0"/>
      <w:divBdr>
        <w:top w:val="none" w:sz="0" w:space="0" w:color="auto"/>
        <w:left w:val="none" w:sz="0" w:space="0" w:color="auto"/>
        <w:bottom w:val="none" w:sz="0" w:space="0" w:color="auto"/>
        <w:right w:val="none" w:sz="0" w:space="0" w:color="auto"/>
      </w:divBdr>
    </w:div>
    <w:div w:id="1712806519">
      <w:bodyDiv w:val="1"/>
      <w:marLeft w:val="0"/>
      <w:marRight w:val="0"/>
      <w:marTop w:val="0"/>
      <w:marBottom w:val="0"/>
      <w:divBdr>
        <w:top w:val="none" w:sz="0" w:space="0" w:color="auto"/>
        <w:left w:val="none" w:sz="0" w:space="0" w:color="auto"/>
        <w:bottom w:val="none" w:sz="0" w:space="0" w:color="auto"/>
        <w:right w:val="none" w:sz="0" w:space="0" w:color="auto"/>
      </w:divBdr>
    </w:div>
    <w:div w:id="1713263423">
      <w:bodyDiv w:val="1"/>
      <w:marLeft w:val="0"/>
      <w:marRight w:val="0"/>
      <w:marTop w:val="0"/>
      <w:marBottom w:val="0"/>
      <w:divBdr>
        <w:top w:val="none" w:sz="0" w:space="0" w:color="auto"/>
        <w:left w:val="none" w:sz="0" w:space="0" w:color="auto"/>
        <w:bottom w:val="none" w:sz="0" w:space="0" w:color="auto"/>
        <w:right w:val="none" w:sz="0" w:space="0" w:color="auto"/>
      </w:divBdr>
    </w:div>
    <w:div w:id="1714040000">
      <w:bodyDiv w:val="1"/>
      <w:marLeft w:val="0"/>
      <w:marRight w:val="0"/>
      <w:marTop w:val="0"/>
      <w:marBottom w:val="0"/>
      <w:divBdr>
        <w:top w:val="none" w:sz="0" w:space="0" w:color="auto"/>
        <w:left w:val="none" w:sz="0" w:space="0" w:color="auto"/>
        <w:bottom w:val="none" w:sz="0" w:space="0" w:color="auto"/>
        <w:right w:val="none" w:sz="0" w:space="0" w:color="auto"/>
      </w:divBdr>
    </w:div>
    <w:div w:id="1714889760">
      <w:bodyDiv w:val="1"/>
      <w:marLeft w:val="0"/>
      <w:marRight w:val="0"/>
      <w:marTop w:val="0"/>
      <w:marBottom w:val="0"/>
      <w:divBdr>
        <w:top w:val="none" w:sz="0" w:space="0" w:color="auto"/>
        <w:left w:val="none" w:sz="0" w:space="0" w:color="auto"/>
        <w:bottom w:val="none" w:sz="0" w:space="0" w:color="auto"/>
        <w:right w:val="none" w:sz="0" w:space="0" w:color="auto"/>
      </w:divBdr>
    </w:div>
    <w:div w:id="1716196089">
      <w:bodyDiv w:val="1"/>
      <w:marLeft w:val="0"/>
      <w:marRight w:val="0"/>
      <w:marTop w:val="0"/>
      <w:marBottom w:val="0"/>
      <w:divBdr>
        <w:top w:val="none" w:sz="0" w:space="0" w:color="auto"/>
        <w:left w:val="none" w:sz="0" w:space="0" w:color="auto"/>
        <w:bottom w:val="none" w:sz="0" w:space="0" w:color="auto"/>
        <w:right w:val="none" w:sz="0" w:space="0" w:color="auto"/>
      </w:divBdr>
    </w:div>
    <w:div w:id="1719743848">
      <w:bodyDiv w:val="1"/>
      <w:marLeft w:val="0"/>
      <w:marRight w:val="0"/>
      <w:marTop w:val="0"/>
      <w:marBottom w:val="0"/>
      <w:divBdr>
        <w:top w:val="none" w:sz="0" w:space="0" w:color="auto"/>
        <w:left w:val="none" w:sz="0" w:space="0" w:color="auto"/>
        <w:bottom w:val="none" w:sz="0" w:space="0" w:color="auto"/>
        <w:right w:val="none" w:sz="0" w:space="0" w:color="auto"/>
      </w:divBdr>
    </w:div>
    <w:div w:id="1720127900">
      <w:bodyDiv w:val="1"/>
      <w:marLeft w:val="0"/>
      <w:marRight w:val="0"/>
      <w:marTop w:val="0"/>
      <w:marBottom w:val="0"/>
      <w:divBdr>
        <w:top w:val="none" w:sz="0" w:space="0" w:color="auto"/>
        <w:left w:val="none" w:sz="0" w:space="0" w:color="auto"/>
        <w:bottom w:val="none" w:sz="0" w:space="0" w:color="auto"/>
        <w:right w:val="none" w:sz="0" w:space="0" w:color="auto"/>
      </w:divBdr>
    </w:div>
    <w:div w:id="1725834682">
      <w:bodyDiv w:val="1"/>
      <w:marLeft w:val="0"/>
      <w:marRight w:val="0"/>
      <w:marTop w:val="0"/>
      <w:marBottom w:val="0"/>
      <w:divBdr>
        <w:top w:val="none" w:sz="0" w:space="0" w:color="auto"/>
        <w:left w:val="none" w:sz="0" w:space="0" w:color="auto"/>
        <w:bottom w:val="none" w:sz="0" w:space="0" w:color="auto"/>
        <w:right w:val="none" w:sz="0" w:space="0" w:color="auto"/>
      </w:divBdr>
      <w:divsChild>
        <w:div w:id="1835535784">
          <w:marLeft w:val="0"/>
          <w:marRight w:val="0"/>
          <w:marTop w:val="0"/>
          <w:marBottom w:val="0"/>
          <w:divBdr>
            <w:top w:val="none" w:sz="0" w:space="0" w:color="auto"/>
            <w:left w:val="none" w:sz="0" w:space="0" w:color="auto"/>
            <w:bottom w:val="none" w:sz="0" w:space="0" w:color="auto"/>
            <w:right w:val="none" w:sz="0" w:space="0" w:color="auto"/>
          </w:divBdr>
          <w:divsChild>
            <w:div w:id="16951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4524">
      <w:bodyDiv w:val="1"/>
      <w:marLeft w:val="0"/>
      <w:marRight w:val="0"/>
      <w:marTop w:val="0"/>
      <w:marBottom w:val="0"/>
      <w:divBdr>
        <w:top w:val="none" w:sz="0" w:space="0" w:color="auto"/>
        <w:left w:val="none" w:sz="0" w:space="0" w:color="auto"/>
        <w:bottom w:val="none" w:sz="0" w:space="0" w:color="auto"/>
        <w:right w:val="none" w:sz="0" w:space="0" w:color="auto"/>
      </w:divBdr>
    </w:div>
    <w:div w:id="1729919096">
      <w:bodyDiv w:val="1"/>
      <w:marLeft w:val="0"/>
      <w:marRight w:val="0"/>
      <w:marTop w:val="0"/>
      <w:marBottom w:val="0"/>
      <w:divBdr>
        <w:top w:val="none" w:sz="0" w:space="0" w:color="auto"/>
        <w:left w:val="none" w:sz="0" w:space="0" w:color="auto"/>
        <w:bottom w:val="none" w:sz="0" w:space="0" w:color="auto"/>
        <w:right w:val="none" w:sz="0" w:space="0" w:color="auto"/>
      </w:divBdr>
    </w:div>
    <w:div w:id="1731003995">
      <w:bodyDiv w:val="1"/>
      <w:marLeft w:val="0"/>
      <w:marRight w:val="0"/>
      <w:marTop w:val="0"/>
      <w:marBottom w:val="0"/>
      <w:divBdr>
        <w:top w:val="none" w:sz="0" w:space="0" w:color="auto"/>
        <w:left w:val="none" w:sz="0" w:space="0" w:color="auto"/>
        <w:bottom w:val="none" w:sz="0" w:space="0" w:color="auto"/>
        <w:right w:val="none" w:sz="0" w:space="0" w:color="auto"/>
      </w:divBdr>
    </w:div>
    <w:div w:id="1731342946">
      <w:bodyDiv w:val="1"/>
      <w:marLeft w:val="0"/>
      <w:marRight w:val="0"/>
      <w:marTop w:val="0"/>
      <w:marBottom w:val="0"/>
      <w:divBdr>
        <w:top w:val="none" w:sz="0" w:space="0" w:color="auto"/>
        <w:left w:val="none" w:sz="0" w:space="0" w:color="auto"/>
        <w:bottom w:val="none" w:sz="0" w:space="0" w:color="auto"/>
        <w:right w:val="none" w:sz="0" w:space="0" w:color="auto"/>
      </w:divBdr>
    </w:div>
    <w:div w:id="1733312299">
      <w:bodyDiv w:val="1"/>
      <w:marLeft w:val="0"/>
      <w:marRight w:val="0"/>
      <w:marTop w:val="0"/>
      <w:marBottom w:val="0"/>
      <w:divBdr>
        <w:top w:val="none" w:sz="0" w:space="0" w:color="auto"/>
        <w:left w:val="none" w:sz="0" w:space="0" w:color="auto"/>
        <w:bottom w:val="none" w:sz="0" w:space="0" w:color="auto"/>
        <w:right w:val="none" w:sz="0" w:space="0" w:color="auto"/>
      </w:divBdr>
    </w:div>
    <w:div w:id="1735855487">
      <w:bodyDiv w:val="1"/>
      <w:marLeft w:val="0"/>
      <w:marRight w:val="0"/>
      <w:marTop w:val="0"/>
      <w:marBottom w:val="0"/>
      <w:divBdr>
        <w:top w:val="none" w:sz="0" w:space="0" w:color="auto"/>
        <w:left w:val="none" w:sz="0" w:space="0" w:color="auto"/>
        <w:bottom w:val="none" w:sz="0" w:space="0" w:color="auto"/>
        <w:right w:val="none" w:sz="0" w:space="0" w:color="auto"/>
      </w:divBdr>
    </w:div>
    <w:div w:id="1737125225">
      <w:bodyDiv w:val="1"/>
      <w:marLeft w:val="0"/>
      <w:marRight w:val="0"/>
      <w:marTop w:val="0"/>
      <w:marBottom w:val="0"/>
      <w:divBdr>
        <w:top w:val="none" w:sz="0" w:space="0" w:color="auto"/>
        <w:left w:val="none" w:sz="0" w:space="0" w:color="auto"/>
        <w:bottom w:val="none" w:sz="0" w:space="0" w:color="auto"/>
        <w:right w:val="none" w:sz="0" w:space="0" w:color="auto"/>
      </w:divBdr>
    </w:div>
    <w:div w:id="1739937089">
      <w:bodyDiv w:val="1"/>
      <w:marLeft w:val="0"/>
      <w:marRight w:val="0"/>
      <w:marTop w:val="0"/>
      <w:marBottom w:val="0"/>
      <w:divBdr>
        <w:top w:val="none" w:sz="0" w:space="0" w:color="auto"/>
        <w:left w:val="none" w:sz="0" w:space="0" w:color="auto"/>
        <w:bottom w:val="none" w:sz="0" w:space="0" w:color="auto"/>
        <w:right w:val="none" w:sz="0" w:space="0" w:color="auto"/>
      </w:divBdr>
    </w:div>
    <w:div w:id="1740858123">
      <w:bodyDiv w:val="1"/>
      <w:marLeft w:val="0"/>
      <w:marRight w:val="0"/>
      <w:marTop w:val="0"/>
      <w:marBottom w:val="0"/>
      <w:divBdr>
        <w:top w:val="none" w:sz="0" w:space="0" w:color="auto"/>
        <w:left w:val="none" w:sz="0" w:space="0" w:color="auto"/>
        <w:bottom w:val="none" w:sz="0" w:space="0" w:color="auto"/>
        <w:right w:val="none" w:sz="0" w:space="0" w:color="auto"/>
      </w:divBdr>
    </w:div>
    <w:div w:id="1745831789">
      <w:bodyDiv w:val="1"/>
      <w:marLeft w:val="0"/>
      <w:marRight w:val="0"/>
      <w:marTop w:val="0"/>
      <w:marBottom w:val="0"/>
      <w:divBdr>
        <w:top w:val="none" w:sz="0" w:space="0" w:color="auto"/>
        <w:left w:val="none" w:sz="0" w:space="0" w:color="auto"/>
        <w:bottom w:val="none" w:sz="0" w:space="0" w:color="auto"/>
        <w:right w:val="none" w:sz="0" w:space="0" w:color="auto"/>
      </w:divBdr>
    </w:div>
    <w:div w:id="1747150007">
      <w:bodyDiv w:val="1"/>
      <w:marLeft w:val="0"/>
      <w:marRight w:val="0"/>
      <w:marTop w:val="0"/>
      <w:marBottom w:val="0"/>
      <w:divBdr>
        <w:top w:val="none" w:sz="0" w:space="0" w:color="auto"/>
        <w:left w:val="none" w:sz="0" w:space="0" w:color="auto"/>
        <w:bottom w:val="none" w:sz="0" w:space="0" w:color="auto"/>
        <w:right w:val="none" w:sz="0" w:space="0" w:color="auto"/>
      </w:divBdr>
    </w:div>
    <w:div w:id="1748260118">
      <w:bodyDiv w:val="1"/>
      <w:marLeft w:val="0"/>
      <w:marRight w:val="0"/>
      <w:marTop w:val="0"/>
      <w:marBottom w:val="0"/>
      <w:divBdr>
        <w:top w:val="none" w:sz="0" w:space="0" w:color="auto"/>
        <w:left w:val="none" w:sz="0" w:space="0" w:color="auto"/>
        <w:bottom w:val="none" w:sz="0" w:space="0" w:color="auto"/>
        <w:right w:val="none" w:sz="0" w:space="0" w:color="auto"/>
      </w:divBdr>
    </w:div>
    <w:div w:id="1748264740">
      <w:bodyDiv w:val="1"/>
      <w:marLeft w:val="0"/>
      <w:marRight w:val="0"/>
      <w:marTop w:val="0"/>
      <w:marBottom w:val="0"/>
      <w:divBdr>
        <w:top w:val="none" w:sz="0" w:space="0" w:color="auto"/>
        <w:left w:val="none" w:sz="0" w:space="0" w:color="auto"/>
        <w:bottom w:val="none" w:sz="0" w:space="0" w:color="auto"/>
        <w:right w:val="none" w:sz="0" w:space="0" w:color="auto"/>
      </w:divBdr>
    </w:div>
    <w:div w:id="1748451988">
      <w:bodyDiv w:val="1"/>
      <w:marLeft w:val="0"/>
      <w:marRight w:val="0"/>
      <w:marTop w:val="0"/>
      <w:marBottom w:val="0"/>
      <w:divBdr>
        <w:top w:val="none" w:sz="0" w:space="0" w:color="auto"/>
        <w:left w:val="none" w:sz="0" w:space="0" w:color="auto"/>
        <w:bottom w:val="none" w:sz="0" w:space="0" w:color="auto"/>
        <w:right w:val="none" w:sz="0" w:space="0" w:color="auto"/>
      </w:divBdr>
    </w:div>
    <w:div w:id="1749109290">
      <w:bodyDiv w:val="1"/>
      <w:marLeft w:val="0"/>
      <w:marRight w:val="0"/>
      <w:marTop w:val="0"/>
      <w:marBottom w:val="0"/>
      <w:divBdr>
        <w:top w:val="none" w:sz="0" w:space="0" w:color="auto"/>
        <w:left w:val="none" w:sz="0" w:space="0" w:color="auto"/>
        <w:bottom w:val="none" w:sz="0" w:space="0" w:color="auto"/>
        <w:right w:val="none" w:sz="0" w:space="0" w:color="auto"/>
      </w:divBdr>
    </w:div>
    <w:div w:id="1753428503">
      <w:bodyDiv w:val="1"/>
      <w:marLeft w:val="0"/>
      <w:marRight w:val="0"/>
      <w:marTop w:val="0"/>
      <w:marBottom w:val="0"/>
      <w:divBdr>
        <w:top w:val="none" w:sz="0" w:space="0" w:color="auto"/>
        <w:left w:val="none" w:sz="0" w:space="0" w:color="auto"/>
        <w:bottom w:val="none" w:sz="0" w:space="0" w:color="auto"/>
        <w:right w:val="none" w:sz="0" w:space="0" w:color="auto"/>
      </w:divBdr>
    </w:div>
    <w:div w:id="1756168701">
      <w:bodyDiv w:val="1"/>
      <w:marLeft w:val="0"/>
      <w:marRight w:val="0"/>
      <w:marTop w:val="0"/>
      <w:marBottom w:val="0"/>
      <w:divBdr>
        <w:top w:val="none" w:sz="0" w:space="0" w:color="auto"/>
        <w:left w:val="none" w:sz="0" w:space="0" w:color="auto"/>
        <w:bottom w:val="none" w:sz="0" w:space="0" w:color="auto"/>
        <w:right w:val="none" w:sz="0" w:space="0" w:color="auto"/>
      </w:divBdr>
    </w:div>
    <w:div w:id="1761098955">
      <w:bodyDiv w:val="1"/>
      <w:marLeft w:val="0"/>
      <w:marRight w:val="0"/>
      <w:marTop w:val="0"/>
      <w:marBottom w:val="0"/>
      <w:divBdr>
        <w:top w:val="none" w:sz="0" w:space="0" w:color="auto"/>
        <w:left w:val="none" w:sz="0" w:space="0" w:color="auto"/>
        <w:bottom w:val="none" w:sz="0" w:space="0" w:color="auto"/>
        <w:right w:val="none" w:sz="0" w:space="0" w:color="auto"/>
      </w:divBdr>
    </w:div>
    <w:div w:id="1766799682">
      <w:bodyDiv w:val="1"/>
      <w:marLeft w:val="0"/>
      <w:marRight w:val="0"/>
      <w:marTop w:val="0"/>
      <w:marBottom w:val="0"/>
      <w:divBdr>
        <w:top w:val="none" w:sz="0" w:space="0" w:color="auto"/>
        <w:left w:val="none" w:sz="0" w:space="0" w:color="auto"/>
        <w:bottom w:val="none" w:sz="0" w:space="0" w:color="auto"/>
        <w:right w:val="none" w:sz="0" w:space="0" w:color="auto"/>
      </w:divBdr>
    </w:div>
    <w:div w:id="1772428686">
      <w:bodyDiv w:val="1"/>
      <w:marLeft w:val="0"/>
      <w:marRight w:val="0"/>
      <w:marTop w:val="0"/>
      <w:marBottom w:val="0"/>
      <w:divBdr>
        <w:top w:val="none" w:sz="0" w:space="0" w:color="auto"/>
        <w:left w:val="none" w:sz="0" w:space="0" w:color="auto"/>
        <w:bottom w:val="none" w:sz="0" w:space="0" w:color="auto"/>
        <w:right w:val="none" w:sz="0" w:space="0" w:color="auto"/>
      </w:divBdr>
    </w:div>
    <w:div w:id="1774738305">
      <w:bodyDiv w:val="1"/>
      <w:marLeft w:val="0"/>
      <w:marRight w:val="0"/>
      <w:marTop w:val="0"/>
      <w:marBottom w:val="0"/>
      <w:divBdr>
        <w:top w:val="none" w:sz="0" w:space="0" w:color="auto"/>
        <w:left w:val="none" w:sz="0" w:space="0" w:color="auto"/>
        <w:bottom w:val="none" w:sz="0" w:space="0" w:color="auto"/>
        <w:right w:val="none" w:sz="0" w:space="0" w:color="auto"/>
      </w:divBdr>
    </w:div>
    <w:div w:id="1777366604">
      <w:bodyDiv w:val="1"/>
      <w:marLeft w:val="0"/>
      <w:marRight w:val="0"/>
      <w:marTop w:val="0"/>
      <w:marBottom w:val="0"/>
      <w:divBdr>
        <w:top w:val="none" w:sz="0" w:space="0" w:color="auto"/>
        <w:left w:val="none" w:sz="0" w:space="0" w:color="auto"/>
        <w:bottom w:val="none" w:sz="0" w:space="0" w:color="auto"/>
        <w:right w:val="none" w:sz="0" w:space="0" w:color="auto"/>
      </w:divBdr>
    </w:div>
    <w:div w:id="1782914657">
      <w:bodyDiv w:val="1"/>
      <w:marLeft w:val="0"/>
      <w:marRight w:val="0"/>
      <w:marTop w:val="0"/>
      <w:marBottom w:val="0"/>
      <w:divBdr>
        <w:top w:val="none" w:sz="0" w:space="0" w:color="auto"/>
        <w:left w:val="none" w:sz="0" w:space="0" w:color="auto"/>
        <w:bottom w:val="none" w:sz="0" w:space="0" w:color="auto"/>
        <w:right w:val="none" w:sz="0" w:space="0" w:color="auto"/>
      </w:divBdr>
    </w:div>
    <w:div w:id="1783263585">
      <w:bodyDiv w:val="1"/>
      <w:marLeft w:val="0"/>
      <w:marRight w:val="0"/>
      <w:marTop w:val="0"/>
      <w:marBottom w:val="0"/>
      <w:divBdr>
        <w:top w:val="none" w:sz="0" w:space="0" w:color="auto"/>
        <w:left w:val="none" w:sz="0" w:space="0" w:color="auto"/>
        <w:bottom w:val="none" w:sz="0" w:space="0" w:color="auto"/>
        <w:right w:val="none" w:sz="0" w:space="0" w:color="auto"/>
      </w:divBdr>
    </w:div>
    <w:div w:id="1783568921">
      <w:bodyDiv w:val="1"/>
      <w:marLeft w:val="0"/>
      <w:marRight w:val="0"/>
      <w:marTop w:val="0"/>
      <w:marBottom w:val="0"/>
      <w:divBdr>
        <w:top w:val="none" w:sz="0" w:space="0" w:color="auto"/>
        <w:left w:val="none" w:sz="0" w:space="0" w:color="auto"/>
        <w:bottom w:val="none" w:sz="0" w:space="0" w:color="auto"/>
        <w:right w:val="none" w:sz="0" w:space="0" w:color="auto"/>
      </w:divBdr>
    </w:div>
    <w:div w:id="1787458093">
      <w:bodyDiv w:val="1"/>
      <w:marLeft w:val="0"/>
      <w:marRight w:val="0"/>
      <w:marTop w:val="0"/>
      <w:marBottom w:val="0"/>
      <w:divBdr>
        <w:top w:val="none" w:sz="0" w:space="0" w:color="auto"/>
        <w:left w:val="none" w:sz="0" w:space="0" w:color="auto"/>
        <w:bottom w:val="none" w:sz="0" w:space="0" w:color="auto"/>
        <w:right w:val="none" w:sz="0" w:space="0" w:color="auto"/>
      </w:divBdr>
    </w:div>
    <w:div w:id="1788815205">
      <w:bodyDiv w:val="1"/>
      <w:marLeft w:val="0"/>
      <w:marRight w:val="0"/>
      <w:marTop w:val="0"/>
      <w:marBottom w:val="0"/>
      <w:divBdr>
        <w:top w:val="none" w:sz="0" w:space="0" w:color="auto"/>
        <w:left w:val="none" w:sz="0" w:space="0" w:color="auto"/>
        <w:bottom w:val="none" w:sz="0" w:space="0" w:color="auto"/>
        <w:right w:val="none" w:sz="0" w:space="0" w:color="auto"/>
      </w:divBdr>
    </w:div>
    <w:div w:id="1790201283">
      <w:bodyDiv w:val="1"/>
      <w:marLeft w:val="0"/>
      <w:marRight w:val="0"/>
      <w:marTop w:val="0"/>
      <w:marBottom w:val="0"/>
      <w:divBdr>
        <w:top w:val="none" w:sz="0" w:space="0" w:color="auto"/>
        <w:left w:val="none" w:sz="0" w:space="0" w:color="auto"/>
        <w:bottom w:val="none" w:sz="0" w:space="0" w:color="auto"/>
        <w:right w:val="none" w:sz="0" w:space="0" w:color="auto"/>
      </w:divBdr>
    </w:div>
    <w:div w:id="1791046044">
      <w:bodyDiv w:val="1"/>
      <w:marLeft w:val="0"/>
      <w:marRight w:val="0"/>
      <w:marTop w:val="0"/>
      <w:marBottom w:val="0"/>
      <w:divBdr>
        <w:top w:val="none" w:sz="0" w:space="0" w:color="auto"/>
        <w:left w:val="none" w:sz="0" w:space="0" w:color="auto"/>
        <w:bottom w:val="none" w:sz="0" w:space="0" w:color="auto"/>
        <w:right w:val="none" w:sz="0" w:space="0" w:color="auto"/>
      </w:divBdr>
    </w:div>
    <w:div w:id="1792430960">
      <w:bodyDiv w:val="1"/>
      <w:marLeft w:val="0"/>
      <w:marRight w:val="0"/>
      <w:marTop w:val="0"/>
      <w:marBottom w:val="0"/>
      <w:divBdr>
        <w:top w:val="none" w:sz="0" w:space="0" w:color="auto"/>
        <w:left w:val="none" w:sz="0" w:space="0" w:color="auto"/>
        <w:bottom w:val="none" w:sz="0" w:space="0" w:color="auto"/>
        <w:right w:val="none" w:sz="0" w:space="0" w:color="auto"/>
      </w:divBdr>
    </w:div>
    <w:div w:id="1798722373">
      <w:bodyDiv w:val="1"/>
      <w:marLeft w:val="0"/>
      <w:marRight w:val="0"/>
      <w:marTop w:val="0"/>
      <w:marBottom w:val="0"/>
      <w:divBdr>
        <w:top w:val="none" w:sz="0" w:space="0" w:color="auto"/>
        <w:left w:val="none" w:sz="0" w:space="0" w:color="auto"/>
        <w:bottom w:val="none" w:sz="0" w:space="0" w:color="auto"/>
        <w:right w:val="none" w:sz="0" w:space="0" w:color="auto"/>
      </w:divBdr>
    </w:div>
    <w:div w:id="1798789852">
      <w:bodyDiv w:val="1"/>
      <w:marLeft w:val="0"/>
      <w:marRight w:val="0"/>
      <w:marTop w:val="0"/>
      <w:marBottom w:val="0"/>
      <w:divBdr>
        <w:top w:val="none" w:sz="0" w:space="0" w:color="auto"/>
        <w:left w:val="none" w:sz="0" w:space="0" w:color="auto"/>
        <w:bottom w:val="none" w:sz="0" w:space="0" w:color="auto"/>
        <w:right w:val="none" w:sz="0" w:space="0" w:color="auto"/>
      </w:divBdr>
    </w:div>
    <w:div w:id="1800608711">
      <w:bodyDiv w:val="1"/>
      <w:marLeft w:val="0"/>
      <w:marRight w:val="0"/>
      <w:marTop w:val="0"/>
      <w:marBottom w:val="0"/>
      <w:divBdr>
        <w:top w:val="none" w:sz="0" w:space="0" w:color="auto"/>
        <w:left w:val="none" w:sz="0" w:space="0" w:color="auto"/>
        <w:bottom w:val="none" w:sz="0" w:space="0" w:color="auto"/>
        <w:right w:val="none" w:sz="0" w:space="0" w:color="auto"/>
      </w:divBdr>
    </w:div>
    <w:div w:id="1806583828">
      <w:bodyDiv w:val="1"/>
      <w:marLeft w:val="0"/>
      <w:marRight w:val="0"/>
      <w:marTop w:val="0"/>
      <w:marBottom w:val="0"/>
      <w:divBdr>
        <w:top w:val="none" w:sz="0" w:space="0" w:color="auto"/>
        <w:left w:val="none" w:sz="0" w:space="0" w:color="auto"/>
        <w:bottom w:val="none" w:sz="0" w:space="0" w:color="auto"/>
        <w:right w:val="none" w:sz="0" w:space="0" w:color="auto"/>
      </w:divBdr>
    </w:div>
    <w:div w:id="1811902299">
      <w:bodyDiv w:val="1"/>
      <w:marLeft w:val="0"/>
      <w:marRight w:val="0"/>
      <w:marTop w:val="0"/>
      <w:marBottom w:val="0"/>
      <w:divBdr>
        <w:top w:val="none" w:sz="0" w:space="0" w:color="auto"/>
        <w:left w:val="none" w:sz="0" w:space="0" w:color="auto"/>
        <w:bottom w:val="none" w:sz="0" w:space="0" w:color="auto"/>
        <w:right w:val="none" w:sz="0" w:space="0" w:color="auto"/>
      </w:divBdr>
    </w:div>
    <w:div w:id="1813787788">
      <w:bodyDiv w:val="1"/>
      <w:marLeft w:val="0"/>
      <w:marRight w:val="0"/>
      <w:marTop w:val="0"/>
      <w:marBottom w:val="0"/>
      <w:divBdr>
        <w:top w:val="none" w:sz="0" w:space="0" w:color="auto"/>
        <w:left w:val="none" w:sz="0" w:space="0" w:color="auto"/>
        <w:bottom w:val="none" w:sz="0" w:space="0" w:color="auto"/>
        <w:right w:val="none" w:sz="0" w:space="0" w:color="auto"/>
      </w:divBdr>
    </w:div>
    <w:div w:id="1813908739">
      <w:bodyDiv w:val="1"/>
      <w:marLeft w:val="0"/>
      <w:marRight w:val="0"/>
      <w:marTop w:val="0"/>
      <w:marBottom w:val="0"/>
      <w:divBdr>
        <w:top w:val="none" w:sz="0" w:space="0" w:color="auto"/>
        <w:left w:val="none" w:sz="0" w:space="0" w:color="auto"/>
        <w:bottom w:val="none" w:sz="0" w:space="0" w:color="auto"/>
        <w:right w:val="none" w:sz="0" w:space="0" w:color="auto"/>
      </w:divBdr>
    </w:div>
    <w:div w:id="1816330876">
      <w:bodyDiv w:val="1"/>
      <w:marLeft w:val="0"/>
      <w:marRight w:val="0"/>
      <w:marTop w:val="0"/>
      <w:marBottom w:val="0"/>
      <w:divBdr>
        <w:top w:val="none" w:sz="0" w:space="0" w:color="auto"/>
        <w:left w:val="none" w:sz="0" w:space="0" w:color="auto"/>
        <w:bottom w:val="none" w:sz="0" w:space="0" w:color="auto"/>
        <w:right w:val="none" w:sz="0" w:space="0" w:color="auto"/>
      </w:divBdr>
    </w:div>
    <w:div w:id="1817644439">
      <w:bodyDiv w:val="1"/>
      <w:marLeft w:val="0"/>
      <w:marRight w:val="0"/>
      <w:marTop w:val="0"/>
      <w:marBottom w:val="0"/>
      <w:divBdr>
        <w:top w:val="none" w:sz="0" w:space="0" w:color="auto"/>
        <w:left w:val="none" w:sz="0" w:space="0" w:color="auto"/>
        <w:bottom w:val="none" w:sz="0" w:space="0" w:color="auto"/>
        <w:right w:val="none" w:sz="0" w:space="0" w:color="auto"/>
      </w:divBdr>
    </w:div>
    <w:div w:id="1818841645">
      <w:bodyDiv w:val="1"/>
      <w:marLeft w:val="0"/>
      <w:marRight w:val="0"/>
      <w:marTop w:val="0"/>
      <w:marBottom w:val="0"/>
      <w:divBdr>
        <w:top w:val="none" w:sz="0" w:space="0" w:color="auto"/>
        <w:left w:val="none" w:sz="0" w:space="0" w:color="auto"/>
        <w:bottom w:val="none" w:sz="0" w:space="0" w:color="auto"/>
        <w:right w:val="none" w:sz="0" w:space="0" w:color="auto"/>
      </w:divBdr>
    </w:div>
    <w:div w:id="1819612667">
      <w:bodyDiv w:val="1"/>
      <w:marLeft w:val="0"/>
      <w:marRight w:val="0"/>
      <w:marTop w:val="0"/>
      <w:marBottom w:val="0"/>
      <w:divBdr>
        <w:top w:val="none" w:sz="0" w:space="0" w:color="auto"/>
        <w:left w:val="none" w:sz="0" w:space="0" w:color="auto"/>
        <w:bottom w:val="none" w:sz="0" w:space="0" w:color="auto"/>
        <w:right w:val="none" w:sz="0" w:space="0" w:color="auto"/>
      </w:divBdr>
    </w:div>
    <w:div w:id="1820070407">
      <w:bodyDiv w:val="1"/>
      <w:marLeft w:val="0"/>
      <w:marRight w:val="0"/>
      <w:marTop w:val="0"/>
      <w:marBottom w:val="0"/>
      <w:divBdr>
        <w:top w:val="none" w:sz="0" w:space="0" w:color="auto"/>
        <w:left w:val="none" w:sz="0" w:space="0" w:color="auto"/>
        <w:bottom w:val="none" w:sz="0" w:space="0" w:color="auto"/>
        <w:right w:val="none" w:sz="0" w:space="0" w:color="auto"/>
      </w:divBdr>
    </w:div>
    <w:div w:id="1822456605">
      <w:bodyDiv w:val="1"/>
      <w:marLeft w:val="0"/>
      <w:marRight w:val="0"/>
      <w:marTop w:val="0"/>
      <w:marBottom w:val="0"/>
      <w:divBdr>
        <w:top w:val="none" w:sz="0" w:space="0" w:color="auto"/>
        <w:left w:val="none" w:sz="0" w:space="0" w:color="auto"/>
        <w:bottom w:val="none" w:sz="0" w:space="0" w:color="auto"/>
        <w:right w:val="none" w:sz="0" w:space="0" w:color="auto"/>
      </w:divBdr>
    </w:div>
    <w:div w:id="1823616434">
      <w:bodyDiv w:val="1"/>
      <w:marLeft w:val="0"/>
      <w:marRight w:val="0"/>
      <w:marTop w:val="0"/>
      <w:marBottom w:val="0"/>
      <w:divBdr>
        <w:top w:val="none" w:sz="0" w:space="0" w:color="auto"/>
        <w:left w:val="none" w:sz="0" w:space="0" w:color="auto"/>
        <w:bottom w:val="none" w:sz="0" w:space="0" w:color="auto"/>
        <w:right w:val="none" w:sz="0" w:space="0" w:color="auto"/>
      </w:divBdr>
    </w:div>
    <w:div w:id="1824931021">
      <w:bodyDiv w:val="1"/>
      <w:marLeft w:val="0"/>
      <w:marRight w:val="0"/>
      <w:marTop w:val="0"/>
      <w:marBottom w:val="0"/>
      <w:divBdr>
        <w:top w:val="none" w:sz="0" w:space="0" w:color="auto"/>
        <w:left w:val="none" w:sz="0" w:space="0" w:color="auto"/>
        <w:bottom w:val="none" w:sz="0" w:space="0" w:color="auto"/>
        <w:right w:val="none" w:sz="0" w:space="0" w:color="auto"/>
      </w:divBdr>
    </w:div>
    <w:div w:id="1825274400">
      <w:bodyDiv w:val="1"/>
      <w:marLeft w:val="0"/>
      <w:marRight w:val="0"/>
      <w:marTop w:val="0"/>
      <w:marBottom w:val="0"/>
      <w:divBdr>
        <w:top w:val="none" w:sz="0" w:space="0" w:color="auto"/>
        <w:left w:val="none" w:sz="0" w:space="0" w:color="auto"/>
        <w:bottom w:val="none" w:sz="0" w:space="0" w:color="auto"/>
        <w:right w:val="none" w:sz="0" w:space="0" w:color="auto"/>
      </w:divBdr>
    </w:div>
    <w:div w:id="1825466902">
      <w:bodyDiv w:val="1"/>
      <w:marLeft w:val="0"/>
      <w:marRight w:val="0"/>
      <w:marTop w:val="0"/>
      <w:marBottom w:val="0"/>
      <w:divBdr>
        <w:top w:val="none" w:sz="0" w:space="0" w:color="auto"/>
        <w:left w:val="none" w:sz="0" w:space="0" w:color="auto"/>
        <w:bottom w:val="none" w:sz="0" w:space="0" w:color="auto"/>
        <w:right w:val="none" w:sz="0" w:space="0" w:color="auto"/>
      </w:divBdr>
    </w:div>
    <w:div w:id="1825659701">
      <w:bodyDiv w:val="1"/>
      <w:marLeft w:val="0"/>
      <w:marRight w:val="0"/>
      <w:marTop w:val="0"/>
      <w:marBottom w:val="0"/>
      <w:divBdr>
        <w:top w:val="none" w:sz="0" w:space="0" w:color="auto"/>
        <w:left w:val="none" w:sz="0" w:space="0" w:color="auto"/>
        <w:bottom w:val="none" w:sz="0" w:space="0" w:color="auto"/>
        <w:right w:val="none" w:sz="0" w:space="0" w:color="auto"/>
      </w:divBdr>
    </w:div>
    <w:div w:id="1828204396">
      <w:bodyDiv w:val="1"/>
      <w:marLeft w:val="0"/>
      <w:marRight w:val="0"/>
      <w:marTop w:val="0"/>
      <w:marBottom w:val="0"/>
      <w:divBdr>
        <w:top w:val="none" w:sz="0" w:space="0" w:color="auto"/>
        <w:left w:val="none" w:sz="0" w:space="0" w:color="auto"/>
        <w:bottom w:val="none" w:sz="0" w:space="0" w:color="auto"/>
        <w:right w:val="none" w:sz="0" w:space="0" w:color="auto"/>
      </w:divBdr>
    </w:div>
    <w:div w:id="1839269823">
      <w:bodyDiv w:val="1"/>
      <w:marLeft w:val="0"/>
      <w:marRight w:val="0"/>
      <w:marTop w:val="0"/>
      <w:marBottom w:val="0"/>
      <w:divBdr>
        <w:top w:val="none" w:sz="0" w:space="0" w:color="auto"/>
        <w:left w:val="none" w:sz="0" w:space="0" w:color="auto"/>
        <w:bottom w:val="none" w:sz="0" w:space="0" w:color="auto"/>
        <w:right w:val="none" w:sz="0" w:space="0" w:color="auto"/>
      </w:divBdr>
    </w:div>
    <w:div w:id="1844514801">
      <w:bodyDiv w:val="1"/>
      <w:marLeft w:val="0"/>
      <w:marRight w:val="0"/>
      <w:marTop w:val="0"/>
      <w:marBottom w:val="0"/>
      <w:divBdr>
        <w:top w:val="none" w:sz="0" w:space="0" w:color="auto"/>
        <w:left w:val="none" w:sz="0" w:space="0" w:color="auto"/>
        <w:bottom w:val="none" w:sz="0" w:space="0" w:color="auto"/>
        <w:right w:val="none" w:sz="0" w:space="0" w:color="auto"/>
      </w:divBdr>
    </w:div>
    <w:div w:id="1851330425">
      <w:bodyDiv w:val="1"/>
      <w:marLeft w:val="0"/>
      <w:marRight w:val="0"/>
      <w:marTop w:val="0"/>
      <w:marBottom w:val="0"/>
      <w:divBdr>
        <w:top w:val="none" w:sz="0" w:space="0" w:color="auto"/>
        <w:left w:val="none" w:sz="0" w:space="0" w:color="auto"/>
        <w:bottom w:val="none" w:sz="0" w:space="0" w:color="auto"/>
        <w:right w:val="none" w:sz="0" w:space="0" w:color="auto"/>
      </w:divBdr>
    </w:div>
    <w:div w:id="1851410324">
      <w:bodyDiv w:val="1"/>
      <w:marLeft w:val="0"/>
      <w:marRight w:val="0"/>
      <w:marTop w:val="0"/>
      <w:marBottom w:val="0"/>
      <w:divBdr>
        <w:top w:val="none" w:sz="0" w:space="0" w:color="auto"/>
        <w:left w:val="none" w:sz="0" w:space="0" w:color="auto"/>
        <w:bottom w:val="none" w:sz="0" w:space="0" w:color="auto"/>
        <w:right w:val="none" w:sz="0" w:space="0" w:color="auto"/>
      </w:divBdr>
    </w:div>
    <w:div w:id="1852833841">
      <w:bodyDiv w:val="1"/>
      <w:marLeft w:val="0"/>
      <w:marRight w:val="0"/>
      <w:marTop w:val="0"/>
      <w:marBottom w:val="0"/>
      <w:divBdr>
        <w:top w:val="none" w:sz="0" w:space="0" w:color="auto"/>
        <w:left w:val="none" w:sz="0" w:space="0" w:color="auto"/>
        <w:bottom w:val="none" w:sz="0" w:space="0" w:color="auto"/>
        <w:right w:val="none" w:sz="0" w:space="0" w:color="auto"/>
      </w:divBdr>
    </w:div>
    <w:div w:id="1853298999">
      <w:bodyDiv w:val="1"/>
      <w:marLeft w:val="0"/>
      <w:marRight w:val="0"/>
      <w:marTop w:val="0"/>
      <w:marBottom w:val="0"/>
      <w:divBdr>
        <w:top w:val="none" w:sz="0" w:space="0" w:color="auto"/>
        <w:left w:val="none" w:sz="0" w:space="0" w:color="auto"/>
        <w:bottom w:val="none" w:sz="0" w:space="0" w:color="auto"/>
        <w:right w:val="none" w:sz="0" w:space="0" w:color="auto"/>
      </w:divBdr>
    </w:div>
    <w:div w:id="1853568465">
      <w:bodyDiv w:val="1"/>
      <w:marLeft w:val="0"/>
      <w:marRight w:val="0"/>
      <w:marTop w:val="0"/>
      <w:marBottom w:val="0"/>
      <w:divBdr>
        <w:top w:val="none" w:sz="0" w:space="0" w:color="auto"/>
        <w:left w:val="none" w:sz="0" w:space="0" w:color="auto"/>
        <w:bottom w:val="none" w:sz="0" w:space="0" w:color="auto"/>
        <w:right w:val="none" w:sz="0" w:space="0" w:color="auto"/>
      </w:divBdr>
    </w:div>
    <w:div w:id="1862550087">
      <w:bodyDiv w:val="1"/>
      <w:marLeft w:val="0"/>
      <w:marRight w:val="0"/>
      <w:marTop w:val="0"/>
      <w:marBottom w:val="0"/>
      <w:divBdr>
        <w:top w:val="none" w:sz="0" w:space="0" w:color="auto"/>
        <w:left w:val="none" w:sz="0" w:space="0" w:color="auto"/>
        <w:bottom w:val="none" w:sz="0" w:space="0" w:color="auto"/>
        <w:right w:val="none" w:sz="0" w:space="0" w:color="auto"/>
      </w:divBdr>
    </w:div>
    <w:div w:id="1865362056">
      <w:bodyDiv w:val="1"/>
      <w:marLeft w:val="0"/>
      <w:marRight w:val="0"/>
      <w:marTop w:val="0"/>
      <w:marBottom w:val="0"/>
      <w:divBdr>
        <w:top w:val="none" w:sz="0" w:space="0" w:color="auto"/>
        <w:left w:val="none" w:sz="0" w:space="0" w:color="auto"/>
        <w:bottom w:val="none" w:sz="0" w:space="0" w:color="auto"/>
        <w:right w:val="none" w:sz="0" w:space="0" w:color="auto"/>
      </w:divBdr>
    </w:div>
    <w:div w:id="1866365687">
      <w:bodyDiv w:val="1"/>
      <w:marLeft w:val="0"/>
      <w:marRight w:val="0"/>
      <w:marTop w:val="0"/>
      <w:marBottom w:val="0"/>
      <w:divBdr>
        <w:top w:val="none" w:sz="0" w:space="0" w:color="auto"/>
        <w:left w:val="none" w:sz="0" w:space="0" w:color="auto"/>
        <w:bottom w:val="none" w:sz="0" w:space="0" w:color="auto"/>
        <w:right w:val="none" w:sz="0" w:space="0" w:color="auto"/>
      </w:divBdr>
    </w:div>
    <w:div w:id="1870485906">
      <w:bodyDiv w:val="1"/>
      <w:marLeft w:val="0"/>
      <w:marRight w:val="0"/>
      <w:marTop w:val="0"/>
      <w:marBottom w:val="0"/>
      <w:divBdr>
        <w:top w:val="none" w:sz="0" w:space="0" w:color="auto"/>
        <w:left w:val="none" w:sz="0" w:space="0" w:color="auto"/>
        <w:bottom w:val="none" w:sz="0" w:space="0" w:color="auto"/>
        <w:right w:val="none" w:sz="0" w:space="0" w:color="auto"/>
      </w:divBdr>
    </w:div>
    <w:div w:id="1872648278">
      <w:bodyDiv w:val="1"/>
      <w:marLeft w:val="0"/>
      <w:marRight w:val="0"/>
      <w:marTop w:val="0"/>
      <w:marBottom w:val="0"/>
      <w:divBdr>
        <w:top w:val="none" w:sz="0" w:space="0" w:color="auto"/>
        <w:left w:val="none" w:sz="0" w:space="0" w:color="auto"/>
        <w:bottom w:val="none" w:sz="0" w:space="0" w:color="auto"/>
        <w:right w:val="none" w:sz="0" w:space="0" w:color="auto"/>
      </w:divBdr>
    </w:div>
    <w:div w:id="1873179111">
      <w:bodyDiv w:val="1"/>
      <w:marLeft w:val="0"/>
      <w:marRight w:val="0"/>
      <w:marTop w:val="0"/>
      <w:marBottom w:val="0"/>
      <w:divBdr>
        <w:top w:val="none" w:sz="0" w:space="0" w:color="auto"/>
        <w:left w:val="none" w:sz="0" w:space="0" w:color="auto"/>
        <w:bottom w:val="none" w:sz="0" w:space="0" w:color="auto"/>
        <w:right w:val="none" w:sz="0" w:space="0" w:color="auto"/>
      </w:divBdr>
    </w:div>
    <w:div w:id="1878079702">
      <w:bodyDiv w:val="1"/>
      <w:marLeft w:val="0"/>
      <w:marRight w:val="0"/>
      <w:marTop w:val="0"/>
      <w:marBottom w:val="0"/>
      <w:divBdr>
        <w:top w:val="none" w:sz="0" w:space="0" w:color="auto"/>
        <w:left w:val="none" w:sz="0" w:space="0" w:color="auto"/>
        <w:bottom w:val="none" w:sz="0" w:space="0" w:color="auto"/>
        <w:right w:val="none" w:sz="0" w:space="0" w:color="auto"/>
      </w:divBdr>
    </w:div>
    <w:div w:id="1878347680">
      <w:bodyDiv w:val="1"/>
      <w:marLeft w:val="0"/>
      <w:marRight w:val="0"/>
      <w:marTop w:val="0"/>
      <w:marBottom w:val="0"/>
      <w:divBdr>
        <w:top w:val="none" w:sz="0" w:space="0" w:color="auto"/>
        <w:left w:val="none" w:sz="0" w:space="0" w:color="auto"/>
        <w:bottom w:val="none" w:sz="0" w:space="0" w:color="auto"/>
        <w:right w:val="none" w:sz="0" w:space="0" w:color="auto"/>
      </w:divBdr>
    </w:div>
    <w:div w:id="1883250309">
      <w:bodyDiv w:val="1"/>
      <w:marLeft w:val="0"/>
      <w:marRight w:val="0"/>
      <w:marTop w:val="0"/>
      <w:marBottom w:val="0"/>
      <w:divBdr>
        <w:top w:val="none" w:sz="0" w:space="0" w:color="auto"/>
        <w:left w:val="none" w:sz="0" w:space="0" w:color="auto"/>
        <w:bottom w:val="none" w:sz="0" w:space="0" w:color="auto"/>
        <w:right w:val="none" w:sz="0" w:space="0" w:color="auto"/>
      </w:divBdr>
    </w:div>
    <w:div w:id="1884292566">
      <w:bodyDiv w:val="1"/>
      <w:marLeft w:val="0"/>
      <w:marRight w:val="0"/>
      <w:marTop w:val="0"/>
      <w:marBottom w:val="0"/>
      <w:divBdr>
        <w:top w:val="none" w:sz="0" w:space="0" w:color="auto"/>
        <w:left w:val="none" w:sz="0" w:space="0" w:color="auto"/>
        <w:bottom w:val="none" w:sz="0" w:space="0" w:color="auto"/>
        <w:right w:val="none" w:sz="0" w:space="0" w:color="auto"/>
      </w:divBdr>
    </w:div>
    <w:div w:id="1885559575">
      <w:bodyDiv w:val="1"/>
      <w:marLeft w:val="0"/>
      <w:marRight w:val="0"/>
      <w:marTop w:val="0"/>
      <w:marBottom w:val="0"/>
      <w:divBdr>
        <w:top w:val="none" w:sz="0" w:space="0" w:color="auto"/>
        <w:left w:val="none" w:sz="0" w:space="0" w:color="auto"/>
        <w:bottom w:val="none" w:sz="0" w:space="0" w:color="auto"/>
        <w:right w:val="none" w:sz="0" w:space="0" w:color="auto"/>
      </w:divBdr>
    </w:div>
    <w:div w:id="1885940541">
      <w:bodyDiv w:val="1"/>
      <w:marLeft w:val="0"/>
      <w:marRight w:val="0"/>
      <w:marTop w:val="0"/>
      <w:marBottom w:val="0"/>
      <w:divBdr>
        <w:top w:val="none" w:sz="0" w:space="0" w:color="auto"/>
        <w:left w:val="none" w:sz="0" w:space="0" w:color="auto"/>
        <w:bottom w:val="none" w:sz="0" w:space="0" w:color="auto"/>
        <w:right w:val="none" w:sz="0" w:space="0" w:color="auto"/>
      </w:divBdr>
    </w:div>
    <w:div w:id="1886287454">
      <w:bodyDiv w:val="1"/>
      <w:marLeft w:val="0"/>
      <w:marRight w:val="0"/>
      <w:marTop w:val="0"/>
      <w:marBottom w:val="0"/>
      <w:divBdr>
        <w:top w:val="none" w:sz="0" w:space="0" w:color="auto"/>
        <w:left w:val="none" w:sz="0" w:space="0" w:color="auto"/>
        <w:bottom w:val="none" w:sz="0" w:space="0" w:color="auto"/>
        <w:right w:val="none" w:sz="0" w:space="0" w:color="auto"/>
      </w:divBdr>
    </w:div>
    <w:div w:id="1886600521">
      <w:bodyDiv w:val="1"/>
      <w:marLeft w:val="0"/>
      <w:marRight w:val="0"/>
      <w:marTop w:val="0"/>
      <w:marBottom w:val="0"/>
      <w:divBdr>
        <w:top w:val="none" w:sz="0" w:space="0" w:color="auto"/>
        <w:left w:val="none" w:sz="0" w:space="0" w:color="auto"/>
        <w:bottom w:val="none" w:sz="0" w:space="0" w:color="auto"/>
        <w:right w:val="none" w:sz="0" w:space="0" w:color="auto"/>
      </w:divBdr>
    </w:div>
    <w:div w:id="1888031324">
      <w:bodyDiv w:val="1"/>
      <w:marLeft w:val="0"/>
      <w:marRight w:val="0"/>
      <w:marTop w:val="0"/>
      <w:marBottom w:val="0"/>
      <w:divBdr>
        <w:top w:val="none" w:sz="0" w:space="0" w:color="auto"/>
        <w:left w:val="none" w:sz="0" w:space="0" w:color="auto"/>
        <w:bottom w:val="none" w:sz="0" w:space="0" w:color="auto"/>
        <w:right w:val="none" w:sz="0" w:space="0" w:color="auto"/>
      </w:divBdr>
    </w:div>
    <w:div w:id="1890872017">
      <w:bodyDiv w:val="1"/>
      <w:marLeft w:val="0"/>
      <w:marRight w:val="0"/>
      <w:marTop w:val="0"/>
      <w:marBottom w:val="0"/>
      <w:divBdr>
        <w:top w:val="none" w:sz="0" w:space="0" w:color="auto"/>
        <w:left w:val="none" w:sz="0" w:space="0" w:color="auto"/>
        <w:bottom w:val="none" w:sz="0" w:space="0" w:color="auto"/>
        <w:right w:val="none" w:sz="0" w:space="0" w:color="auto"/>
      </w:divBdr>
    </w:div>
    <w:div w:id="1891844273">
      <w:bodyDiv w:val="1"/>
      <w:marLeft w:val="0"/>
      <w:marRight w:val="0"/>
      <w:marTop w:val="0"/>
      <w:marBottom w:val="0"/>
      <w:divBdr>
        <w:top w:val="none" w:sz="0" w:space="0" w:color="auto"/>
        <w:left w:val="none" w:sz="0" w:space="0" w:color="auto"/>
        <w:bottom w:val="none" w:sz="0" w:space="0" w:color="auto"/>
        <w:right w:val="none" w:sz="0" w:space="0" w:color="auto"/>
      </w:divBdr>
    </w:div>
    <w:div w:id="1895846798">
      <w:bodyDiv w:val="1"/>
      <w:marLeft w:val="0"/>
      <w:marRight w:val="0"/>
      <w:marTop w:val="0"/>
      <w:marBottom w:val="0"/>
      <w:divBdr>
        <w:top w:val="none" w:sz="0" w:space="0" w:color="auto"/>
        <w:left w:val="none" w:sz="0" w:space="0" w:color="auto"/>
        <w:bottom w:val="none" w:sz="0" w:space="0" w:color="auto"/>
        <w:right w:val="none" w:sz="0" w:space="0" w:color="auto"/>
      </w:divBdr>
    </w:div>
    <w:div w:id="1896894745">
      <w:bodyDiv w:val="1"/>
      <w:marLeft w:val="0"/>
      <w:marRight w:val="0"/>
      <w:marTop w:val="0"/>
      <w:marBottom w:val="0"/>
      <w:divBdr>
        <w:top w:val="none" w:sz="0" w:space="0" w:color="auto"/>
        <w:left w:val="none" w:sz="0" w:space="0" w:color="auto"/>
        <w:bottom w:val="none" w:sz="0" w:space="0" w:color="auto"/>
        <w:right w:val="none" w:sz="0" w:space="0" w:color="auto"/>
      </w:divBdr>
    </w:div>
    <w:div w:id="1897083050">
      <w:bodyDiv w:val="1"/>
      <w:marLeft w:val="0"/>
      <w:marRight w:val="0"/>
      <w:marTop w:val="0"/>
      <w:marBottom w:val="0"/>
      <w:divBdr>
        <w:top w:val="none" w:sz="0" w:space="0" w:color="auto"/>
        <w:left w:val="none" w:sz="0" w:space="0" w:color="auto"/>
        <w:bottom w:val="none" w:sz="0" w:space="0" w:color="auto"/>
        <w:right w:val="none" w:sz="0" w:space="0" w:color="auto"/>
      </w:divBdr>
    </w:div>
    <w:div w:id="1902212329">
      <w:bodyDiv w:val="1"/>
      <w:marLeft w:val="0"/>
      <w:marRight w:val="0"/>
      <w:marTop w:val="0"/>
      <w:marBottom w:val="0"/>
      <w:divBdr>
        <w:top w:val="none" w:sz="0" w:space="0" w:color="auto"/>
        <w:left w:val="none" w:sz="0" w:space="0" w:color="auto"/>
        <w:bottom w:val="none" w:sz="0" w:space="0" w:color="auto"/>
        <w:right w:val="none" w:sz="0" w:space="0" w:color="auto"/>
      </w:divBdr>
    </w:div>
    <w:div w:id="1902403515">
      <w:bodyDiv w:val="1"/>
      <w:marLeft w:val="0"/>
      <w:marRight w:val="0"/>
      <w:marTop w:val="0"/>
      <w:marBottom w:val="0"/>
      <w:divBdr>
        <w:top w:val="none" w:sz="0" w:space="0" w:color="auto"/>
        <w:left w:val="none" w:sz="0" w:space="0" w:color="auto"/>
        <w:bottom w:val="none" w:sz="0" w:space="0" w:color="auto"/>
        <w:right w:val="none" w:sz="0" w:space="0" w:color="auto"/>
      </w:divBdr>
    </w:div>
    <w:div w:id="1905485618">
      <w:bodyDiv w:val="1"/>
      <w:marLeft w:val="0"/>
      <w:marRight w:val="0"/>
      <w:marTop w:val="0"/>
      <w:marBottom w:val="0"/>
      <w:divBdr>
        <w:top w:val="none" w:sz="0" w:space="0" w:color="auto"/>
        <w:left w:val="none" w:sz="0" w:space="0" w:color="auto"/>
        <w:bottom w:val="none" w:sz="0" w:space="0" w:color="auto"/>
        <w:right w:val="none" w:sz="0" w:space="0" w:color="auto"/>
      </w:divBdr>
    </w:div>
    <w:div w:id="1908764806">
      <w:bodyDiv w:val="1"/>
      <w:marLeft w:val="0"/>
      <w:marRight w:val="0"/>
      <w:marTop w:val="0"/>
      <w:marBottom w:val="0"/>
      <w:divBdr>
        <w:top w:val="none" w:sz="0" w:space="0" w:color="auto"/>
        <w:left w:val="none" w:sz="0" w:space="0" w:color="auto"/>
        <w:bottom w:val="none" w:sz="0" w:space="0" w:color="auto"/>
        <w:right w:val="none" w:sz="0" w:space="0" w:color="auto"/>
      </w:divBdr>
    </w:div>
    <w:div w:id="1914777135">
      <w:bodyDiv w:val="1"/>
      <w:marLeft w:val="0"/>
      <w:marRight w:val="0"/>
      <w:marTop w:val="0"/>
      <w:marBottom w:val="0"/>
      <w:divBdr>
        <w:top w:val="none" w:sz="0" w:space="0" w:color="auto"/>
        <w:left w:val="none" w:sz="0" w:space="0" w:color="auto"/>
        <w:bottom w:val="none" w:sz="0" w:space="0" w:color="auto"/>
        <w:right w:val="none" w:sz="0" w:space="0" w:color="auto"/>
      </w:divBdr>
    </w:div>
    <w:div w:id="1915779936">
      <w:bodyDiv w:val="1"/>
      <w:marLeft w:val="0"/>
      <w:marRight w:val="0"/>
      <w:marTop w:val="0"/>
      <w:marBottom w:val="0"/>
      <w:divBdr>
        <w:top w:val="none" w:sz="0" w:space="0" w:color="auto"/>
        <w:left w:val="none" w:sz="0" w:space="0" w:color="auto"/>
        <w:bottom w:val="none" w:sz="0" w:space="0" w:color="auto"/>
        <w:right w:val="none" w:sz="0" w:space="0" w:color="auto"/>
      </w:divBdr>
    </w:div>
    <w:div w:id="1927153979">
      <w:bodyDiv w:val="1"/>
      <w:marLeft w:val="0"/>
      <w:marRight w:val="0"/>
      <w:marTop w:val="0"/>
      <w:marBottom w:val="0"/>
      <w:divBdr>
        <w:top w:val="none" w:sz="0" w:space="0" w:color="auto"/>
        <w:left w:val="none" w:sz="0" w:space="0" w:color="auto"/>
        <w:bottom w:val="none" w:sz="0" w:space="0" w:color="auto"/>
        <w:right w:val="none" w:sz="0" w:space="0" w:color="auto"/>
      </w:divBdr>
    </w:div>
    <w:div w:id="1928801150">
      <w:bodyDiv w:val="1"/>
      <w:marLeft w:val="0"/>
      <w:marRight w:val="0"/>
      <w:marTop w:val="0"/>
      <w:marBottom w:val="0"/>
      <w:divBdr>
        <w:top w:val="none" w:sz="0" w:space="0" w:color="auto"/>
        <w:left w:val="none" w:sz="0" w:space="0" w:color="auto"/>
        <w:bottom w:val="none" w:sz="0" w:space="0" w:color="auto"/>
        <w:right w:val="none" w:sz="0" w:space="0" w:color="auto"/>
      </w:divBdr>
    </w:div>
    <w:div w:id="1931305578">
      <w:bodyDiv w:val="1"/>
      <w:marLeft w:val="0"/>
      <w:marRight w:val="0"/>
      <w:marTop w:val="0"/>
      <w:marBottom w:val="0"/>
      <w:divBdr>
        <w:top w:val="none" w:sz="0" w:space="0" w:color="auto"/>
        <w:left w:val="none" w:sz="0" w:space="0" w:color="auto"/>
        <w:bottom w:val="none" w:sz="0" w:space="0" w:color="auto"/>
        <w:right w:val="none" w:sz="0" w:space="0" w:color="auto"/>
      </w:divBdr>
    </w:div>
    <w:div w:id="1933321838">
      <w:bodyDiv w:val="1"/>
      <w:marLeft w:val="0"/>
      <w:marRight w:val="0"/>
      <w:marTop w:val="0"/>
      <w:marBottom w:val="0"/>
      <w:divBdr>
        <w:top w:val="none" w:sz="0" w:space="0" w:color="auto"/>
        <w:left w:val="none" w:sz="0" w:space="0" w:color="auto"/>
        <w:bottom w:val="none" w:sz="0" w:space="0" w:color="auto"/>
        <w:right w:val="none" w:sz="0" w:space="0" w:color="auto"/>
      </w:divBdr>
    </w:div>
    <w:div w:id="1937901184">
      <w:bodyDiv w:val="1"/>
      <w:marLeft w:val="0"/>
      <w:marRight w:val="0"/>
      <w:marTop w:val="0"/>
      <w:marBottom w:val="0"/>
      <w:divBdr>
        <w:top w:val="none" w:sz="0" w:space="0" w:color="auto"/>
        <w:left w:val="none" w:sz="0" w:space="0" w:color="auto"/>
        <w:bottom w:val="none" w:sz="0" w:space="0" w:color="auto"/>
        <w:right w:val="none" w:sz="0" w:space="0" w:color="auto"/>
      </w:divBdr>
    </w:div>
    <w:div w:id="1944651827">
      <w:bodyDiv w:val="1"/>
      <w:marLeft w:val="0"/>
      <w:marRight w:val="0"/>
      <w:marTop w:val="0"/>
      <w:marBottom w:val="0"/>
      <w:divBdr>
        <w:top w:val="none" w:sz="0" w:space="0" w:color="auto"/>
        <w:left w:val="none" w:sz="0" w:space="0" w:color="auto"/>
        <w:bottom w:val="none" w:sz="0" w:space="0" w:color="auto"/>
        <w:right w:val="none" w:sz="0" w:space="0" w:color="auto"/>
      </w:divBdr>
    </w:div>
    <w:div w:id="1946157074">
      <w:bodyDiv w:val="1"/>
      <w:marLeft w:val="0"/>
      <w:marRight w:val="0"/>
      <w:marTop w:val="0"/>
      <w:marBottom w:val="0"/>
      <w:divBdr>
        <w:top w:val="none" w:sz="0" w:space="0" w:color="auto"/>
        <w:left w:val="none" w:sz="0" w:space="0" w:color="auto"/>
        <w:bottom w:val="none" w:sz="0" w:space="0" w:color="auto"/>
        <w:right w:val="none" w:sz="0" w:space="0" w:color="auto"/>
      </w:divBdr>
    </w:div>
    <w:div w:id="1947302848">
      <w:bodyDiv w:val="1"/>
      <w:marLeft w:val="0"/>
      <w:marRight w:val="0"/>
      <w:marTop w:val="0"/>
      <w:marBottom w:val="0"/>
      <w:divBdr>
        <w:top w:val="none" w:sz="0" w:space="0" w:color="auto"/>
        <w:left w:val="none" w:sz="0" w:space="0" w:color="auto"/>
        <w:bottom w:val="none" w:sz="0" w:space="0" w:color="auto"/>
        <w:right w:val="none" w:sz="0" w:space="0" w:color="auto"/>
      </w:divBdr>
    </w:div>
    <w:div w:id="1949774557">
      <w:bodyDiv w:val="1"/>
      <w:marLeft w:val="0"/>
      <w:marRight w:val="0"/>
      <w:marTop w:val="0"/>
      <w:marBottom w:val="0"/>
      <w:divBdr>
        <w:top w:val="none" w:sz="0" w:space="0" w:color="auto"/>
        <w:left w:val="none" w:sz="0" w:space="0" w:color="auto"/>
        <w:bottom w:val="none" w:sz="0" w:space="0" w:color="auto"/>
        <w:right w:val="none" w:sz="0" w:space="0" w:color="auto"/>
      </w:divBdr>
    </w:div>
    <w:div w:id="1951351387">
      <w:bodyDiv w:val="1"/>
      <w:marLeft w:val="0"/>
      <w:marRight w:val="0"/>
      <w:marTop w:val="0"/>
      <w:marBottom w:val="0"/>
      <w:divBdr>
        <w:top w:val="none" w:sz="0" w:space="0" w:color="auto"/>
        <w:left w:val="none" w:sz="0" w:space="0" w:color="auto"/>
        <w:bottom w:val="none" w:sz="0" w:space="0" w:color="auto"/>
        <w:right w:val="none" w:sz="0" w:space="0" w:color="auto"/>
      </w:divBdr>
    </w:div>
    <w:div w:id="1951355454">
      <w:bodyDiv w:val="1"/>
      <w:marLeft w:val="0"/>
      <w:marRight w:val="0"/>
      <w:marTop w:val="0"/>
      <w:marBottom w:val="0"/>
      <w:divBdr>
        <w:top w:val="none" w:sz="0" w:space="0" w:color="auto"/>
        <w:left w:val="none" w:sz="0" w:space="0" w:color="auto"/>
        <w:bottom w:val="none" w:sz="0" w:space="0" w:color="auto"/>
        <w:right w:val="none" w:sz="0" w:space="0" w:color="auto"/>
      </w:divBdr>
    </w:div>
    <w:div w:id="1956789484">
      <w:bodyDiv w:val="1"/>
      <w:marLeft w:val="0"/>
      <w:marRight w:val="0"/>
      <w:marTop w:val="0"/>
      <w:marBottom w:val="0"/>
      <w:divBdr>
        <w:top w:val="none" w:sz="0" w:space="0" w:color="auto"/>
        <w:left w:val="none" w:sz="0" w:space="0" w:color="auto"/>
        <w:bottom w:val="none" w:sz="0" w:space="0" w:color="auto"/>
        <w:right w:val="none" w:sz="0" w:space="0" w:color="auto"/>
      </w:divBdr>
    </w:div>
    <w:div w:id="1957714964">
      <w:bodyDiv w:val="1"/>
      <w:marLeft w:val="0"/>
      <w:marRight w:val="0"/>
      <w:marTop w:val="0"/>
      <w:marBottom w:val="0"/>
      <w:divBdr>
        <w:top w:val="none" w:sz="0" w:space="0" w:color="auto"/>
        <w:left w:val="none" w:sz="0" w:space="0" w:color="auto"/>
        <w:bottom w:val="none" w:sz="0" w:space="0" w:color="auto"/>
        <w:right w:val="none" w:sz="0" w:space="0" w:color="auto"/>
      </w:divBdr>
    </w:div>
    <w:div w:id="1960408680">
      <w:bodyDiv w:val="1"/>
      <w:marLeft w:val="0"/>
      <w:marRight w:val="0"/>
      <w:marTop w:val="0"/>
      <w:marBottom w:val="0"/>
      <w:divBdr>
        <w:top w:val="none" w:sz="0" w:space="0" w:color="auto"/>
        <w:left w:val="none" w:sz="0" w:space="0" w:color="auto"/>
        <w:bottom w:val="none" w:sz="0" w:space="0" w:color="auto"/>
        <w:right w:val="none" w:sz="0" w:space="0" w:color="auto"/>
      </w:divBdr>
    </w:div>
    <w:div w:id="1967612797">
      <w:bodyDiv w:val="1"/>
      <w:marLeft w:val="0"/>
      <w:marRight w:val="0"/>
      <w:marTop w:val="0"/>
      <w:marBottom w:val="0"/>
      <w:divBdr>
        <w:top w:val="none" w:sz="0" w:space="0" w:color="auto"/>
        <w:left w:val="none" w:sz="0" w:space="0" w:color="auto"/>
        <w:bottom w:val="none" w:sz="0" w:space="0" w:color="auto"/>
        <w:right w:val="none" w:sz="0" w:space="0" w:color="auto"/>
      </w:divBdr>
    </w:div>
    <w:div w:id="1974212432">
      <w:bodyDiv w:val="1"/>
      <w:marLeft w:val="0"/>
      <w:marRight w:val="0"/>
      <w:marTop w:val="0"/>
      <w:marBottom w:val="0"/>
      <w:divBdr>
        <w:top w:val="none" w:sz="0" w:space="0" w:color="auto"/>
        <w:left w:val="none" w:sz="0" w:space="0" w:color="auto"/>
        <w:bottom w:val="none" w:sz="0" w:space="0" w:color="auto"/>
        <w:right w:val="none" w:sz="0" w:space="0" w:color="auto"/>
      </w:divBdr>
    </w:div>
    <w:div w:id="1975597297">
      <w:bodyDiv w:val="1"/>
      <w:marLeft w:val="0"/>
      <w:marRight w:val="0"/>
      <w:marTop w:val="0"/>
      <w:marBottom w:val="0"/>
      <w:divBdr>
        <w:top w:val="none" w:sz="0" w:space="0" w:color="auto"/>
        <w:left w:val="none" w:sz="0" w:space="0" w:color="auto"/>
        <w:bottom w:val="none" w:sz="0" w:space="0" w:color="auto"/>
        <w:right w:val="none" w:sz="0" w:space="0" w:color="auto"/>
      </w:divBdr>
    </w:div>
    <w:div w:id="1976401886">
      <w:bodyDiv w:val="1"/>
      <w:marLeft w:val="0"/>
      <w:marRight w:val="0"/>
      <w:marTop w:val="0"/>
      <w:marBottom w:val="0"/>
      <w:divBdr>
        <w:top w:val="none" w:sz="0" w:space="0" w:color="auto"/>
        <w:left w:val="none" w:sz="0" w:space="0" w:color="auto"/>
        <w:bottom w:val="none" w:sz="0" w:space="0" w:color="auto"/>
        <w:right w:val="none" w:sz="0" w:space="0" w:color="auto"/>
      </w:divBdr>
    </w:div>
    <w:div w:id="1977097895">
      <w:bodyDiv w:val="1"/>
      <w:marLeft w:val="0"/>
      <w:marRight w:val="0"/>
      <w:marTop w:val="0"/>
      <w:marBottom w:val="0"/>
      <w:divBdr>
        <w:top w:val="none" w:sz="0" w:space="0" w:color="auto"/>
        <w:left w:val="none" w:sz="0" w:space="0" w:color="auto"/>
        <w:bottom w:val="none" w:sz="0" w:space="0" w:color="auto"/>
        <w:right w:val="none" w:sz="0" w:space="0" w:color="auto"/>
      </w:divBdr>
    </w:div>
    <w:div w:id="1981228183">
      <w:bodyDiv w:val="1"/>
      <w:marLeft w:val="0"/>
      <w:marRight w:val="0"/>
      <w:marTop w:val="0"/>
      <w:marBottom w:val="0"/>
      <w:divBdr>
        <w:top w:val="none" w:sz="0" w:space="0" w:color="auto"/>
        <w:left w:val="none" w:sz="0" w:space="0" w:color="auto"/>
        <w:bottom w:val="none" w:sz="0" w:space="0" w:color="auto"/>
        <w:right w:val="none" w:sz="0" w:space="0" w:color="auto"/>
      </w:divBdr>
    </w:div>
    <w:div w:id="1981380934">
      <w:bodyDiv w:val="1"/>
      <w:marLeft w:val="0"/>
      <w:marRight w:val="0"/>
      <w:marTop w:val="0"/>
      <w:marBottom w:val="0"/>
      <w:divBdr>
        <w:top w:val="none" w:sz="0" w:space="0" w:color="auto"/>
        <w:left w:val="none" w:sz="0" w:space="0" w:color="auto"/>
        <w:bottom w:val="none" w:sz="0" w:space="0" w:color="auto"/>
        <w:right w:val="none" w:sz="0" w:space="0" w:color="auto"/>
      </w:divBdr>
    </w:div>
    <w:div w:id="1981569474">
      <w:bodyDiv w:val="1"/>
      <w:marLeft w:val="0"/>
      <w:marRight w:val="0"/>
      <w:marTop w:val="0"/>
      <w:marBottom w:val="0"/>
      <w:divBdr>
        <w:top w:val="none" w:sz="0" w:space="0" w:color="auto"/>
        <w:left w:val="none" w:sz="0" w:space="0" w:color="auto"/>
        <w:bottom w:val="none" w:sz="0" w:space="0" w:color="auto"/>
        <w:right w:val="none" w:sz="0" w:space="0" w:color="auto"/>
      </w:divBdr>
    </w:div>
    <w:div w:id="1982077209">
      <w:bodyDiv w:val="1"/>
      <w:marLeft w:val="0"/>
      <w:marRight w:val="0"/>
      <w:marTop w:val="0"/>
      <w:marBottom w:val="0"/>
      <w:divBdr>
        <w:top w:val="none" w:sz="0" w:space="0" w:color="auto"/>
        <w:left w:val="none" w:sz="0" w:space="0" w:color="auto"/>
        <w:bottom w:val="none" w:sz="0" w:space="0" w:color="auto"/>
        <w:right w:val="none" w:sz="0" w:space="0" w:color="auto"/>
      </w:divBdr>
    </w:div>
    <w:div w:id="1982147482">
      <w:bodyDiv w:val="1"/>
      <w:marLeft w:val="0"/>
      <w:marRight w:val="0"/>
      <w:marTop w:val="0"/>
      <w:marBottom w:val="0"/>
      <w:divBdr>
        <w:top w:val="none" w:sz="0" w:space="0" w:color="auto"/>
        <w:left w:val="none" w:sz="0" w:space="0" w:color="auto"/>
        <w:bottom w:val="none" w:sz="0" w:space="0" w:color="auto"/>
        <w:right w:val="none" w:sz="0" w:space="0" w:color="auto"/>
      </w:divBdr>
    </w:div>
    <w:div w:id="1985965330">
      <w:bodyDiv w:val="1"/>
      <w:marLeft w:val="0"/>
      <w:marRight w:val="0"/>
      <w:marTop w:val="0"/>
      <w:marBottom w:val="0"/>
      <w:divBdr>
        <w:top w:val="none" w:sz="0" w:space="0" w:color="auto"/>
        <w:left w:val="none" w:sz="0" w:space="0" w:color="auto"/>
        <w:bottom w:val="none" w:sz="0" w:space="0" w:color="auto"/>
        <w:right w:val="none" w:sz="0" w:space="0" w:color="auto"/>
      </w:divBdr>
    </w:div>
    <w:div w:id="1987471892">
      <w:bodyDiv w:val="1"/>
      <w:marLeft w:val="0"/>
      <w:marRight w:val="0"/>
      <w:marTop w:val="0"/>
      <w:marBottom w:val="0"/>
      <w:divBdr>
        <w:top w:val="none" w:sz="0" w:space="0" w:color="auto"/>
        <w:left w:val="none" w:sz="0" w:space="0" w:color="auto"/>
        <w:bottom w:val="none" w:sz="0" w:space="0" w:color="auto"/>
        <w:right w:val="none" w:sz="0" w:space="0" w:color="auto"/>
      </w:divBdr>
    </w:div>
    <w:div w:id="1988364628">
      <w:bodyDiv w:val="1"/>
      <w:marLeft w:val="0"/>
      <w:marRight w:val="0"/>
      <w:marTop w:val="0"/>
      <w:marBottom w:val="0"/>
      <w:divBdr>
        <w:top w:val="none" w:sz="0" w:space="0" w:color="auto"/>
        <w:left w:val="none" w:sz="0" w:space="0" w:color="auto"/>
        <w:bottom w:val="none" w:sz="0" w:space="0" w:color="auto"/>
        <w:right w:val="none" w:sz="0" w:space="0" w:color="auto"/>
      </w:divBdr>
    </w:div>
    <w:div w:id="1989702528">
      <w:bodyDiv w:val="1"/>
      <w:marLeft w:val="0"/>
      <w:marRight w:val="0"/>
      <w:marTop w:val="0"/>
      <w:marBottom w:val="0"/>
      <w:divBdr>
        <w:top w:val="none" w:sz="0" w:space="0" w:color="auto"/>
        <w:left w:val="none" w:sz="0" w:space="0" w:color="auto"/>
        <w:bottom w:val="none" w:sz="0" w:space="0" w:color="auto"/>
        <w:right w:val="none" w:sz="0" w:space="0" w:color="auto"/>
      </w:divBdr>
    </w:div>
    <w:div w:id="1990400869">
      <w:bodyDiv w:val="1"/>
      <w:marLeft w:val="0"/>
      <w:marRight w:val="0"/>
      <w:marTop w:val="0"/>
      <w:marBottom w:val="0"/>
      <w:divBdr>
        <w:top w:val="none" w:sz="0" w:space="0" w:color="auto"/>
        <w:left w:val="none" w:sz="0" w:space="0" w:color="auto"/>
        <w:bottom w:val="none" w:sz="0" w:space="0" w:color="auto"/>
        <w:right w:val="none" w:sz="0" w:space="0" w:color="auto"/>
      </w:divBdr>
    </w:div>
    <w:div w:id="1991513894">
      <w:bodyDiv w:val="1"/>
      <w:marLeft w:val="0"/>
      <w:marRight w:val="0"/>
      <w:marTop w:val="0"/>
      <w:marBottom w:val="0"/>
      <w:divBdr>
        <w:top w:val="none" w:sz="0" w:space="0" w:color="auto"/>
        <w:left w:val="none" w:sz="0" w:space="0" w:color="auto"/>
        <w:bottom w:val="none" w:sz="0" w:space="0" w:color="auto"/>
        <w:right w:val="none" w:sz="0" w:space="0" w:color="auto"/>
      </w:divBdr>
    </w:div>
    <w:div w:id="1992252619">
      <w:bodyDiv w:val="1"/>
      <w:marLeft w:val="0"/>
      <w:marRight w:val="0"/>
      <w:marTop w:val="0"/>
      <w:marBottom w:val="0"/>
      <w:divBdr>
        <w:top w:val="none" w:sz="0" w:space="0" w:color="auto"/>
        <w:left w:val="none" w:sz="0" w:space="0" w:color="auto"/>
        <w:bottom w:val="none" w:sz="0" w:space="0" w:color="auto"/>
        <w:right w:val="none" w:sz="0" w:space="0" w:color="auto"/>
      </w:divBdr>
    </w:div>
    <w:div w:id="1994529224">
      <w:bodyDiv w:val="1"/>
      <w:marLeft w:val="0"/>
      <w:marRight w:val="0"/>
      <w:marTop w:val="0"/>
      <w:marBottom w:val="0"/>
      <w:divBdr>
        <w:top w:val="none" w:sz="0" w:space="0" w:color="auto"/>
        <w:left w:val="none" w:sz="0" w:space="0" w:color="auto"/>
        <w:bottom w:val="none" w:sz="0" w:space="0" w:color="auto"/>
        <w:right w:val="none" w:sz="0" w:space="0" w:color="auto"/>
      </w:divBdr>
    </w:div>
    <w:div w:id="1998802214">
      <w:bodyDiv w:val="1"/>
      <w:marLeft w:val="0"/>
      <w:marRight w:val="0"/>
      <w:marTop w:val="0"/>
      <w:marBottom w:val="0"/>
      <w:divBdr>
        <w:top w:val="none" w:sz="0" w:space="0" w:color="auto"/>
        <w:left w:val="none" w:sz="0" w:space="0" w:color="auto"/>
        <w:bottom w:val="none" w:sz="0" w:space="0" w:color="auto"/>
        <w:right w:val="none" w:sz="0" w:space="0" w:color="auto"/>
      </w:divBdr>
    </w:div>
    <w:div w:id="2000843272">
      <w:bodyDiv w:val="1"/>
      <w:marLeft w:val="0"/>
      <w:marRight w:val="0"/>
      <w:marTop w:val="0"/>
      <w:marBottom w:val="0"/>
      <w:divBdr>
        <w:top w:val="none" w:sz="0" w:space="0" w:color="auto"/>
        <w:left w:val="none" w:sz="0" w:space="0" w:color="auto"/>
        <w:bottom w:val="none" w:sz="0" w:space="0" w:color="auto"/>
        <w:right w:val="none" w:sz="0" w:space="0" w:color="auto"/>
      </w:divBdr>
    </w:div>
    <w:div w:id="2001882261">
      <w:bodyDiv w:val="1"/>
      <w:marLeft w:val="0"/>
      <w:marRight w:val="0"/>
      <w:marTop w:val="0"/>
      <w:marBottom w:val="0"/>
      <w:divBdr>
        <w:top w:val="none" w:sz="0" w:space="0" w:color="auto"/>
        <w:left w:val="none" w:sz="0" w:space="0" w:color="auto"/>
        <w:bottom w:val="none" w:sz="0" w:space="0" w:color="auto"/>
        <w:right w:val="none" w:sz="0" w:space="0" w:color="auto"/>
      </w:divBdr>
    </w:div>
    <w:div w:id="2002002434">
      <w:bodyDiv w:val="1"/>
      <w:marLeft w:val="0"/>
      <w:marRight w:val="0"/>
      <w:marTop w:val="0"/>
      <w:marBottom w:val="0"/>
      <w:divBdr>
        <w:top w:val="none" w:sz="0" w:space="0" w:color="auto"/>
        <w:left w:val="none" w:sz="0" w:space="0" w:color="auto"/>
        <w:bottom w:val="none" w:sz="0" w:space="0" w:color="auto"/>
        <w:right w:val="none" w:sz="0" w:space="0" w:color="auto"/>
      </w:divBdr>
    </w:div>
    <w:div w:id="2003579767">
      <w:bodyDiv w:val="1"/>
      <w:marLeft w:val="0"/>
      <w:marRight w:val="0"/>
      <w:marTop w:val="0"/>
      <w:marBottom w:val="0"/>
      <w:divBdr>
        <w:top w:val="none" w:sz="0" w:space="0" w:color="auto"/>
        <w:left w:val="none" w:sz="0" w:space="0" w:color="auto"/>
        <w:bottom w:val="none" w:sz="0" w:space="0" w:color="auto"/>
        <w:right w:val="none" w:sz="0" w:space="0" w:color="auto"/>
      </w:divBdr>
    </w:div>
    <w:div w:id="2008824424">
      <w:bodyDiv w:val="1"/>
      <w:marLeft w:val="0"/>
      <w:marRight w:val="0"/>
      <w:marTop w:val="0"/>
      <w:marBottom w:val="0"/>
      <w:divBdr>
        <w:top w:val="none" w:sz="0" w:space="0" w:color="auto"/>
        <w:left w:val="none" w:sz="0" w:space="0" w:color="auto"/>
        <w:bottom w:val="none" w:sz="0" w:space="0" w:color="auto"/>
        <w:right w:val="none" w:sz="0" w:space="0" w:color="auto"/>
      </w:divBdr>
    </w:div>
    <w:div w:id="2014800963">
      <w:bodyDiv w:val="1"/>
      <w:marLeft w:val="0"/>
      <w:marRight w:val="0"/>
      <w:marTop w:val="0"/>
      <w:marBottom w:val="0"/>
      <w:divBdr>
        <w:top w:val="none" w:sz="0" w:space="0" w:color="auto"/>
        <w:left w:val="none" w:sz="0" w:space="0" w:color="auto"/>
        <w:bottom w:val="none" w:sz="0" w:space="0" w:color="auto"/>
        <w:right w:val="none" w:sz="0" w:space="0" w:color="auto"/>
      </w:divBdr>
    </w:div>
    <w:div w:id="2020502213">
      <w:bodyDiv w:val="1"/>
      <w:marLeft w:val="0"/>
      <w:marRight w:val="0"/>
      <w:marTop w:val="0"/>
      <w:marBottom w:val="0"/>
      <w:divBdr>
        <w:top w:val="none" w:sz="0" w:space="0" w:color="auto"/>
        <w:left w:val="none" w:sz="0" w:space="0" w:color="auto"/>
        <w:bottom w:val="none" w:sz="0" w:space="0" w:color="auto"/>
        <w:right w:val="none" w:sz="0" w:space="0" w:color="auto"/>
      </w:divBdr>
    </w:div>
    <w:div w:id="2020960150">
      <w:bodyDiv w:val="1"/>
      <w:marLeft w:val="0"/>
      <w:marRight w:val="0"/>
      <w:marTop w:val="0"/>
      <w:marBottom w:val="0"/>
      <w:divBdr>
        <w:top w:val="none" w:sz="0" w:space="0" w:color="auto"/>
        <w:left w:val="none" w:sz="0" w:space="0" w:color="auto"/>
        <w:bottom w:val="none" w:sz="0" w:space="0" w:color="auto"/>
        <w:right w:val="none" w:sz="0" w:space="0" w:color="auto"/>
      </w:divBdr>
    </w:div>
    <w:div w:id="2023702803">
      <w:bodyDiv w:val="1"/>
      <w:marLeft w:val="0"/>
      <w:marRight w:val="0"/>
      <w:marTop w:val="0"/>
      <w:marBottom w:val="0"/>
      <w:divBdr>
        <w:top w:val="none" w:sz="0" w:space="0" w:color="auto"/>
        <w:left w:val="none" w:sz="0" w:space="0" w:color="auto"/>
        <w:bottom w:val="none" w:sz="0" w:space="0" w:color="auto"/>
        <w:right w:val="none" w:sz="0" w:space="0" w:color="auto"/>
      </w:divBdr>
    </w:div>
    <w:div w:id="2024210566">
      <w:bodyDiv w:val="1"/>
      <w:marLeft w:val="0"/>
      <w:marRight w:val="0"/>
      <w:marTop w:val="0"/>
      <w:marBottom w:val="0"/>
      <w:divBdr>
        <w:top w:val="none" w:sz="0" w:space="0" w:color="auto"/>
        <w:left w:val="none" w:sz="0" w:space="0" w:color="auto"/>
        <w:bottom w:val="none" w:sz="0" w:space="0" w:color="auto"/>
        <w:right w:val="none" w:sz="0" w:space="0" w:color="auto"/>
      </w:divBdr>
    </w:div>
    <w:div w:id="2024932772">
      <w:bodyDiv w:val="1"/>
      <w:marLeft w:val="0"/>
      <w:marRight w:val="0"/>
      <w:marTop w:val="0"/>
      <w:marBottom w:val="0"/>
      <w:divBdr>
        <w:top w:val="none" w:sz="0" w:space="0" w:color="auto"/>
        <w:left w:val="none" w:sz="0" w:space="0" w:color="auto"/>
        <w:bottom w:val="none" w:sz="0" w:space="0" w:color="auto"/>
        <w:right w:val="none" w:sz="0" w:space="0" w:color="auto"/>
      </w:divBdr>
    </w:div>
    <w:div w:id="2026327780">
      <w:bodyDiv w:val="1"/>
      <w:marLeft w:val="0"/>
      <w:marRight w:val="0"/>
      <w:marTop w:val="0"/>
      <w:marBottom w:val="0"/>
      <w:divBdr>
        <w:top w:val="none" w:sz="0" w:space="0" w:color="auto"/>
        <w:left w:val="none" w:sz="0" w:space="0" w:color="auto"/>
        <w:bottom w:val="none" w:sz="0" w:space="0" w:color="auto"/>
        <w:right w:val="none" w:sz="0" w:space="0" w:color="auto"/>
      </w:divBdr>
    </w:div>
    <w:div w:id="2027707817">
      <w:bodyDiv w:val="1"/>
      <w:marLeft w:val="0"/>
      <w:marRight w:val="0"/>
      <w:marTop w:val="0"/>
      <w:marBottom w:val="0"/>
      <w:divBdr>
        <w:top w:val="none" w:sz="0" w:space="0" w:color="auto"/>
        <w:left w:val="none" w:sz="0" w:space="0" w:color="auto"/>
        <w:bottom w:val="none" w:sz="0" w:space="0" w:color="auto"/>
        <w:right w:val="none" w:sz="0" w:space="0" w:color="auto"/>
      </w:divBdr>
    </w:div>
    <w:div w:id="2028290376">
      <w:bodyDiv w:val="1"/>
      <w:marLeft w:val="0"/>
      <w:marRight w:val="0"/>
      <w:marTop w:val="0"/>
      <w:marBottom w:val="0"/>
      <w:divBdr>
        <w:top w:val="none" w:sz="0" w:space="0" w:color="auto"/>
        <w:left w:val="none" w:sz="0" w:space="0" w:color="auto"/>
        <w:bottom w:val="none" w:sz="0" w:space="0" w:color="auto"/>
        <w:right w:val="none" w:sz="0" w:space="0" w:color="auto"/>
      </w:divBdr>
    </w:div>
    <w:div w:id="2030326827">
      <w:bodyDiv w:val="1"/>
      <w:marLeft w:val="0"/>
      <w:marRight w:val="0"/>
      <w:marTop w:val="0"/>
      <w:marBottom w:val="0"/>
      <w:divBdr>
        <w:top w:val="none" w:sz="0" w:space="0" w:color="auto"/>
        <w:left w:val="none" w:sz="0" w:space="0" w:color="auto"/>
        <w:bottom w:val="none" w:sz="0" w:space="0" w:color="auto"/>
        <w:right w:val="none" w:sz="0" w:space="0" w:color="auto"/>
      </w:divBdr>
    </w:div>
    <w:div w:id="2031909307">
      <w:bodyDiv w:val="1"/>
      <w:marLeft w:val="0"/>
      <w:marRight w:val="0"/>
      <w:marTop w:val="0"/>
      <w:marBottom w:val="0"/>
      <w:divBdr>
        <w:top w:val="none" w:sz="0" w:space="0" w:color="auto"/>
        <w:left w:val="none" w:sz="0" w:space="0" w:color="auto"/>
        <w:bottom w:val="none" w:sz="0" w:space="0" w:color="auto"/>
        <w:right w:val="none" w:sz="0" w:space="0" w:color="auto"/>
      </w:divBdr>
    </w:div>
    <w:div w:id="2032222253">
      <w:bodyDiv w:val="1"/>
      <w:marLeft w:val="0"/>
      <w:marRight w:val="0"/>
      <w:marTop w:val="0"/>
      <w:marBottom w:val="0"/>
      <w:divBdr>
        <w:top w:val="none" w:sz="0" w:space="0" w:color="auto"/>
        <w:left w:val="none" w:sz="0" w:space="0" w:color="auto"/>
        <w:bottom w:val="none" w:sz="0" w:space="0" w:color="auto"/>
        <w:right w:val="none" w:sz="0" w:space="0" w:color="auto"/>
      </w:divBdr>
    </w:div>
    <w:div w:id="2033069703">
      <w:bodyDiv w:val="1"/>
      <w:marLeft w:val="0"/>
      <w:marRight w:val="0"/>
      <w:marTop w:val="0"/>
      <w:marBottom w:val="0"/>
      <w:divBdr>
        <w:top w:val="none" w:sz="0" w:space="0" w:color="auto"/>
        <w:left w:val="none" w:sz="0" w:space="0" w:color="auto"/>
        <w:bottom w:val="none" w:sz="0" w:space="0" w:color="auto"/>
        <w:right w:val="none" w:sz="0" w:space="0" w:color="auto"/>
      </w:divBdr>
    </w:div>
    <w:div w:id="2033262465">
      <w:bodyDiv w:val="1"/>
      <w:marLeft w:val="0"/>
      <w:marRight w:val="0"/>
      <w:marTop w:val="0"/>
      <w:marBottom w:val="0"/>
      <w:divBdr>
        <w:top w:val="none" w:sz="0" w:space="0" w:color="auto"/>
        <w:left w:val="none" w:sz="0" w:space="0" w:color="auto"/>
        <w:bottom w:val="none" w:sz="0" w:space="0" w:color="auto"/>
        <w:right w:val="none" w:sz="0" w:space="0" w:color="auto"/>
      </w:divBdr>
    </w:div>
    <w:div w:id="2034307959">
      <w:bodyDiv w:val="1"/>
      <w:marLeft w:val="0"/>
      <w:marRight w:val="0"/>
      <w:marTop w:val="0"/>
      <w:marBottom w:val="0"/>
      <w:divBdr>
        <w:top w:val="none" w:sz="0" w:space="0" w:color="auto"/>
        <w:left w:val="none" w:sz="0" w:space="0" w:color="auto"/>
        <w:bottom w:val="none" w:sz="0" w:space="0" w:color="auto"/>
        <w:right w:val="none" w:sz="0" w:space="0" w:color="auto"/>
      </w:divBdr>
    </w:div>
    <w:div w:id="2037078774">
      <w:bodyDiv w:val="1"/>
      <w:marLeft w:val="0"/>
      <w:marRight w:val="0"/>
      <w:marTop w:val="0"/>
      <w:marBottom w:val="0"/>
      <w:divBdr>
        <w:top w:val="none" w:sz="0" w:space="0" w:color="auto"/>
        <w:left w:val="none" w:sz="0" w:space="0" w:color="auto"/>
        <w:bottom w:val="none" w:sz="0" w:space="0" w:color="auto"/>
        <w:right w:val="none" w:sz="0" w:space="0" w:color="auto"/>
      </w:divBdr>
    </w:div>
    <w:div w:id="2039623717">
      <w:bodyDiv w:val="1"/>
      <w:marLeft w:val="0"/>
      <w:marRight w:val="0"/>
      <w:marTop w:val="0"/>
      <w:marBottom w:val="0"/>
      <w:divBdr>
        <w:top w:val="none" w:sz="0" w:space="0" w:color="auto"/>
        <w:left w:val="none" w:sz="0" w:space="0" w:color="auto"/>
        <w:bottom w:val="none" w:sz="0" w:space="0" w:color="auto"/>
        <w:right w:val="none" w:sz="0" w:space="0" w:color="auto"/>
      </w:divBdr>
    </w:div>
    <w:div w:id="2043942362">
      <w:bodyDiv w:val="1"/>
      <w:marLeft w:val="0"/>
      <w:marRight w:val="0"/>
      <w:marTop w:val="0"/>
      <w:marBottom w:val="0"/>
      <w:divBdr>
        <w:top w:val="none" w:sz="0" w:space="0" w:color="auto"/>
        <w:left w:val="none" w:sz="0" w:space="0" w:color="auto"/>
        <w:bottom w:val="none" w:sz="0" w:space="0" w:color="auto"/>
        <w:right w:val="none" w:sz="0" w:space="0" w:color="auto"/>
      </w:divBdr>
    </w:div>
    <w:div w:id="2044092810">
      <w:bodyDiv w:val="1"/>
      <w:marLeft w:val="0"/>
      <w:marRight w:val="0"/>
      <w:marTop w:val="0"/>
      <w:marBottom w:val="0"/>
      <w:divBdr>
        <w:top w:val="none" w:sz="0" w:space="0" w:color="auto"/>
        <w:left w:val="none" w:sz="0" w:space="0" w:color="auto"/>
        <w:bottom w:val="none" w:sz="0" w:space="0" w:color="auto"/>
        <w:right w:val="none" w:sz="0" w:space="0" w:color="auto"/>
      </w:divBdr>
    </w:div>
    <w:div w:id="2045865581">
      <w:bodyDiv w:val="1"/>
      <w:marLeft w:val="0"/>
      <w:marRight w:val="0"/>
      <w:marTop w:val="0"/>
      <w:marBottom w:val="0"/>
      <w:divBdr>
        <w:top w:val="none" w:sz="0" w:space="0" w:color="auto"/>
        <w:left w:val="none" w:sz="0" w:space="0" w:color="auto"/>
        <w:bottom w:val="none" w:sz="0" w:space="0" w:color="auto"/>
        <w:right w:val="none" w:sz="0" w:space="0" w:color="auto"/>
      </w:divBdr>
    </w:div>
    <w:div w:id="2047606915">
      <w:bodyDiv w:val="1"/>
      <w:marLeft w:val="0"/>
      <w:marRight w:val="0"/>
      <w:marTop w:val="0"/>
      <w:marBottom w:val="0"/>
      <w:divBdr>
        <w:top w:val="none" w:sz="0" w:space="0" w:color="auto"/>
        <w:left w:val="none" w:sz="0" w:space="0" w:color="auto"/>
        <w:bottom w:val="none" w:sz="0" w:space="0" w:color="auto"/>
        <w:right w:val="none" w:sz="0" w:space="0" w:color="auto"/>
      </w:divBdr>
    </w:div>
    <w:div w:id="2051105078">
      <w:bodyDiv w:val="1"/>
      <w:marLeft w:val="0"/>
      <w:marRight w:val="0"/>
      <w:marTop w:val="0"/>
      <w:marBottom w:val="0"/>
      <w:divBdr>
        <w:top w:val="none" w:sz="0" w:space="0" w:color="auto"/>
        <w:left w:val="none" w:sz="0" w:space="0" w:color="auto"/>
        <w:bottom w:val="none" w:sz="0" w:space="0" w:color="auto"/>
        <w:right w:val="none" w:sz="0" w:space="0" w:color="auto"/>
      </w:divBdr>
    </w:div>
    <w:div w:id="2058314950">
      <w:bodyDiv w:val="1"/>
      <w:marLeft w:val="0"/>
      <w:marRight w:val="0"/>
      <w:marTop w:val="0"/>
      <w:marBottom w:val="0"/>
      <w:divBdr>
        <w:top w:val="none" w:sz="0" w:space="0" w:color="auto"/>
        <w:left w:val="none" w:sz="0" w:space="0" w:color="auto"/>
        <w:bottom w:val="none" w:sz="0" w:space="0" w:color="auto"/>
        <w:right w:val="none" w:sz="0" w:space="0" w:color="auto"/>
      </w:divBdr>
    </w:div>
    <w:div w:id="2066444390">
      <w:bodyDiv w:val="1"/>
      <w:marLeft w:val="0"/>
      <w:marRight w:val="0"/>
      <w:marTop w:val="0"/>
      <w:marBottom w:val="0"/>
      <w:divBdr>
        <w:top w:val="none" w:sz="0" w:space="0" w:color="auto"/>
        <w:left w:val="none" w:sz="0" w:space="0" w:color="auto"/>
        <w:bottom w:val="none" w:sz="0" w:space="0" w:color="auto"/>
        <w:right w:val="none" w:sz="0" w:space="0" w:color="auto"/>
      </w:divBdr>
    </w:div>
    <w:div w:id="2067945795">
      <w:bodyDiv w:val="1"/>
      <w:marLeft w:val="0"/>
      <w:marRight w:val="0"/>
      <w:marTop w:val="0"/>
      <w:marBottom w:val="0"/>
      <w:divBdr>
        <w:top w:val="none" w:sz="0" w:space="0" w:color="auto"/>
        <w:left w:val="none" w:sz="0" w:space="0" w:color="auto"/>
        <w:bottom w:val="none" w:sz="0" w:space="0" w:color="auto"/>
        <w:right w:val="none" w:sz="0" w:space="0" w:color="auto"/>
      </w:divBdr>
    </w:div>
    <w:div w:id="2070375540">
      <w:bodyDiv w:val="1"/>
      <w:marLeft w:val="0"/>
      <w:marRight w:val="0"/>
      <w:marTop w:val="0"/>
      <w:marBottom w:val="0"/>
      <w:divBdr>
        <w:top w:val="none" w:sz="0" w:space="0" w:color="auto"/>
        <w:left w:val="none" w:sz="0" w:space="0" w:color="auto"/>
        <w:bottom w:val="none" w:sz="0" w:space="0" w:color="auto"/>
        <w:right w:val="none" w:sz="0" w:space="0" w:color="auto"/>
      </w:divBdr>
    </w:div>
    <w:div w:id="2070691237">
      <w:bodyDiv w:val="1"/>
      <w:marLeft w:val="0"/>
      <w:marRight w:val="0"/>
      <w:marTop w:val="0"/>
      <w:marBottom w:val="0"/>
      <w:divBdr>
        <w:top w:val="none" w:sz="0" w:space="0" w:color="auto"/>
        <w:left w:val="none" w:sz="0" w:space="0" w:color="auto"/>
        <w:bottom w:val="none" w:sz="0" w:space="0" w:color="auto"/>
        <w:right w:val="none" w:sz="0" w:space="0" w:color="auto"/>
      </w:divBdr>
    </w:div>
    <w:div w:id="2071924980">
      <w:bodyDiv w:val="1"/>
      <w:marLeft w:val="0"/>
      <w:marRight w:val="0"/>
      <w:marTop w:val="0"/>
      <w:marBottom w:val="0"/>
      <w:divBdr>
        <w:top w:val="none" w:sz="0" w:space="0" w:color="auto"/>
        <w:left w:val="none" w:sz="0" w:space="0" w:color="auto"/>
        <w:bottom w:val="none" w:sz="0" w:space="0" w:color="auto"/>
        <w:right w:val="none" w:sz="0" w:space="0" w:color="auto"/>
      </w:divBdr>
    </w:div>
    <w:div w:id="2073311714">
      <w:bodyDiv w:val="1"/>
      <w:marLeft w:val="0"/>
      <w:marRight w:val="0"/>
      <w:marTop w:val="0"/>
      <w:marBottom w:val="0"/>
      <w:divBdr>
        <w:top w:val="none" w:sz="0" w:space="0" w:color="auto"/>
        <w:left w:val="none" w:sz="0" w:space="0" w:color="auto"/>
        <w:bottom w:val="none" w:sz="0" w:space="0" w:color="auto"/>
        <w:right w:val="none" w:sz="0" w:space="0" w:color="auto"/>
      </w:divBdr>
    </w:div>
    <w:div w:id="2075345518">
      <w:bodyDiv w:val="1"/>
      <w:marLeft w:val="0"/>
      <w:marRight w:val="0"/>
      <w:marTop w:val="0"/>
      <w:marBottom w:val="0"/>
      <w:divBdr>
        <w:top w:val="none" w:sz="0" w:space="0" w:color="auto"/>
        <w:left w:val="none" w:sz="0" w:space="0" w:color="auto"/>
        <w:bottom w:val="none" w:sz="0" w:space="0" w:color="auto"/>
        <w:right w:val="none" w:sz="0" w:space="0" w:color="auto"/>
      </w:divBdr>
    </w:div>
    <w:div w:id="2075469784">
      <w:bodyDiv w:val="1"/>
      <w:marLeft w:val="0"/>
      <w:marRight w:val="0"/>
      <w:marTop w:val="0"/>
      <w:marBottom w:val="0"/>
      <w:divBdr>
        <w:top w:val="none" w:sz="0" w:space="0" w:color="auto"/>
        <w:left w:val="none" w:sz="0" w:space="0" w:color="auto"/>
        <w:bottom w:val="none" w:sz="0" w:space="0" w:color="auto"/>
        <w:right w:val="none" w:sz="0" w:space="0" w:color="auto"/>
      </w:divBdr>
    </w:div>
    <w:div w:id="2075615151">
      <w:bodyDiv w:val="1"/>
      <w:marLeft w:val="0"/>
      <w:marRight w:val="0"/>
      <w:marTop w:val="0"/>
      <w:marBottom w:val="0"/>
      <w:divBdr>
        <w:top w:val="none" w:sz="0" w:space="0" w:color="auto"/>
        <w:left w:val="none" w:sz="0" w:space="0" w:color="auto"/>
        <w:bottom w:val="none" w:sz="0" w:space="0" w:color="auto"/>
        <w:right w:val="none" w:sz="0" w:space="0" w:color="auto"/>
      </w:divBdr>
    </w:div>
    <w:div w:id="2076003500">
      <w:bodyDiv w:val="1"/>
      <w:marLeft w:val="0"/>
      <w:marRight w:val="0"/>
      <w:marTop w:val="0"/>
      <w:marBottom w:val="0"/>
      <w:divBdr>
        <w:top w:val="none" w:sz="0" w:space="0" w:color="auto"/>
        <w:left w:val="none" w:sz="0" w:space="0" w:color="auto"/>
        <w:bottom w:val="none" w:sz="0" w:space="0" w:color="auto"/>
        <w:right w:val="none" w:sz="0" w:space="0" w:color="auto"/>
      </w:divBdr>
    </w:div>
    <w:div w:id="2078048080">
      <w:bodyDiv w:val="1"/>
      <w:marLeft w:val="0"/>
      <w:marRight w:val="0"/>
      <w:marTop w:val="0"/>
      <w:marBottom w:val="0"/>
      <w:divBdr>
        <w:top w:val="none" w:sz="0" w:space="0" w:color="auto"/>
        <w:left w:val="none" w:sz="0" w:space="0" w:color="auto"/>
        <w:bottom w:val="none" w:sz="0" w:space="0" w:color="auto"/>
        <w:right w:val="none" w:sz="0" w:space="0" w:color="auto"/>
      </w:divBdr>
    </w:div>
    <w:div w:id="2082294503">
      <w:bodyDiv w:val="1"/>
      <w:marLeft w:val="0"/>
      <w:marRight w:val="0"/>
      <w:marTop w:val="0"/>
      <w:marBottom w:val="0"/>
      <w:divBdr>
        <w:top w:val="none" w:sz="0" w:space="0" w:color="auto"/>
        <w:left w:val="none" w:sz="0" w:space="0" w:color="auto"/>
        <w:bottom w:val="none" w:sz="0" w:space="0" w:color="auto"/>
        <w:right w:val="none" w:sz="0" w:space="0" w:color="auto"/>
      </w:divBdr>
    </w:div>
    <w:div w:id="2084180974">
      <w:bodyDiv w:val="1"/>
      <w:marLeft w:val="0"/>
      <w:marRight w:val="0"/>
      <w:marTop w:val="0"/>
      <w:marBottom w:val="0"/>
      <w:divBdr>
        <w:top w:val="none" w:sz="0" w:space="0" w:color="auto"/>
        <w:left w:val="none" w:sz="0" w:space="0" w:color="auto"/>
        <w:bottom w:val="none" w:sz="0" w:space="0" w:color="auto"/>
        <w:right w:val="none" w:sz="0" w:space="0" w:color="auto"/>
      </w:divBdr>
    </w:div>
    <w:div w:id="2085909533">
      <w:bodyDiv w:val="1"/>
      <w:marLeft w:val="0"/>
      <w:marRight w:val="0"/>
      <w:marTop w:val="0"/>
      <w:marBottom w:val="0"/>
      <w:divBdr>
        <w:top w:val="none" w:sz="0" w:space="0" w:color="auto"/>
        <w:left w:val="none" w:sz="0" w:space="0" w:color="auto"/>
        <w:bottom w:val="none" w:sz="0" w:space="0" w:color="auto"/>
        <w:right w:val="none" w:sz="0" w:space="0" w:color="auto"/>
      </w:divBdr>
    </w:div>
    <w:div w:id="2088260136">
      <w:bodyDiv w:val="1"/>
      <w:marLeft w:val="0"/>
      <w:marRight w:val="0"/>
      <w:marTop w:val="0"/>
      <w:marBottom w:val="0"/>
      <w:divBdr>
        <w:top w:val="none" w:sz="0" w:space="0" w:color="auto"/>
        <w:left w:val="none" w:sz="0" w:space="0" w:color="auto"/>
        <w:bottom w:val="none" w:sz="0" w:space="0" w:color="auto"/>
        <w:right w:val="none" w:sz="0" w:space="0" w:color="auto"/>
      </w:divBdr>
    </w:div>
    <w:div w:id="2090148274">
      <w:bodyDiv w:val="1"/>
      <w:marLeft w:val="0"/>
      <w:marRight w:val="0"/>
      <w:marTop w:val="0"/>
      <w:marBottom w:val="0"/>
      <w:divBdr>
        <w:top w:val="none" w:sz="0" w:space="0" w:color="auto"/>
        <w:left w:val="none" w:sz="0" w:space="0" w:color="auto"/>
        <w:bottom w:val="none" w:sz="0" w:space="0" w:color="auto"/>
        <w:right w:val="none" w:sz="0" w:space="0" w:color="auto"/>
      </w:divBdr>
    </w:div>
    <w:div w:id="2094811892">
      <w:bodyDiv w:val="1"/>
      <w:marLeft w:val="0"/>
      <w:marRight w:val="0"/>
      <w:marTop w:val="0"/>
      <w:marBottom w:val="0"/>
      <w:divBdr>
        <w:top w:val="none" w:sz="0" w:space="0" w:color="auto"/>
        <w:left w:val="none" w:sz="0" w:space="0" w:color="auto"/>
        <w:bottom w:val="none" w:sz="0" w:space="0" w:color="auto"/>
        <w:right w:val="none" w:sz="0" w:space="0" w:color="auto"/>
      </w:divBdr>
    </w:div>
    <w:div w:id="2095003852">
      <w:bodyDiv w:val="1"/>
      <w:marLeft w:val="0"/>
      <w:marRight w:val="0"/>
      <w:marTop w:val="0"/>
      <w:marBottom w:val="0"/>
      <w:divBdr>
        <w:top w:val="none" w:sz="0" w:space="0" w:color="auto"/>
        <w:left w:val="none" w:sz="0" w:space="0" w:color="auto"/>
        <w:bottom w:val="none" w:sz="0" w:space="0" w:color="auto"/>
        <w:right w:val="none" w:sz="0" w:space="0" w:color="auto"/>
      </w:divBdr>
    </w:div>
    <w:div w:id="2095127686">
      <w:bodyDiv w:val="1"/>
      <w:marLeft w:val="0"/>
      <w:marRight w:val="0"/>
      <w:marTop w:val="0"/>
      <w:marBottom w:val="0"/>
      <w:divBdr>
        <w:top w:val="none" w:sz="0" w:space="0" w:color="auto"/>
        <w:left w:val="none" w:sz="0" w:space="0" w:color="auto"/>
        <w:bottom w:val="none" w:sz="0" w:space="0" w:color="auto"/>
        <w:right w:val="none" w:sz="0" w:space="0" w:color="auto"/>
      </w:divBdr>
    </w:div>
    <w:div w:id="2096390428">
      <w:bodyDiv w:val="1"/>
      <w:marLeft w:val="0"/>
      <w:marRight w:val="0"/>
      <w:marTop w:val="0"/>
      <w:marBottom w:val="0"/>
      <w:divBdr>
        <w:top w:val="none" w:sz="0" w:space="0" w:color="auto"/>
        <w:left w:val="none" w:sz="0" w:space="0" w:color="auto"/>
        <w:bottom w:val="none" w:sz="0" w:space="0" w:color="auto"/>
        <w:right w:val="none" w:sz="0" w:space="0" w:color="auto"/>
      </w:divBdr>
    </w:div>
    <w:div w:id="2096438397">
      <w:bodyDiv w:val="1"/>
      <w:marLeft w:val="0"/>
      <w:marRight w:val="0"/>
      <w:marTop w:val="0"/>
      <w:marBottom w:val="0"/>
      <w:divBdr>
        <w:top w:val="none" w:sz="0" w:space="0" w:color="auto"/>
        <w:left w:val="none" w:sz="0" w:space="0" w:color="auto"/>
        <w:bottom w:val="none" w:sz="0" w:space="0" w:color="auto"/>
        <w:right w:val="none" w:sz="0" w:space="0" w:color="auto"/>
      </w:divBdr>
    </w:div>
    <w:div w:id="2098558235">
      <w:bodyDiv w:val="1"/>
      <w:marLeft w:val="0"/>
      <w:marRight w:val="0"/>
      <w:marTop w:val="0"/>
      <w:marBottom w:val="0"/>
      <w:divBdr>
        <w:top w:val="none" w:sz="0" w:space="0" w:color="auto"/>
        <w:left w:val="none" w:sz="0" w:space="0" w:color="auto"/>
        <w:bottom w:val="none" w:sz="0" w:space="0" w:color="auto"/>
        <w:right w:val="none" w:sz="0" w:space="0" w:color="auto"/>
      </w:divBdr>
    </w:div>
    <w:div w:id="2098865621">
      <w:bodyDiv w:val="1"/>
      <w:marLeft w:val="0"/>
      <w:marRight w:val="0"/>
      <w:marTop w:val="0"/>
      <w:marBottom w:val="0"/>
      <w:divBdr>
        <w:top w:val="none" w:sz="0" w:space="0" w:color="auto"/>
        <w:left w:val="none" w:sz="0" w:space="0" w:color="auto"/>
        <w:bottom w:val="none" w:sz="0" w:space="0" w:color="auto"/>
        <w:right w:val="none" w:sz="0" w:space="0" w:color="auto"/>
      </w:divBdr>
    </w:div>
    <w:div w:id="2100055735">
      <w:bodyDiv w:val="1"/>
      <w:marLeft w:val="0"/>
      <w:marRight w:val="0"/>
      <w:marTop w:val="0"/>
      <w:marBottom w:val="0"/>
      <w:divBdr>
        <w:top w:val="none" w:sz="0" w:space="0" w:color="auto"/>
        <w:left w:val="none" w:sz="0" w:space="0" w:color="auto"/>
        <w:bottom w:val="none" w:sz="0" w:space="0" w:color="auto"/>
        <w:right w:val="none" w:sz="0" w:space="0" w:color="auto"/>
      </w:divBdr>
    </w:div>
    <w:div w:id="2100711439">
      <w:bodyDiv w:val="1"/>
      <w:marLeft w:val="0"/>
      <w:marRight w:val="0"/>
      <w:marTop w:val="0"/>
      <w:marBottom w:val="0"/>
      <w:divBdr>
        <w:top w:val="none" w:sz="0" w:space="0" w:color="auto"/>
        <w:left w:val="none" w:sz="0" w:space="0" w:color="auto"/>
        <w:bottom w:val="none" w:sz="0" w:space="0" w:color="auto"/>
        <w:right w:val="none" w:sz="0" w:space="0" w:color="auto"/>
      </w:divBdr>
    </w:div>
    <w:div w:id="2100833847">
      <w:bodyDiv w:val="1"/>
      <w:marLeft w:val="0"/>
      <w:marRight w:val="0"/>
      <w:marTop w:val="0"/>
      <w:marBottom w:val="0"/>
      <w:divBdr>
        <w:top w:val="none" w:sz="0" w:space="0" w:color="auto"/>
        <w:left w:val="none" w:sz="0" w:space="0" w:color="auto"/>
        <w:bottom w:val="none" w:sz="0" w:space="0" w:color="auto"/>
        <w:right w:val="none" w:sz="0" w:space="0" w:color="auto"/>
      </w:divBdr>
    </w:div>
    <w:div w:id="2100901657">
      <w:bodyDiv w:val="1"/>
      <w:marLeft w:val="0"/>
      <w:marRight w:val="0"/>
      <w:marTop w:val="0"/>
      <w:marBottom w:val="0"/>
      <w:divBdr>
        <w:top w:val="none" w:sz="0" w:space="0" w:color="auto"/>
        <w:left w:val="none" w:sz="0" w:space="0" w:color="auto"/>
        <w:bottom w:val="none" w:sz="0" w:space="0" w:color="auto"/>
        <w:right w:val="none" w:sz="0" w:space="0" w:color="auto"/>
      </w:divBdr>
    </w:div>
    <w:div w:id="2102796725">
      <w:bodyDiv w:val="1"/>
      <w:marLeft w:val="0"/>
      <w:marRight w:val="0"/>
      <w:marTop w:val="0"/>
      <w:marBottom w:val="0"/>
      <w:divBdr>
        <w:top w:val="none" w:sz="0" w:space="0" w:color="auto"/>
        <w:left w:val="none" w:sz="0" w:space="0" w:color="auto"/>
        <w:bottom w:val="none" w:sz="0" w:space="0" w:color="auto"/>
        <w:right w:val="none" w:sz="0" w:space="0" w:color="auto"/>
      </w:divBdr>
    </w:div>
    <w:div w:id="2103868641">
      <w:bodyDiv w:val="1"/>
      <w:marLeft w:val="0"/>
      <w:marRight w:val="0"/>
      <w:marTop w:val="0"/>
      <w:marBottom w:val="0"/>
      <w:divBdr>
        <w:top w:val="none" w:sz="0" w:space="0" w:color="auto"/>
        <w:left w:val="none" w:sz="0" w:space="0" w:color="auto"/>
        <w:bottom w:val="none" w:sz="0" w:space="0" w:color="auto"/>
        <w:right w:val="none" w:sz="0" w:space="0" w:color="auto"/>
      </w:divBdr>
    </w:div>
    <w:div w:id="2104297397">
      <w:bodyDiv w:val="1"/>
      <w:marLeft w:val="0"/>
      <w:marRight w:val="0"/>
      <w:marTop w:val="0"/>
      <w:marBottom w:val="0"/>
      <w:divBdr>
        <w:top w:val="none" w:sz="0" w:space="0" w:color="auto"/>
        <w:left w:val="none" w:sz="0" w:space="0" w:color="auto"/>
        <w:bottom w:val="none" w:sz="0" w:space="0" w:color="auto"/>
        <w:right w:val="none" w:sz="0" w:space="0" w:color="auto"/>
      </w:divBdr>
    </w:div>
    <w:div w:id="2107193202">
      <w:bodyDiv w:val="1"/>
      <w:marLeft w:val="0"/>
      <w:marRight w:val="0"/>
      <w:marTop w:val="0"/>
      <w:marBottom w:val="0"/>
      <w:divBdr>
        <w:top w:val="none" w:sz="0" w:space="0" w:color="auto"/>
        <w:left w:val="none" w:sz="0" w:space="0" w:color="auto"/>
        <w:bottom w:val="none" w:sz="0" w:space="0" w:color="auto"/>
        <w:right w:val="none" w:sz="0" w:space="0" w:color="auto"/>
      </w:divBdr>
    </w:div>
    <w:div w:id="2108233984">
      <w:bodyDiv w:val="1"/>
      <w:marLeft w:val="0"/>
      <w:marRight w:val="0"/>
      <w:marTop w:val="0"/>
      <w:marBottom w:val="0"/>
      <w:divBdr>
        <w:top w:val="none" w:sz="0" w:space="0" w:color="auto"/>
        <w:left w:val="none" w:sz="0" w:space="0" w:color="auto"/>
        <w:bottom w:val="none" w:sz="0" w:space="0" w:color="auto"/>
        <w:right w:val="none" w:sz="0" w:space="0" w:color="auto"/>
      </w:divBdr>
    </w:div>
    <w:div w:id="2108426507">
      <w:bodyDiv w:val="1"/>
      <w:marLeft w:val="0"/>
      <w:marRight w:val="0"/>
      <w:marTop w:val="0"/>
      <w:marBottom w:val="0"/>
      <w:divBdr>
        <w:top w:val="none" w:sz="0" w:space="0" w:color="auto"/>
        <w:left w:val="none" w:sz="0" w:space="0" w:color="auto"/>
        <w:bottom w:val="none" w:sz="0" w:space="0" w:color="auto"/>
        <w:right w:val="none" w:sz="0" w:space="0" w:color="auto"/>
      </w:divBdr>
    </w:div>
    <w:div w:id="2112966197">
      <w:bodyDiv w:val="1"/>
      <w:marLeft w:val="0"/>
      <w:marRight w:val="0"/>
      <w:marTop w:val="0"/>
      <w:marBottom w:val="0"/>
      <w:divBdr>
        <w:top w:val="none" w:sz="0" w:space="0" w:color="auto"/>
        <w:left w:val="none" w:sz="0" w:space="0" w:color="auto"/>
        <w:bottom w:val="none" w:sz="0" w:space="0" w:color="auto"/>
        <w:right w:val="none" w:sz="0" w:space="0" w:color="auto"/>
      </w:divBdr>
    </w:div>
    <w:div w:id="2114400037">
      <w:bodyDiv w:val="1"/>
      <w:marLeft w:val="0"/>
      <w:marRight w:val="0"/>
      <w:marTop w:val="0"/>
      <w:marBottom w:val="0"/>
      <w:divBdr>
        <w:top w:val="none" w:sz="0" w:space="0" w:color="auto"/>
        <w:left w:val="none" w:sz="0" w:space="0" w:color="auto"/>
        <w:bottom w:val="none" w:sz="0" w:space="0" w:color="auto"/>
        <w:right w:val="none" w:sz="0" w:space="0" w:color="auto"/>
      </w:divBdr>
    </w:div>
    <w:div w:id="2115979889">
      <w:bodyDiv w:val="1"/>
      <w:marLeft w:val="0"/>
      <w:marRight w:val="0"/>
      <w:marTop w:val="0"/>
      <w:marBottom w:val="0"/>
      <w:divBdr>
        <w:top w:val="none" w:sz="0" w:space="0" w:color="auto"/>
        <w:left w:val="none" w:sz="0" w:space="0" w:color="auto"/>
        <w:bottom w:val="none" w:sz="0" w:space="0" w:color="auto"/>
        <w:right w:val="none" w:sz="0" w:space="0" w:color="auto"/>
      </w:divBdr>
    </w:div>
    <w:div w:id="2116092042">
      <w:bodyDiv w:val="1"/>
      <w:marLeft w:val="0"/>
      <w:marRight w:val="0"/>
      <w:marTop w:val="0"/>
      <w:marBottom w:val="0"/>
      <w:divBdr>
        <w:top w:val="none" w:sz="0" w:space="0" w:color="auto"/>
        <w:left w:val="none" w:sz="0" w:space="0" w:color="auto"/>
        <w:bottom w:val="none" w:sz="0" w:space="0" w:color="auto"/>
        <w:right w:val="none" w:sz="0" w:space="0" w:color="auto"/>
      </w:divBdr>
    </w:div>
    <w:div w:id="2119177760">
      <w:bodyDiv w:val="1"/>
      <w:marLeft w:val="0"/>
      <w:marRight w:val="0"/>
      <w:marTop w:val="0"/>
      <w:marBottom w:val="0"/>
      <w:divBdr>
        <w:top w:val="none" w:sz="0" w:space="0" w:color="auto"/>
        <w:left w:val="none" w:sz="0" w:space="0" w:color="auto"/>
        <w:bottom w:val="none" w:sz="0" w:space="0" w:color="auto"/>
        <w:right w:val="none" w:sz="0" w:space="0" w:color="auto"/>
      </w:divBdr>
    </w:div>
    <w:div w:id="2120101433">
      <w:bodyDiv w:val="1"/>
      <w:marLeft w:val="0"/>
      <w:marRight w:val="0"/>
      <w:marTop w:val="0"/>
      <w:marBottom w:val="0"/>
      <w:divBdr>
        <w:top w:val="none" w:sz="0" w:space="0" w:color="auto"/>
        <w:left w:val="none" w:sz="0" w:space="0" w:color="auto"/>
        <w:bottom w:val="none" w:sz="0" w:space="0" w:color="auto"/>
        <w:right w:val="none" w:sz="0" w:space="0" w:color="auto"/>
      </w:divBdr>
    </w:div>
    <w:div w:id="2128503983">
      <w:bodyDiv w:val="1"/>
      <w:marLeft w:val="0"/>
      <w:marRight w:val="0"/>
      <w:marTop w:val="0"/>
      <w:marBottom w:val="0"/>
      <w:divBdr>
        <w:top w:val="none" w:sz="0" w:space="0" w:color="auto"/>
        <w:left w:val="none" w:sz="0" w:space="0" w:color="auto"/>
        <w:bottom w:val="none" w:sz="0" w:space="0" w:color="auto"/>
        <w:right w:val="none" w:sz="0" w:space="0" w:color="auto"/>
      </w:divBdr>
    </w:div>
    <w:div w:id="2134860615">
      <w:bodyDiv w:val="1"/>
      <w:marLeft w:val="0"/>
      <w:marRight w:val="0"/>
      <w:marTop w:val="0"/>
      <w:marBottom w:val="0"/>
      <w:divBdr>
        <w:top w:val="none" w:sz="0" w:space="0" w:color="auto"/>
        <w:left w:val="none" w:sz="0" w:space="0" w:color="auto"/>
        <w:bottom w:val="none" w:sz="0" w:space="0" w:color="auto"/>
        <w:right w:val="none" w:sz="0" w:space="0" w:color="auto"/>
      </w:divBdr>
    </w:div>
    <w:div w:id="2139447468">
      <w:bodyDiv w:val="1"/>
      <w:marLeft w:val="0"/>
      <w:marRight w:val="0"/>
      <w:marTop w:val="0"/>
      <w:marBottom w:val="0"/>
      <w:divBdr>
        <w:top w:val="none" w:sz="0" w:space="0" w:color="auto"/>
        <w:left w:val="none" w:sz="0" w:space="0" w:color="auto"/>
        <w:bottom w:val="none" w:sz="0" w:space="0" w:color="auto"/>
        <w:right w:val="none" w:sz="0" w:space="0" w:color="auto"/>
      </w:divBdr>
    </w:div>
    <w:div w:id="2139839972">
      <w:bodyDiv w:val="1"/>
      <w:marLeft w:val="0"/>
      <w:marRight w:val="0"/>
      <w:marTop w:val="0"/>
      <w:marBottom w:val="0"/>
      <w:divBdr>
        <w:top w:val="none" w:sz="0" w:space="0" w:color="auto"/>
        <w:left w:val="none" w:sz="0" w:space="0" w:color="auto"/>
        <w:bottom w:val="none" w:sz="0" w:space="0" w:color="auto"/>
        <w:right w:val="none" w:sz="0" w:space="0" w:color="auto"/>
      </w:divBdr>
    </w:div>
    <w:div w:id="2142381247">
      <w:bodyDiv w:val="1"/>
      <w:marLeft w:val="0"/>
      <w:marRight w:val="0"/>
      <w:marTop w:val="0"/>
      <w:marBottom w:val="0"/>
      <w:divBdr>
        <w:top w:val="none" w:sz="0" w:space="0" w:color="auto"/>
        <w:left w:val="none" w:sz="0" w:space="0" w:color="auto"/>
        <w:bottom w:val="none" w:sz="0" w:space="0" w:color="auto"/>
        <w:right w:val="none" w:sz="0" w:space="0" w:color="auto"/>
      </w:divBdr>
    </w:div>
    <w:div w:id="2143113868">
      <w:bodyDiv w:val="1"/>
      <w:marLeft w:val="0"/>
      <w:marRight w:val="0"/>
      <w:marTop w:val="0"/>
      <w:marBottom w:val="0"/>
      <w:divBdr>
        <w:top w:val="none" w:sz="0" w:space="0" w:color="auto"/>
        <w:left w:val="none" w:sz="0" w:space="0" w:color="auto"/>
        <w:bottom w:val="none" w:sz="0" w:space="0" w:color="auto"/>
        <w:right w:val="none" w:sz="0" w:space="0" w:color="auto"/>
      </w:divBdr>
    </w:div>
    <w:div w:id="2144424430">
      <w:bodyDiv w:val="1"/>
      <w:marLeft w:val="0"/>
      <w:marRight w:val="0"/>
      <w:marTop w:val="0"/>
      <w:marBottom w:val="0"/>
      <w:divBdr>
        <w:top w:val="none" w:sz="0" w:space="0" w:color="auto"/>
        <w:left w:val="none" w:sz="0" w:space="0" w:color="auto"/>
        <w:bottom w:val="none" w:sz="0" w:space="0" w:color="auto"/>
        <w:right w:val="none" w:sz="0" w:space="0" w:color="auto"/>
      </w:divBdr>
    </w:div>
    <w:div w:id="2145462784">
      <w:bodyDiv w:val="1"/>
      <w:marLeft w:val="0"/>
      <w:marRight w:val="0"/>
      <w:marTop w:val="0"/>
      <w:marBottom w:val="0"/>
      <w:divBdr>
        <w:top w:val="none" w:sz="0" w:space="0" w:color="auto"/>
        <w:left w:val="none" w:sz="0" w:space="0" w:color="auto"/>
        <w:bottom w:val="none" w:sz="0" w:space="0" w:color="auto"/>
        <w:right w:val="none" w:sz="0" w:space="0" w:color="auto"/>
      </w:divBdr>
    </w:div>
    <w:div w:id="2145729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comments" Target="comments.xml"/><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jp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commentsExtended" Target="commentsExtended.xml"/><Relationship Id="rId56" Type="http://schemas.openxmlformats.org/officeDocument/2006/relationships/image" Target="media/image45.wmf"/><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oleObject" Target="embeddings/oleObject1.bin"/><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MOBILE%20HD%20_aktiv\HIALS\Fag\Machinery%20systems\Maler_rapport_etc\Hovedrap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Jam13</b:Tag>
    <b:SourceType>Book</b:SourceType>
    <b:Guid>{DF93D832-7B94-4913-9950-3BA80E87B0C0}</b:Guid>
    <b:Author>
      <b:Author>
        <b:NameList>
          <b:Person>
            <b:Last>James F. Kurose</b:Last>
            <b:First>Keith</b:First>
            <b:Middle>W. Ross</b:Middle>
          </b:Person>
        </b:NameList>
      </b:Author>
    </b:Author>
    <b:Title>Computer Networking</b:Title>
    <b:Year>2013</b:Year>
    <b:City>Harlow, Essex</b:City>
    <b:Publisher>Pearson Education</b:Publisher>
    <b:RefOrder>10</b:RefOrder>
  </b:Source>
  <b:Source>
    <b:Tag>Pol17</b:Tag>
    <b:SourceType>InternetSite</b:SourceType>
    <b:Guid>{DFB5A093-194F-46D7-BE91-ABF06602BE5A}</b:Guid>
    <b:Title>pololu.com</b:Title>
    <b:Author>
      <b:Author>
        <b:NameList>
          <b:Person>
            <b:Last>Corporation</b:Last>
            <b:First>Pololu</b:First>
          </b:Person>
        </b:NameList>
      </b:Author>
    </b:Author>
    <b:YearAccessed>2017</b:YearAccessed>
    <b:MonthAccessed>11</b:MonthAccessed>
    <b:DayAccessed>20</b:DayAccessed>
    <b:URL>https://www.pololu.com/product/2464</b:URL>
    <b:RefOrder>21</b:RefOrder>
  </b:Source>
  <b:Source>
    <b:Tag>NTN17</b:Tag>
    <b:SourceType>InternetSite</b:SourceType>
    <b:Guid>{6CBA93BE-8205-4638-B38D-364DFD6FF830}</b:Guid>
    <b:Author>
      <b:Author>
        <b:NameList>
          <b:Person>
            <b:Last>NTNU</b:Last>
          </b:Person>
        </b:NameList>
      </b:Author>
    </b:Author>
    <b:Title>NTNU</b:Title>
    <b:YearAccessed>2017</b:YearAccessed>
    <b:MonthAccessed>11</b:MonthAccessed>
    <b:DayAccessed>20</b:DayAccessed>
    <b:URL>https://www.ntnu.edu/studies/courses/IE303812#tab=omEmnet</b:URL>
    <b:RefOrder>1</b:RefOrder>
  </b:Source>
  <b:Source>
    <b:Tag>Spa17</b:Tag>
    <b:SourceType>InternetSite</b:SourceType>
    <b:Guid>{29B8541F-79A5-401D-8AED-5427A01877AD}</b:Guid>
    <b:Author>
      <b:Author>
        <b:NameList>
          <b:Person>
            <b:Last>Electronics</b:Last>
            <b:First>Sparkfun</b:First>
          </b:Person>
        </b:NameList>
      </b:Author>
    </b:Author>
    <b:Title>Sparkfun</b:Title>
    <b:YearAccessed>2017</b:YearAccessed>
    <b:MonthAccessed>11</b:MonthAccessed>
    <b:DayAccessed>20</b:DayAccessed>
    <b:URL>https://www.sparkfun.com/products/13975</b:URL>
    <b:RefOrder>11</b:RefOrder>
  </b:Source>
  <b:Source>
    <b:Tag>Log17</b:Tag>
    <b:SourceType>InternetSite</b:SourceType>
    <b:Guid>{B20A00BA-CB29-49C8-A55B-F8A7C38DC7FD}</b:Guid>
    <b:Author>
      <b:Author>
        <b:NameList>
          <b:Person>
            <b:Last>Logitech</b:Last>
          </b:Person>
        </b:NameList>
      </b:Author>
    </b:Author>
    <b:Title>Logitech</b:Title>
    <b:YearAccessed>2017</b:YearAccessed>
    <b:MonthAccessed>11</b:MonthAccessed>
    <b:DayAccessed>20</b:DayAccessed>
    <b:URL>https://www.logitech.com/assets/31650/2/c910gettingstartedwithguide.pdf</b:URL>
    <b:RefOrder>15</b:RefOrder>
  </b:Source>
  <b:Source>
    <b:Tag>Rob17</b:Tag>
    <b:SourceType>InternetSite</b:SourceType>
    <b:Guid>{730BE303-B4BF-42FE-8F75-6001741CDCC9}</b:Guid>
    <b:Author>
      <b:Author>
        <b:NameList>
          <b:Person>
            <b:Last>RobotShop</b:Last>
          </b:Person>
        </b:NameList>
      </b:Author>
    </b:Author>
    <b:Title>RobotShop</b:Title>
    <b:YearAccessed>2017</b:YearAccessed>
    <b:MonthAccessed>11</b:MonthAccessed>
    <b:DayAccessed>20</b:DayAccessed>
    <b:URL>http://www.robotshop.com/en/dfrobot-6v-180-rpm-micro-dc-geared-motor-with-back-shaft.html</b:URL>
    <b:RefOrder>16</b:RefOrder>
  </b:Source>
  <b:Source>
    <b:Tag>Ser17</b:Tag>
    <b:SourceType>InternetSite</b:SourceType>
    <b:Guid>{91B29A40-4E9D-4901-9F0E-EA6EEA79BAFD}</b:Guid>
    <b:Author>
      <b:Author>
        <b:NameList>
          <b:Person>
            <b:Last>ServoDatabase</b:Last>
          </b:Person>
        </b:NameList>
      </b:Author>
    </b:Author>
    <b:Title>ServoDatabase</b:Title>
    <b:YearAccessed>2017</b:YearAccessed>
    <b:MonthAccessed>11</b:MonthAccessed>
    <b:DayAccessed>20</b:DayAccessed>
    <b:URL>https://servodatabase.com/servo/towerpro/sg90</b:URL>
    <b:RefOrder>17</b:RefOrder>
  </b:Source>
  <b:Source>
    <b:Tag>RCb17</b:Tag>
    <b:SourceType>InternetSite</b:SourceType>
    <b:Guid>{52640B27-364E-4365-B438-2F393BD78B0B}</b:Guid>
    <b:Author>
      <b:Author>
        <b:NameList>
          <b:Person>
            <b:Last>RCbutikken</b:Last>
          </b:Person>
        </b:NameList>
      </b:Author>
    </b:Author>
    <b:Title>RCbutikken</b:Title>
    <b:YearAccessed>2017</b:YearAccessed>
    <b:MonthAccessed>11</b:MonthAccessed>
    <b:DayAccessed>20</b:DayAccessed>
    <b:URL>https://rcbutikken.no/produkter/ni-mh-batteri/maxpower-ni-mh-72v-4000mah-deans-plugg.aspx</b:URL>
    <b:RefOrder>19</b:RefOrder>
  </b:Source>
  <b:Source>
    <b:Tag>Hob17</b:Tag>
    <b:SourceType>InternetSite</b:SourceType>
    <b:Guid>{E009036D-E35C-48C7-A270-FC2A1AB32CF2}</b:Guid>
    <b:Title>Hobbyking</b:Title>
    <b:YearAccessed>2017</b:YearAccessed>
    <b:MonthAccessed>11</b:MonthAccessed>
    <b:DayAccessed>21</b:DayAccessed>
    <b:URL>https://hobbyking.com/en_us/turnigy-5a-8-26v-sbec-for-lipo.html?___store=en_us</b:URL>
    <b:RefOrder>20</b:RefOrder>
  </b:Source>
  <b:Source>
    <b:Tag>Ard17</b:Tag>
    <b:SourceType>InternetSite</b:SourceType>
    <b:Guid>{81AFF468-CF3E-4CD5-9D16-1A879F0BFD1E}</b:Guid>
    <b:Author>
      <b:Author>
        <b:NameList>
          <b:Person>
            <b:Last>Arduino</b:Last>
          </b:Person>
        </b:NameList>
      </b:Author>
    </b:Author>
    <b:Title>Arduino Store</b:Title>
    <b:YearAccessed>2017</b:YearAccessed>
    <b:MonthAccessed>11</b:MonthAccessed>
    <b:DayAccessed>20</b:DayAccessed>
    <b:URL>https://store.arduino.cc/arduino-motor-shield-rev3</b:URL>
    <b:RefOrder>12</b:RefOrder>
  </b:Source>
  <b:Source>
    <b:Tag>Tor17</b:Tag>
    <b:SourceType>InternetSite</b:SourceType>
    <b:Guid>{EBCE41E7-3C00-46D1-A916-35D144FB4371}</b:Guid>
    <b:Author>
      <b:Author>
        <b:NameList>
          <b:Person>
            <b:Last>Pro</b:Last>
            <b:First>Torq</b:First>
            <b:Middle>Pro &amp; Tower</b:Middle>
          </b:Person>
        </b:NameList>
      </b:Author>
    </b:Author>
    <b:Title>Towerpro</b:Title>
    <b:YearAccessed>2017</b:YearAccessed>
    <b:MonthAccessed>11</b:MonthAccessed>
    <b:DayAccessed>20</b:DayAccessed>
    <b:URL>http://www.towerpro.com.tw/product/mg995/</b:URL>
    <b:RefOrder>18</b:RefOrder>
  </b:Source>
  <b:Source>
    <b:Tag>ODr17</b:Tag>
    <b:SourceType>InternetSite</b:SourceType>
    <b:Guid>{45048C13-9E8C-4F2B-9F14-0D3EFAD88FF3}</b:Guid>
    <b:Author>
      <b:Author>
        <b:NameList>
          <b:Person>
            <b:Last>UK</b:Last>
            <b:First>ODroid</b:First>
          </b:Person>
        </b:NameList>
      </b:Author>
    </b:Author>
    <b:Title>ODroid UK</b:Title>
    <b:YearAccessed>2017</b:YearAccessed>
    <b:MonthAccessed>11</b:MonthAccessed>
    <b:DayAccessed>20</b:DayAccessed>
    <b:URL>https://www.odroid.co.uk/hardkernel-odroid-xu4/odroid-xu4</b:URL>
    <b:RefOrder>14</b:RefOrder>
  </b:Source>
  <b:Source>
    <b:Tag>See17</b:Tag>
    <b:SourceType>InternetSite</b:SourceType>
    <b:Guid>{F92AFC27-8367-4FC6-8D06-1E526F7B23EF}</b:Guid>
    <b:Title>Seeedstudio</b:Title>
    <b:YearAccessed>2017</b:YearAccessed>
    <b:MonthAccessed>11</b:MonthAccessed>
    <b:DayAccessed>21</b:DayAccessed>
    <b:URL>https://www.seeedstudio.com/Grove-125KHz-RFID-Reader-p-1008.html</b:URL>
    <b:RefOrder>22</b:RefOrder>
  </b:Source>
  <b:Source>
    <b:Tag>Vel17</b:Tag>
    <b:SourceType>InternetSite</b:SourceType>
    <b:Guid>{FC924141-FACB-413F-9373-93A372E10C6A}</b:Guid>
    <b:Title>Velleman</b:Title>
    <b:YearAccessed>2017</b:YearAccessed>
    <b:MonthAccessed>11</b:MonthAccessed>
    <b:DayAccessed>21</b:DayAccessed>
    <b:URL>https://www.velleman.eu/products/view/?id=417492</b:URL>
    <b:RefOrder>26</b:RefOrder>
  </b:Source>
  <b:Source>
    <b:Tag>Bil17</b:Tag>
    <b:SourceType>InternetSite</b:SourceType>
    <b:Guid>{C80D0452-603A-4887-ACC2-3E760E6E93A2}</b:Guid>
    <b:Title>Biltema</b:Title>
    <b:YearAccessed>2017</b:YearAccessed>
    <b:MonthAccessed>11</b:MonthAccessed>
    <b:DayAccessed>21</b:DayAccessed>
    <b:URL>http://www.biltema.no/no/Bilpleie/Maling-og-lakk/Hobbylakk-2000023797/</b:URL>
    <b:RefOrder>25</b:RefOrder>
  </b:Source>
  <b:Source>
    <b:Tag>RSC17</b:Tag>
    <b:SourceType>InternetSite</b:SourceType>
    <b:Guid>{E16C78D9-AB76-44C5-905A-60612E1A5823}</b:Guid>
    <b:Title>RS Components</b:Title>
    <b:YearAccessed>2017</b:YearAccessed>
    <b:MonthAccessed>11</b:MonthAccessed>
    <b:DayAccessed>21</b:DayAccessed>
    <b:URL>http://uk.rs-online.com/web/p/radio-frequency-identification-rfid/8430800/</b:URL>
    <b:RefOrder>23</b:RefOrder>
  </b:Source>
  <b:Source>
    <b:Tag>EDU17</b:Tag>
    <b:SourceType>InternetSite</b:SourceType>
    <b:Guid>{130DA676-1371-46EF-B3D5-EB9AE7A2DC3A}</b:Guid>
    <b:Title>EDUP</b:Title>
    <b:YearAccessed>2017</b:YearAccessed>
    <b:MonthAccessed>11</b:MonthAccessed>
    <b:DayAccessed>21</b:DayAccessed>
    <b:URL>http://edupwireless.com/product-1-1-4-high-definition-usb-adapter-en/137312</b:URL>
    <b:RefOrder>24</b:RefOrder>
  </b:Source>
  <b:Source>
    <b:Tag>Ope17</b:Tag>
    <b:SourceType>InternetSite</b:SourceType>
    <b:Guid>{F3AA997D-AB9D-43E1-BCD0-271B97585672}</b:Guid>
    <b:Author>
      <b:Author>
        <b:Corporate>OpenCV</b:Corporate>
      </b:Author>
    </b:Author>
    <b:Title>OpenCV</b:Title>
    <b:YearAccessed>2017</b:YearAccessed>
    <b:MonthAccessed>November</b:MonthAccessed>
    <b:DayAccessed>22</b:DayAccessed>
    <b:URL>https://opencv.org/</b:URL>
    <b:RefOrder>2</b:RefOrder>
  </b:Source>
  <b:Source>
    <b:Tag>Nvi17</b:Tag>
    <b:SourceType>InternetSite</b:SourceType>
    <b:Guid>{E5A5F88E-9458-4E7B-BFCC-BB1C88D848DF}</b:Guid>
    <b:Title>Developer Nvidia</b:Title>
    <b:Author>
      <b:Author>
        <b:Corporate>Nvidia</b:Corporate>
      </b:Author>
    </b:Author>
    <b:YearAccessed>2017</b:YearAccessed>
    <b:MonthAccessed>November</b:MonthAccessed>
    <b:DayAccessed>22</b:DayAccessed>
    <b:URL>https://developer.nvidia.com/opencv</b:URL>
    <b:RefOrder>3</b:RefOrder>
  </b:Source>
  <b:Source>
    <b:Tag>And04</b:Tag>
    <b:SourceType>Book</b:SourceType>
    <b:Guid>{6933DAD5-1EC2-4E3D-8F0C-460762D7F7D6}</b:Guid>
    <b:Author>
      <b:Author>
        <b:NameList>
          <b:Person>
            <b:Last>Wellings</b:Last>
            <b:First>Andy</b:First>
          </b:Person>
        </b:NameList>
      </b:Author>
    </b:Author>
    <b:Title>Concurrent and Real-Time Programming in Java</b:Title>
    <b:Year>2004</b:Year>
    <b:City>West Sussex</b:City>
    <b:Publisher>Jhon Wiley &amp; Sons, Ltd</b:Publisher>
    <b:RefOrder>6</b:RefOrder>
  </b:Source>
  <b:Source>
    <b:Tag>Ran17</b:Tag>
    <b:SourceType>InternetSite</b:SourceType>
    <b:Guid>{1C971087-F2FF-4265-8570-DB7D8DC4DC1E}</b:Guid>
    <b:Author>
      <b:Author>
        <b:NameList>
          <b:Person>
            <b:Last>Sarafan</b:Last>
            <b:First>Randy</b:First>
          </b:Person>
        </b:NameList>
      </b:Author>
    </b:Author>
    <b:Title>Instructables</b:Title>
    <b:YearAccessed>2017</b:YearAccessed>
    <b:MonthAccessed>11</b:MonthAccessed>
    <b:DayAccessed>24</b:DayAccessed>
    <b:URL>http://www.instructables.com/id/Arduino-Motor-Shield-Tutorial/</b:URL>
    <b:RefOrder>13</b:RefOrder>
  </b:Source>
  <b:Source>
    <b:Tag>Gon16</b:Tag>
    <b:SourceType>Book</b:SourceType>
    <b:Guid>{1A6A3FD2-41AF-44D9-86E5-72BDCFB96D73}</b:Guid>
    <b:Author>
      <b:Author>
        <b:NameList>
          <b:Person>
            <b:Last>González</b:Last>
            <b:First>Javier</b:First>
            <b:Middle>Fernández</b:Middle>
          </b:Person>
        </b:NameList>
      </b:Author>
    </b:Author>
    <b:Title>Mastering Concurrency Programming with Java 8</b:Title>
    <b:Year>2016</b:Year>
    <b:City>Birmingham</b:City>
    <b:Publisher>Packt Publishing Ltd.</b:Publisher>
    <b:RefOrder>5</b:RefOrder>
  </b:Source>
  <b:Source>
    <b:Tag>Ope171</b:Tag>
    <b:SourceType>InternetSite</b:SourceType>
    <b:Guid>{CFD01508-6AE9-4A0A-A0E3-5A1F056052E8}</b:Guid>
    <b:Author>
      <b:Author>
        <b:Corporate>Openframeworks</b:Corporate>
      </b:Author>
    </b:Author>
    <b:Title>openframeworks.cc</b:Title>
    <b:YearAccessed>2017</b:YearAccessed>
    <b:MonthAccessed>November</b:MonthAccessed>
    <b:DayAccessed>26</b:DayAccessed>
    <b:URL>http://openframeworks.cc/ofBook/chapters/image_processing_computer_vision.html</b:URL>
    <b:RefOrder>28</b:RefOrder>
  </b:Source>
  <b:Source>
    <b:Tag>doc17</b:Tag>
    <b:SourceType>InternetSite</b:SourceType>
    <b:Guid>{83D63A1B-48DB-4B7D-A6BD-5405FDF434FE}</b:Guid>
    <b:Title>docs.oracle.com</b:Title>
    <b:YearAccessed>2017</b:YearAccessed>
    <b:MonthAccessed>November</b:MonthAccessed>
    <b:DayAccessed>27</b:DayAccessed>
    <b:URL>https://docs.oracle.com/javase/tutorial/uiswing/events/generalrules.html</b:URL>
    <b:RefOrder>8</b:RefOrder>
  </b:Source>
  <b:Source>
    <b:Tag>tal17</b:Tag>
    <b:SourceType>InternetSite</b:SourceType>
    <b:Guid>{80430E7A-9545-4DD2-9138-6A3828C4184F}</b:Guid>
    <b:Title>taltech.com</b:Title>
    <b:YearAccessed>2017</b:YearAccessed>
    <b:MonthAccessed>November</b:MonthAccessed>
    <b:DayAccessed>27</b:DayAccessed>
    <b:URL>http://www.taltech.com/datacollection/articles/serial_intro</b:URL>
    <b:RefOrder>9</b:RefOrder>
  </b:Source>
  <b:Source>
    <b:Tag>Iva17</b:Tag>
    <b:SourceType>InternetSite</b:SourceType>
    <b:Guid>{CC7B3DF6-2DA7-414A-8F77-F89F3BB37D52}</b:Guid>
    <b:Author>
      <b:Author>
        <b:NameList>
          <b:Person>
            <b:Last>Blindheim</b:Last>
            <b:First>Ivar</b:First>
          </b:Person>
        </b:NameList>
      </b:Author>
    </b:Author>
    <b:Title>Blackboard</b:Title>
    <b:Year>2017</b:Year>
    <b:YearAccessed>2017</b:YearAccessed>
    <b:MonthAccessed>November</b:MonthAccessed>
    <b:DayAccessed>26</b:DayAccessed>
    <b:URL>https://ntnu.blackboard.com/bbcswebdav/pid-156979-dt-content-rid-1242247_1/courses/194_IE303812_1_2017_H_1/IE303812_Thread%20Communication_Buffers_Atomics_Events_Broadcast_Blackboard_2017%281%29.pdf?target=blank</b:URL>
    <b:RefOrder>7</b:RefOrder>
  </b:Source>
  <b:Source>
    <b:Tag>Faz16</b:Tag>
    <b:SourceType>InternetSite</b:SourceType>
    <b:Guid>{7FF8C6DB-EAE9-43CC-9939-DDB1E04C0191}</b:Guid>
    <b:Title>Github.com/Fazecast/jSerialComm</b:Title>
    <b:Year>2016</b:Year>
    <b:Author>
      <b:Author>
        <b:NameList>
          <b:Person>
            <b:Last>Fazecast</b:Last>
          </b:Person>
        </b:NameList>
      </b:Author>
    </b:Author>
    <b:Month>12</b:Month>
    <b:Day>5</b:Day>
    <b:YearAccessed>2017</b:YearAccessed>
    <b:MonthAccessed>November</b:MonthAccessed>
    <b:URL>https://github.com/Fazecast/jSerialComm</b:URL>
    <b:RefOrder>4</b:RefOrder>
  </b:Source>
  <b:Source>
    <b:Tag>Ora17</b:Tag>
    <b:SourceType>InternetSite</b:SourceType>
    <b:Guid>{54CA07F8-FCDD-4A63-90B2-1E3DD6939579}</b:Guid>
    <b:Author>
      <b:Author>
        <b:Corporate>Oracle</b:Corporate>
      </b:Author>
    </b:Author>
    <b:Title>Oracle Java Documentation</b:Title>
    <b:YearAccessed>2017</b:YearAccessed>
    <b:MonthAccessed>November</b:MonthAccessed>
    <b:DayAccessed>27</b:DayAccessed>
    <b:URL>https://docs.oracle.com/javase/tutorial/uiswing/concurrency/initial.html</b:URL>
    <b:RefOrder>29</b:RefOrder>
  </b:Source>
  <b:Source>
    <b:Tag>Rap17</b:Tag>
    <b:SourceType>InternetSite</b:SourceType>
    <b:Guid>{FE54208A-3422-41CC-9840-95EA39EA5E0B}</b:Guid>
    <b:Author>
      <b:Author>
        <b:Corporate>RapidTables</b:Corporate>
      </b:Author>
    </b:Author>
    <b:Title>RapidTables</b:Title>
    <b:YearAccessed>2017</b:YearAccessed>
    <b:MonthAccessed>November</b:MonthAccessed>
    <b:DayAccessed>28</b:DayAccessed>
    <b:URL>http://www.rapidtables.com/convert/color/rgb-to-hsv.htm</b:URL>
    <b:RefOrder>27</b:RefOrder>
  </b:Source>
  <b:Source>
    <b:Tag>Iva171</b:Tag>
    <b:SourceType>InternetSite</b:SourceType>
    <b:Guid>{E841E658-1FD6-4E3A-A6F6-73D256F13B11}</b:Guid>
    <b:Author>
      <b:Author>
        <b:NameList>
          <b:Person>
            <b:Last>Blindheim</b:Last>
            <b:First>Ivar</b:First>
          </b:Person>
        </b:NameList>
      </b:Author>
    </b:Author>
    <b:Title>ntnu.Blackboard.com</b:Title>
    <b:YearAccessed>2017</b:YearAccessed>
    <b:MonthAccessed>November</b:MonthAccessed>
    <b:URL>https://ntnu.blackboard.com/bbcswebdav/pid-156959-dt-content-rid-1242025_1/courses/194_IE303812_1_2017_H_1/IE303812_Semaphores_2017.pdf</b:URL>
    <b:RefOrder>30</b:RefOrder>
  </b:Source>
</b:Sources>
</file>

<file path=customXml/itemProps1.xml><?xml version="1.0" encoding="utf-8"?>
<ds:datastoreItem xmlns:ds="http://schemas.openxmlformats.org/officeDocument/2006/customXml" ds:itemID="{9AE05BD8-8D00-4A29-B80D-74B02C7FE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Hovedrapport.dot</Template>
  <TotalTime>3</TotalTime>
  <Pages>1</Pages>
  <Words>20878</Words>
  <Characters>110654</Characters>
  <Application>Microsoft Office Word</Application>
  <DocSecurity>0</DocSecurity>
  <Lines>922</Lines>
  <Paragraphs>262</Paragraphs>
  <ScaleCrop>false</ScaleCrop>
  <HeadingPairs>
    <vt:vector size="2" baseType="variant">
      <vt:variant>
        <vt:lpstr>Tittel</vt:lpstr>
      </vt:variant>
      <vt:variant>
        <vt:i4>1</vt:i4>
      </vt:variant>
    </vt:vector>
  </HeadingPairs>
  <TitlesOfParts>
    <vt:vector size="1" baseType="lpstr">
      <vt:lpstr>Studentoppgave forside</vt:lpstr>
    </vt:vector>
  </TitlesOfParts>
  <Company>Høgskolen i Ålesund</Company>
  <LinksUpToDate>false</LinksUpToDate>
  <CharactersWithSpaces>131270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Studentoppgave forside</dc:title>
  <dc:subject/>
  <dc:creator>oscar</dc:creator>
  <cp:keywords/>
  <cp:lastModifiedBy>Oscar Herman Kise</cp:lastModifiedBy>
  <cp:revision>5</cp:revision>
  <cp:lastPrinted>2017-11-30T21:19:00Z</cp:lastPrinted>
  <dcterms:created xsi:type="dcterms:W3CDTF">2017-11-30T21:17:00Z</dcterms:created>
  <dcterms:modified xsi:type="dcterms:W3CDTF">2017-11-30T21:20:00Z</dcterms:modified>
</cp:coreProperties>
</file>